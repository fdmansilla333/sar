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D3FAD91" w14:textId="503B2AC9" w:rsidR="00830DFC" w:rsidDel="00C13867" w:rsidRDefault="00CF57F7">
      <w:pPr>
        <w:spacing w:line="276" w:lineRule="auto"/>
        <w:jc w:val="center"/>
        <w:rPr>
          <w:del w:id="0" w:author="Agustin Schlapp" w:date="2017-12-21T20:14:00Z"/>
        </w:rPr>
      </w:pPr>
      <w:del w:id="1" w:author="Agustin Schlapp" w:date="2017-12-21T20:14:00Z">
        <w:r w:rsidDel="00C13867">
          <w:rPr>
            <w:rFonts w:ascii="Arial" w:eastAsia="Arial" w:hAnsi="Arial" w:cs="Arial"/>
          </w:rPr>
          <w:delText xml:space="preserve">  </w:delText>
        </w:r>
      </w:del>
    </w:p>
    <w:p w14:paraId="4EF257B6" w14:textId="77777777" w:rsidR="00830DFC" w:rsidRDefault="0043221E">
      <w:pPr>
        <w:spacing w:line="276" w:lineRule="auto"/>
        <w:jc w:val="center"/>
      </w:pPr>
      <w:r>
        <w:rPr>
          <w:noProof/>
          <w:lang w:val="en-US" w:eastAsia="en-US"/>
        </w:rPr>
        <w:drawing>
          <wp:inline distT="0" distB="0" distL="0" distR="0" wp14:anchorId="3B4BEAF8" wp14:editId="6A81FE5D">
            <wp:extent cx="1647825" cy="201332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64943" cy="2034235"/>
                    </a:xfrm>
                    <a:prstGeom prst="rect">
                      <a:avLst/>
                    </a:prstGeom>
                  </pic:spPr>
                </pic:pic>
              </a:graphicData>
            </a:graphic>
          </wp:inline>
        </w:drawing>
      </w:r>
    </w:p>
    <w:p w14:paraId="421BC5E5" w14:textId="77777777" w:rsidR="00830DFC" w:rsidRDefault="00CF57F7">
      <w:pPr>
        <w:spacing w:line="276" w:lineRule="auto"/>
        <w:jc w:val="center"/>
      </w:pPr>
      <w:r>
        <w:rPr>
          <w:rFonts w:ascii="Cambria" w:eastAsia="Cambria" w:hAnsi="Cambria" w:cs="Cambria"/>
          <w:b/>
          <w:sz w:val="36"/>
          <w:szCs w:val="36"/>
        </w:rPr>
        <w:t>Universidad Nacional de la Patagonia San Juan Bosco</w:t>
      </w:r>
    </w:p>
    <w:p w14:paraId="3E83C7CB" w14:textId="77777777" w:rsidR="00830DFC" w:rsidRDefault="00CF57F7">
      <w:pPr>
        <w:spacing w:line="276" w:lineRule="auto"/>
        <w:jc w:val="center"/>
      </w:pPr>
      <w:r>
        <w:rPr>
          <w:rFonts w:ascii="Cambria" w:eastAsia="Cambria" w:hAnsi="Cambria" w:cs="Cambria"/>
          <w:b/>
          <w:sz w:val="48"/>
          <w:szCs w:val="48"/>
        </w:rPr>
        <w:t>Facultad de Ingeniería</w:t>
      </w:r>
    </w:p>
    <w:p w14:paraId="60949C46" w14:textId="77777777" w:rsidR="00830DFC" w:rsidRDefault="00830DFC">
      <w:pPr>
        <w:spacing w:line="276" w:lineRule="auto"/>
        <w:jc w:val="center"/>
      </w:pPr>
    </w:p>
    <w:p w14:paraId="403C07FD" w14:textId="77777777" w:rsidR="00830DFC" w:rsidRDefault="00830DFC">
      <w:pPr>
        <w:spacing w:line="276" w:lineRule="auto"/>
        <w:jc w:val="center"/>
      </w:pPr>
    </w:p>
    <w:p w14:paraId="5A0B5797" w14:textId="77777777" w:rsidR="00830DFC" w:rsidRDefault="00830DFC">
      <w:pPr>
        <w:spacing w:line="276" w:lineRule="auto"/>
        <w:jc w:val="center"/>
      </w:pPr>
    </w:p>
    <w:p w14:paraId="002C1E2A" w14:textId="77777777" w:rsidR="00830DFC" w:rsidRDefault="00830DFC">
      <w:pPr>
        <w:spacing w:line="276" w:lineRule="auto"/>
        <w:jc w:val="center"/>
      </w:pPr>
    </w:p>
    <w:p w14:paraId="378DF0B9" w14:textId="77777777" w:rsidR="00830DFC" w:rsidRDefault="00830DFC">
      <w:pPr>
        <w:spacing w:line="276" w:lineRule="auto"/>
        <w:jc w:val="center"/>
      </w:pPr>
    </w:p>
    <w:p w14:paraId="5B58BD47" w14:textId="77777777" w:rsidR="00830DFC" w:rsidRDefault="00CF57F7">
      <w:pPr>
        <w:spacing w:line="276" w:lineRule="auto"/>
        <w:jc w:val="center"/>
      </w:pPr>
      <w:r>
        <w:rPr>
          <w:rFonts w:ascii="Cambria" w:eastAsia="Cambria" w:hAnsi="Cambria" w:cs="Cambria"/>
          <w:b/>
          <w:sz w:val="36"/>
          <w:szCs w:val="36"/>
        </w:rPr>
        <w:t>Tesina de grado:</w:t>
      </w:r>
    </w:p>
    <w:p w14:paraId="76622D5F" w14:textId="77777777" w:rsidR="00830DFC" w:rsidRDefault="00830DFC">
      <w:pPr>
        <w:spacing w:line="276" w:lineRule="auto"/>
        <w:jc w:val="center"/>
      </w:pPr>
    </w:p>
    <w:p w14:paraId="2F739AE3" w14:textId="77777777" w:rsidR="00830DFC" w:rsidRDefault="00830DFC">
      <w:pPr>
        <w:spacing w:line="276" w:lineRule="auto"/>
        <w:jc w:val="center"/>
      </w:pPr>
    </w:p>
    <w:tbl>
      <w:tblPr>
        <w:tblStyle w:val="a"/>
        <w:tblW w:w="9002"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2"/>
      </w:tblGrid>
      <w:tr w:rsidR="00830DFC" w14:paraId="6DCCBE2A" w14:textId="77777777">
        <w:trPr>
          <w:trHeight w:val="1240"/>
          <w:jc w:val="center"/>
        </w:trPr>
        <w:tc>
          <w:tcPr>
            <w:tcW w:w="9002" w:type="dxa"/>
            <w:shd w:val="clear" w:color="auto" w:fill="F6FFFD"/>
            <w:tcMar>
              <w:top w:w="100" w:type="dxa"/>
              <w:left w:w="100" w:type="dxa"/>
              <w:bottom w:w="100" w:type="dxa"/>
              <w:right w:w="100" w:type="dxa"/>
            </w:tcMar>
          </w:tcPr>
          <w:p w14:paraId="0109B63C" w14:textId="77777777" w:rsidR="00830DFC" w:rsidRDefault="00CF57F7">
            <w:pPr>
              <w:widowControl w:val="0"/>
              <w:contextualSpacing w:val="0"/>
              <w:jc w:val="center"/>
            </w:pPr>
            <w:r>
              <w:rPr>
                <w:sz w:val="36"/>
                <w:szCs w:val="36"/>
              </w:rPr>
              <w:t xml:space="preserve">Desarrollo y construcción de un sistema autónomo robótico administrado por una aplicación </w:t>
            </w:r>
            <w:r w:rsidR="00C244FC">
              <w:rPr>
                <w:sz w:val="36"/>
                <w:szCs w:val="36"/>
              </w:rPr>
              <w:t>web</w:t>
            </w:r>
            <w:r>
              <w:rPr>
                <w:sz w:val="36"/>
                <w:szCs w:val="36"/>
              </w:rPr>
              <w:t xml:space="preserve"> para exploración</w:t>
            </w:r>
          </w:p>
          <w:p w14:paraId="6CA0BF03" w14:textId="77777777" w:rsidR="00830DFC" w:rsidRDefault="00830DFC">
            <w:pPr>
              <w:widowControl w:val="0"/>
              <w:contextualSpacing w:val="0"/>
              <w:jc w:val="left"/>
            </w:pPr>
          </w:p>
        </w:tc>
      </w:tr>
    </w:tbl>
    <w:p w14:paraId="62A8422C" w14:textId="77777777" w:rsidR="00830DFC" w:rsidRDefault="00830DFC">
      <w:pPr>
        <w:spacing w:line="276" w:lineRule="auto"/>
        <w:jc w:val="center"/>
      </w:pPr>
    </w:p>
    <w:p w14:paraId="6BFF87FE" w14:textId="77777777" w:rsidR="00830DFC" w:rsidRDefault="00830DFC">
      <w:pPr>
        <w:spacing w:line="276" w:lineRule="auto"/>
        <w:jc w:val="center"/>
      </w:pPr>
    </w:p>
    <w:p w14:paraId="45111EB3" w14:textId="77777777" w:rsidR="00830DFC" w:rsidRDefault="00CF57F7">
      <w:pPr>
        <w:spacing w:line="276" w:lineRule="auto"/>
        <w:jc w:val="left"/>
      </w:pPr>
      <w:r>
        <w:rPr>
          <w:rFonts w:ascii="Times New Roman" w:eastAsia="Times New Roman" w:hAnsi="Times New Roman" w:cs="Times New Roman"/>
          <w:b/>
          <w:sz w:val="28"/>
          <w:szCs w:val="28"/>
        </w:rPr>
        <w:t xml:space="preserve">Alumnos: </w:t>
      </w:r>
    </w:p>
    <w:p w14:paraId="3CD38395" w14:textId="77777777" w:rsidR="00830DFC" w:rsidRDefault="00A457C5">
      <w:pPr>
        <w:spacing w:line="276" w:lineRule="auto"/>
        <w:ind w:left="720" w:firstLine="720"/>
        <w:jc w:val="left"/>
      </w:pPr>
      <w:r>
        <w:rPr>
          <w:rFonts w:ascii="Times New Roman" w:eastAsia="Times New Roman" w:hAnsi="Times New Roman" w:cs="Times New Roman"/>
          <w:b/>
          <w:sz w:val="28"/>
          <w:szCs w:val="28"/>
        </w:rPr>
        <w:t>Mansilla Fernando</w:t>
      </w:r>
      <w:r w:rsidR="00CF57F7">
        <w:rPr>
          <w:rFonts w:ascii="Times New Roman" w:eastAsia="Times New Roman" w:hAnsi="Times New Roman" w:cs="Times New Roman"/>
          <w:b/>
          <w:sz w:val="28"/>
          <w:szCs w:val="28"/>
        </w:rPr>
        <w:t xml:space="preserve"> Damián</w:t>
      </w:r>
    </w:p>
    <w:p w14:paraId="196BBAB5" w14:textId="77777777" w:rsidR="00830DFC" w:rsidRDefault="00CF57F7">
      <w:pPr>
        <w:spacing w:line="276" w:lineRule="auto"/>
        <w:ind w:left="720" w:firstLine="720"/>
        <w:jc w:val="left"/>
      </w:pPr>
      <w:r>
        <w:rPr>
          <w:rFonts w:ascii="Times New Roman" w:eastAsia="Times New Roman" w:hAnsi="Times New Roman" w:cs="Times New Roman"/>
          <w:b/>
          <w:sz w:val="28"/>
          <w:szCs w:val="28"/>
        </w:rPr>
        <w:t>Schlapp Agustín Pablo</w:t>
      </w:r>
    </w:p>
    <w:p w14:paraId="54E6617B" w14:textId="77777777" w:rsidR="00830DFC" w:rsidRDefault="00CF57F7">
      <w:pPr>
        <w:spacing w:line="276" w:lineRule="auto"/>
        <w:jc w:val="left"/>
      </w:pPr>
      <w:r>
        <w:rPr>
          <w:rFonts w:ascii="Times New Roman" w:eastAsia="Times New Roman" w:hAnsi="Times New Roman" w:cs="Times New Roman"/>
          <w:b/>
          <w:sz w:val="28"/>
          <w:szCs w:val="28"/>
        </w:rPr>
        <w:t>Tutor</w:t>
      </w:r>
      <w:r>
        <w:rPr>
          <w:rFonts w:ascii="Times New Roman" w:eastAsia="Times New Roman" w:hAnsi="Times New Roman" w:cs="Times New Roman"/>
          <w:sz w:val="36"/>
          <w:szCs w:val="36"/>
        </w:rPr>
        <w:t>:</w:t>
      </w:r>
    </w:p>
    <w:p w14:paraId="2536A093" w14:textId="77777777" w:rsidR="00830DFC" w:rsidRDefault="00CF57F7">
      <w:pPr>
        <w:spacing w:line="276" w:lineRule="auto"/>
        <w:jc w:val="left"/>
      </w:pP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b/>
          <w:sz w:val="28"/>
          <w:szCs w:val="28"/>
        </w:rPr>
        <w:t>Lic. Defossé Nahuel</w:t>
      </w:r>
    </w:p>
    <w:p w14:paraId="3BBAE8AA" w14:textId="77777777" w:rsidR="00830DFC" w:rsidRDefault="00830DFC">
      <w:pPr>
        <w:spacing w:line="276" w:lineRule="auto"/>
        <w:jc w:val="left"/>
      </w:pPr>
    </w:p>
    <w:p w14:paraId="0C7CA39E" w14:textId="77777777" w:rsidR="00830DFC" w:rsidRDefault="00CF57F7">
      <w:pPr>
        <w:spacing w:line="276" w:lineRule="auto"/>
        <w:jc w:val="center"/>
      </w:pPr>
      <w:r>
        <w:rPr>
          <w:rFonts w:ascii="Times New Roman" w:eastAsia="Times New Roman" w:hAnsi="Times New Roman" w:cs="Times New Roman"/>
          <w:b/>
          <w:sz w:val="28"/>
          <w:szCs w:val="28"/>
        </w:rPr>
        <w:t xml:space="preserve">Trelew </w:t>
      </w:r>
    </w:p>
    <w:p w14:paraId="249DA06B" w14:textId="77777777" w:rsidR="00830DFC" w:rsidRDefault="00CF57F7">
      <w:pPr>
        <w:spacing w:line="276" w:lineRule="auto"/>
        <w:jc w:val="center"/>
      </w:pPr>
      <w:r>
        <w:rPr>
          <w:rFonts w:ascii="Times New Roman" w:eastAsia="Times New Roman" w:hAnsi="Times New Roman" w:cs="Times New Roman"/>
          <w:b/>
          <w:sz w:val="28"/>
          <w:szCs w:val="28"/>
        </w:rPr>
        <w:t>Año 2017</w:t>
      </w:r>
    </w:p>
    <w:p w14:paraId="4E1FEF4E" w14:textId="77777777" w:rsidR="00830DFC" w:rsidRPr="001872BC" w:rsidRDefault="00CF57F7">
      <w:r>
        <w:br w:type="page"/>
      </w:r>
    </w:p>
    <w:sdt>
      <w:sdtPr>
        <w:rPr>
          <w:rFonts w:ascii="Calibri" w:eastAsia="Calibri" w:hAnsi="Calibri" w:cs="Calibri"/>
          <w:color w:val="000000"/>
          <w:sz w:val="22"/>
          <w:szCs w:val="22"/>
          <w:lang w:val="es-ES"/>
        </w:rPr>
        <w:id w:val="1398245003"/>
        <w:docPartObj>
          <w:docPartGallery w:val="Table of Contents"/>
          <w:docPartUnique/>
        </w:docPartObj>
      </w:sdtPr>
      <w:sdtEndPr>
        <w:rPr>
          <w:b/>
          <w:bCs/>
        </w:rPr>
      </w:sdtEndPr>
      <w:sdtContent>
        <w:p w14:paraId="3A2C5349" w14:textId="77777777" w:rsidR="00A457C5" w:rsidRDefault="006936B7">
          <w:pPr>
            <w:pStyle w:val="TtuloTDC"/>
          </w:pPr>
          <w:r>
            <w:rPr>
              <w:lang w:val="es-ES"/>
            </w:rPr>
            <w:t>Índice</w:t>
          </w:r>
        </w:p>
        <w:p w14:paraId="473D58F9" w14:textId="5CB7EF25" w:rsidR="00A53718" w:rsidRDefault="00A457C5">
          <w:pPr>
            <w:pStyle w:val="TDC1"/>
            <w:tabs>
              <w:tab w:val="right" w:leader="dot" w:pos="9019"/>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504153874" w:history="1">
            <w:r w:rsidR="00A53718" w:rsidRPr="00842F32">
              <w:rPr>
                <w:rStyle w:val="Hipervnculo"/>
                <w:noProof/>
              </w:rPr>
              <w:t>Capítulo 1 - Introducción</w:t>
            </w:r>
            <w:r w:rsidR="00A53718">
              <w:rPr>
                <w:noProof/>
                <w:webHidden/>
              </w:rPr>
              <w:tab/>
            </w:r>
            <w:r w:rsidR="00A53718">
              <w:rPr>
                <w:noProof/>
                <w:webHidden/>
              </w:rPr>
              <w:fldChar w:fldCharType="begin"/>
            </w:r>
            <w:r w:rsidR="00A53718">
              <w:rPr>
                <w:noProof/>
                <w:webHidden/>
              </w:rPr>
              <w:instrText xml:space="preserve"> PAGEREF _Toc504153874 \h </w:instrText>
            </w:r>
            <w:r w:rsidR="00A53718">
              <w:rPr>
                <w:noProof/>
                <w:webHidden/>
              </w:rPr>
            </w:r>
            <w:r w:rsidR="00A53718">
              <w:rPr>
                <w:noProof/>
                <w:webHidden/>
              </w:rPr>
              <w:fldChar w:fldCharType="separate"/>
            </w:r>
            <w:r w:rsidR="00A53718">
              <w:rPr>
                <w:noProof/>
                <w:webHidden/>
              </w:rPr>
              <w:t>7</w:t>
            </w:r>
            <w:r w:rsidR="00A53718">
              <w:rPr>
                <w:noProof/>
                <w:webHidden/>
              </w:rPr>
              <w:fldChar w:fldCharType="end"/>
            </w:r>
          </w:hyperlink>
        </w:p>
        <w:p w14:paraId="178B1855" w14:textId="74FEF182" w:rsidR="00A53718" w:rsidRDefault="00A87E1C">
          <w:pPr>
            <w:pStyle w:val="TDC2"/>
            <w:tabs>
              <w:tab w:val="right" w:leader="dot" w:pos="9019"/>
            </w:tabs>
            <w:rPr>
              <w:rFonts w:asciiTheme="minorHAnsi" w:eastAsiaTheme="minorEastAsia" w:hAnsiTheme="minorHAnsi" w:cstheme="minorBidi"/>
              <w:noProof/>
              <w:color w:val="auto"/>
            </w:rPr>
          </w:pPr>
          <w:hyperlink w:anchor="_Toc504153875" w:history="1">
            <w:r w:rsidR="00A53718" w:rsidRPr="00842F32">
              <w:rPr>
                <w:rStyle w:val="Hipervnculo"/>
                <w:b/>
                <w:noProof/>
              </w:rPr>
              <w:t>1.1 Objetivo general</w:t>
            </w:r>
            <w:r w:rsidR="00A53718">
              <w:rPr>
                <w:noProof/>
                <w:webHidden/>
              </w:rPr>
              <w:tab/>
            </w:r>
            <w:r w:rsidR="00A53718">
              <w:rPr>
                <w:noProof/>
                <w:webHidden/>
              </w:rPr>
              <w:fldChar w:fldCharType="begin"/>
            </w:r>
            <w:r w:rsidR="00A53718">
              <w:rPr>
                <w:noProof/>
                <w:webHidden/>
              </w:rPr>
              <w:instrText xml:space="preserve"> PAGEREF _Toc504153875 \h </w:instrText>
            </w:r>
            <w:r w:rsidR="00A53718">
              <w:rPr>
                <w:noProof/>
                <w:webHidden/>
              </w:rPr>
            </w:r>
            <w:r w:rsidR="00A53718">
              <w:rPr>
                <w:noProof/>
                <w:webHidden/>
              </w:rPr>
              <w:fldChar w:fldCharType="separate"/>
            </w:r>
            <w:r w:rsidR="00A53718">
              <w:rPr>
                <w:noProof/>
                <w:webHidden/>
              </w:rPr>
              <w:t>7</w:t>
            </w:r>
            <w:r w:rsidR="00A53718">
              <w:rPr>
                <w:noProof/>
                <w:webHidden/>
              </w:rPr>
              <w:fldChar w:fldCharType="end"/>
            </w:r>
          </w:hyperlink>
        </w:p>
        <w:p w14:paraId="4E31407B" w14:textId="21A70FEF" w:rsidR="00A53718" w:rsidRDefault="00A87E1C">
          <w:pPr>
            <w:pStyle w:val="TDC3"/>
            <w:tabs>
              <w:tab w:val="right" w:leader="dot" w:pos="9019"/>
            </w:tabs>
            <w:rPr>
              <w:rFonts w:asciiTheme="minorHAnsi" w:eastAsiaTheme="minorEastAsia" w:hAnsiTheme="minorHAnsi" w:cstheme="minorBidi"/>
              <w:noProof/>
              <w:color w:val="auto"/>
            </w:rPr>
          </w:pPr>
          <w:hyperlink w:anchor="_Toc504153876" w:history="1">
            <w:r w:rsidR="00A53718" w:rsidRPr="00842F32">
              <w:rPr>
                <w:rStyle w:val="Hipervnculo"/>
                <w:noProof/>
              </w:rPr>
              <w:t>1.1.1 Objetivos específicos</w:t>
            </w:r>
            <w:r w:rsidR="00A53718">
              <w:rPr>
                <w:noProof/>
                <w:webHidden/>
              </w:rPr>
              <w:tab/>
            </w:r>
            <w:r w:rsidR="00A53718">
              <w:rPr>
                <w:noProof/>
                <w:webHidden/>
              </w:rPr>
              <w:fldChar w:fldCharType="begin"/>
            </w:r>
            <w:r w:rsidR="00A53718">
              <w:rPr>
                <w:noProof/>
                <w:webHidden/>
              </w:rPr>
              <w:instrText xml:space="preserve"> PAGEREF _Toc504153876 \h </w:instrText>
            </w:r>
            <w:r w:rsidR="00A53718">
              <w:rPr>
                <w:noProof/>
                <w:webHidden/>
              </w:rPr>
            </w:r>
            <w:r w:rsidR="00A53718">
              <w:rPr>
                <w:noProof/>
                <w:webHidden/>
              </w:rPr>
              <w:fldChar w:fldCharType="separate"/>
            </w:r>
            <w:r w:rsidR="00A53718">
              <w:rPr>
                <w:noProof/>
                <w:webHidden/>
              </w:rPr>
              <w:t>7</w:t>
            </w:r>
            <w:r w:rsidR="00A53718">
              <w:rPr>
                <w:noProof/>
                <w:webHidden/>
              </w:rPr>
              <w:fldChar w:fldCharType="end"/>
            </w:r>
          </w:hyperlink>
        </w:p>
        <w:p w14:paraId="52839316" w14:textId="33299A7C" w:rsidR="00A53718" w:rsidRDefault="00A87E1C">
          <w:pPr>
            <w:pStyle w:val="TDC3"/>
            <w:tabs>
              <w:tab w:val="right" w:leader="dot" w:pos="9019"/>
            </w:tabs>
            <w:rPr>
              <w:rFonts w:asciiTheme="minorHAnsi" w:eastAsiaTheme="minorEastAsia" w:hAnsiTheme="minorHAnsi" w:cstheme="minorBidi"/>
              <w:noProof/>
              <w:color w:val="auto"/>
            </w:rPr>
          </w:pPr>
          <w:hyperlink w:anchor="_Toc504153877" w:history="1">
            <w:r w:rsidR="00A53718" w:rsidRPr="00842F32">
              <w:rPr>
                <w:rStyle w:val="Hipervnculo"/>
                <w:noProof/>
              </w:rPr>
              <w:t>1.1.2 Metodología</w:t>
            </w:r>
            <w:r w:rsidR="00A53718">
              <w:rPr>
                <w:noProof/>
                <w:webHidden/>
              </w:rPr>
              <w:tab/>
            </w:r>
            <w:r w:rsidR="00A53718">
              <w:rPr>
                <w:noProof/>
                <w:webHidden/>
              </w:rPr>
              <w:fldChar w:fldCharType="begin"/>
            </w:r>
            <w:r w:rsidR="00A53718">
              <w:rPr>
                <w:noProof/>
                <w:webHidden/>
              </w:rPr>
              <w:instrText xml:space="preserve"> PAGEREF _Toc504153877 \h </w:instrText>
            </w:r>
            <w:r w:rsidR="00A53718">
              <w:rPr>
                <w:noProof/>
                <w:webHidden/>
              </w:rPr>
            </w:r>
            <w:r w:rsidR="00A53718">
              <w:rPr>
                <w:noProof/>
                <w:webHidden/>
              </w:rPr>
              <w:fldChar w:fldCharType="separate"/>
            </w:r>
            <w:r w:rsidR="00A53718">
              <w:rPr>
                <w:noProof/>
                <w:webHidden/>
              </w:rPr>
              <w:t>7</w:t>
            </w:r>
            <w:r w:rsidR="00A53718">
              <w:rPr>
                <w:noProof/>
                <w:webHidden/>
              </w:rPr>
              <w:fldChar w:fldCharType="end"/>
            </w:r>
          </w:hyperlink>
        </w:p>
        <w:p w14:paraId="1CAE9C1E" w14:textId="203863C9" w:rsidR="00A53718" w:rsidRDefault="00A87E1C">
          <w:pPr>
            <w:pStyle w:val="TDC2"/>
            <w:tabs>
              <w:tab w:val="right" w:leader="dot" w:pos="9019"/>
            </w:tabs>
            <w:rPr>
              <w:rFonts w:asciiTheme="minorHAnsi" w:eastAsiaTheme="minorEastAsia" w:hAnsiTheme="minorHAnsi" w:cstheme="minorBidi"/>
              <w:noProof/>
              <w:color w:val="auto"/>
            </w:rPr>
          </w:pPr>
          <w:hyperlink w:anchor="_Toc504153878" w:history="1">
            <w:r w:rsidR="00A53718" w:rsidRPr="00842F32">
              <w:rPr>
                <w:rStyle w:val="Hipervnculo"/>
                <w:b/>
                <w:noProof/>
              </w:rPr>
              <w:t>1.2 Motivación</w:t>
            </w:r>
            <w:r w:rsidR="00A53718">
              <w:rPr>
                <w:noProof/>
                <w:webHidden/>
              </w:rPr>
              <w:tab/>
            </w:r>
            <w:r w:rsidR="00A53718">
              <w:rPr>
                <w:noProof/>
                <w:webHidden/>
              </w:rPr>
              <w:fldChar w:fldCharType="begin"/>
            </w:r>
            <w:r w:rsidR="00A53718">
              <w:rPr>
                <w:noProof/>
                <w:webHidden/>
              </w:rPr>
              <w:instrText xml:space="preserve"> PAGEREF _Toc504153878 \h </w:instrText>
            </w:r>
            <w:r w:rsidR="00A53718">
              <w:rPr>
                <w:noProof/>
                <w:webHidden/>
              </w:rPr>
            </w:r>
            <w:r w:rsidR="00A53718">
              <w:rPr>
                <w:noProof/>
                <w:webHidden/>
              </w:rPr>
              <w:fldChar w:fldCharType="separate"/>
            </w:r>
            <w:r w:rsidR="00A53718">
              <w:rPr>
                <w:noProof/>
                <w:webHidden/>
              </w:rPr>
              <w:t>8</w:t>
            </w:r>
            <w:r w:rsidR="00A53718">
              <w:rPr>
                <w:noProof/>
                <w:webHidden/>
              </w:rPr>
              <w:fldChar w:fldCharType="end"/>
            </w:r>
          </w:hyperlink>
        </w:p>
        <w:p w14:paraId="71A7FEAA" w14:textId="12E55E89" w:rsidR="00A53718" w:rsidRDefault="00A87E1C">
          <w:pPr>
            <w:pStyle w:val="TDC2"/>
            <w:tabs>
              <w:tab w:val="right" w:leader="dot" w:pos="9019"/>
            </w:tabs>
            <w:rPr>
              <w:rFonts w:asciiTheme="minorHAnsi" w:eastAsiaTheme="minorEastAsia" w:hAnsiTheme="minorHAnsi" w:cstheme="minorBidi"/>
              <w:noProof/>
              <w:color w:val="auto"/>
            </w:rPr>
          </w:pPr>
          <w:hyperlink w:anchor="_Toc504153879" w:history="1">
            <w:r w:rsidR="00A53718" w:rsidRPr="00842F32">
              <w:rPr>
                <w:rStyle w:val="Hipervnculo"/>
                <w:b/>
                <w:noProof/>
              </w:rPr>
              <w:t>1.3 Desarrollos Propuestos</w:t>
            </w:r>
            <w:r w:rsidR="00A53718">
              <w:rPr>
                <w:noProof/>
                <w:webHidden/>
              </w:rPr>
              <w:tab/>
            </w:r>
            <w:r w:rsidR="00A53718">
              <w:rPr>
                <w:noProof/>
                <w:webHidden/>
              </w:rPr>
              <w:fldChar w:fldCharType="begin"/>
            </w:r>
            <w:r w:rsidR="00A53718">
              <w:rPr>
                <w:noProof/>
                <w:webHidden/>
              </w:rPr>
              <w:instrText xml:space="preserve"> PAGEREF _Toc504153879 \h </w:instrText>
            </w:r>
            <w:r w:rsidR="00A53718">
              <w:rPr>
                <w:noProof/>
                <w:webHidden/>
              </w:rPr>
            </w:r>
            <w:r w:rsidR="00A53718">
              <w:rPr>
                <w:noProof/>
                <w:webHidden/>
              </w:rPr>
              <w:fldChar w:fldCharType="separate"/>
            </w:r>
            <w:r w:rsidR="00A53718">
              <w:rPr>
                <w:noProof/>
                <w:webHidden/>
              </w:rPr>
              <w:t>9</w:t>
            </w:r>
            <w:r w:rsidR="00A53718">
              <w:rPr>
                <w:noProof/>
                <w:webHidden/>
              </w:rPr>
              <w:fldChar w:fldCharType="end"/>
            </w:r>
          </w:hyperlink>
        </w:p>
        <w:p w14:paraId="54E1C2CE" w14:textId="26A5393F" w:rsidR="00A53718" w:rsidRDefault="00A87E1C">
          <w:pPr>
            <w:pStyle w:val="TDC2"/>
            <w:tabs>
              <w:tab w:val="right" w:leader="dot" w:pos="9019"/>
            </w:tabs>
            <w:rPr>
              <w:rFonts w:asciiTheme="minorHAnsi" w:eastAsiaTheme="minorEastAsia" w:hAnsiTheme="minorHAnsi" w:cstheme="minorBidi"/>
              <w:noProof/>
              <w:color w:val="auto"/>
            </w:rPr>
          </w:pPr>
          <w:hyperlink w:anchor="_Toc504153880" w:history="1">
            <w:r w:rsidR="00A53718" w:rsidRPr="00842F32">
              <w:rPr>
                <w:rStyle w:val="Hipervnculo"/>
                <w:b/>
                <w:noProof/>
              </w:rPr>
              <w:t>1.4 Resultados Esperados</w:t>
            </w:r>
            <w:r w:rsidR="00A53718">
              <w:rPr>
                <w:noProof/>
                <w:webHidden/>
              </w:rPr>
              <w:tab/>
            </w:r>
            <w:r w:rsidR="00A53718">
              <w:rPr>
                <w:noProof/>
                <w:webHidden/>
              </w:rPr>
              <w:fldChar w:fldCharType="begin"/>
            </w:r>
            <w:r w:rsidR="00A53718">
              <w:rPr>
                <w:noProof/>
                <w:webHidden/>
              </w:rPr>
              <w:instrText xml:space="preserve"> PAGEREF _Toc504153880 \h </w:instrText>
            </w:r>
            <w:r w:rsidR="00A53718">
              <w:rPr>
                <w:noProof/>
                <w:webHidden/>
              </w:rPr>
            </w:r>
            <w:r w:rsidR="00A53718">
              <w:rPr>
                <w:noProof/>
                <w:webHidden/>
              </w:rPr>
              <w:fldChar w:fldCharType="separate"/>
            </w:r>
            <w:r w:rsidR="00A53718">
              <w:rPr>
                <w:noProof/>
                <w:webHidden/>
              </w:rPr>
              <w:t>9</w:t>
            </w:r>
            <w:r w:rsidR="00A53718">
              <w:rPr>
                <w:noProof/>
                <w:webHidden/>
              </w:rPr>
              <w:fldChar w:fldCharType="end"/>
            </w:r>
          </w:hyperlink>
        </w:p>
        <w:p w14:paraId="73FB4D32" w14:textId="526BBA33" w:rsidR="00A53718" w:rsidRDefault="00A87E1C">
          <w:pPr>
            <w:pStyle w:val="TDC1"/>
            <w:tabs>
              <w:tab w:val="right" w:leader="dot" w:pos="9019"/>
            </w:tabs>
            <w:rPr>
              <w:rFonts w:asciiTheme="minorHAnsi" w:eastAsiaTheme="minorEastAsia" w:hAnsiTheme="minorHAnsi" w:cstheme="minorBidi"/>
              <w:noProof/>
              <w:color w:val="auto"/>
            </w:rPr>
          </w:pPr>
          <w:hyperlink w:anchor="_Toc504153881" w:history="1">
            <w:r w:rsidR="00A53718" w:rsidRPr="00842F32">
              <w:rPr>
                <w:rStyle w:val="Hipervnculo"/>
                <w:noProof/>
              </w:rPr>
              <w:t>Capítulo 2 - La robótica</w:t>
            </w:r>
            <w:r w:rsidR="00A53718">
              <w:rPr>
                <w:noProof/>
                <w:webHidden/>
              </w:rPr>
              <w:tab/>
            </w:r>
            <w:r w:rsidR="00A53718">
              <w:rPr>
                <w:noProof/>
                <w:webHidden/>
              </w:rPr>
              <w:fldChar w:fldCharType="begin"/>
            </w:r>
            <w:r w:rsidR="00A53718">
              <w:rPr>
                <w:noProof/>
                <w:webHidden/>
              </w:rPr>
              <w:instrText xml:space="preserve"> PAGEREF _Toc504153881 \h </w:instrText>
            </w:r>
            <w:r w:rsidR="00A53718">
              <w:rPr>
                <w:noProof/>
                <w:webHidden/>
              </w:rPr>
            </w:r>
            <w:r w:rsidR="00A53718">
              <w:rPr>
                <w:noProof/>
                <w:webHidden/>
              </w:rPr>
              <w:fldChar w:fldCharType="separate"/>
            </w:r>
            <w:r w:rsidR="00A53718">
              <w:rPr>
                <w:noProof/>
                <w:webHidden/>
              </w:rPr>
              <w:t>10</w:t>
            </w:r>
            <w:r w:rsidR="00A53718">
              <w:rPr>
                <w:noProof/>
                <w:webHidden/>
              </w:rPr>
              <w:fldChar w:fldCharType="end"/>
            </w:r>
          </w:hyperlink>
        </w:p>
        <w:p w14:paraId="0ACD7ABE" w14:textId="53F2EA30" w:rsidR="00A53718" w:rsidRDefault="00A87E1C">
          <w:pPr>
            <w:pStyle w:val="TDC2"/>
            <w:tabs>
              <w:tab w:val="right" w:leader="dot" w:pos="9019"/>
            </w:tabs>
            <w:rPr>
              <w:rFonts w:asciiTheme="minorHAnsi" w:eastAsiaTheme="minorEastAsia" w:hAnsiTheme="minorHAnsi" w:cstheme="minorBidi"/>
              <w:noProof/>
              <w:color w:val="auto"/>
            </w:rPr>
          </w:pPr>
          <w:hyperlink w:anchor="_Toc504153882" w:history="1">
            <w:r w:rsidR="00A53718" w:rsidRPr="00842F32">
              <w:rPr>
                <w:rStyle w:val="Hipervnculo"/>
                <w:b/>
                <w:noProof/>
              </w:rPr>
              <w:t>2.1 ¿Qué es la robótica?</w:t>
            </w:r>
            <w:r w:rsidR="00A53718">
              <w:rPr>
                <w:noProof/>
                <w:webHidden/>
              </w:rPr>
              <w:tab/>
            </w:r>
            <w:r w:rsidR="00A53718">
              <w:rPr>
                <w:noProof/>
                <w:webHidden/>
              </w:rPr>
              <w:fldChar w:fldCharType="begin"/>
            </w:r>
            <w:r w:rsidR="00A53718">
              <w:rPr>
                <w:noProof/>
                <w:webHidden/>
              </w:rPr>
              <w:instrText xml:space="preserve"> PAGEREF _Toc504153882 \h </w:instrText>
            </w:r>
            <w:r w:rsidR="00A53718">
              <w:rPr>
                <w:noProof/>
                <w:webHidden/>
              </w:rPr>
            </w:r>
            <w:r w:rsidR="00A53718">
              <w:rPr>
                <w:noProof/>
                <w:webHidden/>
              </w:rPr>
              <w:fldChar w:fldCharType="separate"/>
            </w:r>
            <w:r w:rsidR="00A53718">
              <w:rPr>
                <w:noProof/>
                <w:webHidden/>
              </w:rPr>
              <w:t>10</w:t>
            </w:r>
            <w:r w:rsidR="00A53718">
              <w:rPr>
                <w:noProof/>
                <w:webHidden/>
              </w:rPr>
              <w:fldChar w:fldCharType="end"/>
            </w:r>
          </w:hyperlink>
        </w:p>
        <w:p w14:paraId="07EA7D01" w14:textId="3C383CC5" w:rsidR="00A53718" w:rsidRDefault="00A87E1C">
          <w:pPr>
            <w:pStyle w:val="TDC2"/>
            <w:tabs>
              <w:tab w:val="right" w:leader="dot" w:pos="9019"/>
            </w:tabs>
            <w:rPr>
              <w:rFonts w:asciiTheme="minorHAnsi" w:eastAsiaTheme="minorEastAsia" w:hAnsiTheme="minorHAnsi" w:cstheme="minorBidi"/>
              <w:noProof/>
              <w:color w:val="auto"/>
            </w:rPr>
          </w:pPr>
          <w:hyperlink w:anchor="_Toc504153883" w:history="1">
            <w:r w:rsidR="00A53718" w:rsidRPr="00842F32">
              <w:rPr>
                <w:rStyle w:val="Hipervnculo"/>
                <w:b/>
                <w:noProof/>
              </w:rPr>
              <w:t>2.2 Estructura física de los robots</w:t>
            </w:r>
            <w:r w:rsidR="00A53718">
              <w:rPr>
                <w:noProof/>
                <w:webHidden/>
              </w:rPr>
              <w:tab/>
            </w:r>
            <w:r w:rsidR="00A53718">
              <w:rPr>
                <w:noProof/>
                <w:webHidden/>
              </w:rPr>
              <w:fldChar w:fldCharType="begin"/>
            </w:r>
            <w:r w:rsidR="00A53718">
              <w:rPr>
                <w:noProof/>
                <w:webHidden/>
              </w:rPr>
              <w:instrText xml:space="preserve"> PAGEREF _Toc504153883 \h </w:instrText>
            </w:r>
            <w:r w:rsidR="00A53718">
              <w:rPr>
                <w:noProof/>
                <w:webHidden/>
              </w:rPr>
            </w:r>
            <w:r w:rsidR="00A53718">
              <w:rPr>
                <w:noProof/>
                <w:webHidden/>
              </w:rPr>
              <w:fldChar w:fldCharType="separate"/>
            </w:r>
            <w:r w:rsidR="00A53718">
              <w:rPr>
                <w:noProof/>
                <w:webHidden/>
              </w:rPr>
              <w:t>12</w:t>
            </w:r>
            <w:r w:rsidR="00A53718">
              <w:rPr>
                <w:noProof/>
                <w:webHidden/>
              </w:rPr>
              <w:fldChar w:fldCharType="end"/>
            </w:r>
          </w:hyperlink>
        </w:p>
        <w:p w14:paraId="49CA48C2" w14:textId="6C3A5DC5" w:rsidR="00A53718" w:rsidRDefault="00A87E1C">
          <w:pPr>
            <w:pStyle w:val="TDC3"/>
            <w:tabs>
              <w:tab w:val="right" w:leader="dot" w:pos="9019"/>
            </w:tabs>
            <w:rPr>
              <w:rFonts w:asciiTheme="minorHAnsi" w:eastAsiaTheme="minorEastAsia" w:hAnsiTheme="minorHAnsi" w:cstheme="minorBidi"/>
              <w:noProof/>
              <w:color w:val="auto"/>
            </w:rPr>
          </w:pPr>
          <w:hyperlink w:anchor="_Toc504153884" w:history="1">
            <w:r w:rsidR="00A53718" w:rsidRPr="00842F32">
              <w:rPr>
                <w:rStyle w:val="Hipervnculo"/>
                <w:noProof/>
              </w:rPr>
              <w:t>2.2.1 Poliarticulados</w:t>
            </w:r>
            <w:r w:rsidR="00A53718">
              <w:rPr>
                <w:noProof/>
                <w:webHidden/>
              </w:rPr>
              <w:tab/>
            </w:r>
            <w:r w:rsidR="00A53718">
              <w:rPr>
                <w:noProof/>
                <w:webHidden/>
              </w:rPr>
              <w:fldChar w:fldCharType="begin"/>
            </w:r>
            <w:r w:rsidR="00A53718">
              <w:rPr>
                <w:noProof/>
                <w:webHidden/>
              </w:rPr>
              <w:instrText xml:space="preserve"> PAGEREF _Toc504153884 \h </w:instrText>
            </w:r>
            <w:r w:rsidR="00A53718">
              <w:rPr>
                <w:noProof/>
                <w:webHidden/>
              </w:rPr>
            </w:r>
            <w:r w:rsidR="00A53718">
              <w:rPr>
                <w:noProof/>
                <w:webHidden/>
              </w:rPr>
              <w:fldChar w:fldCharType="separate"/>
            </w:r>
            <w:r w:rsidR="00A53718">
              <w:rPr>
                <w:noProof/>
                <w:webHidden/>
              </w:rPr>
              <w:t>12</w:t>
            </w:r>
            <w:r w:rsidR="00A53718">
              <w:rPr>
                <w:noProof/>
                <w:webHidden/>
              </w:rPr>
              <w:fldChar w:fldCharType="end"/>
            </w:r>
          </w:hyperlink>
        </w:p>
        <w:p w14:paraId="7056198F" w14:textId="1DE39CB0" w:rsidR="00A53718" w:rsidRDefault="00A87E1C">
          <w:pPr>
            <w:pStyle w:val="TDC3"/>
            <w:tabs>
              <w:tab w:val="right" w:leader="dot" w:pos="9019"/>
            </w:tabs>
            <w:rPr>
              <w:rFonts w:asciiTheme="minorHAnsi" w:eastAsiaTheme="minorEastAsia" w:hAnsiTheme="minorHAnsi" w:cstheme="minorBidi"/>
              <w:noProof/>
              <w:color w:val="auto"/>
            </w:rPr>
          </w:pPr>
          <w:hyperlink w:anchor="_Toc504153885" w:history="1">
            <w:r w:rsidR="00A53718" w:rsidRPr="00842F32">
              <w:rPr>
                <w:rStyle w:val="Hipervnculo"/>
                <w:noProof/>
              </w:rPr>
              <w:t>2.2.2 Móviles</w:t>
            </w:r>
            <w:r w:rsidR="00A53718">
              <w:rPr>
                <w:noProof/>
                <w:webHidden/>
              </w:rPr>
              <w:tab/>
            </w:r>
            <w:r w:rsidR="00A53718">
              <w:rPr>
                <w:noProof/>
                <w:webHidden/>
              </w:rPr>
              <w:fldChar w:fldCharType="begin"/>
            </w:r>
            <w:r w:rsidR="00A53718">
              <w:rPr>
                <w:noProof/>
                <w:webHidden/>
              </w:rPr>
              <w:instrText xml:space="preserve"> PAGEREF _Toc504153885 \h </w:instrText>
            </w:r>
            <w:r w:rsidR="00A53718">
              <w:rPr>
                <w:noProof/>
                <w:webHidden/>
              </w:rPr>
            </w:r>
            <w:r w:rsidR="00A53718">
              <w:rPr>
                <w:noProof/>
                <w:webHidden/>
              </w:rPr>
              <w:fldChar w:fldCharType="separate"/>
            </w:r>
            <w:r w:rsidR="00A53718">
              <w:rPr>
                <w:noProof/>
                <w:webHidden/>
              </w:rPr>
              <w:t>12</w:t>
            </w:r>
            <w:r w:rsidR="00A53718">
              <w:rPr>
                <w:noProof/>
                <w:webHidden/>
              </w:rPr>
              <w:fldChar w:fldCharType="end"/>
            </w:r>
          </w:hyperlink>
        </w:p>
        <w:p w14:paraId="321F700C" w14:textId="33BC3ABB" w:rsidR="00A53718" w:rsidRDefault="00A87E1C">
          <w:pPr>
            <w:pStyle w:val="TDC3"/>
            <w:tabs>
              <w:tab w:val="right" w:leader="dot" w:pos="9019"/>
            </w:tabs>
            <w:rPr>
              <w:rFonts w:asciiTheme="minorHAnsi" w:eastAsiaTheme="minorEastAsia" w:hAnsiTheme="minorHAnsi" w:cstheme="minorBidi"/>
              <w:noProof/>
              <w:color w:val="auto"/>
            </w:rPr>
          </w:pPr>
          <w:hyperlink w:anchor="_Toc504153886" w:history="1">
            <w:r w:rsidR="00A53718" w:rsidRPr="00842F32">
              <w:rPr>
                <w:rStyle w:val="Hipervnculo"/>
                <w:noProof/>
              </w:rPr>
              <w:t>2.2.3 Androides</w:t>
            </w:r>
            <w:r w:rsidR="00A53718">
              <w:rPr>
                <w:noProof/>
                <w:webHidden/>
              </w:rPr>
              <w:tab/>
            </w:r>
            <w:r w:rsidR="00A53718">
              <w:rPr>
                <w:noProof/>
                <w:webHidden/>
              </w:rPr>
              <w:fldChar w:fldCharType="begin"/>
            </w:r>
            <w:r w:rsidR="00A53718">
              <w:rPr>
                <w:noProof/>
                <w:webHidden/>
              </w:rPr>
              <w:instrText xml:space="preserve"> PAGEREF _Toc504153886 \h </w:instrText>
            </w:r>
            <w:r w:rsidR="00A53718">
              <w:rPr>
                <w:noProof/>
                <w:webHidden/>
              </w:rPr>
            </w:r>
            <w:r w:rsidR="00A53718">
              <w:rPr>
                <w:noProof/>
                <w:webHidden/>
              </w:rPr>
              <w:fldChar w:fldCharType="separate"/>
            </w:r>
            <w:r w:rsidR="00A53718">
              <w:rPr>
                <w:noProof/>
                <w:webHidden/>
              </w:rPr>
              <w:t>13</w:t>
            </w:r>
            <w:r w:rsidR="00A53718">
              <w:rPr>
                <w:noProof/>
                <w:webHidden/>
              </w:rPr>
              <w:fldChar w:fldCharType="end"/>
            </w:r>
          </w:hyperlink>
        </w:p>
        <w:p w14:paraId="7B1A41D1" w14:textId="3F0636B4" w:rsidR="00A53718" w:rsidRDefault="00A87E1C">
          <w:pPr>
            <w:pStyle w:val="TDC3"/>
            <w:tabs>
              <w:tab w:val="right" w:leader="dot" w:pos="9019"/>
            </w:tabs>
            <w:rPr>
              <w:rFonts w:asciiTheme="minorHAnsi" w:eastAsiaTheme="minorEastAsia" w:hAnsiTheme="minorHAnsi" w:cstheme="minorBidi"/>
              <w:noProof/>
              <w:color w:val="auto"/>
            </w:rPr>
          </w:pPr>
          <w:hyperlink w:anchor="_Toc504153887" w:history="1">
            <w:r w:rsidR="00A53718" w:rsidRPr="00842F32">
              <w:rPr>
                <w:rStyle w:val="Hipervnculo"/>
                <w:noProof/>
              </w:rPr>
              <w:t>2.2.4 Zoomórficos</w:t>
            </w:r>
            <w:r w:rsidR="00A53718">
              <w:rPr>
                <w:noProof/>
                <w:webHidden/>
              </w:rPr>
              <w:tab/>
            </w:r>
            <w:r w:rsidR="00A53718">
              <w:rPr>
                <w:noProof/>
                <w:webHidden/>
              </w:rPr>
              <w:fldChar w:fldCharType="begin"/>
            </w:r>
            <w:r w:rsidR="00A53718">
              <w:rPr>
                <w:noProof/>
                <w:webHidden/>
              </w:rPr>
              <w:instrText xml:space="preserve"> PAGEREF _Toc504153887 \h </w:instrText>
            </w:r>
            <w:r w:rsidR="00A53718">
              <w:rPr>
                <w:noProof/>
                <w:webHidden/>
              </w:rPr>
            </w:r>
            <w:r w:rsidR="00A53718">
              <w:rPr>
                <w:noProof/>
                <w:webHidden/>
              </w:rPr>
              <w:fldChar w:fldCharType="separate"/>
            </w:r>
            <w:r w:rsidR="00A53718">
              <w:rPr>
                <w:noProof/>
                <w:webHidden/>
              </w:rPr>
              <w:t>13</w:t>
            </w:r>
            <w:r w:rsidR="00A53718">
              <w:rPr>
                <w:noProof/>
                <w:webHidden/>
              </w:rPr>
              <w:fldChar w:fldCharType="end"/>
            </w:r>
          </w:hyperlink>
        </w:p>
        <w:p w14:paraId="395BD760" w14:textId="045C80D3" w:rsidR="00A53718" w:rsidRDefault="00A87E1C">
          <w:pPr>
            <w:pStyle w:val="TDC3"/>
            <w:tabs>
              <w:tab w:val="right" w:leader="dot" w:pos="9019"/>
            </w:tabs>
            <w:rPr>
              <w:rFonts w:asciiTheme="minorHAnsi" w:eastAsiaTheme="minorEastAsia" w:hAnsiTheme="minorHAnsi" w:cstheme="minorBidi"/>
              <w:noProof/>
              <w:color w:val="auto"/>
            </w:rPr>
          </w:pPr>
          <w:hyperlink w:anchor="_Toc504153888" w:history="1">
            <w:r w:rsidR="00A53718" w:rsidRPr="00842F32">
              <w:rPr>
                <w:rStyle w:val="Hipervnculo"/>
                <w:noProof/>
              </w:rPr>
              <w:t>2.2.5 Híbridos</w:t>
            </w:r>
            <w:r w:rsidR="00A53718">
              <w:rPr>
                <w:noProof/>
                <w:webHidden/>
              </w:rPr>
              <w:tab/>
            </w:r>
            <w:r w:rsidR="00A53718">
              <w:rPr>
                <w:noProof/>
                <w:webHidden/>
              </w:rPr>
              <w:fldChar w:fldCharType="begin"/>
            </w:r>
            <w:r w:rsidR="00A53718">
              <w:rPr>
                <w:noProof/>
                <w:webHidden/>
              </w:rPr>
              <w:instrText xml:space="preserve"> PAGEREF _Toc504153888 \h </w:instrText>
            </w:r>
            <w:r w:rsidR="00A53718">
              <w:rPr>
                <w:noProof/>
                <w:webHidden/>
              </w:rPr>
            </w:r>
            <w:r w:rsidR="00A53718">
              <w:rPr>
                <w:noProof/>
                <w:webHidden/>
              </w:rPr>
              <w:fldChar w:fldCharType="separate"/>
            </w:r>
            <w:r w:rsidR="00A53718">
              <w:rPr>
                <w:noProof/>
                <w:webHidden/>
              </w:rPr>
              <w:t>13</w:t>
            </w:r>
            <w:r w:rsidR="00A53718">
              <w:rPr>
                <w:noProof/>
                <w:webHidden/>
              </w:rPr>
              <w:fldChar w:fldCharType="end"/>
            </w:r>
          </w:hyperlink>
        </w:p>
        <w:p w14:paraId="13625FCF" w14:textId="1B853B90" w:rsidR="00A53718" w:rsidRDefault="00A87E1C">
          <w:pPr>
            <w:pStyle w:val="TDC2"/>
            <w:tabs>
              <w:tab w:val="right" w:leader="dot" w:pos="9019"/>
            </w:tabs>
            <w:rPr>
              <w:rFonts w:asciiTheme="minorHAnsi" w:eastAsiaTheme="minorEastAsia" w:hAnsiTheme="minorHAnsi" w:cstheme="minorBidi"/>
              <w:noProof/>
              <w:color w:val="auto"/>
            </w:rPr>
          </w:pPr>
          <w:hyperlink w:anchor="_Toc504153889" w:history="1">
            <w:r w:rsidR="00A53718" w:rsidRPr="00842F32">
              <w:rPr>
                <w:rStyle w:val="Hipervnculo"/>
                <w:b/>
                <w:noProof/>
              </w:rPr>
              <w:t>2.3 Distintas tecnologías para la robótica educativa</w:t>
            </w:r>
            <w:r w:rsidR="00A53718">
              <w:rPr>
                <w:noProof/>
                <w:webHidden/>
              </w:rPr>
              <w:tab/>
            </w:r>
            <w:r w:rsidR="00A53718">
              <w:rPr>
                <w:noProof/>
                <w:webHidden/>
              </w:rPr>
              <w:fldChar w:fldCharType="begin"/>
            </w:r>
            <w:r w:rsidR="00A53718">
              <w:rPr>
                <w:noProof/>
                <w:webHidden/>
              </w:rPr>
              <w:instrText xml:space="preserve"> PAGEREF _Toc504153889 \h </w:instrText>
            </w:r>
            <w:r w:rsidR="00A53718">
              <w:rPr>
                <w:noProof/>
                <w:webHidden/>
              </w:rPr>
            </w:r>
            <w:r w:rsidR="00A53718">
              <w:rPr>
                <w:noProof/>
                <w:webHidden/>
              </w:rPr>
              <w:fldChar w:fldCharType="separate"/>
            </w:r>
            <w:r w:rsidR="00A53718">
              <w:rPr>
                <w:noProof/>
                <w:webHidden/>
              </w:rPr>
              <w:t>14</w:t>
            </w:r>
            <w:r w:rsidR="00A53718">
              <w:rPr>
                <w:noProof/>
                <w:webHidden/>
              </w:rPr>
              <w:fldChar w:fldCharType="end"/>
            </w:r>
          </w:hyperlink>
        </w:p>
        <w:p w14:paraId="40024B2F" w14:textId="289DC066" w:rsidR="00A53718" w:rsidRDefault="00A87E1C">
          <w:pPr>
            <w:pStyle w:val="TDC2"/>
            <w:tabs>
              <w:tab w:val="right" w:leader="dot" w:pos="9019"/>
            </w:tabs>
            <w:rPr>
              <w:rFonts w:asciiTheme="minorHAnsi" w:eastAsiaTheme="minorEastAsia" w:hAnsiTheme="minorHAnsi" w:cstheme="minorBidi"/>
              <w:noProof/>
              <w:color w:val="auto"/>
            </w:rPr>
          </w:pPr>
          <w:hyperlink w:anchor="_Toc504153890" w:history="1">
            <w:r w:rsidR="00A53718" w:rsidRPr="00842F32">
              <w:rPr>
                <w:rStyle w:val="Hipervnculo"/>
                <w:b/>
                <w:noProof/>
              </w:rPr>
              <w:t>2.4 Microcontroladores y computadora de placa reducida (SBC)</w:t>
            </w:r>
            <w:r w:rsidR="00A53718">
              <w:rPr>
                <w:noProof/>
                <w:webHidden/>
              </w:rPr>
              <w:tab/>
            </w:r>
            <w:r w:rsidR="00A53718">
              <w:rPr>
                <w:noProof/>
                <w:webHidden/>
              </w:rPr>
              <w:fldChar w:fldCharType="begin"/>
            </w:r>
            <w:r w:rsidR="00A53718">
              <w:rPr>
                <w:noProof/>
                <w:webHidden/>
              </w:rPr>
              <w:instrText xml:space="preserve"> PAGEREF _Toc504153890 \h </w:instrText>
            </w:r>
            <w:r w:rsidR="00A53718">
              <w:rPr>
                <w:noProof/>
                <w:webHidden/>
              </w:rPr>
            </w:r>
            <w:r w:rsidR="00A53718">
              <w:rPr>
                <w:noProof/>
                <w:webHidden/>
              </w:rPr>
              <w:fldChar w:fldCharType="separate"/>
            </w:r>
            <w:r w:rsidR="00A53718">
              <w:rPr>
                <w:noProof/>
                <w:webHidden/>
              </w:rPr>
              <w:t>14</w:t>
            </w:r>
            <w:r w:rsidR="00A53718">
              <w:rPr>
                <w:noProof/>
                <w:webHidden/>
              </w:rPr>
              <w:fldChar w:fldCharType="end"/>
            </w:r>
          </w:hyperlink>
        </w:p>
        <w:p w14:paraId="330B32C0" w14:textId="16D62F4C" w:rsidR="00A53718" w:rsidRDefault="00A87E1C">
          <w:pPr>
            <w:pStyle w:val="TDC2"/>
            <w:tabs>
              <w:tab w:val="right" w:leader="dot" w:pos="9019"/>
            </w:tabs>
            <w:rPr>
              <w:rFonts w:asciiTheme="minorHAnsi" w:eastAsiaTheme="minorEastAsia" w:hAnsiTheme="minorHAnsi" w:cstheme="minorBidi"/>
              <w:noProof/>
              <w:color w:val="auto"/>
            </w:rPr>
          </w:pPr>
          <w:hyperlink w:anchor="_Toc504153891" w:history="1">
            <w:r w:rsidR="00A53718" w:rsidRPr="00842F32">
              <w:rPr>
                <w:rStyle w:val="Hipervnculo"/>
                <w:b/>
                <w:noProof/>
              </w:rPr>
              <w:t>2.5. Comunicación entre distintas plataformas de cómputo</w:t>
            </w:r>
            <w:r w:rsidR="00A53718">
              <w:rPr>
                <w:noProof/>
                <w:webHidden/>
              </w:rPr>
              <w:tab/>
            </w:r>
            <w:r w:rsidR="00A53718">
              <w:rPr>
                <w:noProof/>
                <w:webHidden/>
              </w:rPr>
              <w:fldChar w:fldCharType="begin"/>
            </w:r>
            <w:r w:rsidR="00A53718">
              <w:rPr>
                <w:noProof/>
                <w:webHidden/>
              </w:rPr>
              <w:instrText xml:space="preserve"> PAGEREF _Toc504153891 \h </w:instrText>
            </w:r>
            <w:r w:rsidR="00A53718">
              <w:rPr>
                <w:noProof/>
                <w:webHidden/>
              </w:rPr>
            </w:r>
            <w:r w:rsidR="00A53718">
              <w:rPr>
                <w:noProof/>
                <w:webHidden/>
              </w:rPr>
              <w:fldChar w:fldCharType="separate"/>
            </w:r>
            <w:r w:rsidR="00A53718">
              <w:rPr>
                <w:noProof/>
                <w:webHidden/>
              </w:rPr>
              <w:t>16</w:t>
            </w:r>
            <w:r w:rsidR="00A53718">
              <w:rPr>
                <w:noProof/>
                <w:webHidden/>
              </w:rPr>
              <w:fldChar w:fldCharType="end"/>
            </w:r>
          </w:hyperlink>
        </w:p>
        <w:p w14:paraId="4FA6C013" w14:textId="5075BD3F" w:rsidR="00A53718" w:rsidRDefault="00A87E1C">
          <w:pPr>
            <w:pStyle w:val="TDC2"/>
            <w:tabs>
              <w:tab w:val="right" w:leader="dot" w:pos="9019"/>
            </w:tabs>
            <w:rPr>
              <w:rFonts w:asciiTheme="minorHAnsi" w:eastAsiaTheme="minorEastAsia" w:hAnsiTheme="minorHAnsi" w:cstheme="minorBidi"/>
              <w:noProof/>
              <w:color w:val="auto"/>
            </w:rPr>
          </w:pPr>
          <w:hyperlink w:anchor="_Toc504153892" w:history="1">
            <w:r w:rsidR="00A53718" w:rsidRPr="00842F32">
              <w:rPr>
                <w:rStyle w:val="Hipervnculo"/>
                <w:b/>
                <w:noProof/>
              </w:rPr>
              <w:t>2.6 ¿Qué es un SAR (Sistema Autónomo Robótico)?</w:t>
            </w:r>
            <w:r w:rsidR="00A53718">
              <w:rPr>
                <w:noProof/>
                <w:webHidden/>
              </w:rPr>
              <w:tab/>
            </w:r>
            <w:r w:rsidR="00A53718">
              <w:rPr>
                <w:noProof/>
                <w:webHidden/>
              </w:rPr>
              <w:fldChar w:fldCharType="begin"/>
            </w:r>
            <w:r w:rsidR="00A53718">
              <w:rPr>
                <w:noProof/>
                <w:webHidden/>
              </w:rPr>
              <w:instrText xml:space="preserve"> PAGEREF _Toc504153892 \h </w:instrText>
            </w:r>
            <w:r w:rsidR="00A53718">
              <w:rPr>
                <w:noProof/>
                <w:webHidden/>
              </w:rPr>
            </w:r>
            <w:r w:rsidR="00A53718">
              <w:rPr>
                <w:noProof/>
                <w:webHidden/>
              </w:rPr>
              <w:fldChar w:fldCharType="separate"/>
            </w:r>
            <w:r w:rsidR="00A53718">
              <w:rPr>
                <w:noProof/>
                <w:webHidden/>
              </w:rPr>
              <w:t>17</w:t>
            </w:r>
            <w:r w:rsidR="00A53718">
              <w:rPr>
                <w:noProof/>
                <w:webHidden/>
              </w:rPr>
              <w:fldChar w:fldCharType="end"/>
            </w:r>
          </w:hyperlink>
        </w:p>
        <w:p w14:paraId="4B2367F4" w14:textId="43A41F8D" w:rsidR="00A53718" w:rsidRDefault="00A87E1C">
          <w:pPr>
            <w:pStyle w:val="TDC2"/>
            <w:tabs>
              <w:tab w:val="right" w:leader="dot" w:pos="9019"/>
            </w:tabs>
            <w:rPr>
              <w:rFonts w:asciiTheme="minorHAnsi" w:eastAsiaTheme="minorEastAsia" w:hAnsiTheme="minorHAnsi" w:cstheme="minorBidi"/>
              <w:noProof/>
              <w:color w:val="auto"/>
            </w:rPr>
          </w:pPr>
          <w:hyperlink w:anchor="_Toc504153893" w:history="1">
            <w:r w:rsidR="00A53718" w:rsidRPr="00842F32">
              <w:rPr>
                <w:rStyle w:val="Hipervnculo"/>
                <w:b/>
                <w:noProof/>
              </w:rPr>
              <w:t>2.7 La robótica en la educación</w:t>
            </w:r>
            <w:r w:rsidR="00A53718">
              <w:rPr>
                <w:noProof/>
                <w:webHidden/>
              </w:rPr>
              <w:tab/>
            </w:r>
            <w:r w:rsidR="00A53718">
              <w:rPr>
                <w:noProof/>
                <w:webHidden/>
              </w:rPr>
              <w:fldChar w:fldCharType="begin"/>
            </w:r>
            <w:r w:rsidR="00A53718">
              <w:rPr>
                <w:noProof/>
                <w:webHidden/>
              </w:rPr>
              <w:instrText xml:space="preserve"> PAGEREF _Toc504153893 \h </w:instrText>
            </w:r>
            <w:r w:rsidR="00A53718">
              <w:rPr>
                <w:noProof/>
                <w:webHidden/>
              </w:rPr>
            </w:r>
            <w:r w:rsidR="00A53718">
              <w:rPr>
                <w:noProof/>
                <w:webHidden/>
              </w:rPr>
              <w:fldChar w:fldCharType="separate"/>
            </w:r>
            <w:r w:rsidR="00A53718">
              <w:rPr>
                <w:noProof/>
                <w:webHidden/>
              </w:rPr>
              <w:t>17</w:t>
            </w:r>
            <w:r w:rsidR="00A53718">
              <w:rPr>
                <w:noProof/>
                <w:webHidden/>
              </w:rPr>
              <w:fldChar w:fldCharType="end"/>
            </w:r>
          </w:hyperlink>
        </w:p>
        <w:p w14:paraId="2857C752" w14:textId="4A8EC67F" w:rsidR="00A53718" w:rsidRDefault="00A87E1C">
          <w:pPr>
            <w:pStyle w:val="TDC1"/>
            <w:tabs>
              <w:tab w:val="right" w:leader="dot" w:pos="9019"/>
            </w:tabs>
            <w:rPr>
              <w:rFonts w:asciiTheme="minorHAnsi" w:eastAsiaTheme="minorEastAsia" w:hAnsiTheme="minorHAnsi" w:cstheme="minorBidi"/>
              <w:noProof/>
              <w:color w:val="auto"/>
            </w:rPr>
          </w:pPr>
          <w:hyperlink w:anchor="_Toc504153894" w:history="1">
            <w:r w:rsidR="00A53718" w:rsidRPr="00842F32">
              <w:rPr>
                <w:rStyle w:val="Hipervnculo"/>
                <w:noProof/>
              </w:rPr>
              <w:t>Capítulo 3 – Arduino</w:t>
            </w:r>
            <w:r w:rsidR="00A53718">
              <w:rPr>
                <w:noProof/>
                <w:webHidden/>
              </w:rPr>
              <w:tab/>
            </w:r>
            <w:r w:rsidR="00A53718">
              <w:rPr>
                <w:noProof/>
                <w:webHidden/>
              </w:rPr>
              <w:fldChar w:fldCharType="begin"/>
            </w:r>
            <w:r w:rsidR="00A53718">
              <w:rPr>
                <w:noProof/>
                <w:webHidden/>
              </w:rPr>
              <w:instrText xml:space="preserve"> PAGEREF _Toc504153894 \h </w:instrText>
            </w:r>
            <w:r w:rsidR="00A53718">
              <w:rPr>
                <w:noProof/>
                <w:webHidden/>
              </w:rPr>
            </w:r>
            <w:r w:rsidR="00A53718">
              <w:rPr>
                <w:noProof/>
                <w:webHidden/>
              </w:rPr>
              <w:fldChar w:fldCharType="separate"/>
            </w:r>
            <w:r w:rsidR="00A53718">
              <w:rPr>
                <w:noProof/>
                <w:webHidden/>
              </w:rPr>
              <w:t>19</w:t>
            </w:r>
            <w:r w:rsidR="00A53718">
              <w:rPr>
                <w:noProof/>
                <w:webHidden/>
              </w:rPr>
              <w:fldChar w:fldCharType="end"/>
            </w:r>
          </w:hyperlink>
        </w:p>
        <w:p w14:paraId="4A8659CC" w14:textId="465E5E8A" w:rsidR="00A53718" w:rsidRDefault="00A87E1C">
          <w:pPr>
            <w:pStyle w:val="TDC2"/>
            <w:tabs>
              <w:tab w:val="right" w:leader="dot" w:pos="9019"/>
            </w:tabs>
            <w:rPr>
              <w:rFonts w:asciiTheme="minorHAnsi" w:eastAsiaTheme="minorEastAsia" w:hAnsiTheme="minorHAnsi" w:cstheme="minorBidi"/>
              <w:noProof/>
              <w:color w:val="auto"/>
            </w:rPr>
          </w:pPr>
          <w:hyperlink w:anchor="_Toc504153895" w:history="1">
            <w:r w:rsidR="00A53718" w:rsidRPr="00842F32">
              <w:rPr>
                <w:rStyle w:val="Hipervnculo"/>
                <w:b/>
                <w:noProof/>
              </w:rPr>
              <w:t>3.1 ¿Qué es Arduino?</w:t>
            </w:r>
            <w:r w:rsidR="00A53718">
              <w:rPr>
                <w:noProof/>
                <w:webHidden/>
              </w:rPr>
              <w:tab/>
            </w:r>
            <w:r w:rsidR="00A53718">
              <w:rPr>
                <w:noProof/>
                <w:webHidden/>
              </w:rPr>
              <w:fldChar w:fldCharType="begin"/>
            </w:r>
            <w:r w:rsidR="00A53718">
              <w:rPr>
                <w:noProof/>
                <w:webHidden/>
              </w:rPr>
              <w:instrText xml:space="preserve"> PAGEREF _Toc504153895 \h </w:instrText>
            </w:r>
            <w:r w:rsidR="00A53718">
              <w:rPr>
                <w:noProof/>
                <w:webHidden/>
              </w:rPr>
            </w:r>
            <w:r w:rsidR="00A53718">
              <w:rPr>
                <w:noProof/>
                <w:webHidden/>
              </w:rPr>
              <w:fldChar w:fldCharType="separate"/>
            </w:r>
            <w:r w:rsidR="00A53718">
              <w:rPr>
                <w:noProof/>
                <w:webHidden/>
              </w:rPr>
              <w:t>19</w:t>
            </w:r>
            <w:r w:rsidR="00A53718">
              <w:rPr>
                <w:noProof/>
                <w:webHidden/>
              </w:rPr>
              <w:fldChar w:fldCharType="end"/>
            </w:r>
          </w:hyperlink>
        </w:p>
        <w:p w14:paraId="1F2FCC1D" w14:textId="2858AA71" w:rsidR="00A53718" w:rsidRDefault="00A87E1C">
          <w:pPr>
            <w:pStyle w:val="TDC2"/>
            <w:tabs>
              <w:tab w:val="right" w:leader="dot" w:pos="9019"/>
            </w:tabs>
            <w:rPr>
              <w:rFonts w:asciiTheme="minorHAnsi" w:eastAsiaTheme="minorEastAsia" w:hAnsiTheme="minorHAnsi" w:cstheme="minorBidi"/>
              <w:noProof/>
              <w:color w:val="auto"/>
            </w:rPr>
          </w:pPr>
          <w:hyperlink w:anchor="_Toc504153896" w:history="1">
            <w:r w:rsidR="00A53718" w:rsidRPr="00842F32">
              <w:rPr>
                <w:rStyle w:val="Hipervnculo"/>
                <w:b/>
                <w:noProof/>
              </w:rPr>
              <w:t>3.2 ¿Qué es Processing?</w:t>
            </w:r>
            <w:r w:rsidR="00A53718">
              <w:rPr>
                <w:noProof/>
                <w:webHidden/>
              </w:rPr>
              <w:tab/>
            </w:r>
            <w:r w:rsidR="00A53718">
              <w:rPr>
                <w:noProof/>
                <w:webHidden/>
              </w:rPr>
              <w:fldChar w:fldCharType="begin"/>
            </w:r>
            <w:r w:rsidR="00A53718">
              <w:rPr>
                <w:noProof/>
                <w:webHidden/>
              </w:rPr>
              <w:instrText xml:space="preserve"> PAGEREF _Toc504153896 \h </w:instrText>
            </w:r>
            <w:r w:rsidR="00A53718">
              <w:rPr>
                <w:noProof/>
                <w:webHidden/>
              </w:rPr>
            </w:r>
            <w:r w:rsidR="00A53718">
              <w:rPr>
                <w:noProof/>
                <w:webHidden/>
              </w:rPr>
              <w:fldChar w:fldCharType="separate"/>
            </w:r>
            <w:r w:rsidR="00A53718">
              <w:rPr>
                <w:noProof/>
                <w:webHidden/>
              </w:rPr>
              <w:t>19</w:t>
            </w:r>
            <w:r w:rsidR="00A53718">
              <w:rPr>
                <w:noProof/>
                <w:webHidden/>
              </w:rPr>
              <w:fldChar w:fldCharType="end"/>
            </w:r>
          </w:hyperlink>
        </w:p>
        <w:p w14:paraId="07B648AF" w14:textId="134D818E" w:rsidR="00A53718" w:rsidRDefault="00A87E1C">
          <w:pPr>
            <w:pStyle w:val="TDC2"/>
            <w:tabs>
              <w:tab w:val="right" w:leader="dot" w:pos="9019"/>
            </w:tabs>
            <w:rPr>
              <w:rFonts w:asciiTheme="minorHAnsi" w:eastAsiaTheme="minorEastAsia" w:hAnsiTheme="minorHAnsi" w:cstheme="minorBidi"/>
              <w:noProof/>
              <w:color w:val="auto"/>
            </w:rPr>
          </w:pPr>
          <w:hyperlink w:anchor="_Toc504153897" w:history="1">
            <w:r w:rsidR="00A53718" w:rsidRPr="00842F32">
              <w:rPr>
                <w:rStyle w:val="Hipervnculo"/>
                <w:b/>
                <w:noProof/>
              </w:rPr>
              <w:t>3.3</w:t>
            </w:r>
            <w:r w:rsidR="00A53718">
              <w:rPr>
                <w:noProof/>
                <w:webHidden/>
              </w:rPr>
              <w:tab/>
            </w:r>
            <w:r w:rsidR="00A53718">
              <w:rPr>
                <w:noProof/>
                <w:webHidden/>
              </w:rPr>
              <w:fldChar w:fldCharType="begin"/>
            </w:r>
            <w:r w:rsidR="00A53718">
              <w:rPr>
                <w:noProof/>
                <w:webHidden/>
              </w:rPr>
              <w:instrText xml:space="preserve"> PAGEREF _Toc504153897 \h </w:instrText>
            </w:r>
            <w:r w:rsidR="00A53718">
              <w:rPr>
                <w:noProof/>
                <w:webHidden/>
              </w:rPr>
            </w:r>
            <w:r w:rsidR="00A53718">
              <w:rPr>
                <w:noProof/>
                <w:webHidden/>
              </w:rPr>
              <w:fldChar w:fldCharType="separate"/>
            </w:r>
            <w:r w:rsidR="00A53718">
              <w:rPr>
                <w:noProof/>
                <w:webHidden/>
              </w:rPr>
              <w:t>21</w:t>
            </w:r>
            <w:r w:rsidR="00A53718">
              <w:rPr>
                <w:noProof/>
                <w:webHidden/>
              </w:rPr>
              <w:fldChar w:fldCharType="end"/>
            </w:r>
          </w:hyperlink>
        </w:p>
        <w:p w14:paraId="770F145F" w14:textId="6A13E274" w:rsidR="00A53718" w:rsidRDefault="00A87E1C">
          <w:pPr>
            <w:pStyle w:val="TDC2"/>
            <w:tabs>
              <w:tab w:val="right" w:leader="dot" w:pos="9019"/>
            </w:tabs>
            <w:rPr>
              <w:rFonts w:asciiTheme="minorHAnsi" w:eastAsiaTheme="minorEastAsia" w:hAnsiTheme="minorHAnsi" w:cstheme="minorBidi"/>
              <w:noProof/>
              <w:color w:val="auto"/>
            </w:rPr>
          </w:pPr>
          <w:hyperlink w:anchor="_Toc504153898" w:history="1">
            <w:r w:rsidR="00A53718" w:rsidRPr="00842F32">
              <w:rPr>
                <w:rStyle w:val="Hipervnculo"/>
                <w:b/>
                <w:noProof/>
              </w:rPr>
              <w:t>Fritzing</w:t>
            </w:r>
            <w:r w:rsidR="00A53718">
              <w:rPr>
                <w:noProof/>
                <w:webHidden/>
              </w:rPr>
              <w:tab/>
            </w:r>
            <w:r w:rsidR="00A53718">
              <w:rPr>
                <w:noProof/>
                <w:webHidden/>
              </w:rPr>
              <w:fldChar w:fldCharType="begin"/>
            </w:r>
            <w:r w:rsidR="00A53718">
              <w:rPr>
                <w:noProof/>
                <w:webHidden/>
              </w:rPr>
              <w:instrText xml:space="preserve"> PAGEREF _Toc504153898 \h </w:instrText>
            </w:r>
            <w:r w:rsidR="00A53718">
              <w:rPr>
                <w:noProof/>
                <w:webHidden/>
              </w:rPr>
            </w:r>
            <w:r w:rsidR="00A53718">
              <w:rPr>
                <w:noProof/>
                <w:webHidden/>
              </w:rPr>
              <w:fldChar w:fldCharType="separate"/>
            </w:r>
            <w:r w:rsidR="00A53718">
              <w:rPr>
                <w:noProof/>
                <w:webHidden/>
              </w:rPr>
              <w:t>21</w:t>
            </w:r>
            <w:r w:rsidR="00A53718">
              <w:rPr>
                <w:noProof/>
                <w:webHidden/>
              </w:rPr>
              <w:fldChar w:fldCharType="end"/>
            </w:r>
          </w:hyperlink>
        </w:p>
        <w:p w14:paraId="188D8690" w14:textId="772B394E" w:rsidR="00A53718" w:rsidRDefault="00A87E1C">
          <w:pPr>
            <w:pStyle w:val="TDC2"/>
            <w:tabs>
              <w:tab w:val="right" w:leader="dot" w:pos="9019"/>
            </w:tabs>
            <w:rPr>
              <w:rFonts w:asciiTheme="minorHAnsi" w:eastAsiaTheme="minorEastAsia" w:hAnsiTheme="minorHAnsi" w:cstheme="minorBidi"/>
              <w:noProof/>
              <w:color w:val="auto"/>
            </w:rPr>
          </w:pPr>
          <w:hyperlink w:anchor="_Toc504153899" w:history="1">
            <w:r w:rsidR="00A53718" w:rsidRPr="00842F32">
              <w:rPr>
                <w:rStyle w:val="Hipervnculo"/>
                <w:b/>
                <w:noProof/>
              </w:rPr>
              <w:t>3.4 ¿Qué es Wiring?</w:t>
            </w:r>
            <w:r w:rsidR="00A53718">
              <w:rPr>
                <w:noProof/>
                <w:webHidden/>
              </w:rPr>
              <w:tab/>
            </w:r>
            <w:r w:rsidR="00A53718">
              <w:rPr>
                <w:noProof/>
                <w:webHidden/>
              </w:rPr>
              <w:fldChar w:fldCharType="begin"/>
            </w:r>
            <w:r w:rsidR="00A53718">
              <w:rPr>
                <w:noProof/>
                <w:webHidden/>
              </w:rPr>
              <w:instrText xml:space="preserve"> PAGEREF _Toc504153899 \h </w:instrText>
            </w:r>
            <w:r w:rsidR="00A53718">
              <w:rPr>
                <w:noProof/>
                <w:webHidden/>
              </w:rPr>
            </w:r>
            <w:r w:rsidR="00A53718">
              <w:rPr>
                <w:noProof/>
                <w:webHidden/>
              </w:rPr>
              <w:fldChar w:fldCharType="separate"/>
            </w:r>
            <w:r w:rsidR="00A53718">
              <w:rPr>
                <w:noProof/>
                <w:webHidden/>
              </w:rPr>
              <w:t>21</w:t>
            </w:r>
            <w:r w:rsidR="00A53718">
              <w:rPr>
                <w:noProof/>
                <w:webHidden/>
              </w:rPr>
              <w:fldChar w:fldCharType="end"/>
            </w:r>
          </w:hyperlink>
        </w:p>
        <w:p w14:paraId="086FF425" w14:textId="7FA60217" w:rsidR="00A53718" w:rsidRDefault="00A87E1C">
          <w:pPr>
            <w:pStyle w:val="TDC2"/>
            <w:tabs>
              <w:tab w:val="right" w:leader="dot" w:pos="9019"/>
            </w:tabs>
            <w:rPr>
              <w:rFonts w:asciiTheme="minorHAnsi" w:eastAsiaTheme="minorEastAsia" w:hAnsiTheme="minorHAnsi" w:cstheme="minorBidi"/>
              <w:noProof/>
              <w:color w:val="auto"/>
            </w:rPr>
          </w:pPr>
          <w:hyperlink w:anchor="_Toc504153900" w:history="1">
            <w:r w:rsidR="00A53718" w:rsidRPr="00842F32">
              <w:rPr>
                <w:rStyle w:val="Hipervnculo"/>
                <w:b/>
                <w:noProof/>
              </w:rPr>
              <w:t>3.5 Entonces Arduino es…</w:t>
            </w:r>
            <w:r w:rsidR="00A53718">
              <w:rPr>
                <w:noProof/>
                <w:webHidden/>
              </w:rPr>
              <w:tab/>
            </w:r>
            <w:r w:rsidR="00A53718">
              <w:rPr>
                <w:noProof/>
                <w:webHidden/>
              </w:rPr>
              <w:fldChar w:fldCharType="begin"/>
            </w:r>
            <w:r w:rsidR="00A53718">
              <w:rPr>
                <w:noProof/>
                <w:webHidden/>
              </w:rPr>
              <w:instrText xml:space="preserve"> PAGEREF _Toc504153900 \h </w:instrText>
            </w:r>
            <w:r w:rsidR="00A53718">
              <w:rPr>
                <w:noProof/>
                <w:webHidden/>
              </w:rPr>
            </w:r>
            <w:r w:rsidR="00A53718">
              <w:rPr>
                <w:noProof/>
                <w:webHidden/>
              </w:rPr>
              <w:fldChar w:fldCharType="separate"/>
            </w:r>
            <w:r w:rsidR="00A53718">
              <w:rPr>
                <w:noProof/>
                <w:webHidden/>
              </w:rPr>
              <w:t>21</w:t>
            </w:r>
            <w:r w:rsidR="00A53718">
              <w:rPr>
                <w:noProof/>
                <w:webHidden/>
              </w:rPr>
              <w:fldChar w:fldCharType="end"/>
            </w:r>
          </w:hyperlink>
        </w:p>
        <w:p w14:paraId="49F5DAE6" w14:textId="515CC54C" w:rsidR="00A53718" w:rsidRDefault="00A87E1C">
          <w:pPr>
            <w:pStyle w:val="TDC2"/>
            <w:tabs>
              <w:tab w:val="right" w:leader="dot" w:pos="9019"/>
            </w:tabs>
            <w:rPr>
              <w:rFonts w:asciiTheme="minorHAnsi" w:eastAsiaTheme="minorEastAsia" w:hAnsiTheme="minorHAnsi" w:cstheme="minorBidi"/>
              <w:noProof/>
              <w:color w:val="auto"/>
            </w:rPr>
          </w:pPr>
          <w:hyperlink w:anchor="_Toc504153901" w:history="1">
            <w:r w:rsidR="00A53718" w:rsidRPr="00842F32">
              <w:rPr>
                <w:rStyle w:val="Hipervnculo"/>
                <w:b/>
                <w:noProof/>
              </w:rPr>
              <w:t>3.6 Plataforma Arduino</w:t>
            </w:r>
            <w:r w:rsidR="00A53718">
              <w:rPr>
                <w:noProof/>
                <w:webHidden/>
              </w:rPr>
              <w:tab/>
            </w:r>
            <w:r w:rsidR="00A53718">
              <w:rPr>
                <w:noProof/>
                <w:webHidden/>
              </w:rPr>
              <w:fldChar w:fldCharType="begin"/>
            </w:r>
            <w:r w:rsidR="00A53718">
              <w:rPr>
                <w:noProof/>
                <w:webHidden/>
              </w:rPr>
              <w:instrText xml:space="preserve"> PAGEREF _Toc504153901 \h </w:instrText>
            </w:r>
            <w:r w:rsidR="00A53718">
              <w:rPr>
                <w:noProof/>
                <w:webHidden/>
              </w:rPr>
            </w:r>
            <w:r w:rsidR="00A53718">
              <w:rPr>
                <w:noProof/>
                <w:webHidden/>
              </w:rPr>
              <w:fldChar w:fldCharType="separate"/>
            </w:r>
            <w:r w:rsidR="00A53718">
              <w:rPr>
                <w:noProof/>
                <w:webHidden/>
              </w:rPr>
              <w:t>22</w:t>
            </w:r>
            <w:r w:rsidR="00A53718">
              <w:rPr>
                <w:noProof/>
                <w:webHidden/>
              </w:rPr>
              <w:fldChar w:fldCharType="end"/>
            </w:r>
          </w:hyperlink>
        </w:p>
        <w:p w14:paraId="77DB90E1" w14:textId="5329E374" w:rsidR="00A53718" w:rsidRDefault="00A87E1C">
          <w:pPr>
            <w:pStyle w:val="TDC2"/>
            <w:tabs>
              <w:tab w:val="right" w:leader="dot" w:pos="9019"/>
            </w:tabs>
            <w:rPr>
              <w:rFonts w:asciiTheme="minorHAnsi" w:eastAsiaTheme="minorEastAsia" w:hAnsiTheme="minorHAnsi" w:cstheme="minorBidi"/>
              <w:noProof/>
              <w:color w:val="auto"/>
            </w:rPr>
          </w:pPr>
          <w:hyperlink w:anchor="_Toc504153902" w:history="1">
            <w:r w:rsidR="00A53718" w:rsidRPr="00842F32">
              <w:rPr>
                <w:rStyle w:val="Hipervnculo"/>
                <w:b/>
                <w:noProof/>
              </w:rPr>
              <w:t>3.7 Distintas plataformas para Arduino</w:t>
            </w:r>
            <w:r w:rsidR="00A53718">
              <w:rPr>
                <w:noProof/>
                <w:webHidden/>
              </w:rPr>
              <w:tab/>
            </w:r>
            <w:r w:rsidR="00A53718">
              <w:rPr>
                <w:noProof/>
                <w:webHidden/>
              </w:rPr>
              <w:fldChar w:fldCharType="begin"/>
            </w:r>
            <w:r w:rsidR="00A53718">
              <w:rPr>
                <w:noProof/>
                <w:webHidden/>
              </w:rPr>
              <w:instrText xml:space="preserve"> PAGEREF _Toc504153902 \h </w:instrText>
            </w:r>
            <w:r w:rsidR="00A53718">
              <w:rPr>
                <w:noProof/>
                <w:webHidden/>
              </w:rPr>
            </w:r>
            <w:r w:rsidR="00A53718">
              <w:rPr>
                <w:noProof/>
                <w:webHidden/>
              </w:rPr>
              <w:fldChar w:fldCharType="separate"/>
            </w:r>
            <w:r w:rsidR="00A53718">
              <w:rPr>
                <w:noProof/>
                <w:webHidden/>
              </w:rPr>
              <w:t>23</w:t>
            </w:r>
            <w:r w:rsidR="00A53718">
              <w:rPr>
                <w:noProof/>
                <w:webHidden/>
              </w:rPr>
              <w:fldChar w:fldCharType="end"/>
            </w:r>
          </w:hyperlink>
        </w:p>
        <w:p w14:paraId="3D51F416" w14:textId="32AB1A97" w:rsidR="00A53718" w:rsidRDefault="00A87E1C">
          <w:pPr>
            <w:pStyle w:val="TDC2"/>
            <w:tabs>
              <w:tab w:val="right" w:leader="dot" w:pos="9019"/>
            </w:tabs>
            <w:rPr>
              <w:rFonts w:asciiTheme="minorHAnsi" w:eastAsiaTheme="minorEastAsia" w:hAnsiTheme="minorHAnsi" w:cstheme="minorBidi"/>
              <w:noProof/>
              <w:color w:val="auto"/>
            </w:rPr>
          </w:pPr>
          <w:hyperlink w:anchor="_Toc504153903" w:history="1">
            <w:r w:rsidR="00A53718" w:rsidRPr="00842F32">
              <w:rPr>
                <w:rStyle w:val="Hipervnculo"/>
                <w:b/>
                <w:noProof/>
              </w:rPr>
              <w:t>3.8 Diferencias entre distintas placas de la familia Arduino</w:t>
            </w:r>
            <w:r w:rsidR="00A53718">
              <w:rPr>
                <w:noProof/>
                <w:webHidden/>
              </w:rPr>
              <w:tab/>
            </w:r>
            <w:r w:rsidR="00A53718">
              <w:rPr>
                <w:noProof/>
                <w:webHidden/>
              </w:rPr>
              <w:fldChar w:fldCharType="begin"/>
            </w:r>
            <w:r w:rsidR="00A53718">
              <w:rPr>
                <w:noProof/>
                <w:webHidden/>
              </w:rPr>
              <w:instrText xml:space="preserve"> PAGEREF _Toc504153903 \h </w:instrText>
            </w:r>
            <w:r w:rsidR="00A53718">
              <w:rPr>
                <w:noProof/>
                <w:webHidden/>
              </w:rPr>
            </w:r>
            <w:r w:rsidR="00A53718">
              <w:rPr>
                <w:noProof/>
                <w:webHidden/>
              </w:rPr>
              <w:fldChar w:fldCharType="separate"/>
            </w:r>
            <w:r w:rsidR="00A53718">
              <w:rPr>
                <w:noProof/>
                <w:webHidden/>
              </w:rPr>
              <w:t>24</w:t>
            </w:r>
            <w:r w:rsidR="00A53718">
              <w:rPr>
                <w:noProof/>
                <w:webHidden/>
              </w:rPr>
              <w:fldChar w:fldCharType="end"/>
            </w:r>
          </w:hyperlink>
        </w:p>
        <w:p w14:paraId="0C0DBCA6" w14:textId="605AF3F0" w:rsidR="00A53718" w:rsidRDefault="00A87E1C">
          <w:pPr>
            <w:pStyle w:val="TDC2"/>
            <w:tabs>
              <w:tab w:val="right" w:leader="dot" w:pos="9019"/>
            </w:tabs>
            <w:rPr>
              <w:rFonts w:asciiTheme="minorHAnsi" w:eastAsiaTheme="minorEastAsia" w:hAnsiTheme="minorHAnsi" w:cstheme="minorBidi"/>
              <w:noProof/>
              <w:color w:val="auto"/>
            </w:rPr>
          </w:pPr>
          <w:hyperlink w:anchor="_Toc504153904" w:history="1">
            <w:r w:rsidR="00A53718" w:rsidRPr="00842F32">
              <w:rPr>
                <w:rStyle w:val="Hipervnculo"/>
                <w:b/>
                <w:noProof/>
              </w:rPr>
              <w:t>3.9 ¿Por qué usar Arduino?</w:t>
            </w:r>
            <w:r w:rsidR="00A53718">
              <w:rPr>
                <w:noProof/>
                <w:webHidden/>
              </w:rPr>
              <w:tab/>
            </w:r>
            <w:r w:rsidR="00A53718">
              <w:rPr>
                <w:noProof/>
                <w:webHidden/>
              </w:rPr>
              <w:fldChar w:fldCharType="begin"/>
            </w:r>
            <w:r w:rsidR="00A53718">
              <w:rPr>
                <w:noProof/>
                <w:webHidden/>
              </w:rPr>
              <w:instrText xml:space="preserve"> PAGEREF _Toc504153904 \h </w:instrText>
            </w:r>
            <w:r w:rsidR="00A53718">
              <w:rPr>
                <w:noProof/>
                <w:webHidden/>
              </w:rPr>
            </w:r>
            <w:r w:rsidR="00A53718">
              <w:rPr>
                <w:noProof/>
                <w:webHidden/>
              </w:rPr>
              <w:fldChar w:fldCharType="separate"/>
            </w:r>
            <w:r w:rsidR="00A53718">
              <w:rPr>
                <w:noProof/>
                <w:webHidden/>
              </w:rPr>
              <w:t>25</w:t>
            </w:r>
            <w:r w:rsidR="00A53718">
              <w:rPr>
                <w:noProof/>
                <w:webHidden/>
              </w:rPr>
              <w:fldChar w:fldCharType="end"/>
            </w:r>
          </w:hyperlink>
        </w:p>
        <w:p w14:paraId="060AD8D1" w14:textId="3B8CFF76" w:rsidR="00A53718" w:rsidRDefault="00A87E1C">
          <w:pPr>
            <w:pStyle w:val="TDC3"/>
            <w:tabs>
              <w:tab w:val="right" w:leader="dot" w:pos="9019"/>
            </w:tabs>
            <w:rPr>
              <w:rFonts w:asciiTheme="minorHAnsi" w:eastAsiaTheme="minorEastAsia" w:hAnsiTheme="minorHAnsi" w:cstheme="minorBidi"/>
              <w:noProof/>
              <w:color w:val="auto"/>
            </w:rPr>
          </w:pPr>
          <w:hyperlink w:anchor="_Toc504153905" w:history="1">
            <w:r w:rsidR="00A53718" w:rsidRPr="00842F32">
              <w:rPr>
                <w:rStyle w:val="Hipervnculo"/>
                <w:noProof/>
              </w:rPr>
              <w:t>3.9.1 La comunidad</w:t>
            </w:r>
            <w:r w:rsidR="00A53718">
              <w:rPr>
                <w:noProof/>
                <w:webHidden/>
              </w:rPr>
              <w:tab/>
            </w:r>
            <w:r w:rsidR="00A53718">
              <w:rPr>
                <w:noProof/>
                <w:webHidden/>
              </w:rPr>
              <w:fldChar w:fldCharType="begin"/>
            </w:r>
            <w:r w:rsidR="00A53718">
              <w:rPr>
                <w:noProof/>
                <w:webHidden/>
              </w:rPr>
              <w:instrText xml:space="preserve"> PAGEREF _Toc504153905 \h </w:instrText>
            </w:r>
            <w:r w:rsidR="00A53718">
              <w:rPr>
                <w:noProof/>
                <w:webHidden/>
              </w:rPr>
            </w:r>
            <w:r w:rsidR="00A53718">
              <w:rPr>
                <w:noProof/>
                <w:webHidden/>
              </w:rPr>
              <w:fldChar w:fldCharType="separate"/>
            </w:r>
            <w:r w:rsidR="00A53718">
              <w:rPr>
                <w:noProof/>
                <w:webHidden/>
              </w:rPr>
              <w:t>25</w:t>
            </w:r>
            <w:r w:rsidR="00A53718">
              <w:rPr>
                <w:noProof/>
                <w:webHidden/>
              </w:rPr>
              <w:fldChar w:fldCharType="end"/>
            </w:r>
          </w:hyperlink>
        </w:p>
        <w:p w14:paraId="692C795A" w14:textId="39634921" w:rsidR="00A53718" w:rsidRDefault="00A87E1C">
          <w:pPr>
            <w:pStyle w:val="TDC3"/>
            <w:tabs>
              <w:tab w:val="right" w:leader="dot" w:pos="9019"/>
            </w:tabs>
            <w:rPr>
              <w:rFonts w:asciiTheme="minorHAnsi" w:eastAsiaTheme="minorEastAsia" w:hAnsiTheme="minorHAnsi" w:cstheme="minorBidi"/>
              <w:noProof/>
              <w:color w:val="auto"/>
            </w:rPr>
          </w:pPr>
          <w:hyperlink w:anchor="_Toc504153906" w:history="1">
            <w:r w:rsidR="00A53718" w:rsidRPr="00842F32">
              <w:rPr>
                <w:rStyle w:val="Hipervnculo"/>
                <w:noProof/>
              </w:rPr>
              <w:t>3.9.2 La sencillez del lenguaje de programación</w:t>
            </w:r>
            <w:r w:rsidR="00A53718">
              <w:rPr>
                <w:noProof/>
                <w:webHidden/>
              </w:rPr>
              <w:tab/>
            </w:r>
            <w:r w:rsidR="00A53718">
              <w:rPr>
                <w:noProof/>
                <w:webHidden/>
              </w:rPr>
              <w:fldChar w:fldCharType="begin"/>
            </w:r>
            <w:r w:rsidR="00A53718">
              <w:rPr>
                <w:noProof/>
                <w:webHidden/>
              </w:rPr>
              <w:instrText xml:space="preserve"> PAGEREF _Toc504153906 \h </w:instrText>
            </w:r>
            <w:r w:rsidR="00A53718">
              <w:rPr>
                <w:noProof/>
                <w:webHidden/>
              </w:rPr>
            </w:r>
            <w:r w:rsidR="00A53718">
              <w:rPr>
                <w:noProof/>
                <w:webHidden/>
              </w:rPr>
              <w:fldChar w:fldCharType="separate"/>
            </w:r>
            <w:r w:rsidR="00A53718">
              <w:rPr>
                <w:noProof/>
                <w:webHidden/>
              </w:rPr>
              <w:t>26</w:t>
            </w:r>
            <w:r w:rsidR="00A53718">
              <w:rPr>
                <w:noProof/>
                <w:webHidden/>
              </w:rPr>
              <w:fldChar w:fldCharType="end"/>
            </w:r>
          </w:hyperlink>
        </w:p>
        <w:p w14:paraId="6A387112" w14:textId="5617531F" w:rsidR="00A53718" w:rsidRDefault="00A87E1C">
          <w:pPr>
            <w:pStyle w:val="TDC3"/>
            <w:tabs>
              <w:tab w:val="right" w:leader="dot" w:pos="9019"/>
            </w:tabs>
            <w:rPr>
              <w:rFonts w:asciiTheme="minorHAnsi" w:eastAsiaTheme="minorEastAsia" w:hAnsiTheme="minorHAnsi" w:cstheme="minorBidi"/>
              <w:noProof/>
              <w:color w:val="auto"/>
            </w:rPr>
          </w:pPr>
          <w:hyperlink w:anchor="_Toc504153907" w:history="1">
            <w:r w:rsidR="00A53718" w:rsidRPr="00842F32">
              <w:rPr>
                <w:rStyle w:val="Hipervnculo"/>
                <w:noProof/>
              </w:rPr>
              <w:t>3.9.3 Es hardware de bajo costo</w:t>
            </w:r>
            <w:r w:rsidR="00A53718">
              <w:rPr>
                <w:noProof/>
                <w:webHidden/>
              </w:rPr>
              <w:tab/>
            </w:r>
            <w:r w:rsidR="00A53718">
              <w:rPr>
                <w:noProof/>
                <w:webHidden/>
              </w:rPr>
              <w:fldChar w:fldCharType="begin"/>
            </w:r>
            <w:r w:rsidR="00A53718">
              <w:rPr>
                <w:noProof/>
                <w:webHidden/>
              </w:rPr>
              <w:instrText xml:space="preserve"> PAGEREF _Toc504153907 \h </w:instrText>
            </w:r>
            <w:r w:rsidR="00A53718">
              <w:rPr>
                <w:noProof/>
                <w:webHidden/>
              </w:rPr>
            </w:r>
            <w:r w:rsidR="00A53718">
              <w:rPr>
                <w:noProof/>
                <w:webHidden/>
              </w:rPr>
              <w:fldChar w:fldCharType="separate"/>
            </w:r>
            <w:r w:rsidR="00A53718">
              <w:rPr>
                <w:noProof/>
                <w:webHidden/>
              </w:rPr>
              <w:t>26</w:t>
            </w:r>
            <w:r w:rsidR="00A53718">
              <w:rPr>
                <w:noProof/>
                <w:webHidden/>
              </w:rPr>
              <w:fldChar w:fldCharType="end"/>
            </w:r>
          </w:hyperlink>
        </w:p>
        <w:p w14:paraId="1256B7A7" w14:textId="6FF203AE" w:rsidR="00A53718" w:rsidRDefault="00A87E1C">
          <w:pPr>
            <w:pStyle w:val="TDC2"/>
            <w:tabs>
              <w:tab w:val="right" w:leader="dot" w:pos="9019"/>
            </w:tabs>
            <w:rPr>
              <w:rFonts w:asciiTheme="minorHAnsi" w:eastAsiaTheme="minorEastAsia" w:hAnsiTheme="minorHAnsi" w:cstheme="minorBidi"/>
              <w:noProof/>
              <w:color w:val="auto"/>
            </w:rPr>
          </w:pPr>
          <w:hyperlink w:anchor="_Toc504153908" w:history="1">
            <w:r w:rsidR="00A53718" w:rsidRPr="00842F32">
              <w:rPr>
                <w:rStyle w:val="Hipervnculo"/>
                <w:b/>
                <w:noProof/>
              </w:rPr>
              <w:t>3.10 Incorporación de Arduino en las escuelas</w:t>
            </w:r>
            <w:r w:rsidR="00A53718">
              <w:rPr>
                <w:noProof/>
                <w:webHidden/>
              </w:rPr>
              <w:tab/>
            </w:r>
            <w:r w:rsidR="00A53718">
              <w:rPr>
                <w:noProof/>
                <w:webHidden/>
              </w:rPr>
              <w:fldChar w:fldCharType="begin"/>
            </w:r>
            <w:r w:rsidR="00A53718">
              <w:rPr>
                <w:noProof/>
                <w:webHidden/>
              </w:rPr>
              <w:instrText xml:space="preserve"> PAGEREF _Toc504153908 \h </w:instrText>
            </w:r>
            <w:r w:rsidR="00A53718">
              <w:rPr>
                <w:noProof/>
                <w:webHidden/>
              </w:rPr>
            </w:r>
            <w:r w:rsidR="00A53718">
              <w:rPr>
                <w:noProof/>
                <w:webHidden/>
              </w:rPr>
              <w:fldChar w:fldCharType="separate"/>
            </w:r>
            <w:r w:rsidR="00A53718">
              <w:rPr>
                <w:noProof/>
                <w:webHidden/>
              </w:rPr>
              <w:t>26</w:t>
            </w:r>
            <w:r w:rsidR="00A53718">
              <w:rPr>
                <w:noProof/>
                <w:webHidden/>
              </w:rPr>
              <w:fldChar w:fldCharType="end"/>
            </w:r>
          </w:hyperlink>
        </w:p>
        <w:p w14:paraId="23D03BAA" w14:textId="2B6A976E" w:rsidR="00A53718" w:rsidRDefault="00A87E1C">
          <w:pPr>
            <w:pStyle w:val="TDC3"/>
            <w:tabs>
              <w:tab w:val="right" w:leader="dot" w:pos="9019"/>
            </w:tabs>
            <w:rPr>
              <w:rFonts w:asciiTheme="minorHAnsi" w:eastAsiaTheme="minorEastAsia" w:hAnsiTheme="minorHAnsi" w:cstheme="minorBidi"/>
              <w:noProof/>
              <w:color w:val="auto"/>
            </w:rPr>
          </w:pPr>
          <w:hyperlink w:anchor="_Toc504153909" w:history="1">
            <w:r w:rsidR="00A53718" w:rsidRPr="00842F32">
              <w:rPr>
                <w:rStyle w:val="Hipervnculo"/>
                <w:noProof/>
              </w:rPr>
              <w:t>3.10.1 Las tres erres</w:t>
            </w:r>
            <w:r w:rsidR="00A53718">
              <w:rPr>
                <w:noProof/>
                <w:webHidden/>
              </w:rPr>
              <w:tab/>
            </w:r>
            <w:r w:rsidR="00A53718">
              <w:rPr>
                <w:noProof/>
                <w:webHidden/>
              </w:rPr>
              <w:fldChar w:fldCharType="begin"/>
            </w:r>
            <w:r w:rsidR="00A53718">
              <w:rPr>
                <w:noProof/>
                <w:webHidden/>
              </w:rPr>
              <w:instrText xml:space="preserve"> PAGEREF _Toc504153909 \h </w:instrText>
            </w:r>
            <w:r w:rsidR="00A53718">
              <w:rPr>
                <w:noProof/>
                <w:webHidden/>
              </w:rPr>
            </w:r>
            <w:r w:rsidR="00A53718">
              <w:rPr>
                <w:noProof/>
                <w:webHidden/>
              </w:rPr>
              <w:fldChar w:fldCharType="separate"/>
            </w:r>
            <w:r w:rsidR="00A53718">
              <w:rPr>
                <w:noProof/>
                <w:webHidden/>
              </w:rPr>
              <w:t>27</w:t>
            </w:r>
            <w:r w:rsidR="00A53718">
              <w:rPr>
                <w:noProof/>
                <w:webHidden/>
              </w:rPr>
              <w:fldChar w:fldCharType="end"/>
            </w:r>
          </w:hyperlink>
        </w:p>
        <w:p w14:paraId="068DB2DE" w14:textId="4B62564C" w:rsidR="00A53718" w:rsidRDefault="00A87E1C">
          <w:pPr>
            <w:pStyle w:val="TDC2"/>
            <w:tabs>
              <w:tab w:val="right" w:leader="dot" w:pos="9019"/>
            </w:tabs>
            <w:rPr>
              <w:rFonts w:asciiTheme="minorHAnsi" w:eastAsiaTheme="minorEastAsia" w:hAnsiTheme="minorHAnsi" w:cstheme="minorBidi"/>
              <w:noProof/>
              <w:color w:val="auto"/>
            </w:rPr>
          </w:pPr>
          <w:hyperlink w:anchor="_Toc504153910" w:history="1">
            <w:r w:rsidR="00A53718" w:rsidRPr="00842F32">
              <w:rPr>
                <w:rStyle w:val="Hipervnculo"/>
                <w:b/>
                <w:noProof/>
              </w:rPr>
              <w:t>3.11 Actuadores y sensores</w:t>
            </w:r>
            <w:r w:rsidR="00A53718">
              <w:rPr>
                <w:noProof/>
                <w:webHidden/>
              </w:rPr>
              <w:tab/>
            </w:r>
            <w:r w:rsidR="00A53718">
              <w:rPr>
                <w:noProof/>
                <w:webHidden/>
              </w:rPr>
              <w:fldChar w:fldCharType="begin"/>
            </w:r>
            <w:r w:rsidR="00A53718">
              <w:rPr>
                <w:noProof/>
                <w:webHidden/>
              </w:rPr>
              <w:instrText xml:space="preserve"> PAGEREF _Toc504153910 \h </w:instrText>
            </w:r>
            <w:r w:rsidR="00A53718">
              <w:rPr>
                <w:noProof/>
                <w:webHidden/>
              </w:rPr>
            </w:r>
            <w:r w:rsidR="00A53718">
              <w:rPr>
                <w:noProof/>
                <w:webHidden/>
              </w:rPr>
              <w:fldChar w:fldCharType="separate"/>
            </w:r>
            <w:r w:rsidR="00A53718">
              <w:rPr>
                <w:noProof/>
                <w:webHidden/>
              </w:rPr>
              <w:t>27</w:t>
            </w:r>
            <w:r w:rsidR="00A53718">
              <w:rPr>
                <w:noProof/>
                <w:webHidden/>
              </w:rPr>
              <w:fldChar w:fldCharType="end"/>
            </w:r>
          </w:hyperlink>
        </w:p>
        <w:p w14:paraId="0513946B" w14:textId="322DEB32" w:rsidR="00A53718" w:rsidRDefault="00A87E1C">
          <w:pPr>
            <w:pStyle w:val="TDC2"/>
            <w:tabs>
              <w:tab w:val="right" w:leader="dot" w:pos="9019"/>
            </w:tabs>
            <w:rPr>
              <w:rFonts w:asciiTheme="minorHAnsi" w:eastAsiaTheme="minorEastAsia" w:hAnsiTheme="minorHAnsi" w:cstheme="minorBidi"/>
              <w:noProof/>
              <w:color w:val="auto"/>
            </w:rPr>
          </w:pPr>
          <w:hyperlink w:anchor="_Toc504153911" w:history="1">
            <w:r w:rsidR="00A53718" w:rsidRPr="00842F32">
              <w:rPr>
                <w:rStyle w:val="Hipervnculo"/>
                <w:b/>
                <w:noProof/>
              </w:rPr>
              <w:t>3.12 Actuadores en el SAR</w:t>
            </w:r>
            <w:r w:rsidR="00A53718">
              <w:rPr>
                <w:noProof/>
                <w:webHidden/>
              </w:rPr>
              <w:tab/>
            </w:r>
            <w:r w:rsidR="00A53718">
              <w:rPr>
                <w:noProof/>
                <w:webHidden/>
              </w:rPr>
              <w:fldChar w:fldCharType="begin"/>
            </w:r>
            <w:r w:rsidR="00A53718">
              <w:rPr>
                <w:noProof/>
                <w:webHidden/>
              </w:rPr>
              <w:instrText xml:space="preserve"> PAGEREF _Toc504153911 \h </w:instrText>
            </w:r>
            <w:r w:rsidR="00A53718">
              <w:rPr>
                <w:noProof/>
                <w:webHidden/>
              </w:rPr>
            </w:r>
            <w:r w:rsidR="00A53718">
              <w:rPr>
                <w:noProof/>
                <w:webHidden/>
              </w:rPr>
              <w:fldChar w:fldCharType="separate"/>
            </w:r>
            <w:r w:rsidR="00A53718">
              <w:rPr>
                <w:noProof/>
                <w:webHidden/>
              </w:rPr>
              <w:t>28</w:t>
            </w:r>
            <w:r w:rsidR="00A53718">
              <w:rPr>
                <w:noProof/>
                <w:webHidden/>
              </w:rPr>
              <w:fldChar w:fldCharType="end"/>
            </w:r>
          </w:hyperlink>
        </w:p>
        <w:p w14:paraId="5B316EF6" w14:textId="38653CEF" w:rsidR="00A53718" w:rsidRDefault="00A87E1C">
          <w:pPr>
            <w:pStyle w:val="TDC2"/>
            <w:tabs>
              <w:tab w:val="right" w:leader="dot" w:pos="9019"/>
            </w:tabs>
            <w:rPr>
              <w:rFonts w:asciiTheme="minorHAnsi" w:eastAsiaTheme="minorEastAsia" w:hAnsiTheme="minorHAnsi" w:cstheme="minorBidi"/>
              <w:noProof/>
              <w:color w:val="auto"/>
            </w:rPr>
          </w:pPr>
          <w:hyperlink w:anchor="_Toc504153912" w:history="1">
            <w:r w:rsidR="00A53718" w:rsidRPr="00842F32">
              <w:rPr>
                <w:rStyle w:val="Hipervnculo"/>
                <w:b/>
                <w:noProof/>
              </w:rPr>
              <w:t>3.13 Sensores en el SAR</w:t>
            </w:r>
            <w:r w:rsidR="00A53718">
              <w:rPr>
                <w:noProof/>
                <w:webHidden/>
              </w:rPr>
              <w:tab/>
            </w:r>
            <w:r w:rsidR="00A53718">
              <w:rPr>
                <w:noProof/>
                <w:webHidden/>
              </w:rPr>
              <w:fldChar w:fldCharType="begin"/>
            </w:r>
            <w:r w:rsidR="00A53718">
              <w:rPr>
                <w:noProof/>
                <w:webHidden/>
              </w:rPr>
              <w:instrText xml:space="preserve"> PAGEREF _Toc504153912 \h </w:instrText>
            </w:r>
            <w:r w:rsidR="00A53718">
              <w:rPr>
                <w:noProof/>
                <w:webHidden/>
              </w:rPr>
            </w:r>
            <w:r w:rsidR="00A53718">
              <w:rPr>
                <w:noProof/>
                <w:webHidden/>
              </w:rPr>
              <w:fldChar w:fldCharType="separate"/>
            </w:r>
            <w:r w:rsidR="00A53718">
              <w:rPr>
                <w:noProof/>
                <w:webHidden/>
              </w:rPr>
              <w:t>29</w:t>
            </w:r>
            <w:r w:rsidR="00A53718">
              <w:rPr>
                <w:noProof/>
                <w:webHidden/>
              </w:rPr>
              <w:fldChar w:fldCharType="end"/>
            </w:r>
          </w:hyperlink>
        </w:p>
        <w:p w14:paraId="127AC603" w14:textId="3F54FBBE" w:rsidR="00A53718" w:rsidRDefault="00A87E1C">
          <w:pPr>
            <w:pStyle w:val="TDC2"/>
            <w:tabs>
              <w:tab w:val="right" w:leader="dot" w:pos="9019"/>
            </w:tabs>
            <w:rPr>
              <w:rFonts w:asciiTheme="minorHAnsi" w:eastAsiaTheme="minorEastAsia" w:hAnsiTheme="minorHAnsi" w:cstheme="minorBidi"/>
              <w:noProof/>
              <w:color w:val="auto"/>
            </w:rPr>
          </w:pPr>
          <w:hyperlink w:anchor="_Toc504153913" w:history="1">
            <w:r w:rsidR="00A53718" w:rsidRPr="00842F32">
              <w:rPr>
                <w:rStyle w:val="Hipervnculo"/>
                <w:b/>
                <w:noProof/>
              </w:rPr>
              <w:t xml:space="preserve">3.14 Módulos o </w:t>
            </w:r>
            <w:r w:rsidR="00A53718" w:rsidRPr="00842F32">
              <w:rPr>
                <w:rStyle w:val="Hipervnculo"/>
                <w:b/>
                <w:i/>
                <w:noProof/>
              </w:rPr>
              <w:t>shields</w:t>
            </w:r>
            <w:r w:rsidR="00A53718" w:rsidRPr="00842F32">
              <w:rPr>
                <w:rStyle w:val="Hipervnculo"/>
                <w:b/>
                <w:noProof/>
              </w:rPr>
              <w:t xml:space="preserve"> en el SAR</w:t>
            </w:r>
            <w:r w:rsidR="00A53718">
              <w:rPr>
                <w:noProof/>
                <w:webHidden/>
              </w:rPr>
              <w:tab/>
            </w:r>
            <w:r w:rsidR="00A53718">
              <w:rPr>
                <w:noProof/>
                <w:webHidden/>
              </w:rPr>
              <w:fldChar w:fldCharType="begin"/>
            </w:r>
            <w:r w:rsidR="00A53718">
              <w:rPr>
                <w:noProof/>
                <w:webHidden/>
              </w:rPr>
              <w:instrText xml:space="preserve"> PAGEREF _Toc504153913 \h </w:instrText>
            </w:r>
            <w:r w:rsidR="00A53718">
              <w:rPr>
                <w:noProof/>
                <w:webHidden/>
              </w:rPr>
            </w:r>
            <w:r w:rsidR="00A53718">
              <w:rPr>
                <w:noProof/>
                <w:webHidden/>
              </w:rPr>
              <w:fldChar w:fldCharType="separate"/>
            </w:r>
            <w:r w:rsidR="00A53718">
              <w:rPr>
                <w:noProof/>
                <w:webHidden/>
              </w:rPr>
              <w:t>30</w:t>
            </w:r>
            <w:r w:rsidR="00A53718">
              <w:rPr>
                <w:noProof/>
                <w:webHidden/>
              </w:rPr>
              <w:fldChar w:fldCharType="end"/>
            </w:r>
          </w:hyperlink>
        </w:p>
        <w:p w14:paraId="0B0B111F" w14:textId="1889DDE8" w:rsidR="00A53718" w:rsidRDefault="00A87E1C">
          <w:pPr>
            <w:pStyle w:val="TDC1"/>
            <w:tabs>
              <w:tab w:val="right" w:leader="dot" w:pos="9019"/>
            </w:tabs>
            <w:rPr>
              <w:rFonts w:asciiTheme="minorHAnsi" w:eastAsiaTheme="minorEastAsia" w:hAnsiTheme="minorHAnsi" w:cstheme="minorBidi"/>
              <w:noProof/>
              <w:color w:val="auto"/>
            </w:rPr>
          </w:pPr>
          <w:hyperlink w:anchor="_Toc504153914" w:history="1">
            <w:r w:rsidR="00A53718" w:rsidRPr="00842F32">
              <w:rPr>
                <w:rStyle w:val="Hipervnculo"/>
                <w:noProof/>
              </w:rPr>
              <w:t>Capítulo 4 – Raspberry Pi</w:t>
            </w:r>
            <w:r w:rsidR="00A53718">
              <w:rPr>
                <w:noProof/>
                <w:webHidden/>
              </w:rPr>
              <w:tab/>
            </w:r>
            <w:r w:rsidR="00A53718">
              <w:rPr>
                <w:noProof/>
                <w:webHidden/>
              </w:rPr>
              <w:fldChar w:fldCharType="begin"/>
            </w:r>
            <w:r w:rsidR="00A53718">
              <w:rPr>
                <w:noProof/>
                <w:webHidden/>
              </w:rPr>
              <w:instrText xml:space="preserve"> PAGEREF _Toc504153914 \h </w:instrText>
            </w:r>
            <w:r w:rsidR="00A53718">
              <w:rPr>
                <w:noProof/>
                <w:webHidden/>
              </w:rPr>
            </w:r>
            <w:r w:rsidR="00A53718">
              <w:rPr>
                <w:noProof/>
                <w:webHidden/>
              </w:rPr>
              <w:fldChar w:fldCharType="separate"/>
            </w:r>
            <w:r w:rsidR="00A53718">
              <w:rPr>
                <w:noProof/>
                <w:webHidden/>
              </w:rPr>
              <w:t>31</w:t>
            </w:r>
            <w:r w:rsidR="00A53718">
              <w:rPr>
                <w:noProof/>
                <w:webHidden/>
              </w:rPr>
              <w:fldChar w:fldCharType="end"/>
            </w:r>
          </w:hyperlink>
        </w:p>
        <w:p w14:paraId="429C964C" w14:textId="6C1B8C6D" w:rsidR="00A53718" w:rsidRDefault="00A87E1C">
          <w:pPr>
            <w:pStyle w:val="TDC2"/>
            <w:tabs>
              <w:tab w:val="right" w:leader="dot" w:pos="9019"/>
            </w:tabs>
            <w:rPr>
              <w:rFonts w:asciiTheme="minorHAnsi" w:eastAsiaTheme="minorEastAsia" w:hAnsiTheme="minorHAnsi" w:cstheme="minorBidi"/>
              <w:noProof/>
              <w:color w:val="auto"/>
            </w:rPr>
          </w:pPr>
          <w:hyperlink w:anchor="_Toc504153915" w:history="1">
            <w:r w:rsidR="00A53718" w:rsidRPr="00842F32">
              <w:rPr>
                <w:rStyle w:val="Hipervnculo"/>
                <w:b/>
                <w:noProof/>
              </w:rPr>
              <w:t>4.1 ¿Qué es Raspberry Pi?</w:t>
            </w:r>
            <w:r w:rsidR="00A53718">
              <w:rPr>
                <w:noProof/>
                <w:webHidden/>
              </w:rPr>
              <w:tab/>
            </w:r>
            <w:r w:rsidR="00A53718">
              <w:rPr>
                <w:noProof/>
                <w:webHidden/>
              </w:rPr>
              <w:fldChar w:fldCharType="begin"/>
            </w:r>
            <w:r w:rsidR="00A53718">
              <w:rPr>
                <w:noProof/>
                <w:webHidden/>
              </w:rPr>
              <w:instrText xml:space="preserve"> PAGEREF _Toc504153915 \h </w:instrText>
            </w:r>
            <w:r w:rsidR="00A53718">
              <w:rPr>
                <w:noProof/>
                <w:webHidden/>
              </w:rPr>
            </w:r>
            <w:r w:rsidR="00A53718">
              <w:rPr>
                <w:noProof/>
                <w:webHidden/>
              </w:rPr>
              <w:fldChar w:fldCharType="separate"/>
            </w:r>
            <w:r w:rsidR="00A53718">
              <w:rPr>
                <w:noProof/>
                <w:webHidden/>
              </w:rPr>
              <w:t>31</w:t>
            </w:r>
            <w:r w:rsidR="00A53718">
              <w:rPr>
                <w:noProof/>
                <w:webHidden/>
              </w:rPr>
              <w:fldChar w:fldCharType="end"/>
            </w:r>
          </w:hyperlink>
        </w:p>
        <w:p w14:paraId="0C3EB8C1" w14:textId="0768FB94" w:rsidR="00A53718" w:rsidRDefault="00A87E1C">
          <w:pPr>
            <w:pStyle w:val="TDC2"/>
            <w:tabs>
              <w:tab w:val="right" w:leader="dot" w:pos="9019"/>
            </w:tabs>
            <w:rPr>
              <w:rFonts w:asciiTheme="minorHAnsi" w:eastAsiaTheme="minorEastAsia" w:hAnsiTheme="minorHAnsi" w:cstheme="minorBidi"/>
              <w:noProof/>
              <w:color w:val="auto"/>
            </w:rPr>
          </w:pPr>
          <w:hyperlink w:anchor="_Toc504153916" w:history="1">
            <w:r w:rsidR="00A53718" w:rsidRPr="00842F32">
              <w:rPr>
                <w:rStyle w:val="Hipervnculo"/>
                <w:b/>
                <w:noProof/>
              </w:rPr>
              <w:t>4.2 Especificaciones técnicas de las distintas versiones</w:t>
            </w:r>
            <w:r w:rsidR="00A53718">
              <w:rPr>
                <w:noProof/>
                <w:webHidden/>
              </w:rPr>
              <w:tab/>
            </w:r>
            <w:r w:rsidR="00A53718">
              <w:rPr>
                <w:noProof/>
                <w:webHidden/>
              </w:rPr>
              <w:fldChar w:fldCharType="begin"/>
            </w:r>
            <w:r w:rsidR="00A53718">
              <w:rPr>
                <w:noProof/>
                <w:webHidden/>
              </w:rPr>
              <w:instrText xml:space="preserve"> PAGEREF _Toc504153916 \h </w:instrText>
            </w:r>
            <w:r w:rsidR="00A53718">
              <w:rPr>
                <w:noProof/>
                <w:webHidden/>
              </w:rPr>
            </w:r>
            <w:r w:rsidR="00A53718">
              <w:rPr>
                <w:noProof/>
                <w:webHidden/>
              </w:rPr>
              <w:fldChar w:fldCharType="separate"/>
            </w:r>
            <w:r w:rsidR="00A53718">
              <w:rPr>
                <w:noProof/>
                <w:webHidden/>
              </w:rPr>
              <w:t>31</w:t>
            </w:r>
            <w:r w:rsidR="00A53718">
              <w:rPr>
                <w:noProof/>
                <w:webHidden/>
              </w:rPr>
              <w:fldChar w:fldCharType="end"/>
            </w:r>
          </w:hyperlink>
        </w:p>
        <w:p w14:paraId="5D42811A" w14:textId="7FB5C0E0" w:rsidR="00A53718" w:rsidRDefault="00A87E1C">
          <w:pPr>
            <w:pStyle w:val="TDC2"/>
            <w:tabs>
              <w:tab w:val="right" w:leader="dot" w:pos="9019"/>
            </w:tabs>
            <w:rPr>
              <w:rFonts w:asciiTheme="minorHAnsi" w:eastAsiaTheme="minorEastAsia" w:hAnsiTheme="minorHAnsi" w:cstheme="minorBidi"/>
              <w:noProof/>
              <w:color w:val="auto"/>
            </w:rPr>
          </w:pPr>
          <w:hyperlink w:anchor="_Toc504153917" w:history="1">
            <w:r w:rsidR="00A53718" w:rsidRPr="00842F32">
              <w:rPr>
                <w:rStyle w:val="Hipervnculo"/>
                <w:b/>
                <w:noProof/>
              </w:rPr>
              <w:t>4.3 Entrada/Salida de propósito general (GPIO)</w:t>
            </w:r>
            <w:r w:rsidR="00A53718">
              <w:rPr>
                <w:noProof/>
                <w:webHidden/>
              </w:rPr>
              <w:tab/>
            </w:r>
            <w:r w:rsidR="00A53718">
              <w:rPr>
                <w:noProof/>
                <w:webHidden/>
              </w:rPr>
              <w:fldChar w:fldCharType="begin"/>
            </w:r>
            <w:r w:rsidR="00A53718">
              <w:rPr>
                <w:noProof/>
                <w:webHidden/>
              </w:rPr>
              <w:instrText xml:space="preserve"> PAGEREF _Toc504153917 \h </w:instrText>
            </w:r>
            <w:r w:rsidR="00A53718">
              <w:rPr>
                <w:noProof/>
                <w:webHidden/>
              </w:rPr>
            </w:r>
            <w:r w:rsidR="00A53718">
              <w:rPr>
                <w:noProof/>
                <w:webHidden/>
              </w:rPr>
              <w:fldChar w:fldCharType="separate"/>
            </w:r>
            <w:r w:rsidR="00A53718">
              <w:rPr>
                <w:noProof/>
                <w:webHidden/>
              </w:rPr>
              <w:t>32</w:t>
            </w:r>
            <w:r w:rsidR="00A53718">
              <w:rPr>
                <w:noProof/>
                <w:webHidden/>
              </w:rPr>
              <w:fldChar w:fldCharType="end"/>
            </w:r>
          </w:hyperlink>
        </w:p>
        <w:p w14:paraId="5B5FBD1A" w14:textId="152CB76A" w:rsidR="00A53718" w:rsidRDefault="00A87E1C">
          <w:pPr>
            <w:pStyle w:val="TDC2"/>
            <w:tabs>
              <w:tab w:val="right" w:leader="dot" w:pos="9019"/>
            </w:tabs>
            <w:rPr>
              <w:rFonts w:asciiTheme="minorHAnsi" w:eastAsiaTheme="minorEastAsia" w:hAnsiTheme="minorHAnsi" w:cstheme="minorBidi"/>
              <w:noProof/>
              <w:color w:val="auto"/>
            </w:rPr>
          </w:pPr>
          <w:hyperlink w:anchor="_Toc504153918" w:history="1">
            <w:r w:rsidR="00A53718" w:rsidRPr="00842F32">
              <w:rPr>
                <w:rStyle w:val="Hipervnculo"/>
                <w:b/>
                <w:noProof/>
              </w:rPr>
              <w:t>4.4 Sistemas Operativos compatibles</w:t>
            </w:r>
            <w:r w:rsidR="00A53718">
              <w:rPr>
                <w:noProof/>
                <w:webHidden/>
              </w:rPr>
              <w:tab/>
            </w:r>
            <w:r w:rsidR="00A53718">
              <w:rPr>
                <w:noProof/>
                <w:webHidden/>
              </w:rPr>
              <w:fldChar w:fldCharType="begin"/>
            </w:r>
            <w:r w:rsidR="00A53718">
              <w:rPr>
                <w:noProof/>
                <w:webHidden/>
              </w:rPr>
              <w:instrText xml:space="preserve"> PAGEREF _Toc504153918 \h </w:instrText>
            </w:r>
            <w:r w:rsidR="00A53718">
              <w:rPr>
                <w:noProof/>
                <w:webHidden/>
              </w:rPr>
            </w:r>
            <w:r w:rsidR="00A53718">
              <w:rPr>
                <w:noProof/>
                <w:webHidden/>
              </w:rPr>
              <w:fldChar w:fldCharType="separate"/>
            </w:r>
            <w:r w:rsidR="00A53718">
              <w:rPr>
                <w:noProof/>
                <w:webHidden/>
              </w:rPr>
              <w:t>33</w:t>
            </w:r>
            <w:r w:rsidR="00A53718">
              <w:rPr>
                <w:noProof/>
                <w:webHidden/>
              </w:rPr>
              <w:fldChar w:fldCharType="end"/>
            </w:r>
          </w:hyperlink>
        </w:p>
        <w:p w14:paraId="02E6758D" w14:textId="1EC0D960" w:rsidR="00A53718" w:rsidRDefault="00A87E1C">
          <w:pPr>
            <w:pStyle w:val="TDC2"/>
            <w:tabs>
              <w:tab w:val="right" w:leader="dot" w:pos="9019"/>
            </w:tabs>
            <w:rPr>
              <w:rFonts w:asciiTheme="minorHAnsi" w:eastAsiaTheme="minorEastAsia" w:hAnsiTheme="minorHAnsi" w:cstheme="minorBidi"/>
              <w:noProof/>
              <w:color w:val="auto"/>
            </w:rPr>
          </w:pPr>
          <w:hyperlink w:anchor="_Toc504153919" w:history="1">
            <w:r w:rsidR="00A53718" w:rsidRPr="00842F32">
              <w:rPr>
                <w:rStyle w:val="Hipervnculo"/>
                <w:b/>
                <w:noProof/>
              </w:rPr>
              <w:t>4.5 ¿Qué es Python?</w:t>
            </w:r>
            <w:r w:rsidR="00A53718">
              <w:rPr>
                <w:noProof/>
                <w:webHidden/>
              </w:rPr>
              <w:tab/>
            </w:r>
            <w:r w:rsidR="00A53718">
              <w:rPr>
                <w:noProof/>
                <w:webHidden/>
              </w:rPr>
              <w:fldChar w:fldCharType="begin"/>
            </w:r>
            <w:r w:rsidR="00A53718">
              <w:rPr>
                <w:noProof/>
                <w:webHidden/>
              </w:rPr>
              <w:instrText xml:space="preserve"> PAGEREF _Toc504153919 \h </w:instrText>
            </w:r>
            <w:r w:rsidR="00A53718">
              <w:rPr>
                <w:noProof/>
                <w:webHidden/>
              </w:rPr>
            </w:r>
            <w:r w:rsidR="00A53718">
              <w:rPr>
                <w:noProof/>
                <w:webHidden/>
              </w:rPr>
              <w:fldChar w:fldCharType="separate"/>
            </w:r>
            <w:r w:rsidR="00A53718">
              <w:rPr>
                <w:noProof/>
                <w:webHidden/>
              </w:rPr>
              <w:t>34</w:t>
            </w:r>
            <w:r w:rsidR="00A53718">
              <w:rPr>
                <w:noProof/>
                <w:webHidden/>
              </w:rPr>
              <w:fldChar w:fldCharType="end"/>
            </w:r>
          </w:hyperlink>
        </w:p>
        <w:p w14:paraId="5E38534D" w14:textId="2D87E2C0" w:rsidR="00A53718" w:rsidRDefault="00A87E1C">
          <w:pPr>
            <w:pStyle w:val="TDC2"/>
            <w:tabs>
              <w:tab w:val="right" w:leader="dot" w:pos="9019"/>
            </w:tabs>
            <w:rPr>
              <w:rFonts w:asciiTheme="minorHAnsi" w:eastAsiaTheme="minorEastAsia" w:hAnsiTheme="minorHAnsi" w:cstheme="minorBidi"/>
              <w:noProof/>
              <w:color w:val="auto"/>
            </w:rPr>
          </w:pPr>
          <w:hyperlink w:anchor="_Toc504153920" w:history="1">
            <w:r w:rsidR="00A53718" w:rsidRPr="00842F32">
              <w:rPr>
                <w:rStyle w:val="Hipervnculo"/>
                <w:b/>
                <w:noProof/>
              </w:rPr>
              <w:t>4.5 Python con Raspberry Pi</w:t>
            </w:r>
            <w:r w:rsidR="00A53718">
              <w:rPr>
                <w:noProof/>
                <w:webHidden/>
              </w:rPr>
              <w:tab/>
            </w:r>
            <w:r w:rsidR="00A53718">
              <w:rPr>
                <w:noProof/>
                <w:webHidden/>
              </w:rPr>
              <w:fldChar w:fldCharType="begin"/>
            </w:r>
            <w:r w:rsidR="00A53718">
              <w:rPr>
                <w:noProof/>
                <w:webHidden/>
              </w:rPr>
              <w:instrText xml:space="preserve"> PAGEREF _Toc504153920 \h </w:instrText>
            </w:r>
            <w:r w:rsidR="00A53718">
              <w:rPr>
                <w:noProof/>
                <w:webHidden/>
              </w:rPr>
            </w:r>
            <w:r w:rsidR="00A53718">
              <w:rPr>
                <w:noProof/>
                <w:webHidden/>
              </w:rPr>
              <w:fldChar w:fldCharType="separate"/>
            </w:r>
            <w:r w:rsidR="00A53718">
              <w:rPr>
                <w:noProof/>
                <w:webHidden/>
              </w:rPr>
              <w:t>34</w:t>
            </w:r>
            <w:r w:rsidR="00A53718">
              <w:rPr>
                <w:noProof/>
                <w:webHidden/>
              </w:rPr>
              <w:fldChar w:fldCharType="end"/>
            </w:r>
          </w:hyperlink>
        </w:p>
        <w:p w14:paraId="31E089D7" w14:textId="495076D1" w:rsidR="00A53718" w:rsidRDefault="00A87E1C">
          <w:pPr>
            <w:pStyle w:val="TDC2"/>
            <w:tabs>
              <w:tab w:val="right" w:leader="dot" w:pos="9019"/>
            </w:tabs>
            <w:rPr>
              <w:rFonts w:asciiTheme="minorHAnsi" w:eastAsiaTheme="minorEastAsia" w:hAnsiTheme="minorHAnsi" w:cstheme="minorBidi"/>
              <w:noProof/>
              <w:color w:val="auto"/>
            </w:rPr>
          </w:pPr>
          <w:hyperlink w:anchor="_Toc504153921" w:history="1">
            <w:r w:rsidR="00A53718" w:rsidRPr="00842F32">
              <w:rPr>
                <w:rStyle w:val="Hipervnculo"/>
                <w:b/>
                <w:noProof/>
              </w:rPr>
              <w:t>4.6 Accesorios para Raspberry Pi</w:t>
            </w:r>
            <w:r w:rsidR="00A53718">
              <w:rPr>
                <w:noProof/>
                <w:webHidden/>
              </w:rPr>
              <w:tab/>
            </w:r>
            <w:r w:rsidR="00A53718">
              <w:rPr>
                <w:noProof/>
                <w:webHidden/>
              </w:rPr>
              <w:fldChar w:fldCharType="begin"/>
            </w:r>
            <w:r w:rsidR="00A53718">
              <w:rPr>
                <w:noProof/>
                <w:webHidden/>
              </w:rPr>
              <w:instrText xml:space="preserve"> PAGEREF _Toc504153921 \h </w:instrText>
            </w:r>
            <w:r w:rsidR="00A53718">
              <w:rPr>
                <w:noProof/>
                <w:webHidden/>
              </w:rPr>
            </w:r>
            <w:r w:rsidR="00A53718">
              <w:rPr>
                <w:noProof/>
                <w:webHidden/>
              </w:rPr>
              <w:fldChar w:fldCharType="separate"/>
            </w:r>
            <w:r w:rsidR="00A53718">
              <w:rPr>
                <w:noProof/>
                <w:webHidden/>
              </w:rPr>
              <w:t>36</w:t>
            </w:r>
            <w:r w:rsidR="00A53718">
              <w:rPr>
                <w:noProof/>
                <w:webHidden/>
              </w:rPr>
              <w:fldChar w:fldCharType="end"/>
            </w:r>
          </w:hyperlink>
        </w:p>
        <w:p w14:paraId="0E14D7EC" w14:textId="2DEE3CE2" w:rsidR="00A53718" w:rsidRDefault="00A87E1C">
          <w:pPr>
            <w:pStyle w:val="TDC2"/>
            <w:tabs>
              <w:tab w:val="right" w:leader="dot" w:pos="9019"/>
            </w:tabs>
            <w:rPr>
              <w:rFonts w:asciiTheme="minorHAnsi" w:eastAsiaTheme="minorEastAsia" w:hAnsiTheme="minorHAnsi" w:cstheme="minorBidi"/>
              <w:noProof/>
              <w:color w:val="auto"/>
            </w:rPr>
          </w:pPr>
          <w:hyperlink w:anchor="_Toc504153922" w:history="1">
            <w:r w:rsidR="00A53718" w:rsidRPr="00842F32">
              <w:rPr>
                <w:rStyle w:val="Hipervnculo"/>
                <w:b/>
                <w:noProof/>
              </w:rPr>
              <w:t>4.7 ¿Por qué elegir Raspberry Pi?</w:t>
            </w:r>
            <w:r w:rsidR="00A53718">
              <w:rPr>
                <w:noProof/>
                <w:webHidden/>
              </w:rPr>
              <w:tab/>
            </w:r>
            <w:r w:rsidR="00A53718">
              <w:rPr>
                <w:noProof/>
                <w:webHidden/>
              </w:rPr>
              <w:fldChar w:fldCharType="begin"/>
            </w:r>
            <w:r w:rsidR="00A53718">
              <w:rPr>
                <w:noProof/>
                <w:webHidden/>
              </w:rPr>
              <w:instrText xml:space="preserve"> PAGEREF _Toc504153922 \h </w:instrText>
            </w:r>
            <w:r w:rsidR="00A53718">
              <w:rPr>
                <w:noProof/>
                <w:webHidden/>
              </w:rPr>
            </w:r>
            <w:r w:rsidR="00A53718">
              <w:rPr>
                <w:noProof/>
                <w:webHidden/>
              </w:rPr>
              <w:fldChar w:fldCharType="separate"/>
            </w:r>
            <w:r w:rsidR="00A53718">
              <w:rPr>
                <w:noProof/>
                <w:webHidden/>
              </w:rPr>
              <w:t>37</w:t>
            </w:r>
            <w:r w:rsidR="00A53718">
              <w:rPr>
                <w:noProof/>
                <w:webHidden/>
              </w:rPr>
              <w:fldChar w:fldCharType="end"/>
            </w:r>
          </w:hyperlink>
        </w:p>
        <w:p w14:paraId="50AC31E7" w14:textId="2EAE04F0" w:rsidR="00A53718" w:rsidRDefault="00A87E1C">
          <w:pPr>
            <w:pStyle w:val="TDC1"/>
            <w:tabs>
              <w:tab w:val="right" w:leader="dot" w:pos="9019"/>
            </w:tabs>
            <w:rPr>
              <w:rFonts w:asciiTheme="minorHAnsi" w:eastAsiaTheme="minorEastAsia" w:hAnsiTheme="minorHAnsi" w:cstheme="minorBidi"/>
              <w:noProof/>
              <w:color w:val="auto"/>
            </w:rPr>
          </w:pPr>
          <w:hyperlink w:anchor="_Toc504153923" w:history="1">
            <w:r w:rsidR="00A53718" w:rsidRPr="00842F32">
              <w:rPr>
                <w:rStyle w:val="Hipervnculo"/>
                <w:noProof/>
              </w:rPr>
              <w:t>Capítulo 5 - Aplicaciones Móviles</w:t>
            </w:r>
            <w:r w:rsidR="00A53718">
              <w:rPr>
                <w:noProof/>
                <w:webHidden/>
              </w:rPr>
              <w:tab/>
            </w:r>
            <w:r w:rsidR="00A53718">
              <w:rPr>
                <w:noProof/>
                <w:webHidden/>
              </w:rPr>
              <w:fldChar w:fldCharType="begin"/>
            </w:r>
            <w:r w:rsidR="00A53718">
              <w:rPr>
                <w:noProof/>
                <w:webHidden/>
              </w:rPr>
              <w:instrText xml:space="preserve"> PAGEREF _Toc504153923 \h </w:instrText>
            </w:r>
            <w:r w:rsidR="00A53718">
              <w:rPr>
                <w:noProof/>
                <w:webHidden/>
              </w:rPr>
            </w:r>
            <w:r w:rsidR="00A53718">
              <w:rPr>
                <w:noProof/>
                <w:webHidden/>
              </w:rPr>
              <w:fldChar w:fldCharType="separate"/>
            </w:r>
            <w:r w:rsidR="00A53718">
              <w:rPr>
                <w:noProof/>
                <w:webHidden/>
              </w:rPr>
              <w:t>39</w:t>
            </w:r>
            <w:r w:rsidR="00A53718">
              <w:rPr>
                <w:noProof/>
                <w:webHidden/>
              </w:rPr>
              <w:fldChar w:fldCharType="end"/>
            </w:r>
          </w:hyperlink>
        </w:p>
        <w:p w14:paraId="79035B75" w14:textId="4BA009A2" w:rsidR="00A53718" w:rsidRDefault="00A87E1C">
          <w:pPr>
            <w:pStyle w:val="TDC1"/>
            <w:tabs>
              <w:tab w:val="right" w:leader="dot" w:pos="9019"/>
            </w:tabs>
            <w:rPr>
              <w:rFonts w:asciiTheme="minorHAnsi" w:eastAsiaTheme="minorEastAsia" w:hAnsiTheme="minorHAnsi" w:cstheme="minorBidi"/>
              <w:noProof/>
              <w:color w:val="auto"/>
            </w:rPr>
          </w:pPr>
          <w:hyperlink w:anchor="_Toc504153924" w:history="1">
            <w:r w:rsidR="00A53718" w:rsidRPr="00842F32">
              <w:rPr>
                <w:rStyle w:val="Hipervnculo"/>
                <w:noProof/>
              </w:rPr>
              <w:t>Capítulo 6 – Stack MEAN</w:t>
            </w:r>
            <w:r w:rsidR="00A53718">
              <w:rPr>
                <w:noProof/>
                <w:webHidden/>
              </w:rPr>
              <w:tab/>
            </w:r>
            <w:r w:rsidR="00A53718">
              <w:rPr>
                <w:noProof/>
                <w:webHidden/>
              </w:rPr>
              <w:fldChar w:fldCharType="begin"/>
            </w:r>
            <w:r w:rsidR="00A53718">
              <w:rPr>
                <w:noProof/>
                <w:webHidden/>
              </w:rPr>
              <w:instrText xml:space="preserve"> PAGEREF _Toc504153924 \h </w:instrText>
            </w:r>
            <w:r w:rsidR="00A53718">
              <w:rPr>
                <w:noProof/>
                <w:webHidden/>
              </w:rPr>
            </w:r>
            <w:r w:rsidR="00A53718">
              <w:rPr>
                <w:noProof/>
                <w:webHidden/>
              </w:rPr>
              <w:fldChar w:fldCharType="separate"/>
            </w:r>
            <w:r w:rsidR="00A53718">
              <w:rPr>
                <w:noProof/>
                <w:webHidden/>
              </w:rPr>
              <w:t>40</w:t>
            </w:r>
            <w:r w:rsidR="00A53718">
              <w:rPr>
                <w:noProof/>
                <w:webHidden/>
              </w:rPr>
              <w:fldChar w:fldCharType="end"/>
            </w:r>
          </w:hyperlink>
        </w:p>
        <w:p w14:paraId="10D890F7" w14:textId="6B2125FE" w:rsidR="00A53718" w:rsidRDefault="00A87E1C">
          <w:pPr>
            <w:pStyle w:val="TDC1"/>
            <w:tabs>
              <w:tab w:val="right" w:leader="dot" w:pos="9019"/>
            </w:tabs>
            <w:rPr>
              <w:rFonts w:asciiTheme="minorHAnsi" w:eastAsiaTheme="minorEastAsia" w:hAnsiTheme="minorHAnsi" w:cstheme="minorBidi"/>
              <w:noProof/>
              <w:color w:val="auto"/>
            </w:rPr>
          </w:pPr>
          <w:hyperlink w:anchor="_Toc504153925" w:history="1">
            <w:r w:rsidR="00A53718" w:rsidRPr="00842F32">
              <w:rPr>
                <w:rStyle w:val="Hipervnculo"/>
                <w:noProof/>
              </w:rPr>
              <w:t>Capítulo 7 – Librería Johnny-five y el protocolo Firmata</w:t>
            </w:r>
            <w:r w:rsidR="00A53718">
              <w:rPr>
                <w:noProof/>
                <w:webHidden/>
              </w:rPr>
              <w:tab/>
            </w:r>
            <w:r w:rsidR="00A53718">
              <w:rPr>
                <w:noProof/>
                <w:webHidden/>
              </w:rPr>
              <w:fldChar w:fldCharType="begin"/>
            </w:r>
            <w:r w:rsidR="00A53718">
              <w:rPr>
                <w:noProof/>
                <w:webHidden/>
              </w:rPr>
              <w:instrText xml:space="preserve"> PAGEREF _Toc504153925 \h </w:instrText>
            </w:r>
            <w:r w:rsidR="00A53718">
              <w:rPr>
                <w:noProof/>
                <w:webHidden/>
              </w:rPr>
            </w:r>
            <w:r w:rsidR="00A53718">
              <w:rPr>
                <w:noProof/>
                <w:webHidden/>
              </w:rPr>
              <w:fldChar w:fldCharType="separate"/>
            </w:r>
            <w:r w:rsidR="00A53718">
              <w:rPr>
                <w:noProof/>
                <w:webHidden/>
              </w:rPr>
              <w:t>41</w:t>
            </w:r>
            <w:r w:rsidR="00A53718">
              <w:rPr>
                <w:noProof/>
                <w:webHidden/>
              </w:rPr>
              <w:fldChar w:fldCharType="end"/>
            </w:r>
          </w:hyperlink>
        </w:p>
        <w:p w14:paraId="5F3E1823" w14:textId="1D0D4850" w:rsidR="00A53718" w:rsidRDefault="00A87E1C">
          <w:pPr>
            <w:pStyle w:val="TDC2"/>
            <w:tabs>
              <w:tab w:val="right" w:leader="dot" w:pos="9019"/>
            </w:tabs>
            <w:rPr>
              <w:rFonts w:asciiTheme="minorHAnsi" w:eastAsiaTheme="minorEastAsia" w:hAnsiTheme="minorHAnsi" w:cstheme="minorBidi"/>
              <w:noProof/>
              <w:color w:val="auto"/>
            </w:rPr>
          </w:pPr>
          <w:hyperlink w:anchor="_Toc504153926" w:history="1">
            <w:r w:rsidR="00A53718" w:rsidRPr="00842F32">
              <w:rPr>
                <w:rStyle w:val="Hipervnculo"/>
                <w:b/>
                <w:noProof/>
              </w:rPr>
              <w:t>7.1 ¿Qué es Johnny-five?</w:t>
            </w:r>
            <w:r w:rsidR="00A53718">
              <w:rPr>
                <w:noProof/>
                <w:webHidden/>
              </w:rPr>
              <w:tab/>
            </w:r>
            <w:r w:rsidR="00A53718">
              <w:rPr>
                <w:noProof/>
                <w:webHidden/>
              </w:rPr>
              <w:fldChar w:fldCharType="begin"/>
            </w:r>
            <w:r w:rsidR="00A53718">
              <w:rPr>
                <w:noProof/>
                <w:webHidden/>
              </w:rPr>
              <w:instrText xml:space="preserve"> PAGEREF _Toc504153926 \h </w:instrText>
            </w:r>
            <w:r w:rsidR="00A53718">
              <w:rPr>
                <w:noProof/>
                <w:webHidden/>
              </w:rPr>
            </w:r>
            <w:r w:rsidR="00A53718">
              <w:rPr>
                <w:noProof/>
                <w:webHidden/>
              </w:rPr>
              <w:fldChar w:fldCharType="separate"/>
            </w:r>
            <w:r w:rsidR="00A53718">
              <w:rPr>
                <w:noProof/>
                <w:webHidden/>
              </w:rPr>
              <w:t>41</w:t>
            </w:r>
            <w:r w:rsidR="00A53718">
              <w:rPr>
                <w:noProof/>
                <w:webHidden/>
              </w:rPr>
              <w:fldChar w:fldCharType="end"/>
            </w:r>
          </w:hyperlink>
        </w:p>
        <w:p w14:paraId="6C30F0B2" w14:textId="361CCF83" w:rsidR="00A53718" w:rsidRDefault="00A87E1C">
          <w:pPr>
            <w:pStyle w:val="TDC2"/>
            <w:tabs>
              <w:tab w:val="right" w:leader="dot" w:pos="9019"/>
            </w:tabs>
            <w:rPr>
              <w:rFonts w:asciiTheme="minorHAnsi" w:eastAsiaTheme="minorEastAsia" w:hAnsiTheme="minorHAnsi" w:cstheme="minorBidi"/>
              <w:noProof/>
              <w:color w:val="auto"/>
            </w:rPr>
          </w:pPr>
          <w:hyperlink w:anchor="_Toc504153927" w:history="1">
            <w:r w:rsidR="00A53718" w:rsidRPr="00842F32">
              <w:rPr>
                <w:rStyle w:val="Hipervnculo"/>
                <w:b/>
                <w:noProof/>
              </w:rPr>
              <w:t>7.2 Instalación</w:t>
            </w:r>
            <w:r w:rsidR="00A53718">
              <w:rPr>
                <w:noProof/>
                <w:webHidden/>
              </w:rPr>
              <w:tab/>
            </w:r>
            <w:r w:rsidR="00A53718">
              <w:rPr>
                <w:noProof/>
                <w:webHidden/>
              </w:rPr>
              <w:fldChar w:fldCharType="begin"/>
            </w:r>
            <w:r w:rsidR="00A53718">
              <w:rPr>
                <w:noProof/>
                <w:webHidden/>
              </w:rPr>
              <w:instrText xml:space="preserve"> PAGEREF _Toc504153927 \h </w:instrText>
            </w:r>
            <w:r w:rsidR="00A53718">
              <w:rPr>
                <w:noProof/>
                <w:webHidden/>
              </w:rPr>
            </w:r>
            <w:r w:rsidR="00A53718">
              <w:rPr>
                <w:noProof/>
                <w:webHidden/>
              </w:rPr>
              <w:fldChar w:fldCharType="separate"/>
            </w:r>
            <w:r w:rsidR="00A53718">
              <w:rPr>
                <w:noProof/>
                <w:webHidden/>
              </w:rPr>
              <w:t>41</w:t>
            </w:r>
            <w:r w:rsidR="00A53718">
              <w:rPr>
                <w:noProof/>
                <w:webHidden/>
              </w:rPr>
              <w:fldChar w:fldCharType="end"/>
            </w:r>
          </w:hyperlink>
        </w:p>
        <w:p w14:paraId="2C8ED1C7" w14:textId="129EF8C8" w:rsidR="00A53718" w:rsidRDefault="00A87E1C">
          <w:pPr>
            <w:pStyle w:val="TDC2"/>
            <w:tabs>
              <w:tab w:val="right" w:leader="dot" w:pos="9019"/>
            </w:tabs>
            <w:rPr>
              <w:rFonts w:asciiTheme="minorHAnsi" w:eastAsiaTheme="minorEastAsia" w:hAnsiTheme="minorHAnsi" w:cstheme="minorBidi"/>
              <w:noProof/>
              <w:color w:val="auto"/>
            </w:rPr>
          </w:pPr>
          <w:hyperlink w:anchor="_Toc504153928" w:history="1">
            <w:r w:rsidR="00A53718" w:rsidRPr="00842F32">
              <w:rPr>
                <w:rStyle w:val="Hipervnculo"/>
                <w:b/>
                <w:noProof/>
              </w:rPr>
              <w:t>7.3 Arduino Firmata</w:t>
            </w:r>
            <w:r w:rsidR="00A53718">
              <w:rPr>
                <w:noProof/>
                <w:webHidden/>
              </w:rPr>
              <w:tab/>
            </w:r>
            <w:r w:rsidR="00A53718">
              <w:rPr>
                <w:noProof/>
                <w:webHidden/>
              </w:rPr>
              <w:fldChar w:fldCharType="begin"/>
            </w:r>
            <w:r w:rsidR="00A53718">
              <w:rPr>
                <w:noProof/>
                <w:webHidden/>
              </w:rPr>
              <w:instrText xml:space="preserve"> PAGEREF _Toc504153928 \h </w:instrText>
            </w:r>
            <w:r w:rsidR="00A53718">
              <w:rPr>
                <w:noProof/>
                <w:webHidden/>
              </w:rPr>
            </w:r>
            <w:r w:rsidR="00A53718">
              <w:rPr>
                <w:noProof/>
                <w:webHidden/>
              </w:rPr>
              <w:fldChar w:fldCharType="separate"/>
            </w:r>
            <w:r w:rsidR="00A53718">
              <w:rPr>
                <w:noProof/>
                <w:webHidden/>
              </w:rPr>
              <w:t>42</w:t>
            </w:r>
            <w:r w:rsidR="00A53718">
              <w:rPr>
                <w:noProof/>
                <w:webHidden/>
              </w:rPr>
              <w:fldChar w:fldCharType="end"/>
            </w:r>
          </w:hyperlink>
        </w:p>
        <w:p w14:paraId="7E129588" w14:textId="475C4EB3" w:rsidR="00A53718" w:rsidRDefault="00A87E1C">
          <w:pPr>
            <w:pStyle w:val="TDC2"/>
            <w:tabs>
              <w:tab w:val="right" w:leader="dot" w:pos="9019"/>
            </w:tabs>
            <w:rPr>
              <w:rFonts w:asciiTheme="minorHAnsi" w:eastAsiaTheme="minorEastAsia" w:hAnsiTheme="minorHAnsi" w:cstheme="minorBidi"/>
              <w:noProof/>
              <w:color w:val="auto"/>
            </w:rPr>
          </w:pPr>
          <w:hyperlink w:anchor="_Toc504153929" w:history="1">
            <w:r w:rsidR="00A53718" w:rsidRPr="00842F32">
              <w:rPr>
                <w:rStyle w:val="Hipervnculo"/>
                <w:b/>
                <w:noProof/>
              </w:rPr>
              <w:t>7.4 Instalación Firmata</w:t>
            </w:r>
            <w:r w:rsidR="00A53718">
              <w:rPr>
                <w:noProof/>
                <w:webHidden/>
              </w:rPr>
              <w:tab/>
            </w:r>
            <w:r w:rsidR="00A53718">
              <w:rPr>
                <w:noProof/>
                <w:webHidden/>
              </w:rPr>
              <w:fldChar w:fldCharType="begin"/>
            </w:r>
            <w:r w:rsidR="00A53718">
              <w:rPr>
                <w:noProof/>
                <w:webHidden/>
              </w:rPr>
              <w:instrText xml:space="preserve"> PAGEREF _Toc504153929 \h </w:instrText>
            </w:r>
            <w:r w:rsidR="00A53718">
              <w:rPr>
                <w:noProof/>
                <w:webHidden/>
              </w:rPr>
            </w:r>
            <w:r w:rsidR="00A53718">
              <w:rPr>
                <w:noProof/>
                <w:webHidden/>
              </w:rPr>
              <w:fldChar w:fldCharType="separate"/>
            </w:r>
            <w:r w:rsidR="00A53718">
              <w:rPr>
                <w:noProof/>
                <w:webHidden/>
              </w:rPr>
              <w:t>43</w:t>
            </w:r>
            <w:r w:rsidR="00A53718">
              <w:rPr>
                <w:noProof/>
                <w:webHidden/>
              </w:rPr>
              <w:fldChar w:fldCharType="end"/>
            </w:r>
          </w:hyperlink>
        </w:p>
        <w:p w14:paraId="29FF853C" w14:textId="49FF39FC" w:rsidR="00A53718" w:rsidRDefault="00A87E1C">
          <w:pPr>
            <w:pStyle w:val="TDC1"/>
            <w:tabs>
              <w:tab w:val="right" w:leader="dot" w:pos="9019"/>
            </w:tabs>
            <w:rPr>
              <w:rFonts w:asciiTheme="minorHAnsi" w:eastAsiaTheme="minorEastAsia" w:hAnsiTheme="minorHAnsi" w:cstheme="minorBidi"/>
              <w:noProof/>
              <w:color w:val="auto"/>
            </w:rPr>
          </w:pPr>
          <w:hyperlink w:anchor="_Toc504153930" w:history="1">
            <w:r w:rsidR="00A53718" w:rsidRPr="00842F32">
              <w:rPr>
                <w:rStyle w:val="Hipervnculo"/>
                <w:noProof/>
              </w:rPr>
              <w:t>Capítulo 8 - Análisis y selección de tecnologías para desarrollo del SAR</w:t>
            </w:r>
            <w:r w:rsidR="00A53718">
              <w:rPr>
                <w:noProof/>
                <w:webHidden/>
              </w:rPr>
              <w:tab/>
            </w:r>
            <w:r w:rsidR="00A53718">
              <w:rPr>
                <w:noProof/>
                <w:webHidden/>
              </w:rPr>
              <w:fldChar w:fldCharType="begin"/>
            </w:r>
            <w:r w:rsidR="00A53718">
              <w:rPr>
                <w:noProof/>
                <w:webHidden/>
              </w:rPr>
              <w:instrText xml:space="preserve"> PAGEREF _Toc504153930 \h </w:instrText>
            </w:r>
            <w:r w:rsidR="00A53718">
              <w:rPr>
                <w:noProof/>
                <w:webHidden/>
              </w:rPr>
            </w:r>
            <w:r w:rsidR="00A53718">
              <w:rPr>
                <w:noProof/>
                <w:webHidden/>
              </w:rPr>
              <w:fldChar w:fldCharType="separate"/>
            </w:r>
            <w:r w:rsidR="00A53718">
              <w:rPr>
                <w:noProof/>
                <w:webHidden/>
              </w:rPr>
              <w:t>45</w:t>
            </w:r>
            <w:r w:rsidR="00A53718">
              <w:rPr>
                <w:noProof/>
                <w:webHidden/>
              </w:rPr>
              <w:fldChar w:fldCharType="end"/>
            </w:r>
          </w:hyperlink>
        </w:p>
        <w:p w14:paraId="4AA707F8" w14:textId="0AE09C1C" w:rsidR="00A53718" w:rsidRDefault="00A87E1C">
          <w:pPr>
            <w:pStyle w:val="TDC2"/>
            <w:tabs>
              <w:tab w:val="right" w:leader="dot" w:pos="9019"/>
            </w:tabs>
            <w:rPr>
              <w:rFonts w:asciiTheme="minorHAnsi" w:eastAsiaTheme="minorEastAsia" w:hAnsiTheme="minorHAnsi" w:cstheme="minorBidi"/>
              <w:noProof/>
              <w:color w:val="auto"/>
            </w:rPr>
          </w:pPr>
          <w:hyperlink w:anchor="_Toc504153931" w:history="1">
            <w:r w:rsidR="00A53718" w:rsidRPr="00842F32">
              <w:rPr>
                <w:rStyle w:val="Hipervnculo"/>
                <w:b/>
                <w:noProof/>
              </w:rPr>
              <w:t>8.1 Primer análisis</w:t>
            </w:r>
            <w:r w:rsidR="00A53718">
              <w:rPr>
                <w:noProof/>
                <w:webHidden/>
              </w:rPr>
              <w:tab/>
            </w:r>
            <w:r w:rsidR="00A53718">
              <w:rPr>
                <w:noProof/>
                <w:webHidden/>
              </w:rPr>
              <w:fldChar w:fldCharType="begin"/>
            </w:r>
            <w:r w:rsidR="00A53718">
              <w:rPr>
                <w:noProof/>
                <w:webHidden/>
              </w:rPr>
              <w:instrText xml:space="preserve"> PAGEREF _Toc504153931 \h </w:instrText>
            </w:r>
            <w:r w:rsidR="00A53718">
              <w:rPr>
                <w:noProof/>
                <w:webHidden/>
              </w:rPr>
            </w:r>
            <w:r w:rsidR="00A53718">
              <w:rPr>
                <w:noProof/>
                <w:webHidden/>
              </w:rPr>
              <w:fldChar w:fldCharType="separate"/>
            </w:r>
            <w:r w:rsidR="00A53718">
              <w:rPr>
                <w:noProof/>
                <w:webHidden/>
              </w:rPr>
              <w:t>45</w:t>
            </w:r>
            <w:r w:rsidR="00A53718">
              <w:rPr>
                <w:noProof/>
                <w:webHidden/>
              </w:rPr>
              <w:fldChar w:fldCharType="end"/>
            </w:r>
          </w:hyperlink>
        </w:p>
        <w:p w14:paraId="04E97F47" w14:textId="03C4229E" w:rsidR="00A53718" w:rsidRDefault="00A87E1C">
          <w:pPr>
            <w:pStyle w:val="TDC2"/>
            <w:tabs>
              <w:tab w:val="right" w:leader="dot" w:pos="9019"/>
            </w:tabs>
            <w:rPr>
              <w:rFonts w:asciiTheme="minorHAnsi" w:eastAsiaTheme="minorEastAsia" w:hAnsiTheme="minorHAnsi" w:cstheme="minorBidi"/>
              <w:noProof/>
              <w:color w:val="auto"/>
            </w:rPr>
          </w:pPr>
          <w:hyperlink w:anchor="_Toc504153932" w:history="1">
            <w:r w:rsidR="00A53718" w:rsidRPr="00842F32">
              <w:rPr>
                <w:rStyle w:val="Hipervnculo"/>
                <w:b/>
                <w:noProof/>
              </w:rPr>
              <w:t>8.2 Selección tecnologías hardware</w:t>
            </w:r>
            <w:r w:rsidR="00A53718">
              <w:rPr>
                <w:noProof/>
                <w:webHidden/>
              </w:rPr>
              <w:tab/>
            </w:r>
            <w:r w:rsidR="00A53718">
              <w:rPr>
                <w:noProof/>
                <w:webHidden/>
              </w:rPr>
              <w:fldChar w:fldCharType="begin"/>
            </w:r>
            <w:r w:rsidR="00A53718">
              <w:rPr>
                <w:noProof/>
                <w:webHidden/>
              </w:rPr>
              <w:instrText xml:space="preserve"> PAGEREF _Toc504153932 \h </w:instrText>
            </w:r>
            <w:r w:rsidR="00A53718">
              <w:rPr>
                <w:noProof/>
                <w:webHidden/>
              </w:rPr>
            </w:r>
            <w:r w:rsidR="00A53718">
              <w:rPr>
                <w:noProof/>
                <w:webHidden/>
              </w:rPr>
              <w:fldChar w:fldCharType="separate"/>
            </w:r>
            <w:r w:rsidR="00A53718">
              <w:rPr>
                <w:noProof/>
                <w:webHidden/>
              </w:rPr>
              <w:t>45</w:t>
            </w:r>
            <w:r w:rsidR="00A53718">
              <w:rPr>
                <w:noProof/>
                <w:webHidden/>
              </w:rPr>
              <w:fldChar w:fldCharType="end"/>
            </w:r>
          </w:hyperlink>
        </w:p>
        <w:p w14:paraId="0CC47387" w14:textId="709F45E9" w:rsidR="00A53718" w:rsidRDefault="00A87E1C">
          <w:pPr>
            <w:pStyle w:val="TDC3"/>
            <w:tabs>
              <w:tab w:val="right" w:leader="dot" w:pos="9019"/>
            </w:tabs>
            <w:rPr>
              <w:rFonts w:asciiTheme="minorHAnsi" w:eastAsiaTheme="minorEastAsia" w:hAnsiTheme="minorHAnsi" w:cstheme="minorBidi"/>
              <w:noProof/>
              <w:color w:val="auto"/>
            </w:rPr>
          </w:pPr>
          <w:hyperlink w:anchor="_Toc504153933" w:history="1">
            <w:r w:rsidR="00A53718" w:rsidRPr="00842F32">
              <w:rPr>
                <w:rStyle w:val="Hipervnculo"/>
                <w:noProof/>
              </w:rPr>
              <w:t>8.2.1 ¿Por qué Arduino?</w:t>
            </w:r>
            <w:r w:rsidR="00A53718">
              <w:rPr>
                <w:noProof/>
                <w:webHidden/>
              </w:rPr>
              <w:tab/>
            </w:r>
            <w:r w:rsidR="00A53718">
              <w:rPr>
                <w:noProof/>
                <w:webHidden/>
              </w:rPr>
              <w:fldChar w:fldCharType="begin"/>
            </w:r>
            <w:r w:rsidR="00A53718">
              <w:rPr>
                <w:noProof/>
                <w:webHidden/>
              </w:rPr>
              <w:instrText xml:space="preserve"> PAGEREF _Toc504153933 \h </w:instrText>
            </w:r>
            <w:r w:rsidR="00A53718">
              <w:rPr>
                <w:noProof/>
                <w:webHidden/>
              </w:rPr>
            </w:r>
            <w:r w:rsidR="00A53718">
              <w:rPr>
                <w:noProof/>
                <w:webHidden/>
              </w:rPr>
              <w:fldChar w:fldCharType="separate"/>
            </w:r>
            <w:r w:rsidR="00A53718">
              <w:rPr>
                <w:noProof/>
                <w:webHidden/>
              </w:rPr>
              <w:t>45</w:t>
            </w:r>
            <w:r w:rsidR="00A53718">
              <w:rPr>
                <w:noProof/>
                <w:webHidden/>
              </w:rPr>
              <w:fldChar w:fldCharType="end"/>
            </w:r>
          </w:hyperlink>
        </w:p>
        <w:p w14:paraId="6790C660" w14:textId="2CF66DE4" w:rsidR="00A53718" w:rsidRDefault="00A87E1C">
          <w:pPr>
            <w:pStyle w:val="TDC3"/>
            <w:tabs>
              <w:tab w:val="right" w:leader="dot" w:pos="9019"/>
            </w:tabs>
            <w:rPr>
              <w:rFonts w:asciiTheme="minorHAnsi" w:eastAsiaTheme="minorEastAsia" w:hAnsiTheme="minorHAnsi" w:cstheme="minorBidi"/>
              <w:noProof/>
              <w:color w:val="auto"/>
            </w:rPr>
          </w:pPr>
          <w:hyperlink w:anchor="_Toc504153934" w:history="1">
            <w:r w:rsidR="00A53718" w:rsidRPr="00842F32">
              <w:rPr>
                <w:rStyle w:val="Hipervnculo"/>
                <w:noProof/>
              </w:rPr>
              <w:t>8.2.2 ¿Por qué Raspberry?</w:t>
            </w:r>
            <w:r w:rsidR="00A53718">
              <w:rPr>
                <w:noProof/>
                <w:webHidden/>
              </w:rPr>
              <w:tab/>
            </w:r>
            <w:r w:rsidR="00A53718">
              <w:rPr>
                <w:noProof/>
                <w:webHidden/>
              </w:rPr>
              <w:fldChar w:fldCharType="begin"/>
            </w:r>
            <w:r w:rsidR="00A53718">
              <w:rPr>
                <w:noProof/>
                <w:webHidden/>
              </w:rPr>
              <w:instrText xml:space="preserve"> PAGEREF _Toc504153934 \h </w:instrText>
            </w:r>
            <w:r w:rsidR="00A53718">
              <w:rPr>
                <w:noProof/>
                <w:webHidden/>
              </w:rPr>
            </w:r>
            <w:r w:rsidR="00A53718">
              <w:rPr>
                <w:noProof/>
                <w:webHidden/>
              </w:rPr>
              <w:fldChar w:fldCharType="separate"/>
            </w:r>
            <w:r w:rsidR="00A53718">
              <w:rPr>
                <w:noProof/>
                <w:webHidden/>
              </w:rPr>
              <w:t>46</w:t>
            </w:r>
            <w:r w:rsidR="00A53718">
              <w:rPr>
                <w:noProof/>
                <w:webHidden/>
              </w:rPr>
              <w:fldChar w:fldCharType="end"/>
            </w:r>
          </w:hyperlink>
        </w:p>
        <w:p w14:paraId="381743E4" w14:textId="3150F4B6" w:rsidR="00A53718" w:rsidRDefault="00A87E1C">
          <w:pPr>
            <w:pStyle w:val="TDC3"/>
            <w:tabs>
              <w:tab w:val="right" w:leader="dot" w:pos="9019"/>
            </w:tabs>
            <w:rPr>
              <w:rFonts w:asciiTheme="minorHAnsi" w:eastAsiaTheme="minorEastAsia" w:hAnsiTheme="minorHAnsi" w:cstheme="minorBidi"/>
              <w:noProof/>
              <w:color w:val="auto"/>
            </w:rPr>
          </w:pPr>
          <w:hyperlink w:anchor="_Toc504153935" w:history="1">
            <w:r w:rsidR="00A53718" w:rsidRPr="00842F32">
              <w:rPr>
                <w:rStyle w:val="Hipervnculo"/>
                <w:noProof/>
              </w:rPr>
              <w:t>8.2.3 Comparativa entre Arduino Mega, Arduino Nano y Raspberry Pi 3 Model b</w:t>
            </w:r>
            <w:r w:rsidR="00A53718">
              <w:rPr>
                <w:noProof/>
                <w:webHidden/>
              </w:rPr>
              <w:tab/>
            </w:r>
            <w:r w:rsidR="00A53718">
              <w:rPr>
                <w:noProof/>
                <w:webHidden/>
              </w:rPr>
              <w:fldChar w:fldCharType="begin"/>
            </w:r>
            <w:r w:rsidR="00A53718">
              <w:rPr>
                <w:noProof/>
                <w:webHidden/>
              </w:rPr>
              <w:instrText xml:space="preserve"> PAGEREF _Toc504153935 \h </w:instrText>
            </w:r>
            <w:r w:rsidR="00A53718">
              <w:rPr>
                <w:noProof/>
                <w:webHidden/>
              </w:rPr>
            </w:r>
            <w:r w:rsidR="00A53718">
              <w:rPr>
                <w:noProof/>
                <w:webHidden/>
              </w:rPr>
              <w:fldChar w:fldCharType="separate"/>
            </w:r>
            <w:r w:rsidR="00A53718">
              <w:rPr>
                <w:noProof/>
                <w:webHidden/>
              </w:rPr>
              <w:t>47</w:t>
            </w:r>
            <w:r w:rsidR="00A53718">
              <w:rPr>
                <w:noProof/>
                <w:webHidden/>
              </w:rPr>
              <w:fldChar w:fldCharType="end"/>
            </w:r>
          </w:hyperlink>
        </w:p>
        <w:p w14:paraId="6F9454B2" w14:textId="13AED48E" w:rsidR="00A53718" w:rsidRDefault="00A87E1C">
          <w:pPr>
            <w:pStyle w:val="TDC3"/>
            <w:tabs>
              <w:tab w:val="right" w:leader="dot" w:pos="9019"/>
            </w:tabs>
            <w:rPr>
              <w:rFonts w:asciiTheme="minorHAnsi" w:eastAsiaTheme="minorEastAsia" w:hAnsiTheme="minorHAnsi" w:cstheme="minorBidi"/>
              <w:noProof/>
              <w:color w:val="auto"/>
            </w:rPr>
          </w:pPr>
          <w:hyperlink w:anchor="_Toc504153936" w:history="1">
            <w:r w:rsidR="00A53718" w:rsidRPr="00842F32">
              <w:rPr>
                <w:rStyle w:val="Hipervnculo"/>
                <w:noProof/>
              </w:rPr>
              <w:t>8.2.4 Cámara V2 de Raspberry Pi</w:t>
            </w:r>
            <w:r w:rsidR="00A53718">
              <w:rPr>
                <w:noProof/>
                <w:webHidden/>
              </w:rPr>
              <w:tab/>
            </w:r>
            <w:r w:rsidR="00A53718">
              <w:rPr>
                <w:noProof/>
                <w:webHidden/>
              </w:rPr>
              <w:fldChar w:fldCharType="begin"/>
            </w:r>
            <w:r w:rsidR="00A53718">
              <w:rPr>
                <w:noProof/>
                <w:webHidden/>
              </w:rPr>
              <w:instrText xml:space="preserve"> PAGEREF _Toc504153936 \h </w:instrText>
            </w:r>
            <w:r w:rsidR="00A53718">
              <w:rPr>
                <w:noProof/>
                <w:webHidden/>
              </w:rPr>
            </w:r>
            <w:r w:rsidR="00A53718">
              <w:rPr>
                <w:noProof/>
                <w:webHidden/>
              </w:rPr>
              <w:fldChar w:fldCharType="separate"/>
            </w:r>
            <w:r w:rsidR="00A53718">
              <w:rPr>
                <w:noProof/>
                <w:webHidden/>
              </w:rPr>
              <w:t>48</w:t>
            </w:r>
            <w:r w:rsidR="00A53718">
              <w:rPr>
                <w:noProof/>
                <w:webHidden/>
              </w:rPr>
              <w:fldChar w:fldCharType="end"/>
            </w:r>
          </w:hyperlink>
        </w:p>
        <w:p w14:paraId="28822CD2" w14:textId="20A4D71C" w:rsidR="00A53718" w:rsidRDefault="00A87E1C">
          <w:pPr>
            <w:pStyle w:val="TDC3"/>
            <w:tabs>
              <w:tab w:val="right" w:leader="dot" w:pos="9019"/>
            </w:tabs>
            <w:rPr>
              <w:rFonts w:asciiTheme="minorHAnsi" w:eastAsiaTheme="minorEastAsia" w:hAnsiTheme="minorHAnsi" w:cstheme="minorBidi"/>
              <w:noProof/>
              <w:color w:val="auto"/>
            </w:rPr>
          </w:pPr>
          <w:hyperlink w:anchor="_Toc504153937" w:history="1">
            <w:r w:rsidR="00A53718" w:rsidRPr="00842F32">
              <w:rPr>
                <w:rStyle w:val="Hipervnculo"/>
                <w:noProof/>
              </w:rPr>
              <w:t>8.2.5 Módulos de Arduino</w:t>
            </w:r>
            <w:r w:rsidR="00A53718">
              <w:rPr>
                <w:noProof/>
                <w:webHidden/>
              </w:rPr>
              <w:tab/>
            </w:r>
            <w:r w:rsidR="00A53718">
              <w:rPr>
                <w:noProof/>
                <w:webHidden/>
              </w:rPr>
              <w:fldChar w:fldCharType="begin"/>
            </w:r>
            <w:r w:rsidR="00A53718">
              <w:rPr>
                <w:noProof/>
                <w:webHidden/>
              </w:rPr>
              <w:instrText xml:space="preserve"> PAGEREF _Toc504153937 \h </w:instrText>
            </w:r>
            <w:r w:rsidR="00A53718">
              <w:rPr>
                <w:noProof/>
                <w:webHidden/>
              </w:rPr>
            </w:r>
            <w:r w:rsidR="00A53718">
              <w:rPr>
                <w:noProof/>
                <w:webHidden/>
              </w:rPr>
              <w:fldChar w:fldCharType="separate"/>
            </w:r>
            <w:r w:rsidR="00A53718">
              <w:rPr>
                <w:noProof/>
                <w:webHidden/>
              </w:rPr>
              <w:t>48</w:t>
            </w:r>
            <w:r w:rsidR="00A53718">
              <w:rPr>
                <w:noProof/>
                <w:webHidden/>
              </w:rPr>
              <w:fldChar w:fldCharType="end"/>
            </w:r>
          </w:hyperlink>
        </w:p>
        <w:p w14:paraId="24FE4D61" w14:textId="5B97B0A0" w:rsidR="00A53718" w:rsidRDefault="00A87E1C">
          <w:pPr>
            <w:pStyle w:val="TDC2"/>
            <w:tabs>
              <w:tab w:val="right" w:leader="dot" w:pos="9019"/>
            </w:tabs>
            <w:rPr>
              <w:rFonts w:asciiTheme="minorHAnsi" w:eastAsiaTheme="minorEastAsia" w:hAnsiTheme="minorHAnsi" w:cstheme="minorBidi"/>
              <w:noProof/>
              <w:color w:val="auto"/>
            </w:rPr>
          </w:pPr>
          <w:hyperlink w:anchor="_Toc504153938" w:history="1">
            <w:r w:rsidR="00A53718" w:rsidRPr="00842F32">
              <w:rPr>
                <w:rStyle w:val="Hipervnculo"/>
                <w:b/>
                <w:noProof/>
              </w:rPr>
              <w:t>8.3 Selección tecnologías software</w:t>
            </w:r>
            <w:r w:rsidR="00A53718">
              <w:rPr>
                <w:noProof/>
                <w:webHidden/>
              </w:rPr>
              <w:tab/>
            </w:r>
            <w:r w:rsidR="00A53718">
              <w:rPr>
                <w:noProof/>
                <w:webHidden/>
              </w:rPr>
              <w:fldChar w:fldCharType="begin"/>
            </w:r>
            <w:r w:rsidR="00A53718">
              <w:rPr>
                <w:noProof/>
                <w:webHidden/>
              </w:rPr>
              <w:instrText xml:space="preserve"> PAGEREF _Toc504153938 \h </w:instrText>
            </w:r>
            <w:r w:rsidR="00A53718">
              <w:rPr>
                <w:noProof/>
                <w:webHidden/>
              </w:rPr>
            </w:r>
            <w:r w:rsidR="00A53718">
              <w:rPr>
                <w:noProof/>
                <w:webHidden/>
              </w:rPr>
              <w:fldChar w:fldCharType="separate"/>
            </w:r>
            <w:r w:rsidR="00A53718">
              <w:rPr>
                <w:noProof/>
                <w:webHidden/>
              </w:rPr>
              <w:t>49</w:t>
            </w:r>
            <w:r w:rsidR="00A53718">
              <w:rPr>
                <w:noProof/>
                <w:webHidden/>
              </w:rPr>
              <w:fldChar w:fldCharType="end"/>
            </w:r>
          </w:hyperlink>
        </w:p>
        <w:p w14:paraId="4AEB5AF4" w14:textId="145C83B9" w:rsidR="00A53718" w:rsidRDefault="00A87E1C">
          <w:pPr>
            <w:pStyle w:val="TDC3"/>
            <w:tabs>
              <w:tab w:val="right" w:leader="dot" w:pos="9019"/>
            </w:tabs>
            <w:rPr>
              <w:rFonts w:asciiTheme="minorHAnsi" w:eastAsiaTheme="minorEastAsia" w:hAnsiTheme="minorHAnsi" w:cstheme="minorBidi"/>
              <w:noProof/>
              <w:color w:val="auto"/>
            </w:rPr>
          </w:pPr>
          <w:hyperlink w:anchor="_Toc504153939" w:history="1">
            <w:r w:rsidR="00A53718" w:rsidRPr="00842F32">
              <w:rPr>
                <w:rStyle w:val="Hipervnculo"/>
                <w:rFonts w:ascii="Arial" w:eastAsia="Times New Roman" w:hAnsi="Arial" w:cs="Arial"/>
                <w:noProof/>
              </w:rPr>
              <w:t>La selección del software, necesario para el desarrollo del SAR, se basa en los siguientes requerimientos:</w:t>
            </w:r>
            <w:r w:rsidR="00A53718">
              <w:rPr>
                <w:noProof/>
                <w:webHidden/>
              </w:rPr>
              <w:tab/>
            </w:r>
            <w:r w:rsidR="00A53718">
              <w:rPr>
                <w:noProof/>
                <w:webHidden/>
              </w:rPr>
              <w:fldChar w:fldCharType="begin"/>
            </w:r>
            <w:r w:rsidR="00A53718">
              <w:rPr>
                <w:noProof/>
                <w:webHidden/>
              </w:rPr>
              <w:instrText xml:space="preserve"> PAGEREF _Toc504153939 \h </w:instrText>
            </w:r>
            <w:r w:rsidR="00A53718">
              <w:rPr>
                <w:noProof/>
                <w:webHidden/>
              </w:rPr>
            </w:r>
            <w:r w:rsidR="00A53718">
              <w:rPr>
                <w:noProof/>
                <w:webHidden/>
              </w:rPr>
              <w:fldChar w:fldCharType="separate"/>
            </w:r>
            <w:r w:rsidR="00A53718">
              <w:rPr>
                <w:noProof/>
                <w:webHidden/>
              </w:rPr>
              <w:t>49</w:t>
            </w:r>
            <w:r w:rsidR="00A53718">
              <w:rPr>
                <w:noProof/>
                <w:webHidden/>
              </w:rPr>
              <w:fldChar w:fldCharType="end"/>
            </w:r>
          </w:hyperlink>
        </w:p>
        <w:p w14:paraId="420D1EE1" w14:textId="11F758A1" w:rsidR="00A53718" w:rsidRDefault="00A87E1C">
          <w:pPr>
            <w:pStyle w:val="TDC3"/>
            <w:tabs>
              <w:tab w:val="left" w:pos="880"/>
              <w:tab w:val="right" w:leader="dot" w:pos="9019"/>
            </w:tabs>
            <w:rPr>
              <w:rFonts w:asciiTheme="minorHAnsi" w:eastAsiaTheme="minorEastAsia" w:hAnsiTheme="minorHAnsi" w:cstheme="minorBidi"/>
              <w:noProof/>
              <w:color w:val="auto"/>
            </w:rPr>
          </w:pPr>
          <w:hyperlink w:anchor="_Toc504153940" w:history="1">
            <w:r w:rsidR="00A53718" w:rsidRPr="00842F32">
              <w:rPr>
                <w:rStyle w:val="Hipervnculo"/>
                <w:rFonts w:ascii="Symbol" w:eastAsia="Times New Roman" w:hAnsi="Symbol" w:cs="Arial"/>
                <w:noProof/>
              </w:rPr>
              <w:t></w:t>
            </w:r>
            <w:r w:rsidR="00A53718">
              <w:rPr>
                <w:rFonts w:asciiTheme="minorHAnsi" w:eastAsiaTheme="minorEastAsia" w:hAnsiTheme="minorHAnsi" w:cstheme="minorBidi"/>
                <w:noProof/>
                <w:color w:val="auto"/>
              </w:rPr>
              <w:tab/>
            </w:r>
            <w:r w:rsidR="00A53718" w:rsidRPr="00842F32">
              <w:rPr>
                <w:rStyle w:val="Hipervnculo"/>
                <w:rFonts w:ascii="Arial" w:eastAsia="Times New Roman" w:hAnsi="Arial" w:cs="Arial"/>
                <w:noProof/>
              </w:rPr>
              <w:t>Generar un mayor nivel de abstracción, mediante librerías basadas en JavaScript, para la comunicación con el hardware.</w:t>
            </w:r>
            <w:r w:rsidR="00A53718">
              <w:rPr>
                <w:noProof/>
                <w:webHidden/>
              </w:rPr>
              <w:tab/>
            </w:r>
            <w:r w:rsidR="00A53718">
              <w:rPr>
                <w:noProof/>
                <w:webHidden/>
              </w:rPr>
              <w:fldChar w:fldCharType="begin"/>
            </w:r>
            <w:r w:rsidR="00A53718">
              <w:rPr>
                <w:noProof/>
                <w:webHidden/>
              </w:rPr>
              <w:instrText xml:space="preserve"> PAGEREF _Toc504153940 \h </w:instrText>
            </w:r>
            <w:r w:rsidR="00A53718">
              <w:rPr>
                <w:noProof/>
                <w:webHidden/>
              </w:rPr>
            </w:r>
            <w:r w:rsidR="00A53718">
              <w:rPr>
                <w:noProof/>
                <w:webHidden/>
              </w:rPr>
              <w:fldChar w:fldCharType="separate"/>
            </w:r>
            <w:r w:rsidR="00A53718">
              <w:rPr>
                <w:noProof/>
                <w:webHidden/>
              </w:rPr>
              <w:t>49</w:t>
            </w:r>
            <w:r w:rsidR="00A53718">
              <w:rPr>
                <w:noProof/>
                <w:webHidden/>
              </w:rPr>
              <w:fldChar w:fldCharType="end"/>
            </w:r>
          </w:hyperlink>
        </w:p>
        <w:p w14:paraId="0C666838" w14:textId="4D2D5200" w:rsidR="00A53718" w:rsidRDefault="00A87E1C">
          <w:pPr>
            <w:pStyle w:val="TDC3"/>
            <w:tabs>
              <w:tab w:val="left" w:pos="880"/>
              <w:tab w:val="right" w:leader="dot" w:pos="9019"/>
            </w:tabs>
            <w:rPr>
              <w:rFonts w:asciiTheme="minorHAnsi" w:eastAsiaTheme="minorEastAsia" w:hAnsiTheme="minorHAnsi" w:cstheme="minorBidi"/>
              <w:noProof/>
              <w:color w:val="auto"/>
            </w:rPr>
          </w:pPr>
          <w:hyperlink w:anchor="_Toc504153941" w:history="1">
            <w:r w:rsidR="00A53718" w:rsidRPr="00842F32">
              <w:rPr>
                <w:rStyle w:val="Hipervnculo"/>
                <w:rFonts w:ascii="Symbol" w:eastAsia="Times New Roman" w:hAnsi="Symbol" w:cs="Arial"/>
                <w:noProof/>
                <w:highlight w:val="yellow"/>
              </w:rPr>
              <w:t></w:t>
            </w:r>
            <w:r w:rsidR="00A53718">
              <w:rPr>
                <w:rFonts w:asciiTheme="minorHAnsi" w:eastAsiaTheme="minorEastAsia" w:hAnsiTheme="minorHAnsi" w:cstheme="minorBidi"/>
                <w:noProof/>
                <w:color w:val="auto"/>
              </w:rPr>
              <w:tab/>
            </w:r>
            <w:r w:rsidR="00A53718" w:rsidRPr="00842F32">
              <w:rPr>
                <w:rStyle w:val="Hipervnculo"/>
                <w:rFonts w:ascii="Arial" w:eastAsia="Times New Roman" w:hAnsi="Arial" w:cs="Arial"/>
                <w:noProof/>
                <w:highlight w:val="yellow"/>
              </w:rPr>
              <w:t>Utilizar un Sistema Operativo de base (en nuestro caso Raspbian), en vez de una rutina corriendo en un microcontrolador.</w:t>
            </w:r>
            <w:r w:rsidR="00A53718">
              <w:rPr>
                <w:noProof/>
                <w:webHidden/>
              </w:rPr>
              <w:tab/>
            </w:r>
            <w:r w:rsidR="00A53718">
              <w:rPr>
                <w:noProof/>
                <w:webHidden/>
              </w:rPr>
              <w:fldChar w:fldCharType="begin"/>
            </w:r>
            <w:r w:rsidR="00A53718">
              <w:rPr>
                <w:noProof/>
                <w:webHidden/>
              </w:rPr>
              <w:instrText xml:space="preserve"> PAGEREF _Toc504153941 \h </w:instrText>
            </w:r>
            <w:r w:rsidR="00A53718">
              <w:rPr>
                <w:noProof/>
                <w:webHidden/>
              </w:rPr>
            </w:r>
            <w:r w:rsidR="00A53718">
              <w:rPr>
                <w:noProof/>
                <w:webHidden/>
              </w:rPr>
              <w:fldChar w:fldCharType="separate"/>
            </w:r>
            <w:r w:rsidR="00A53718">
              <w:rPr>
                <w:noProof/>
                <w:webHidden/>
              </w:rPr>
              <w:t>49</w:t>
            </w:r>
            <w:r w:rsidR="00A53718">
              <w:rPr>
                <w:noProof/>
                <w:webHidden/>
              </w:rPr>
              <w:fldChar w:fldCharType="end"/>
            </w:r>
          </w:hyperlink>
        </w:p>
        <w:p w14:paraId="4FB8F4F3" w14:textId="6C3E96B5" w:rsidR="00A53718" w:rsidRDefault="00A87E1C">
          <w:pPr>
            <w:pStyle w:val="TDC3"/>
            <w:tabs>
              <w:tab w:val="left" w:pos="880"/>
              <w:tab w:val="right" w:leader="dot" w:pos="9019"/>
            </w:tabs>
            <w:rPr>
              <w:rFonts w:asciiTheme="minorHAnsi" w:eastAsiaTheme="minorEastAsia" w:hAnsiTheme="minorHAnsi" w:cstheme="minorBidi"/>
              <w:noProof/>
              <w:color w:val="auto"/>
            </w:rPr>
          </w:pPr>
          <w:hyperlink w:anchor="_Toc504153942" w:history="1">
            <w:r w:rsidR="00A53718" w:rsidRPr="00842F32">
              <w:rPr>
                <w:rStyle w:val="Hipervnculo"/>
                <w:rFonts w:ascii="Symbol" w:eastAsia="Times New Roman" w:hAnsi="Symbol" w:cs="Arial"/>
                <w:noProof/>
                <w:highlight w:val="yellow"/>
              </w:rPr>
              <w:t></w:t>
            </w:r>
            <w:r w:rsidR="00A53718">
              <w:rPr>
                <w:rFonts w:asciiTheme="minorHAnsi" w:eastAsiaTheme="minorEastAsia" w:hAnsiTheme="minorHAnsi" w:cstheme="minorBidi"/>
                <w:noProof/>
                <w:color w:val="auto"/>
              </w:rPr>
              <w:tab/>
            </w:r>
            <w:r w:rsidR="00A53718" w:rsidRPr="00842F32">
              <w:rPr>
                <w:rStyle w:val="Hipervnculo"/>
                <w:rFonts w:ascii="Arial" w:eastAsia="Times New Roman" w:hAnsi="Arial" w:cs="Arial"/>
                <w:noProof/>
                <w:highlight w:val="yellow"/>
              </w:rPr>
              <w:t>Tener los recursos necesarios para desplegar un servidor.</w:t>
            </w:r>
            <w:r w:rsidR="00A53718">
              <w:rPr>
                <w:noProof/>
                <w:webHidden/>
              </w:rPr>
              <w:tab/>
            </w:r>
            <w:r w:rsidR="00A53718">
              <w:rPr>
                <w:noProof/>
                <w:webHidden/>
              </w:rPr>
              <w:fldChar w:fldCharType="begin"/>
            </w:r>
            <w:r w:rsidR="00A53718">
              <w:rPr>
                <w:noProof/>
                <w:webHidden/>
              </w:rPr>
              <w:instrText xml:space="preserve"> PAGEREF _Toc504153942 \h </w:instrText>
            </w:r>
            <w:r w:rsidR="00A53718">
              <w:rPr>
                <w:noProof/>
                <w:webHidden/>
              </w:rPr>
            </w:r>
            <w:r w:rsidR="00A53718">
              <w:rPr>
                <w:noProof/>
                <w:webHidden/>
              </w:rPr>
              <w:fldChar w:fldCharType="separate"/>
            </w:r>
            <w:r w:rsidR="00A53718">
              <w:rPr>
                <w:noProof/>
                <w:webHidden/>
              </w:rPr>
              <w:t>49</w:t>
            </w:r>
            <w:r w:rsidR="00A53718">
              <w:rPr>
                <w:noProof/>
                <w:webHidden/>
              </w:rPr>
              <w:fldChar w:fldCharType="end"/>
            </w:r>
          </w:hyperlink>
        </w:p>
        <w:p w14:paraId="0599E87F" w14:textId="7DD0C3B9" w:rsidR="00A53718" w:rsidRDefault="00A87E1C">
          <w:pPr>
            <w:pStyle w:val="TDC3"/>
            <w:tabs>
              <w:tab w:val="left" w:pos="880"/>
              <w:tab w:val="right" w:leader="dot" w:pos="9019"/>
            </w:tabs>
            <w:rPr>
              <w:rFonts w:asciiTheme="minorHAnsi" w:eastAsiaTheme="minorEastAsia" w:hAnsiTheme="minorHAnsi" w:cstheme="minorBidi"/>
              <w:noProof/>
              <w:color w:val="auto"/>
            </w:rPr>
          </w:pPr>
          <w:hyperlink w:anchor="_Toc504153943" w:history="1">
            <w:r w:rsidR="00A53718" w:rsidRPr="00842F32">
              <w:rPr>
                <w:rStyle w:val="Hipervnculo"/>
                <w:rFonts w:ascii="Symbol" w:eastAsia="Times New Roman" w:hAnsi="Symbol" w:cs="Arial"/>
                <w:noProof/>
                <w:highlight w:val="yellow"/>
              </w:rPr>
              <w:t></w:t>
            </w:r>
            <w:r w:rsidR="00A53718">
              <w:rPr>
                <w:rFonts w:asciiTheme="minorHAnsi" w:eastAsiaTheme="minorEastAsia" w:hAnsiTheme="minorHAnsi" w:cstheme="minorBidi"/>
                <w:noProof/>
                <w:color w:val="auto"/>
              </w:rPr>
              <w:tab/>
            </w:r>
            <w:r w:rsidR="00A53718" w:rsidRPr="00842F32">
              <w:rPr>
                <w:rStyle w:val="Hipervnculo"/>
                <w:rFonts w:ascii="Arial" w:eastAsia="Times New Roman" w:hAnsi="Arial" w:cs="Arial"/>
                <w:noProof/>
                <w:highlight w:val="yellow"/>
              </w:rPr>
              <w:t>Contar con la posibilidad de comunicar las plataformas Arduino al servidor mediante un protocolo estándar.</w:t>
            </w:r>
            <w:r w:rsidR="00A53718">
              <w:rPr>
                <w:noProof/>
                <w:webHidden/>
              </w:rPr>
              <w:tab/>
            </w:r>
            <w:r w:rsidR="00A53718">
              <w:rPr>
                <w:noProof/>
                <w:webHidden/>
              </w:rPr>
              <w:fldChar w:fldCharType="begin"/>
            </w:r>
            <w:r w:rsidR="00A53718">
              <w:rPr>
                <w:noProof/>
                <w:webHidden/>
              </w:rPr>
              <w:instrText xml:space="preserve"> PAGEREF _Toc504153943 \h </w:instrText>
            </w:r>
            <w:r w:rsidR="00A53718">
              <w:rPr>
                <w:noProof/>
                <w:webHidden/>
              </w:rPr>
            </w:r>
            <w:r w:rsidR="00A53718">
              <w:rPr>
                <w:noProof/>
                <w:webHidden/>
              </w:rPr>
              <w:fldChar w:fldCharType="separate"/>
            </w:r>
            <w:r w:rsidR="00A53718">
              <w:rPr>
                <w:noProof/>
                <w:webHidden/>
              </w:rPr>
              <w:t>49</w:t>
            </w:r>
            <w:r w:rsidR="00A53718">
              <w:rPr>
                <w:noProof/>
                <w:webHidden/>
              </w:rPr>
              <w:fldChar w:fldCharType="end"/>
            </w:r>
          </w:hyperlink>
        </w:p>
        <w:p w14:paraId="7C78F7EC" w14:textId="75EAE0C7" w:rsidR="00A53718" w:rsidRDefault="00A87E1C">
          <w:pPr>
            <w:pStyle w:val="TDC3"/>
            <w:tabs>
              <w:tab w:val="left" w:pos="880"/>
              <w:tab w:val="right" w:leader="dot" w:pos="9019"/>
            </w:tabs>
            <w:rPr>
              <w:rFonts w:asciiTheme="minorHAnsi" w:eastAsiaTheme="minorEastAsia" w:hAnsiTheme="minorHAnsi" w:cstheme="minorBidi"/>
              <w:noProof/>
              <w:color w:val="auto"/>
            </w:rPr>
          </w:pPr>
          <w:hyperlink w:anchor="_Toc504153944" w:history="1">
            <w:r w:rsidR="00A53718" w:rsidRPr="00842F32">
              <w:rPr>
                <w:rStyle w:val="Hipervnculo"/>
                <w:rFonts w:ascii="Symbol" w:eastAsia="Times New Roman" w:hAnsi="Symbol" w:cs="Arial"/>
                <w:noProof/>
                <w:highlight w:val="yellow"/>
              </w:rPr>
              <w:t></w:t>
            </w:r>
            <w:r w:rsidR="00A53718">
              <w:rPr>
                <w:rFonts w:asciiTheme="minorHAnsi" w:eastAsiaTheme="minorEastAsia" w:hAnsiTheme="minorHAnsi" w:cstheme="minorBidi"/>
                <w:noProof/>
                <w:color w:val="auto"/>
              </w:rPr>
              <w:tab/>
            </w:r>
            <w:r w:rsidR="00A53718" w:rsidRPr="00842F32">
              <w:rPr>
                <w:rStyle w:val="Hipervnculo"/>
                <w:rFonts w:ascii="Arial" w:eastAsia="Times New Roman" w:hAnsi="Arial" w:cs="Arial"/>
                <w:noProof/>
                <w:highlight w:val="yellow"/>
              </w:rPr>
              <w:t>Aprovechar las herramientas de Raspbian para realizar la comunicación y captura de imágenes.</w:t>
            </w:r>
            <w:r w:rsidR="00A53718">
              <w:rPr>
                <w:noProof/>
                <w:webHidden/>
              </w:rPr>
              <w:tab/>
            </w:r>
            <w:r w:rsidR="00A53718">
              <w:rPr>
                <w:noProof/>
                <w:webHidden/>
              </w:rPr>
              <w:fldChar w:fldCharType="begin"/>
            </w:r>
            <w:r w:rsidR="00A53718">
              <w:rPr>
                <w:noProof/>
                <w:webHidden/>
              </w:rPr>
              <w:instrText xml:space="preserve"> PAGEREF _Toc504153944 \h </w:instrText>
            </w:r>
            <w:r w:rsidR="00A53718">
              <w:rPr>
                <w:noProof/>
                <w:webHidden/>
              </w:rPr>
            </w:r>
            <w:r w:rsidR="00A53718">
              <w:rPr>
                <w:noProof/>
                <w:webHidden/>
              </w:rPr>
              <w:fldChar w:fldCharType="separate"/>
            </w:r>
            <w:r w:rsidR="00A53718">
              <w:rPr>
                <w:noProof/>
                <w:webHidden/>
              </w:rPr>
              <w:t>49</w:t>
            </w:r>
            <w:r w:rsidR="00A53718">
              <w:rPr>
                <w:noProof/>
                <w:webHidden/>
              </w:rPr>
              <w:fldChar w:fldCharType="end"/>
            </w:r>
          </w:hyperlink>
        </w:p>
        <w:p w14:paraId="47CC03E2" w14:textId="2BFFC479" w:rsidR="00A53718" w:rsidRDefault="00A87E1C">
          <w:pPr>
            <w:pStyle w:val="TDC3"/>
            <w:tabs>
              <w:tab w:val="left" w:pos="880"/>
              <w:tab w:val="right" w:leader="dot" w:pos="9019"/>
            </w:tabs>
            <w:rPr>
              <w:rFonts w:asciiTheme="minorHAnsi" w:eastAsiaTheme="minorEastAsia" w:hAnsiTheme="minorHAnsi" w:cstheme="minorBidi"/>
              <w:noProof/>
              <w:color w:val="auto"/>
            </w:rPr>
          </w:pPr>
          <w:hyperlink w:anchor="_Toc504153945" w:history="1">
            <w:r w:rsidR="00A53718" w:rsidRPr="00842F32">
              <w:rPr>
                <w:rStyle w:val="Hipervnculo"/>
                <w:rFonts w:ascii="Symbol" w:eastAsia="Times New Roman" w:hAnsi="Symbol" w:cs="Arial"/>
                <w:noProof/>
                <w:highlight w:val="yellow"/>
              </w:rPr>
              <w:t></w:t>
            </w:r>
            <w:r w:rsidR="00A53718">
              <w:rPr>
                <w:rFonts w:asciiTheme="minorHAnsi" w:eastAsiaTheme="minorEastAsia" w:hAnsiTheme="minorHAnsi" w:cstheme="minorBidi"/>
                <w:noProof/>
                <w:color w:val="auto"/>
              </w:rPr>
              <w:tab/>
            </w:r>
            <w:r w:rsidR="00A53718" w:rsidRPr="00842F32">
              <w:rPr>
                <w:rStyle w:val="Hipervnculo"/>
                <w:rFonts w:ascii="Arial" w:eastAsia="Times New Roman" w:hAnsi="Arial" w:cs="Arial"/>
                <w:noProof/>
                <w:highlight w:val="yellow"/>
              </w:rPr>
              <w:t>Necesitar el desarrollo de una aplicación móvil para el control inalámbrico del SAR.</w:t>
            </w:r>
            <w:r w:rsidR="00A53718">
              <w:rPr>
                <w:noProof/>
                <w:webHidden/>
              </w:rPr>
              <w:tab/>
            </w:r>
            <w:r w:rsidR="00A53718">
              <w:rPr>
                <w:noProof/>
                <w:webHidden/>
              </w:rPr>
              <w:fldChar w:fldCharType="begin"/>
            </w:r>
            <w:r w:rsidR="00A53718">
              <w:rPr>
                <w:noProof/>
                <w:webHidden/>
              </w:rPr>
              <w:instrText xml:space="preserve"> PAGEREF _Toc504153945 \h </w:instrText>
            </w:r>
            <w:r w:rsidR="00A53718">
              <w:rPr>
                <w:noProof/>
                <w:webHidden/>
              </w:rPr>
            </w:r>
            <w:r w:rsidR="00A53718">
              <w:rPr>
                <w:noProof/>
                <w:webHidden/>
              </w:rPr>
              <w:fldChar w:fldCharType="separate"/>
            </w:r>
            <w:r w:rsidR="00A53718">
              <w:rPr>
                <w:noProof/>
                <w:webHidden/>
              </w:rPr>
              <w:t>49</w:t>
            </w:r>
            <w:r w:rsidR="00A53718">
              <w:rPr>
                <w:noProof/>
                <w:webHidden/>
              </w:rPr>
              <w:fldChar w:fldCharType="end"/>
            </w:r>
          </w:hyperlink>
        </w:p>
        <w:p w14:paraId="78BDC559" w14:textId="2007A03E" w:rsidR="00A53718" w:rsidRDefault="00A87E1C">
          <w:pPr>
            <w:pStyle w:val="TDC3"/>
            <w:tabs>
              <w:tab w:val="left" w:pos="880"/>
              <w:tab w:val="right" w:leader="dot" w:pos="9019"/>
            </w:tabs>
            <w:rPr>
              <w:rFonts w:asciiTheme="minorHAnsi" w:eastAsiaTheme="minorEastAsia" w:hAnsiTheme="minorHAnsi" w:cstheme="minorBidi"/>
              <w:noProof/>
              <w:color w:val="auto"/>
            </w:rPr>
          </w:pPr>
          <w:hyperlink w:anchor="_Toc504153946" w:history="1">
            <w:r w:rsidR="00A53718" w:rsidRPr="00842F32">
              <w:rPr>
                <w:rStyle w:val="Hipervnculo"/>
                <w:rFonts w:ascii="Symbol" w:eastAsia="Times New Roman" w:hAnsi="Symbol" w:cs="Arial"/>
                <w:noProof/>
              </w:rPr>
              <w:t></w:t>
            </w:r>
            <w:r w:rsidR="00A53718">
              <w:rPr>
                <w:rFonts w:asciiTheme="minorHAnsi" w:eastAsiaTheme="minorEastAsia" w:hAnsiTheme="minorHAnsi" w:cstheme="minorBidi"/>
                <w:noProof/>
                <w:color w:val="auto"/>
              </w:rPr>
              <w:tab/>
            </w:r>
            <w:r w:rsidR="00A53718" w:rsidRPr="00842F32">
              <w:rPr>
                <w:rStyle w:val="Hipervnculo"/>
                <w:rFonts w:ascii="Arial" w:eastAsia="Times New Roman" w:hAnsi="Arial" w:cs="Arial"/>
                <w:noProof/>
              </w:rPr>
              <w:t>Almacenar datos para la generación de estadísticas.</w:t>
            </w:r>
            <w:r w:rsidR="00A53718">
              <w:rPr>
                <w:noProof/>
                <w:webHidden/>
              </w:rPr>
              <w:tab/>
            </w:r>
            <w:r w:rsidR="00A53718">
              <w:rPr>
                <w:noProof/>
                <w:webHidden/>
              </w:rPr>
              <w:fldChar w:fldCharType="begin"/>
            </w:r>
            <w:r w:rsidR="00A53718">
              <w:rPr>
                <w:noProof/>
                <w:webHidden/>
              </w:rPr>
              <w:instrText xml:space="preserve"> PAGEREF _Toc504153946 \h </w:instrText>
            </w:r>
            <w:r w:rsidR="00A53718">
              <w:rPr>
                <w:noProof/>
                <w:webHidden/>
              </w:rPr>
            </w:r>
            <w:r w:rsidR="00A53718">
              <w:rPr>
                <w:noProof/>
                <w:webHidden/>
              </w:rPr>
              <w:fldChar w:fldCharType="separate"/>
            </w:r>
            <w:r w:rsidR="00A53718">
              <w:rPr>
                <w:noProof/>
                <w:webHidden/>
              </w:rPr>
              <w:t>49</w:t>
            </w:r>
            <w:r w:rsidR="00A53718">
              <w:rPr>
                <w:noProof/>
                <w:webHidden/>
              </w:rPr>
              <w:fldChar w:fldCharType="end"/>
            </w:r>
          </w:hyperlink>
        </w:p>
        <w:p w14:paraId="2348D5C7" w14:textId="69E1DAA3" w:rsidR="00A53718" w:rsidRDefault="00A87E1C">
          <w:pPr>
            <w:pStyle w:val="TDC3"/>
            <w:tabs>
              <w:tab w:val="left" w:pos="880"/>
              <w:tab w:val="right" w:leader="dot" w:pos="9019"/>
            </w:tabs>
            <w:rPr>
              <w:rFonts w:asciiTheme="minorHAnsi" w:eastAsiaTheme="minorEastAsia" w:hAnsiTheme="minorHAnsi" w:cstheme="minorBidi"/>
              <w:noProof/>
              <w:color w:val="auto"/>
            </w:rPr>
          </w:pPr>
          <w:hyperlink w:anchor="_Toc504153947" w:history="1">
            <w:r w:rsidR="00A53718" w:rsidRPr="00842F32">
              <w:rPr>
                <w:rStyle w:val="Hipervnculo"/>
                <w:rFonts w:ascii="Symbol" w:eastAsia="Times New Roman" w:hAnsi="Symbol" w:cs="Arial"/>
                <w:noProof/>
                <w:highlight w:val="yellow"/>
              </w:rPr>
              <w:t></w:t>
            </w:r>
            <w:r w:rsidR="00A53718">
              <w:rPr>
                <w:rFonts w:asciiTheme="minorHAnsi" w:eastAsiaTheme="minorEastAsia" w:hAnsiTheme="minorHAnsi" w:cstheme="minorBidi"/>
                <w:noProof/>
                <w:color w:val="auto"/>
              </w:rPr>
              <w:tab/>
            </w:r>
            <w:r w:rsidR="00A53718" w:rsidRPr="00842F32">
              <w:rPr>
                <w:rStyle w:val="Hipervnculo"/>
                <w:rFonts w:ascii="Arial" w:eastAsia="Times New Roman" w:hAnsi="Arial" w:cs="Arial"/>
                <w:noProof/>
                <w:highlight w:val="yellow"/>
              </w:rPr>
              <w:t>Permitir el acceso a más de un cliente a los datos alojados en él SAR.</w:t>
            </w:r>
            <w:r w:rsidR="00A53718">
              <w:rPr>
                <w:noProof/>
                <w:webHidden/>
              </w:rPr>
              <w:tab/>
            </w:r>
            <w:r w:rsidR="00A53718">
              <w:rPr>
                <w:noProof/>
                <w:webHidden/>
              </w:rPr>
              <w:fldChar w:fldCharType="begin"/>
            </w:r>
            <w:r w:rsidR="00A53718">
              <w:rPr>
                <w:noProof/>
                <w:webHidden/>
              </w:rPr>
              <w:instrText xml:space="preserve"> PAGEREF _Toc504153947 \h </w:instrText>
            </w:r>
            <w:r w:rsidR="00A53718">
              <w:rPr>
                <w:noProof/>
                <w:webHidden/>
              </w:rPr>
            </w:r>
            <w:r w:rsidR="00A53718">
              <w:rPr>
                <w:noProof/>
                <w:webHidden/>
              </w:rPr>
              <w:fldChar w:fldCharType="separate"/>
            </w:r>
            <w:r w:rsidR="00A53718">
              <w:rPr>
                <w:noProof/>
                <w:webHidden/>
              </w:rPr>
              <w:t>49</w:t>
            </w:r>
            <w:r w:rsidR="00A53718">
              <w:rPr>
                <w:noProof/>
                <w:webHidden/>
              </w:rPr>
              <w:fldChar w:fldCharType="end"/>
            </w:r>
          </w:hyperlink>
        </w:p>
        <w:p w14:paraId="3C3E033E" w14:textId="5D76032F" w:rsidR="00A53718" w:rsidRDefault="00A87E1C">
          <w:pPr>
            <w:pStyle w:val="TDC3"/>
            <w:tabs>
              <w:tab w:val="right" w:leader="dot" w:pos="9019"/>
            </w:tabs>
            <w:rPr>
              <w:rFonts w:asciiTheme="minorHAnsi" w:eastAsiaTheme="minorEastAsia" w:hAnsiTheme="minorHAnsi" w:cstheme="minorBidi"/>
              <w:noProof/>
              <w:color w:val="auto"/>
            </w:rPr>
          </w:pPr>
          <w:hyperlink w:anchor="_Toc504153948" w:history="1">
            <w:r w:rsidR="00A53718" w:rsidRPr="00842F32">
              <w:rPr>
                <w:rStyle w:val="Hipervnculo"/>
                <w:rFonts w:ascii="Arial" w:eastAsia="Times New Roman" w:hAnsi="Arial" w:cs="Arial"/>
                <w:noProof/>
              </w:rPr>
              <w:t>Para cumplir con los requisitos mencionados anteriormente se escogieron las siguientes de tecnologías.</w:t>
            </w:r>
            <w:r w:rsidR="00A53718">
              <w:rPr>
                <w:noProof/>
                <w:webHidden/>
              </w:rPr>
              <w:tab/>
            </w:r>
            <w:r w:rsidR="00A53718">
              <w:rPr>
                <w:noProof/>
                <w:webHidden/>
              </w:rPr>
              <w:fldChar w:fldCharType="begin"/>
            </w:r>
            <w:r w:rsidR="00A53718">
              <w:rPr>
                <w:noProof/>
                <w:webHidden/>
              </w:rPr>
              <w:instrText xml:space="preserve"> PAGEREF _Toc504153948 \h </w:instrText>
            </w:r>
            <w:r w:rsidR="00A53718">
              <w:rPr>
                <w:noProof/>
                <w:webHidden/>
              </w:rPr>
            </w:r>
            <w:r w:rsidR="00A53718">
              <w:rPr>
                <w:noProof/>
                <w:webHidden/>
              </w:rPr>
              <w:fldChar w:fldCharType="separate"/>
            </w:r>
            <w:r w:rsidR="00A53718">
              <w:rPr>
                <w:noProof/>
                <w:webHidden/>
              </w:rPr>
              <w:t>49</w:t>
            </w:r>
            <w:r w:rsidR="00A53718">
              <w:rPr>
                <w:noProof/>
                <w:webHidden/>
              </w:rPr>
              <w:fldChar w:fldCharType="end"/>
            </w:r>
          </w:hyperlink>
        </w:p>
        <w:p w14:paraId="320F3418" w14:textId="474BFEA7" w:rsidR="00A53718" w:rsidRDefault="00A87E1C">
          <w:pPr>
            <w:pStyle w:val="TDC3"/>
            <w:tabs>
              <w:tab w:val="right" w:leader="dot" w:pos="9019"/>
            </w:tabs>
            <w:rPr>
              <w:rFonts w:asciiTheme="minorHAnsi" w:eastAsiaTheme="minorEastAsia" w:hAnsiTheme="minorHAnsi" w:cstheme="minorBidi"/>
              <w:noProof/>
              <w:color w:val="auto"/>
            </w:rPr>
          </w:pPr>
          <w:hyperlink w:anchor="_Toc504153949" w:history="1">
            <w:r w:rsidR="00A53718" w:rsidRPr="00842F32">
              <w:rPr>
                <w:rStyle w:val="Hipervnculo"/>
                <w:rFonts w:ascii="Arial" w:eastAsia="Times New Roman" w:hAnsi="Arial" w:cs="Arial"/>
                <w:noProof/>
              </w:rPr>
              <w:t>Como se mencionó en un apartado anterior (8.2.1 ¿Por qué Arduino?) en cuanto a las dificultades que surgieron al tratar de utilizar la cámara OV7670 con el Arduino Mega, es que se decidió adquirir la Raspberry Pi 3 modelo B. Esta plataforma cuenta con una cámara (mencionada en el apartado 4.6 Accesorios para Raspberry Pi) como accesorio, la cual permite la captura de imágenes mediante aplicativos compatibles con Debian, como consecuencia también compatible con Raspbian.</w:t>
            </w:r>
            <w:r w:rsidR="00A53718">
              <w:rPr>
                <w:noProof/>
                <w:webHidden/>
              </w:rPr>
              <w:tab/>
            </w:r>
            <w:r w:rsidR="00A53718">
              <w:rPr>
                <w:noProof/>
                <w:webHidden/>
              </w:rPr>
              <w:fldChar w:fldCharType="begin"/>
            </w:r>
            <w:r w:rsidR="00A53718">
              <w:rPr>
                <w:noProof/>
                <w:webHidden/>
              </w:rPr>
              <w:instrText xml:space="preserve"> PAGEREF _Toc504153949 \h </w:instrText>
            </w:r>
            <w:r w:rsidR="00A53718">
              <w:rPr>
                <w:noProof/>
                <w:webHidden/>
              </w:rPr>
            </w:r>
            <w:r w:rsidR="00A53718">
              <w:rPr>
                <w:noProof/>
                <w:webHidden/>
              </w:rPr>
              <w:fldChar w:fldCharType="separate"/>
            </w:r>
            <w:r w:rsidR="00A53718">
              <w:rPr>
                <w:noProof/>
                <w:webHidden/>
              </w:rPr>
              <w:t>49</w:t>
            </w:r>
            <w:r w:rsidR="00A53718">
              <w:rPr>
                <w:noProof/>
                <w:webHidden/>
              </w:rPr>
              <w:fldChar w:fldCharType="end"/>
            </w:r>
          </w:hyperlink>
        </w:p>
        <w:p w14:paraId="0C4E5D01" w14:textId="385E9F27" w:rsidR="00A53718" w:rsidRDefault="00A87E1C">
          <w:pPr>
            <w:pStyle w:val="TDC1"/>
            <w:tabs>
              <w:tab w:val="right" w:leader="dot" w:pos="9019"/>
            </w:tabs>
            <w:rPr>
              <w:rFonts w:asciiTheme="minorHAnsi" w:eastAsiaTheme="minorEastAsia" w:hAnsiTheme="minorHAnsi" w:cstheme="minorBidi"/>
              <w:noProof/>
              <w:color w:val="auto"/>
            </w:rPr>
          </w:pPr>
          <w:hyperlink w:anchor="_Toc504153950" w:history="1">
            <w:r w:rsidR="00A53718" w:rsidRPr="00842F32">
              <w:rPr>
                <w:rStyle w:val="Hipervnculo"/>
                <w:noProof/>
                <w:shd w:val="clear" w:color="auto" w:fill="FFFFFF"/>
              </w:rPr>
              <w:t>Capítulo 9 – Arquitectura y Ensamblado del SAR</w:t>
            </w:r>
            <w:r w:rsidR="00A53718">
              <w:rPr>
                <w:noProof/>
                <w:webHidden/>
              </w:rPr>
              <w:tab/>
            </w:r>
            <w:r w:rsidR="00A53718">
              <w:rPr>
                <w:noProof/>
                <w:webHidden/>
              </w:rPr>
              <w:fldChar w:fldCharType="begin"/>
            </w:r>
            <w:r w:rsidR="00A53718">
              <w:rPr>
                <w:noProof/>
                <w:webHidden/>
              </w:rPr>
              <w:instrText xml:space="preserve"> PAGEREF _Toc504153950 \h </w:instrText>
            </w:r>
            <w:r w:rsidR="00A53718">
              <w:rPr>
                <w:noProof/>
                <w:webHidden/>
              </w:rPr>
            </w:r>
            <w:r w:rsidR="00A53718">
              <w:rPr>
                <w:noProof/>
                <w:webHidden/>
              </w:rPr>
              <w:fldChar w:fldCharType="separate"/>
            </w:r>
            <w:r w:rsidR="00A53718">
              <w:rPr>
                <w:noProof/>
                <w:webHidden/>
              </w:rPr>
              <w:t>53</w:t>
            </w:r>
            <w:r w:rsidR="00A53718">
              <w:rPr>
                <w:noProof/>
                <w:webHidden/>
              </w:rPr>
              <w:fldChar w:fldCharType="end"/>
            </w:r>
          </w:hyperlink>
        </w:p>
        <w:p w14:paraId="3552B280" w14:textId="5902624D" w:rsidR="00A53718" w:rsidRDefault="00A87E1C">
          <w:pPr>
            <w:pStyle w:val="TDC2"/>
            <w:tabs>
              <w:tab w:val="right" w:leader="dot" w:pos="9019"/>
            </w:tabs>
            <w:rPr>
              <w:rFonts w:asciiTheme="minorHAnsi" w:eastAsiaTheme="minorEastAsia" w:hAnsiTheme="minorHAnsi" w:cstheme="minorBidi"/>
              <w:noProof/>
              <w:color w:val="auto"/>
            </w:rPr>
          </w:pPr>
          <w:hyperlink w:anchor="_Toc504153951" w:history="1">
            <w:r w:rsidR="00A53718" w:rsidRPr="00842F32">
              <w:rPr>
                <w:rStyle w:val="Hipervnculo"/>
                <w:b/>
                <w:noProof/>
                <w:shd w:val="clear" w:color="auto" w:fill="FFFFFF"/>
              </w:rPr>
              <w:t>9.1 Componentes</w:t>
            </w:r>
            <w:r w:rsidR="00A53718">
              <w:rPr>
                <w:noProof/>
                <w:webHidden/>
              </w:rPr>
              <w:tab/>
            </w:r>
            <w:r w:rsidR="00A53718">
              <w:rPr>
                <w:noProof/>
                <w:webHidden/>
              </w:rPr>
              <w:fldChar w:fldCharType="begin"/>
            </w:r>
            <w:r w:rsidR="00A53718">
              <w:rPr>
                <w:noProof/>
                <w:webHidden/>
              </w:rPr>
              <w:instrText xml:space="preserve"> PAGEREF _Toc504153951 \h </w:instrText>
            </w:r>
            <w:r w:rsidR="00A53718">
              <w:rPr>
                <w:noProof/>
                <w:webHidden/>
              </w:rPr>
            </w:r>
            <w:r w:rsidR="00A53718">
              <w:rPr>
                <w:noProof/>
                <w:webHidden/>
              </w:rPr>
              <w:fldChar w:fldCharType="separate"/>
            </w:r>
            <w:r w:rsidR="00A53718">
              <w:rPr>
                <w:noProof/>
                <w:webHidden/>
              </w:rPr>
              <w:t>53</w:t>
            </w:r>
            <w:r w:rsidR="00A53718">
              <w:rPr>
                <w:noProof/>
                <w:webHidden/>
              </w:rPr>
              <w:fldChar w:fldCharType="end"/>
            </w:r>
          </w:hyperlink>
        </w:p>
        <w:p w14:paraId="4096A8C0" w14:textId="6A7B8743" w:rsidR="00A53718" w:rsidRDefault="00A87E1C">
          <w:pPr>
            <w:pStyle w:val="TDC2"/>
            <w:tabs>
              <w:tab w:val="right" w:leader="dot" w:pos="9019"/>
            </w:tabs>
            <w:rPr>
              <w:rFonts w:asciiTheme="minorHAnsi" w:eastAsiaTheme="minorEastAsia" w:hAnsiTheme="minorHAnsi" w:cstheme="minorBidi"/>
              <w:noProof/>
              <w:color w:val="auto"/>
            </w:rPr>
          </w:pPr>
          <w:hyperlink w:anchor="_Toc504153952" w:history="1">
            <w:r w:rsidR="00A53718">
              <w:rPr>
                <w:noProof/>
                <w:webHidden/>
              </w:rPr>
              <w:tab/>
            </w:r>
            <w:r w:rsidR="00A53718">
              <w:rPr>
                <w:noProof/>
                <w:webHidden/>
              </w:rPr>
              <w:fldChar w:fldCharType="begin"/>
            </w:r>
            <w:r w:rsidR="00A53718">
              <w:rPr>
                <w:noProof/>
                <w:webHidden/>
              </w:rPr>
              <w:instrText xml:space="preserve"> PAGEREF _Toc504153952 \h </w:instrText>
            </w:r>
            <w:r w:rsidR="00A53718">
              <w:rPr>
                <w:noProof/>
                <w:webHidden/>
              </w:rPr>
            </w:r>
            <w:r w:rsidR="00A53718">
              <w:rPr>
                <w:noProof/>
                <w:webHidden/>
              </w:rPr>
              <w:fldChar w:fldCharType="separate"/>
            </w:r>
            <w:r w:rsidR="00A53718">
              <w:rPr>
                <w:noProof/>
                <w:webHidden/>
              </w:rPr>
              <w:t>56</w:t>
            </w:r>
            <w:r w:rsidR="00A53718">
              <w:rPr>
                <w:noProof/>
                <w:webHidden/>
              </w:rPr>
              <w:fldChar w:fldCharType="end"/>
            </w:r>
          </w:hyperlink>
        </w:p>
        <w:p w14:paraId="6ED495D4" w14:textId="2DB1CE31" w:rsidR="00A53718" w:rsidRDefault="00A87E1C">
          <w:pPr>
            <w:pStyle w:val="TDC2"/>
            <w:tabs>
              <w:tab w:val="right" w:leader="dot" w:pos="9019"/>
            </w:tabs>
            <w:rPr>
              <w:rFonts w:asciiTheme="minorHAnsi" w:eastAsiaTheme="minorEastAsia" w:hAnsiTheme="minorHAnsi" w:cstheme="minorBidi"/>
              <w:noProof/>
              <w:color w:val="auto"/>
            </w:rPr>
          </w:pPr>
          <w:hyperlink w:anchor="_Toc504153953" w:history="1">
            <w:r w:rsidR="00A53718" w:rsidRPr="00842F32">
              <w:rPr>
                <w:rStyle w:val="Hipervnculo"/>
                <w:b/>
                <w:noProof/>
                <w:shd w:val="clear" w:color="auto" w:fill="FFFFFF"/>
              </w:rPr>
              <w:t>9.2 Estructura</w:t>
            </w:r>
            <w:r w:rsidR="00A53718">
              <w:rPr>
                <w:noProof/>
                <w:webHidden/>
              </w:rPr>
              <w:tab/>
            </w:r>
            <w:r w:rsidR="00A53718">
              <w:rPr>
                <w:noProof/>
                <w:webHidden/>
              </w:rPr>
              <w:fldChar w:fldCharType="begin"/>
            </w:r>
            <w:r w:rsidR="00A53718">
              <w:rPr>
                <w:noProof/>
                <w:webHidden/>
              </w:rPr>
              <w:instrText xml:space="preserve"> PAGEREF _Toc504153953 \h </w:instrText>
            </w:r>
            <w:r w:rsidR="00A53718">
              <w:rPr>
                <w:noProof/>
                <w:webHidden/>
              </w:rPr>
            </w:r>
            <w:r w:rsidR="00A53718">
              <w:rPr>
                <w:noProof/>
                <w:webHidden/>
              </w:rPr>
              <w:fldChar w:fldCharType="separate"/>
            </w:r>
            <w:r w:rsidR="00A53718">
              <w:rPr>
                <w:noProof/>
                <w:webHidden/>
              </w:rPr>
              <w:t>56</w:t>
            </w:r>
            <w:r w:rsidR="00A53718">
              <w:rPr>
                <w:noProof/>
                <w:webHidden/>
              </w:rPr>
              <w:fldChar w:fldCharType="end"/>
            </w:r>
          </w:hyperlink>
        </w:p>
        <w:p w14:paraId="6C84DC2D" w14:textId="24F98E95" w:rsidR="00A53718" w:rsidRDefault="00A87E1C">
          <w:pPr>
            <w:pStyle w:val="TDC3"/>
            <w:tabs>
              <w:tab w:val="right" w:leader="dot" w:pos="9019"/>
            </w:tabs>
            <w:rPr>
              <w:rFonts w:asciiTheme="minorHAnsi" w:eastAsiaTheme="minorEastAsia" w:hAnsiTheme="minorHAnsi" w:cstheme="minorBidi"/>
              <w:noProof/>
              <w:color w:val="auto"/>
            </w:rPr>
          </w:pPr>
          <w:hyperlink w:anchor="_Toc504153954" w:history="1">
            <w:r w:rsidR="00A53718" w:rsidRPr="00842F32">
              <w:rPr>
                <w:rStyle w:val="Hipervnculo"/>
                <w:noProof/>
              </w:rPr>
              <w:t>9.2.1 Diseño</w:t>
            </w:r>
            <w:r w:rsidR="00A53718">
              <w:rPr>
                <w:noProof/>
                <w:webHidden/>
              </w:rPr>
              <w:tab/>
            </w:r>
            <w:r w:rsidR="00A53718">
              <w:rPr>
                <w:noProof/>
                <w:webHidden/>
              </w:rPr>
              <w:fldChar w:fldCharType="begin"/>
            </w:r>
            <w:r w:rsidR="00A53718">
              <w:rPr>
                <w:noProof/>
                <w:webHidden/>
              </w:rPr>
              <w:instrText xml:space="preserve"> PAGEREF _Toc504153954 \h </w:instrText>
            </w:r>
            <w:r w:rsidR="00A53718">
              <w:rPr>
                <w:noProof/>
                <w:webHidden/>
              </w:rPr>
            </w:r>
            <w:r w:rsidR="00A53718">
              <w:rPr>
                <w:noProof/>
                <w:webHidden/>
              </w:rPr>
              <w:fldChar w:fldCharType="separate"/>
            </w:r>
            <w:r w:rsidR="00A53718">
              <w:rPr>
                <w:noProof/>
                <w:webHidden/>
              </w:rPr>
              <w:t>56</w:t>
            </w:r>
            <w:r w:rsidR="00A53718">
              <w:rPr>
                <w:noProof/>
                <w:webHidden/>
              </w:rPr>
              <w:fldChar w:fldCharType="end"/>
            </w:r>
          </w:hyperlink>
        </w:p>
        <w:p w14:paraId="3FFF956C" w14:textId="7AF9CDE2" w:rsidR="00A53718" w:rsidRDefault="00A87E1C">
          <w:pPr>
            <w:pStyle w:val="TDC3"/>
            <w:tabs>
              <w:tab w:val="right" w:leader="dot" w:pos="9019"/>
            </w:tabs>
            <w:rPr>
              <w:rFonts w:asciiTheme="minorHAnsi" w:eastAsiaTheme="minorEastAsia" w:hAnsiTheme="minorHAnsi" w:cstheme="minorBidi"/>
              <w:noProof/>
              <w:color w:val="auto"/>
            </w:rPr>
          </w:pPr>
          <w:hyperlink w:anchor="_Toc504153955" w:history="1">
            <w:r w:rsidR="00A53718" w:rsidRPr="00842F32">
              <w:rPr>
                <w:rStyle w:val="Hipervnculo"/>
                <w:noProof/>
              </w:rPr>
              <w:t>9.2.2 Los 4 niveles</w:t>
            </w:r>
            <w:r w:rsidR="00A53718">
              <w:rPr>
                <w:noProof/>
                <w:webHidden/>
              </w:rPr>
              <w:tab/>
            </w:r>
            <w:r w:rsidR="00A53718">
              <w:rPr>
                <w:noProof/>
                <w:webHidden/>
              </w:rPr>
              <w:fldChar w:fldCharType="begin"/>
            </w:r>
            <w:r w:rsidR="00A53718">
              <w:rPr>
                <w:noProof/>
                <w:webHidden/>
              </w:rPr>
              <w:instrText xml:space="preserve"> PAGEREF _Toc504153955 \h </w:instrText>
            </w:r>
            <w:r w:rsidR="00A53718">
              <w:rPr>
                <w:noProof/>
                <w:webHidden/>
              </w:rPr>
            </w:r>
            <w:r w:rsidR="00A53718">
              <w:rPr>
                <w:noProof/>
                <w:webHidden/>
              </w:rPr>
              <w:fldChar w:fldCharType="separate"/>
            </w:r>
            <w:r w:rsidR="00A53718">
              <w:rPr>
                <w:noProof/>
                <w:webHidden/>
              </w:rPr>
              <w:t>57</w:t>
            </w:r>
            <w:r w:rsidR="00A53718">
              <w:rPr>
                <w:noProof/>
                <w:webHidden/>
              </w:rPr>
              <w:fldChar w:fldCharType="end"/>
            </w:r>
          </w:hyperlink>
        </w:p>
        <w:p w14:paraId="4B141970" w14:textId="5C1A5F05" w:rsidR="00A53718" w:rsidRDefault="00A87E1C">
          <w:pPr>
            <w:pStyle w:val="TDC1"/>
            <w:tabs>
              <w:tab w:val="right" w:leader="dot" w:pos="9019"/>
            </w:tabs>
            <w:rPr>
              <w:rFonts w:asciiTheme="minorHAnsi" w:eastAsiaTheme="minorEastAsia" w:hAnsiTheme="minorHAnsi" w:cstheme="minorBidi"/>
              <w:noProof/>
              <w:color w:val="auto"/>
            </w:rPr>
          </w:pPr>
          <w:hyperlink w:anchor="_Toc504153956" w:history="1">
            <w:r w:rsidR="00A53718" w:rsidRPr="00842F32">
              <w:rPr>
                <w:rStyle w:val="Hipervnculo"/>
                <w:noProof/>
              </w:rPr>
              <w:t>Capítulo 10 – Desarrollo del SAR</w:t>
            </w:r>
            <w:r w:rsidR="00A53718">
              <w:rPr>
                <w:noProof/>
                <w:webHidden/>
              </w:rPr>
              <w:tab/>
            </w:r>
            <w:r w:rsidR="00A53718">
              <w:rPr>
                <w:noProof/>
                <w:webHidden/>
              </w:rPr>
              <w:fldChar w:fldCharType="begin"/>
            </w:r>
            <w:r w:rsidR="00A53718">
              <w:rPr>
                <w:noProof/>
                <w:webHidden/>
              </w:rPr>
              <w:instrText xml:space="preserve"> PAGEREF _Toc504153956 \h </w:instrText>
            </w:r>
            <w:r w:rsidR="00A53718">
              <w:rPr>
                <w:noProof/>
                <w:webHidden/>
              </w:rPr>
            </w:r>
            <w:r w:rsidR="00A53718">
              <w:rPr>
                <w:noProof/>
                <w:webHidden/>
              </w:rPr>
              <w:fldChar w:fldCharType="separate"/>
            </w:r>
            <w:r w:rsidR="00A53718">
              <w:rPr>
                <w:noProof/>
                <w:webHidden/>
              </w:rPr>
              <w:t>59</w:t>
            </w:r>
            <w:r w:rsidR="00A53718">
              <w:rPr>
                <w:noProof/>
                <w:webHidden/>
              </w:rPr>
              <w:fldChar w:fldCharType="end"/>
            </w:r>
          </w:hyperlink>
        </w:p>
        <w:p w14:paraId="5D20C948" w14:textId="0ABF4D3F" w:rsidR="00A53718" w:rsidRDefault="00A87E1C">
          <w:pPr>
            <w:pStyle w:val="TDC2"/>
            <w:tabs>
              <w:tab w:val="right" w:leader="dot" w:pos="9019"/>
            </w:tabs>
            <w:rPr>
              <w:rFonts w:asciiTheme="minorHAnsi" w:eastAsiaTheme="minorEastAsia" w:hAnsiTheme="minorHAnsi" w:cstheme="minorBidi"/>
              <w:noProof/>
              <w:color w:val="auto"/>
            </w:rPr>
          </w:pPr>
          <w:hyperlink w:anchor="_Toc504153957" w:history="1">
            <w:r w:rsidR="00A53718" w:rsidRPr="00842F32">
              <w:rPr>
                <w:rStyle w:val="Hipervnculo"/>
                <w:rFonts w:eastAsia="Times New Roman"/>
                <w:noProof/>
              </w:rPr>
              <w:t>Esquema general del SAR (lógico /físico)</w:t>
            </w:r>
            <w:r w:rsidR="00A53718">
              <w:rPr>
                <w:noProof/>
                <w:webHidden/>
              </w:rPr>
              <w:tab/>
            </w:r>
            <w:r w:rsidR="00A53718">
              <w:rPr>
                <w:noProof/>
                <w:webHidden/>
              </w:rPr>
              <w:fldChar w:fldCharType="begin"/>
            </w:r>
            <w:r w:rsidR="00A53718">
              <w:rPr>
                <w:noProof/>
                <w:webHidden/>
              </w:rPr>
              <w:instrText xml:space="preserve"> PAGEREF _Toc504153957 \h </w:instrText>
            </w:r>
            <w:r w:rsidR="00A53718">
              <w:rPr>
                <w:noProof/>
                <w:webHidden/>
              </w:rPr>
            </w:r>
            <w:r w:rsidR="00A53718">
              <w:rPr>
                <w:noProof/>
                <w:webHidden/>
              </w:rPr>
              <w:fldChar w:fldCharType="separate"/>
            </w:r>
            <w:r w:rsidR="00A53718">
              <w:rPr>
                <w:noProof/>
                <w:webHidden/>
              </w:rPr>
              <w:t>59</w:t>
            </w:r>
            <w:r w:rsidR="00A53718">
              <w:rPr>
                <w:noProof/>
                <w:webHidden/>
              </w:rPr>
              <w:fldChar w:fldCharType="end"/>
            </w:r>
          </w:hyperlink>
        </w:p>
        <w:p w14:paraId="4DD6C910" w14:textId="0384BADA" w:rsidR="00A53718" w:rsidRDefault="00A87E1C">
          <w:pPr>
            <w:pStyle w:val="TDC2"/>
            <w:tabs>
              <w:tab w:val="right" w:leader="dot" w:pos="9019"/>
            </w:tabs>
            <w:rPr>
              <w:rFonts w:asciiTheme="minorHAnsi" w:eastAsiaTheme="minorEastAsia" w:hAnsiTheme="minorHAnsi" w:cstheme="minorBidi"/>
              <w:noProof/>
              <w:color w:val="auto"/>
            </w:rPr>
          </w:pPr>
          <w:hyperlink w:anchor="_Toc504153958" w:history="1">
            <w:r w:rsidR="00A53718" w:rsidRPr="00842F32">
              <w:rPr>
                <w:rStyle w:val="Hipervnculo"/>
                <w:rFonts w:eastAsia="Times New Roman"/>
                <w:noProof/>
              </w:rPr>
              <w:t>Desarrollo de la aplicación (front-end)</w:t>
            </w:r>
            <w:r w:rsidR="00A53718">
              <w:rPr>
                <w:noProof/>
                <w:webHidden/>
              </w:rPr>
              <w:tab/>
            </w:r>
            <w:r w:rsidR="00A53718">
              <w:rPr>
                <w:noProof/>
                <w:webHidden/>
              </w:rPr>
              <w:fldChar w:fldCharType="begin"/>
            </w:r>
            <w:r w:rsidR="00A53718">
              <w:rPr>
                <w:noProof/>
                <w:webHidden/>
              </w:rPr>
              <w:instrText xml:space="preserve"> PAGEREF _Toc504153958 \h </w:instrText>
            </w:r>
            <w:r w:rsidR="00A53718">
              <w:rPr>
                <w:noProof/>
                <w:webHidden/>
              </w:rPr>
            </w:r>
            <w:r w:rsidR="00A53718">
              <w:rPr>
                <w:noProof/>
                <w:webHidden/>
              </w:rPr>
              <w:fldChar w:fldCharType="separate"/>
            </w:r>
            <w:r w:rsidR="00A53718">
              <w:rPr>
                <w:noProof/>
                <w:webHidden/>
              </w:rPr>
              <w:t>59</w:t>
            </w:r>
            <w:r w:rsidR="00A53718">
              <w:rPr>
                <w:noProof/>
                <w:webHidden/>
              </w:rPr>
              <w:fldChar w:fldCharType="end"/>
            </w:r>
          </w:hyperlink>
        </w:p>
        <w:p w14:paraId="43EC58F5" w14:textId="4F48DAF8" w:rsidR="00A53718" w:rsidRDefault="00A87E1C">
          <w:pPr>
            <w:pStyle w:val="TDC2"/>
            <w:tabs>
              <w:tab w:val="right" w:leader="dot" w:pos="9019"/>
            </w:tabs>
            <w:rPr>
              <w:rFonts w:asciiTheme="minorHAnsi" w:eastAsiaTheme="minorEastAsia" w:hAnsiTheme="minorHAnsi" w:cstheme="minorBidi"/>
              <w:noProof/>
              <w:color w:val="auto"/>
            </w:rPr>
          </w:pPr>
          <w:hyperlink w:anchor="_Toc504153959" w:history="1">
            <w:r w:rsidR="00A53718" w:rsidRPr="00842F32">
              <w:rPr>
                <w:rStyle w:val="Hipervnculo"/>
                <w:rFonts w:eastAsia="Times New Roman"/>
                <w:noProof/>
              </w:rPr>
              <w:t>Desarrollo del servidor (back-end)</w:t>
            </w:r>
            <w:r w:rsidR="00A53718">
              <w:rPr>
                <w:noProof/>
                <w:webHidden/>
              </w:rPr>
              <w:tab/>
            </w:r>
            <w:r w:rsidR="00A53718">
              <w:rPr>
                <w:noProof/>
                <w:webHidden/>
              </w:rPr>
              <w:fldChar w:fldCharType="begin"/>
            </w:r>
            <w:r w:rsidR="00A53718">
              <w:rPr>
                <w:noProof/>
                <w:webHidden/>
              </w:rPr>
              <w:instrText xml:space="preserve"> PAGEREF _Toc504153959 \h </w:instrText>
            </w:r>
            <w:r w:rsidR="00A53718">
              <w:rPr>
                <w:noProof/>
                <w:webHidden/>
              </w:rPr>
            </w:r>
            <w:r w:rsidR="00A53718">
              <w:rPr>
                <w:noProof/>
                <w:webHidden/>
              </w:rPr>
              <w:fldChar w:fldCharType="separate"/>
            </w:r>
            <w:r w:rsidR="00A53718">
              <w:rPr>
                <w:noProof/>
                <w:webHidden/>
              </w:rPr>
              <w:t>59</w:t>
            </w:r>
            <w:r w:rsidR="00A53718">
              <w:rPr>
                <w:noProof/>
                <w:webHidden/>
              </w:rPr>
              <w:fldChar w:fldCharType="end"/>
            </w:r>
          </w:hyperlink>
        </w:p>
        <w:p w14:paraId="5D1D894B" w14:textId="40983C14" w:rsidR="00A53718" w:rsidRDefault="00A87E1C">
          <w:pPr>
            <w:pStyle w:val="TDC2"/>
            <w:tabs>
              <w:tab w:val="right" w:leader="dot" w:pos="9019"/>
            </w:tabs>
            <w:rPr>
              <w:rFonts w:asciiTheme="minorHAnsi" w:eastAsiaTheme="minorEastAsia" w:hAnsiTheme="minorHAnsi" w:cstheme="minorBidi"/>
              <w:noProof/>
              <w:color w:val="auto"/>
            </w:rPr>
          </w:pPr>
          <w:hyperlink w:anchor="_Toc504153960" w:history="1">
            <w:r w:rsidR="00A53718" w:rsidRPr="00842F32">
              <w:rPr>
                <w:rStyle w:val="Hipervnculo"/>
                <w:rFonts w:eastAsia="Times New Roman"/>
                <w:noProof/>
              </w:rPr>
              <w:t>Esquema de la arquitectura lógica</w:t>
            </w:r>
            <w:r w:rsidR="00A53718">
              <w:rPr>
                <w:noProof/>
                <w:webHidden/>
              </w:rPr>
              <w:tab/>
            </w:r>
            <w:r w:rsidR="00A53718">
              <w:rPr>
                <w:noProof/>
                <w:webHidden/>
              </w:rPr>
              <w:fldChar w:fldCharType="begin"/>
            </w:r>
            <w:r w:rsidR="00A53718">
              <w:rPr>
                <w:noProof/>
                <w:webHidden/>
              </w:rPr>
              <w:instrText xml:space="preserve"> PAGEREF _Toc504153960 \h </w:instrText>
            </w:r>
            <w:r w:rsidR="00A53718">
              <w:rPr>
                <w:noProof/>
                <w:webHidden/>
              </w:rPr>
            </w:r>
            <w:r w:rsidR="00A53718">
              <w:rPr>
                <w:noProof/>
                <w:webHidden/>
              </w:rPr>
              <w:fldChar w:fldCharType="separate"/>
            </w:r>
            <w:r w:rsidR="00A53718">
              <w:rPr>
                <w:noProof/>
                <w:webHidden/>
              </w:rPr>
              <w:t>60</w:t>
            </w:r>
            <w:r w:rsidR="00A53718">
              <w:rPr>
                <w:noProof/>
                <w:webHidden/>
              </w:rPr>
              <w:fldChar w:fldCharType="end"/>
            </w:r>
          </w:hyperlink>
        </w:p>
        <w:p w14:paraId="5128D75D" w14:textId="1FEDD2D7" w:rsidR="00A53718" w:rsidRDefault="00A87E1C">
          <w:pPr>
            <w:pStyle w:val="TDC2"/>
            <w:tabs>
              <w:tab w:val="right" w:leader="dot" w:pos="9019"/>
            </w:tabs>
            <w:rPr>
              <w:rFonts w:asciiTheme="minorHAnsi" w:eastAsiaTheme="minorEastAsia" w:hAnsiTheme="minorHAnsi" w:cstheme="minorBidi"/>
              <w:noProof/>
              <w:color w:val="auto"/>
            </w:rPr>
          </w:pPr>
          <w:hyperlink w:anchor="_Toc504153961" w:history="1">
            <w:r w:rsidR="00A53718" w:rsidRPr="00842F32">
              <w:rPr>
                <w:rStyle w:val="Hipervnculo"/>
                <w:rFonts w:eastAsia="Times New Roman"/>
                <w:noProof/>
              </w:rPr>
              <w:t>Capturas de pantalla de la aplicación</w:t>
            </w:r>
            <w:r w:rsidR="00A53718">
              <w:rPr>
                <w:noProof/>
                <w:webHidden/>
              </w:rPr>
              <w:tab/>
            </w:r>
            <w:r w:rsidR="00A53718">
              <w:rPr>
                <w:noProof/>
                <w:webHidden/>
              </w:rPr>
              <w:fldChar w:fldCharType="begin"/>
            </w:r>
            <w:r w:rsidR="00A53718">
              <w:rPr>
                <w:noProof/>
                <w:webHidden/>
              </w:rPr>
              <w:instrText xml:space="preserve"> PAGEREF _Toc504153961 \h </w:instrText>
            </w:r>
            <w:r w:rsidR="00A53718">
              <w:rPr>
                <w:noProof/>
                <w:webHidden/>
              </w:rPr>
            </w:r>
            <w:r w:rsidR="00A53718">
              <w:rPr>
                <w:noProof/>
                <w:webHidden/>
              </w:rPr>
              <w:fldChar w:fldCharType="separate"/>
            </w:r>
            <w:r w:rsidR="00A53718">
              <w:rPr>
                <w:noProof/>
                <w:webHidden/>
              </w:rPr>
              <w:t>61</w:t>
            </w:r>
            <w:r w:rsidR="00A53718">
              <w:rPr>
                <w:noProof/>
                <w:webHidden/>
              </w:rPr>
              <w:fldChar w:fldCharType="end"/>
            </w:r>
          </w:hyperlink>
        </w:p>
        <w:p w14:paraId="26DAF1D0" w14:textId="0FD50874" w:rsidR="00A53718" w:rsidRDefault="00A87E1C">
          <w:pPr>
            <w:pStyle w:val="TDC2"/>
            <w:tabs>
              <w:tab w:val="right" w:leader="dot" w:pos="9019"/>
            </w:tabs>
            <w:rPr>
              <w:rFonts w:asciiTheme="minorHAnsi" w:eastAsiaTheme="minorEastAsia" w:hAnsiTheme="minorHAnsi" w:cstheme="minorBidi"/>
              <w:noProof/>
              <w:color w:val="auto"/>
            </w:rPr>
          </w:pPr>
          <w:hyperlink w:anchor="_Toc504153962" w:history="1">
            <w:r w:rsidR="00A53718" w:rsidRPr="00842F32">
              <w:rPr>
                <w:rStyle w:val="Hipervnculo"/>
                <w:rFonts w:eastAsia="Times New Roman"/>
                <w:noProof/>
              </w:rPr>
              <w:t>Funcionamiento de la App</w:t>
            </w:r>
            <w:r w:rsidR="00A53718">
              <w:rPr>
                <w:noProof/>
                <w:webHidden/>
              </w:rPr>
              <w:tab/>
            </w:r>
            <w:r w:rsidR="00A53718">
              <w:rPr>
                <w:noProof/>
                <w:webHidden/>
              </w:rPr>
              <w:fldChar w:fldCharType="begin"/>
            </w:r>
            <w:r w:rsidR="00A53718">
              <w:rPr>
                <w:noProof/>
                <w:webHidden/>
              </w:rPr>
              <w:instrText xml:space="preserve"> PAGEREF _Toc504153962 \h </w:instrText>
            </w:r>
            <w:r w:rsidR="00A53718">
              <w:rPr>
                <w:noProof/>
                <w:webHidden/>
              </w:rPr>
            </w:r>
            <w:r w:rsidR="00A53718">
              <w:rPr>
                <w:noProof/>
                <w:webHidden/>
              </w:rPr>
              <w:fldChar w:fldCharType="separate"/>
            </w:r>
            <w:r w:rsidR="00A53718">
              <w:rPr>
                <w:noProof/>
                <w:webHidden/>
              </w:rPr>
              <w:t>62</w:t>
            </w:r>
            <w:r w:rsidR="00A53718">
              <w:rPr>
                <w:noProof/>
                <w:webHidden/>
              </w:rPr>
              <w:fldChar w:fldCharType="end"/>
            </w:r>
          </w:hyperlink>
        </w:p>
        <w:p w14:paraId="387B8909" w14:textId="76FB82A5" w:rsidR="00A53718" w:rsidRDefault="00A87E1C">
          <w:pPr>
            <w:pStyle w:val="TDC2"/>
            <w:tabs>
              <w:tab w:val="right" w:leader="dot" w:pos="9019"/>
            </w:tabs>
            <w:rPr>
              <w:rFonts w:asciiTheme="minorHAnsi" w:eastAsiaTheme="minorEastAsia" w:hAnsiTheme="minorHAnsi" w:cstheme="minorBidi"/>
              <w:noProof/>
              <w:color w:val="auto"/>
            </w:rPr>
          </w:pPr>
          <w:hyperlink w:anchor="_Toc504153963" w:history="1">
            <w:r w:rsidR="00A53718" w:rsidRPr="00842F32">
              <w:rPr>
                <w:rStyle w:val="Hipervnculo"/>
                <w:rFonts w:eastAsia="Times New Roman"/>
                <w:noProof/>
              </w:rPr>
              <w:t>Como se construyen las estadísticas</w:t>
            </w:r>
            <w:r w:rsidR="00A53718">
              <w:rPr>
                <w:noProof/>
                <w:webHidden/>
              </w:rPr>
              <w:tab/>
            </w:r>
            <w:r w:rsidR="00A53718">
              <w:rPr>
                <w:noProof/>
                <w:webHidden/>
              </w:rPr>
              <w:fldChar w:fldCharType="begin"/>
            </w:r>
            <w:r w:rsidR="00A53718">
              <w:rPr>
                <w:noProof/>
                <w:webHidden/>
              </w:rPr>
              <w:instrText xml:space="preserve"> PAGEREF _Toc504153963 \h </w:instrText>
            </w:r>
            <w:r w:rsidR="00A53718">
              <w:rPr>
                <w:noProof/>
                <w:webHidden/>
              </w:rPr>
            </w:r>
            <w:r w:rsidR="00A53718">
              <w:rPr>
                <w:noProof/>
                <w:webHidden/>
              </w:rPr>
              <w:fldChar w:fldCharType="separate"/>
            </w:r>
            <w:r w:rsidR="00A53718">
              <w:rPr>
                <w:noProof/>
                <w:webHidden/>
              </w:rPr>
              <w:t>62</w:t>
            </w:r>
            <w:r w:rsidR="00A53718">
              <w:rPr>
                <w:noProof/>
                <w:webHidden/>
              </w:rPr>
              <w:fldChar w:fldCharType="end"/>
            </w:r>
          </w:hyperlink>
        </w:p>
        <w:p w14:paraId="7644FB41" w14:textId="3B092532" w:rsidR="00A53718" w:rsidRDefault="00A87E1C">
          <w:pPr>
            <w:pStyle w:val="TDC2"/>
            <w:tabs>
              <w:tab w:val="right" w:leader="dot" w:pos="9019"/>
            </w:tabs>
            <w:rPr>
              <w:rFonts w:asciiTheme="minorHAnsi" w:eastAsiaTheme="minorEastAsia" w:hAnsiTheme="minorHAnsi" w:cstheme="minorBidi"/>
              <w:noProof/>
              <w:color w:val="auto"/>
            </w:rPr>
          </w:pPr>
          <w:hyperlink w:anchor="_Toc504153964" w:history="1">
            <w:r w:rsidR="00A53718" w:rsidRPr="00842F32">
              <w:rPr>
                <w:rStyle w:val="Hipervnculo"/>
                <w:rFonts w:eastAsia="Times New Roman"/>
                <w:noProof/>
                <w:highlight w:val="yellow"/>
              </w:rPr>
              <w:t>FALTA DETERMINAR LAS MUESTRAS</w:t>
            </w:r>
            <w:r w:rsidR="00A53718">
              <w:rPr>
                <w:noProof/>
                <w:webHidden/>
              </w:rPr>
              <w:tab/>
            </w:r>
            <w:r w:rsidR="00A53718">
              <w:rPr>
                <w:noProof/>
                <w:webHidden/>
              </w:rPr>
              <w:fldChar w:fldCharType="begin"/>
            </w:r>
            <w:r w:rsidR="00A53718">
              <w:rPr>
                <w:noProof/>
                <w:webHidden/>
              </w:rPr>
              <w:instrText xml:space="preserve"> PAGEREF _Toc504153964 \h </w:instrText>
            </w:r>
            <w:r w:rsidR="00A53718">
              <w:rPr>
                <w:noProof/>
                <w:webHidden/>
              </w:rPr>
            </w:r>
            <w:r w:rsidR="00A53718">
              <w:rPr>
                <w:noProof/>
                <w:webHidden/>
              </w:rPr>
              <w:fldChar w:fldCharType="separate"/>
            </w:r>
            <w:r w:rsidR="00A53718">
              <w:rPr>
                <w:noProof/>
                <w:webHidden/>
              </w:rPr>
              <w:t>62</w:t>
            </w:r>
            <w:r w:rsidR="00A53718">
              <w:rPr>
                <w:noProof/>
                <w:webHidden/>
              </w:rPr>
              <w:fldChar w:fldCharType="end"/>
            </w:r>
          </w:hyperlink>
        </w:p>
        <w:p w14:paraId="4F67D669" w14:textId="3911B716" w:rsidR="00A53718" w:rsidRDefault="00A87E1C">
          <w:pPr>
            <w:pStyle w:val="TDC2"/>
            <w:tabs>
              <w:tab w:val="right" w:leader="dot" w:pos="9019"/>
            </w:tabs>
            <w:rPr>
              <w:rFonts w:asciiTheme="minorHAnsi" w:eastAsiaTheme="minorEastAsia" w:hAnsiTheme="minorHAnsi" w:cstheme="minorBidi"/>
              <w:noProof/>
              <w:color w:val="auto"/>
            </w:rPr>
          </w:pPr>
          <w:hyperlink w:anchor="_Toc504153965" w:history="1">
            <w:r w:rsidR="00A53718" w:rsidRPr="00842F32">
              <w:rPr>
                <w:rStyle w:val="Hipervnculo"/>
                <w:rFonts w:eastAsia="Times New Roman"/>
                <w:noProof/>
              </w:rPr>
              <w:t>Parámetros de configuración</w:t>
            </w:r>
            <w:r w:rsidR="00A53718">
              <w:rPr>
                <w:noProof/>
                <w:webHidden/>
              </w:rPr>
              <w:tab/>
            </w:r>
            <w:r w:rsidR="00A53718">
              <w:rPr>
                <w:noProof/>
                <w:webHidden/>
              </w:rPr>
              <w:fldChar w:fldCharType="begin"/>
            </w:r>
            <w:r w:rsidR="00A53718">
              <w:rPr>
                <w:noProof/>
                <w:webHidden/>
              </w:rPr>
              <w:instrText xml:space="preserve"> PAGEREF _Toc504153965 \h </w:instrText>
            </w:r>
            <w:r w:rsidR="00A53718">
              <w:rPr>
                <w:noProof/>
                <w:webHidden/>
              </w:rPr>
            </w:r>
            <w:r w:rsidR="00A53718">
              <w:rPr>
                <w:noProof/>
                <w:webHidden/>
              </w:rPr>
              <w:fldChar w:fldCharType="separate"/>
            </w:r>
            <w:r w:rsidR="00A53718">
              <w:rPr>
                <w:noProof/>
                <w:webHidden/>
              </w:rPr>
              <w:t>62</w:t>
            </w:r>
            <w:r w:rsidR="00A53718">
              <w:rPr>
                <w:noProof/>
                <w:webHidden/>
              </w:rPr>
              <w:fldChar w:fldCharType="end"/>
            </w:r>
          </w:hyperlink>
        </w:p>
        <w:p w14:paraId="5D996644" w14:textId="19F0E65A" w:rsidR="00A53718" w:rsidRDefault="00A87E1C">
          <w:pPr>
            <w:pStyle w:val="TDC2"/>
            <w:tabs>
              <w:tab w:val="right" w:leader="dot" w:pos="9019"/>
            </w:tabs>
            <w:rPr>
              <w:rFonts w:asciiTheme="minorHAnsi" w:eastAsiaTheme="minorEastAsia" w:hAnsiTheme="minorHAnsi" w:cstheme="minorBidi"/>
              <w:noProof/>
              <w:color w:val="auto"/>
            </w:rPr>
          </w:pPr>
          <w:hyperlink w:anchor="_Toc504153966" w:history="1">
            <w:r w:rsidR="00A53718" w:rsidRPr="00842F32">
              <w:rPr>
                <w:rStyle w:val="Hipervnculo"/>
                <w:b/>
                <w:bCs/>
                <w:noProof/>
                <w:highlight w:val="yellow"/>
                <w:shd w:val="clear" w:color="auto" w:fill="FFFFFF"/>
              </w:rPr>
              <w:t>FALTA FINALIZARLA</w:t>
            </w:r>
            <w:r w:rsidR="00A53718">
              <w:rPr>
                <w:noProof/>
                <w:webHidden/>
              </w:rPr>
              <w:tab/>
            </w:r>
            <w:r w:rsidR="00A53718">
              <w:rPr>
                <w:noProof/>
                <w:webHidden/>
              </w:rPr>
              <w:fldChar w:fldCharType="begin"/>
            </w:r>
            <w:r w:rsidR="00A53718">
              <w:rPr>
                <w:noProof/>
                <w:webHidden/>
              </w:rPr>
              <w:instrText xml:space="preserve"> PAGEREF _Toc504153966 \h </w:instrText>
            </w:r>
            <w:r w:rsidR="00A53718">
              <w:rPr>
                <w:noProof/>
                <w:webHidden/>
              </w:rPr>
            </w:r>
            <w:r w:rsidR="00A53718">
              <w:rPr>
                <w:noProof/>
                <w:webHidden/>
              </w:rPr>
              <w:fldChar w:fldCharType="separate"/>
            </w:r>
            <w:r w:rsidR="00A53718">
              <w:rPr>
                <w:noProof/>
                <w:webHidden/>
              </w:rPr>
              <w:t>62</w:t>
            </w:r>
            <w:r w:rsidR="00A53718">
              <w:rPr>
                <w:noProof/>
                <w:webHidden/>
              </w:rPr>
              <w:fldChar w:fldCharType="end"/>
            </w:r>
          </w:hyperlink>
        </w:p>
        <w:p w14:paraId="25E7EC54" w14:textId="07AC51B8" w:rsidR="00830DFC" w:rsidRDefault="00A457C5" w:rsidP="00A40C50">
          <w:r>
            <w:rPr>
              <w:b/>
              <w:bCs/>
              <w:lang w:val="es-ES"/>
            </w:rPr>
            <w:fldChar w:fldCharType="end"/>
          </w:r>
        </w:p>
      </w:sdtContent>
    </w:sdt>
    <w:bookmarkStart w:id="2" w:name="_uqmgjcr5bp2d" w:colFirst="0" w:colLast="0" w:displacedByCustomXml="prev"/>
    <w:bookmarkEnd w:id="2" w:displacedByCustomXml="prev"/>
    <w:p w14:paraId="4D622B88" w14:textId="77777777" w:rsidR="00830DFC" w:rsidRDefault="00CF57F7">
      <w:r>
        <w:br w:type="page"/>
      </w:r>
    </w:p>
    <w:bookmarkStart w:id="3" w:name="_dk1yrowdqlcy" w:colFirst="0" w:colLast="0"/>
    <w:bookmarkStart w:id="4" w:name="_7bgi7w1gad5d" w:colFirst="0" w:colLast="0"/>
    <w:bookmarkEnd w:id="3"/>
    <w:bookmarkEnd w:id="4"/>
    <w:p w14:paraId="65E40249" w14:textId="4C567EF2" w:rsidR="00A53718" w:rsidRDefault="00DB1DBD">
      <w:pPr>
        <w:pStyle w:val="Tabladeilustraciones"/>
        <w:tabs>
          <w:tab w:val="right" w:leader="dot" w:pos="9019"/>
        </w:tabs>
        <w:rPr>
          <w:rFonts w:asciiTheme="minorHAnsi" w:eastAsiaTheme="minorEastAsia" w:hAnsiTheme="minorHAnsi" w:cstheme="minorBidi"/>
          <w:noProof/>
          <w:color w:val="auto"/>
        </w:rPr>
      </w:pPr>
      <w:r>
        <w:rPr>
          <w:sz w:val="36"/>
          <w:szCs w:val="36"/>
        </w:rPr>
        <w:lastRenderedPageBreak/>
        <w:fldChar w:fldCharType="begin"/>
      </w:r>
      <w:r>
        <w:rPr>
          <w:sz w:val="36"/>
          <w:szCs w:val="36"/>
        </w:rPr>
        <w:instrText xml:space="preserve"> TOC \h \z \c "Ilustración" </w:instrText>
      </w:r>
      <w:r>
        <w:rPr>
          <w:sz w:val="36"/>
          <w:szCs w:val="36"/>
        </w:rPr>
        <w:fldChar w:fldCharType="separate"/>
      </w:r>
      <w:hyperlink w:anchor="_Toc504153967" w:history="1">
        <w:r w:rsidR="00A53718" w:rsidRPr="00B57DBA">
          <w:rPr>
            <w:rStyle w:val="Hipervnculo"/>
            <w:noProof/>
          </w:rPr>
          <w:t>Ilustración 1 - Esquema básico de un robot</w:t>
        </w:r>
        <w:r w:rsidR="00A53718">
          <w:rPr>
            <w:noProof/>
            <w:webHidden/>
          </w:rPr>
          <w:tab/>
        </w:r>
        <w:r w:rsidR="00A53718">
          <w:rPr>
            <w:noProof/>
            <w:webHidden/>
          </w:rPr>
          <w:fldChar w:fldCharType="begin"/>
        </w:r>
        <w:r w:rsidR="00A53718">
          <w:rPr>
            <w:noProof/>
            <w:webHidden/>
          </w:rPr>
          <w:instrText xml:space="preserve"> PAGEREF _Toc504153967 \h </w:instrText>
        </w:r>
        <w:r w:rsidR="00A53718">
          <w:rPr>
            <w:noProof/>
            <w:webHidden/>
          </w:rPr>
        </w:r>
        <w:r w:rsidR="00A53718">
          <w:rPr>
            <w:noProof/>
            <w:webHidden/>
          </w:rPr>
          <w:fldChar w:fldCharType="separate"/>
        </w:r>
        <w:r w:rsidR="00A53718">
          <w:rPr>
            <w:noProof/>
            <w:webHidden/>
          </w:rPr>
          <w:t>11</w:t>
        </w:r>
        <w:r w:rsidR="00A53718">
          <w:rPr>
            <w:noProof/>
            <w:webHidden/>
          </w:rPr>
          <w:fldChar w:fldCharType="end"/>
        </w:r>
      </w:hyperlink>
    </w:p>
    <w:p w14:paraId="7738930B" w14:textId="5BD94BF7" w:rsidR="00A53718" w:rsidRDefault="00A87E1C">
      <w:pPr>
        <w:pStyle w:val="Tabladeilustraciones"/>
        <w:tabs>
          <w:tab w:val="right" w:leader="dot" w:pos="9019"/>
        </w:tabs>
        <w:rPr>
          <w:rFonts w:asciiTheme="minorHAnsi" w:eastAsiaTheme="minorEastAsia" w:hAnsiTheme="minorHAnsi" w:cstheme="minorBidi"/>
          <w:noProof/>
          <w:color w:val="auto"/>
        </w:rPr>
      </w:pPr>
      <w:hyperlink r:id="rId9" w:anchor="_Toc504153968" w:history="1">
        <w:r w:rsidR="00A53718" w:rsidRPr="00B57DBA">
          <w:rPr>
            <w:rStyle w:val="Hipervnculo"/>
            <w:noProof/>
          </w:rPr>
          <w:t>Ilustración 2 - Ejemplo de robot poliarticulado</w:t>
        </w:r>
        <w:r w:rsidR="00A53718">
          <w:rPr>
            <w:noProof/>
            <w:webHidden/>
          </w:rPr>
          <w:tab/>
        </w:r>
        <w:r w:rsidR="00A53718">
          <w:rPr>
            <w:noProof/>
            <w:webHidden/>
          </w:rPr>
          <w:fldChar w:fldCharType="begin"/>
        </w:r>
        <w:r w:rsidR="00A53718">
          <w:rPr>
            <w:noProof/>
            <w:webHidden/>
          </w:rPr>
          <w:instrText xml:space="preserve"> PAGEREF _Toc504153968 \h </w:instrText>
        </w:r>
        <w:r w:rsidR="00A53718">
          <w:rPr>
            <w:noProof/>
            <w:webHidden/>
          </w:rPr>
        </w:r>
        <w:r w:rsidR="00A53718">
          <w:rPr>
            <w:noProof/>
            <w:webHidden/>
          </w:rPr>
          <w:fldChar w:fldCharType="separate"/>
        </w:r>
        <w:r w:rsidR="00A53718">
          <w:rPr>
            <w:noProof/>
            <w:webHidden/>
          </w:rPr>
          <w:t>12</w:t>
        </w:r>
        <w:r w:rsidR="00A53718">
          <w:rPr>
            <w:noProof/>
            <w:webHidden/>
          </w:rPr>
          <w:fldChar w:fldCharType="end"/>
        </w:r>
      </w:hyperlink>
    </w:p>
    <w:p w14:paraId="506DF5BF" w14:textId="78C94BB3" w:rsidR="00A53718" w:rsidRDefault="00A87E1C">
      <w:pPr>
        <w:pStyle w:val="Tabladeilustraciones"/>
        <w:tabs>
          <w:tab w:val="right" w:leader="dot" w:pos="9019"/>
        </w:tabs>
        <w:rPr>
          <w:rFonts w:asciiTheme="minorHAnsi" w:eastAsiaTheme="minorEastAsia" w:hAnsiTheme="minorHAnsi" w:cstheme="minorBidi"/>
          <w:noProof/>
          <w:color w:val="auto"/>
        </w:rPr>
      </w:pPr>
      <w:hyperlink r:id="rId10" w:anchor="_Toc504153969" w:history="1">
        <w:r w:rsidR="00A53718" w:rsidRPr="00B57DBA">
          <w:rPr>
            <w:rStyle w:val="Hipervnculo"/>
            <w:noProof/>
          </w:rPr>
          <w:t>Ilustración 3 - Ejemplo de robot móvil</w:t>
        </w:r>
        <w:r w:rsidR="00A53718">
          <w:rPr>
            <w:noProof/>
            <w:webHidden/>
          </w:rPr>
          <w:tab/>
        </w:r>
        <w:r w:rsidR="00A53718">
          <w:rPr>
            <w:noProof/>
            <w:webHidden/>
          </w:rPr>
          <w:fldChar w:fldCharType="begin"/>
        </w:r>
        <w:r w:rsidR="00A53718">
          <w:rPr>
            <w:noProof/>
            <w:webHidden/>
          </w:rPr>
          <w:instrText xml:space="preserve"> PAGEREF _Toc504153969 \h </w:instrText>
        </w:r>
        <w:r w:rsidR="00A53718">
          <w:rPr>
            <w:noProof/>
            <w:webHidden/>
          </w:rPr>
        </w:r>
        <w:r w:rsidR="00A53718">
          <w:rPr>
            <w:noProof/>
            <w:webHidden/>
          </w:rPr>
          <w:fldChar w:fldCharType="separate"/>
        </w:r>
        <w:r w:rsidR="00A53718">
          <w:rPr>
            <w:noProof/>
            <w:webHidden/>
          </w:rPr>
          <w:t>12</w:t>
        </w:r>
        <w:r w:rsidR="00A53718">
          <w:rPr>
            <w:noProof/>
            <w:webHidden/>
          </w:rPr>
          <w:fldChar w:fldCharType="end"/>
        </w:r>
      </w:hyperlink>
    </w:p>
    <w:p w14:paraId="257977D4" w14:textId="4183AEC0" w:rsidR="00A53718" w:rsidRDefault="00A87E1C">
      <w:pPr>
        <w:pStyle w:val="Tabladeilustraciones"/>
        <w:tabs>
          <w:tab w:val="right" w:leader="dot" w:pos="9019"/>
        </w:tabs>
        <w:rPr>
          <w:rFonts w:asciiTheme="minorHAnsi" w:eastAsiaTheme="minorEastAsia" w:hAnsiTheme="minorHAnsi" w:cstheme="minorBidi"/>
          <w:noProof/>
          <w:color w:val="auto"/>
        </w:rPr>
      </w:pPr>
      <w:hyperlink r:id="rId11" w:anchor="_Toc504153970" w:history="1">
        <w:r w:rsidR="00A53718" w:rsidRPr="00B57DBA">
          <w:rPr>
            <w:rStyle w:val="Hipervnculo"/>
            <w:noProof/>
          </w:rPr>
          <w:t>Ilustración 4 - Androide Asimo de Honda</w:t>
        </w:r>
        <w:r w:rsidR="00A53718">
          <w:rPr>
            <w:noProof/>
            <w:webHidden/>
          </w:rPr>
          <w:tab/>
        </w:r>
        <w:r w:rsidR="00A53718">
          <w:rPr>
            <w:noProof/>
            <w:webHidden/>
          </w:rPr>
          <w:fldChar w:fldCharType="begin"/>
        </w:r>
        <w:r w:rsidR="00A53718">
          <w:rPr>
            <w:noProof/>
            <w:webHidden/>
          </w:rPr>
          <w:instrText xml:space="preserve"> PAGEREF _Toc504153970 \h </w:instrText>
        </w:r>
        <w:r w:rsidR="00A53718">
          <w:rPr>
            <w:noProof/>
            <w:webHidden/>
          </w:rPr>
        </w:r>
        <w:r w:rsidR="00A53718">
          <w:rPr>
            <w:noProof/>
            <w:webHidden/>
          </w:rPr>
          <w:fldChar w:fldCharType="separate"/>
        </w:r>
        <w:r w:rsidR="00A53718">
          <w:rPr>
            <w:noProof/>
            <w:webHidden/>
          </w:rPr>
          <w:t>13</w:t>
        </w:r>
        <w:r w:rsidR="00A53718">
          <w:rPr>
            <w:noProof/>
            <w:webHidden/>
          </w:rPr>
          <w:fldChar w:fldCharType="end"/>
        </w:r>
      </w:hyperlink>
    </w:p>
    <w:p w14:paraId="3FF6D8E2" w14:textId="1A0757F4" w:rsidR="00A53718" w:rsidRDefault="00A87E1C">
      <w:pPr>
        <w:pStyle w:val="Tabladeilustraciones"/>
        <w:tabs>
          <w:tab w:val="right" w:leader="dot" w:pos="9019"/>
        </w:tabs>
        <w:rPr>
          <w:rFonts w:asciiTheme="minorHAnsi" w:eastAsiaTheme="minorEastAsia" w:hAnsiTheme="minorHAnsi" w:cstheme="minorBidi"/>
          <w:noProof/>
          <w:color w:val="auto"/>
        </w:rPr>
      </w:pPr>
      <w:hyperlink r:id="rId12" w:anchor="_Toc504153971" w:history="1">
        <w:r w:rsidR="00A53718" w:rsidRPr="00B57DBA">
          <w:rPr>
            <w:rStyle w:val="Hipervnculo"/>
            <w:noProof/>
          </w:rPr>
          <w:t>Ilustración 5 - Robot Zoomórfico caminador</w:t>
        </w:r>
        <w:r w:rsidR="00A53718">
          <w:rPr>
            <w:noProof/>
            <w:webHidden/>
          </w:rPr>
          <w:tab/>
        </w:r>
        <w:r w:rsidR="00A53718">
          <w:rPr>
            <w:noProof/>
            <w:webHidden/>
          </w:rPr>
          <w:fldChar w:fldCharType="begin"/>
        </w:r>
        <w:r w:rsidR="00A53718">
          <w:rPr>
            <w:noProof/>
            <w:webHidden/>
          </w:rPr>
          <w:instrText xml:space="preserve"> PAGEREF _Toc504153971 \h </w:instrText>
        </w:r>
        <w:r w:rsidR="00A53718">
          <w:rPr>
            <w:noProof/>
            <w:webHidden/>
          </w:rPr>
        </w:r>
        <w:r w:rsidR="00A53718">
          <w:rPr>
            <w:noProof/>
            <w:webHidden/>
          </w:rPr>
          <w:fldChar w:fldCharType="separate"/>
        </w:r>
        <w:r w:rsidR="00A53718">
          <w:rPr>
            <w:noProof/>
            <w:webHidden/>
          </w:rPr>
          <w:t>13</w:t>
        </w:r>
        <w:r w:rsidR="00A53718">
          <w:rPr>
            <w:noProof/>
            <w:webHidden/>
          </w:rPr>
          <w:fldChar w:fldCharType="end"/>
        </w:r>
      </w:hyperlink>
    </w:p>
    <w:p w14:paraId="7BEB19E9" w14:textId="1BC2120B" w:rsidR="00A53718" w:rsidRDefault="00A87E1C">
      <w:pPr>
        <w:pStyle w:val="Tabladeilustraciones"/>
        <w:tabs>
          <w:tab w:val="right" w:leader="dot" w:pos="9019"/>
        </w:tabs>
        <w:rPr>
          <w:rFonts w:asciiTheme="minorHAnsi" w:eastAsiaTheme="minorEastAsia" w:hAnsiTheme="minorHAnsi" w:cstheme="minorBidi"/>
          <w:noProof/>
          <w:color w:val="auto"/>
        </w:rPr>
      </w:pPr>
      <w:hyperlink r:id="rId13" w:anchor="_Toc504153972" w:history="1">
        <w:r w:rsidR="00A53718" w:rsidRPr="00B57DBA">
          <w:rPr>
            <w:rStyle w:val="Hipervnculo"/>
            <w:noProof/>
          </w:rPr>
          <w:t>Ilustración 6 - Robot móvil-poliarticulado</w:t>
        </w:r>
        <w:r w:rsidR="00A53718">
          <w:rPr>
            <w:noProof/>
            <w:webHidden/>
          </w:rPr>
          <w:tab/>
        </w:r>
        <w:r w:rsidR="00A53718">
          <w:rPr>
            <w:noProof/>
            <w:webHidden/>
          </w:rPr>
          <w:fldChar w:fldCharType="begin"/>
        </w:r>
        <w:r w:rsidR="00A53718">
          <w:rPr>
            <w:noProof/>
            <w:webHidden/>
          </w:rPr>
          <w:instrText xml:space="preserve"> PAGEREF _Toc504153972 \h </w:instrText>
        </w:r>
        <w:r w:rsidR="00A53718">
          <w:rPr>
            <w:noProof/>
            <w:webHidden/>
          </w:rPr>
        </w:r>
        <w:r w:rsidR="00A53718">
          <w:rPr>
            <w:noProof/>
            <w:webHidden/>
          </w:rPr>
          <w:fldChar w:fldCharType="separate"/>
        </w:r>
        <w:r w:rsidR="00A53718">
          <w:rPr>
            <w:noProof/>
            <w:webHidden/>
          </w:rPr>
          <w:t>13</w:t>
        </w:r>
        <w:r w:rsidR="00A53718">
          <w:rPr>
            <w:noProof/>
            <w:webHidden/>
          </w:rPr>
          <w:fldChar w:fldCharType="end"/>
        </w:r>
      </w:hyperlink>
    </w:p>
    <w:p w14:paraId="054DE840" w14:textId="7FB8D08B" w:rsidR="00A53718" w:rsidRDefault="00A87E1C">
      <w:pPr>
        <w:pStyle w:val="Tabladeilustraciones"/>
        <w:tabs>
          <w:tab w:val="right" w:leader="dot" w:pos="9019"/>
        </w:tabs>
        <w:rPr>
          <w:rFonts w:asciiTheme="minorHAnsi" w:eastAsiaTheme="minorEastAsia" w:hAnsiTheme="minorHAnsi" w:cstheme="minorBidi"/>
          <w:noProof/>
          <w:color w:val="auto"/>
        </w:rPr>
      </w:pPr>
      <w:hyperlink w:anchor="_Toc504153973" w:history="1">
        <w:r w:rsidR="00A53718" w:rsidRPr="00B57DBA">
          <w:rPr>
            <w:rStyle w:val="Hipervnculo"/>
            <w:noProof/>
          </w:rPr>
          <w:t>Ilustración 7 - Arquitectura de un microcontrolador</w:t>
        </w:r>
        <w:r w:rsidR="00A53718">
          <w:rPr>
            <w:noProof/>
            <w:webHidden/>
          </w:rPr>
          <w:tab/>
        </w:r>
        <w:r w:rsidR="00A53718">
          <w:rPr>
            <w:noProof/>
            <w:webHidden/>
          </w:rPr>
          <w:fldChar w:fldCharType="begin"/>
        </w:r>
        <w:r w:rsidR="00A53718">
          <w:rPr>
            <w:noProof/>
            <w:webHidden/>
          </w:rPr>
          <w:instrText xml:space="preserve"> PAGEREF _Toc504153973 \h </w:instrText>
        </w:r>
        <w:r w:rsidR="00A53718">
          <w:rPr>
            <w:noProof/>
            <w:webHidden/>
          </w:rPr>
        </w:r>
        <w:r w:rsidR="00A53718">
          <w:rPr>
            <w:noProof/>
            <w:webHidden/>
          </w:rPr>
          <w:fldChar w:fldCharType="separate"/>
        </w:r>
        <w:r w:rsidR="00A53718">
          <w:rPr>
            <w:noProof/>
            <w:webHidden/>
          </w:rPr>
          <w:t>15</w:t>
        </w:r>
        <w:r w:rsidR="00A53718">
          <w:rPr>
            <w:noProof/>
            <w:webHidden/>
          </w:rPr>
          <w:fldChar w:fldCharType="end"/>
        </w:r>
      </w:hyperlink>
    </w:p>
    <w:p w14:paraId="18D3823F" w14:textId="301DEB2F" w:rsidR="00A53718" w:rsidRDefault="00A87E1C">
      <w:pPr>
        <w:pStyle w:val="Tabladeilustraciones"/>
        <w:tabs>
          <w:tab w:val="right" w:leader="dot" w:pos="9019"/>
        </w:tabs>
        <w:rPr>
          <w:rFonts w:asciiTheme="minorHAnsi" w:eastAsiaTheme="minorEastAsia" w:hAnsiTheme="minorHAnsi" w:cstheme="minorBidi"/>
          <w:noProof/>
          <w:color w:val="auto"/>
        </w:rPr>
      </w:pPr>
      <w:hyperlink r:id="rId14" w:anchor="_Toc504153974" w:history="1">
        <w:r w:rsidR="00A53718" w:rsidRPr="00B57DBA">
          <w:rPr>
            <w:rStyle w:val="Hipervnculo"/>
            <w:noProof/>
          </w:rPr>
          <w:t>Ilustración 8 - Logo Arduino</w:t>
        </w:r>
        <w:r w:rsidR="00A53718">
          <w:rPr>
            <w:noProof/>
            <w:webHidden/>
          </w:rPr>
          <w:tab/>
        </w:r>
        <w:r w:rsidR="00A53718">
          <w:rPr>
            <w:noProof/>
            <w:webHidden/>
          </w:rPr>
          <w:fldChar w:fldCharType="begin"/>
        </w:r>
        <w:r w:rsidR="00A53718">
          <w:rPr>
            <w:noProof/>
            <w:webHidden/>
          </w:rPr>
          <w:instrText xml:space="preserve"> PAGEREF _Toc504153974 \h </w:instrText>
        </w:r>
        <w:r w:rsidR="00A53718">
          <w:rPr>
            <w:noProof/>
            <w:webHidden/>
          </w:rPr>
        </w:r>
        <w:r w:rsidR="00A53718">
          <w:rPr>
            <w:noProof/>
            <w:webHidden/>
          </w:rPr>
          <w:fldChar w:fldCharType="separate"/>
        </w:r>
        <w:r w:rsidR="00A53718">
          <w:rPr>
            <w:noProof/>
            <w:webHidden/>
          </w:rPr>
          <w:t>19</w:t>
        </w:r>
        <w:r w:rsidR="00A53718">
          <w:rPr>
            <w:noProof/>
            <w:webHidden/>
          </w:rPr>
          <w:fldChar w:fldCharType="end"/>
        </w:r>
      </w:hyperlink>
    </w:p>
    <w:p w14:paraId="053857B3" w14:textId="7D0EF1B7" w:rsidR="00A53718" w:rsidRDefault="00A87E1C">
      <w:pPr>
        <w:pStyle w:val="Tabladeilustraciones"/>
        <w:tabs>
          <w:tab w:val="right" w:leader="dot" w:pos="9019"/>
        </w:tabs>
        <w:rPr>
          <w:rFonts w:asciiTheme="minorHAnsi" w:eastAsiaTheme="minorEastAsia" w:hAnsiTheme="minorHAnsi" w:cstheme="minorBidi"/>
          <w:noProof/>
          <w:color w:val="auto"/>
        </w:rPr>
      </w:pPr>
      <w:hyperlink r:id="rId15" w:anchor="_Toc504153975" w:history="1">
        <w:r w:rsidR="00A53718" w:rsidRPr="00B57DBA">
          <w:rPr>
            <w:rStyle w:val="Hipervnculo"/>
            <w:noProof/>
          </w:rPr>
          <w:t>Ilustración 9 - Logo de Processing</w:t>
        </w:r>
        <w:r w:rsidR="00A53718">
          <w:rPr>
            <w:noProof/>
            <w:webHidden/>
          </w:rPr>
          <w:tab/>
        </w:r>
        <w:r w:rsidR="00A53718">
          <w:rPr>
            <w:noProof/>
            <w:webHidden/>
          </w:rPr>
          <w:fldChar w:fldCharType="begin"/>
        </w:r>
        <w:r w:rsidR="00A53718">
          <w:rPr>
            <w:noProof/>
            <w:webHidden/>
          </w:rPr>
          <w:instrText xml:space="preserve"> PAGEREF _Toc504153975 \h </w:instrText>
        </w:r>
        <w:r w:rsidR="00A53718">
          <w:rPr>
            <w:noProof/>
            <w:webHidden/>
          </w:rPr>
        </w:r>
        <w:r w:rsidR="00A53718">
          <w:rPr>
            <w:noProof/>
            <w:webHidden/>
          </w:rPr>
          <w:fldChar w:fldCharType="separate"/>
        </w:r>
        <w:r w:rsidR="00A53718">
          <w:rPr>
            <w:noProof/>
            <w:webHidden/>
          </w:rPr>
          <w:t>19</w:t>
        </w:r>
        <w:r w:rsidR="00A53718">
          <w:rPr>
            <w:noProof/>
            <w:webHidden/>
          </w:rPr>
          <w:fldChar w:fldCharType="end"/>
        </w:r>
      </w:hyperlink>
    </w:p>
    <w:p w14:paraId="5D8912F7" w14:textId="3BA2EF3C" w:rsidR="00A53718" w:rsidRDefault="00A87E1C">
      <w:pPr>
        <w:pStyle w:val="Tabladeilustraciones"/>
        <w:tabs>
          <w:tab w:val="right" w:leader="dot" w:pos="9019"/>
        </w:tabs>
        <w:rPr>
          <w:rFonts w:asciiTheme="minorHAnsi" w:eastAsiaTheme="minorEastAsia" w:hAnsiTheme="minorHAnsi" w:cstheme="minorBidi"/>
          <w:noProof/>
          <w:color w:val="auto"/>
        </w:rPr>
      </w:pPr>
      <w:hyperlink w:anchor="_Toc504153976" w:history="1">
        <w:r w:rsidR="00A53718" w:rsidRPr="00B57DBA">
          <w:rPr>
            <w:rStyle w:val="Hipervnculo"/>
            <w:noProof/>
          </w:rPr>
          <w:t>Ilustración 10 - Wiring IDE</w:t>
        </w:r>
        <w:r w:rsidR="00A53718">
          <w:rPr>
            <w:noProof/>
            <w:webHidden/>
          </w:rPr>
          <w:tab/>
        </w:r>
        <w:r w:rsidR="00A53718">
          <w:rPr>
            <w:noProof/>
            <w:webHidden/>
          </w:rPr>
          <w:fldChar w:fldCharType="begin"/>
        </w:r>
        <w:r w:rsidR="00A53718">
          <w:rPr>
            <w:noProof/>
            <w:webHidden/>
          </w:rPr>
          <w:instrText xml:space="preserve"> PAGEREF _Toc504153976 \h </w:instrText>
        </w:r>
        <w:r w:rsidR="00A53718">
          <w:rPr>
            <w:noProof/>
            <w:webHidden/>
          </w:rPr>
        </w:r>
        <w:r w:rsidR="00A53718">
          <w:rPr>
            <w:noProof/>
            <w:webHidden/>
          </w:rPr>
          <w:fldChar w:fldCharType="separate"/>
        </w:r>
        <w:r w:rsidR="00A53718">
          <w:rPr>
            <w:noProof/>
            <w:webHidden/>
          </w:rPr>
          <w:t>20</w:t>
        </w:r>
        <w:r w:rsidR="00A53718">
          <w:rPr>
            <w:noProof/>
            <w:webHidden/>
          </w:rPr>
          <w:fldChar w:fldCharType="end"/>
        </w:r>
      </w:hyperlink>
    </w:p>
    <w:p w14:paraId="6EA97C9F" w14:textId="75F9B4E3" w:rsidR="00A53718" w:rsidRDefault="00A87E1C">
      <w:pPr>
        <w:pStyle w:val="Tabladeilustraciones"/>
        <w:tabs>
          <w:tab w:val="right" w:leader="dot" w:pos="9019"/>
        </w:tabs>
        <w:rPr>
          <w:rFonts w:asciiTheme="minorHAnsi" w:eastAsiaTheme="minorEastAsia" w:hAnsiTheme="minorHAnsi" w:cstheme="minorBidi"/>
          <w:noProof/>
          <w:color w:val="auto"/>
        </w:rPr>
      </w:pPr>
      <w:hyperlink w:anchor="_Toc504153977" w:history="1">
        <w:r w:rsidR="00A53718" w:rsidRPr="00B57DBA">
          <w:rPr>
            <w:rStyle w:val="Hipervnculo"/>
            <w:noProof/>
          </w:rPr>
          <w:t>Ilustración 11 - C++ Blink ejemplo</w:t>
        </w:r>
        <w:r w:rsidR="00A53718">
          <w:rPr>
            <w:noProof/>
            <w:webHidden/>
          </w:rPr>
          <w:tab/>
        </w:r>
        <w:r w:rsidR="00A53718">
          <w:rPr>
            <w:noProof/>
            <w:webHidden/>
          </w:rPr>
          <w:fldChar w:fldCharType="begin"/>
        </w:r>
        <w:r w:rsidR="00A53718">
          <w:rPr>
            <w:noProof/>
            <w:webHidden/>
          </w:rPr>
          <w:instrText xml:space="preserve"> PAGEREF _Toc504153977 \h </w:instrText>
        </w:r>
        <w:r w:rsidR="00A53718">
          <w:rPr>
            <w:noProof/>
            <w:webHidden/>
          </w:rPr>
        </w:r>
        <w:r w:rsidR="00A53718">
          <w:rPr>
            <w:noProof/>
            <w:webHidden/>
          </w:rPr>
          <w:fldChar w:fldCharType="separate"/>
        </w:r>
        <w:r w:rsidR="00A53718">
          <w:rPr>
            <w:noProof/>
            <w:webHidden/>
          </w:rPr>
          <w:t>20</w:t>
        </w:r>
        <w:r w:rsidR="00A53718">
          <w:rPr>
            <w:noProof/>
            <w:webHidden/>
          </w:rPr>
          <w:fldChar w:fldCharType="end"/>
        </w:r>
      </w:hyperlink>
    </w:p>
    <w:p w14:paraId="771ED95E" w14:textId="44A700BA" w:rsidR="00A53718" w:rsidRDefault="00A87E1C">
      <w:pPr>
        <w:pStyle w:val="Tabladeilustraciones"/>
        <w:tabs>
          <w:tab w:val="right" w:leader="dot" w:pos="9019"/>
        </w:tabs>
        <w:rPr>
          <w:rFonts w:asciiTheme="minorHAnsi" w:eastAsiaTheme="minorEastAsia" w:hAnsiTheme="minorHAnsi" w:cstheme="minorBidi"/>
          <w:noProof/>
          <w:color w:val="auto"/>
        </w:rPr>
      </w:pPr>
      <w:hyperlink w:anchor="_Toc504153978" w:history="1">
        <w:r w:rsidR="00A53718" w:rsidRPr="00B57DBA">
          <w:rPr>
            <w:rStyle w:val="Hipervnculo"/>
            <w:noProof/>
          </w:rPr>
          <w:t>Ilustración 12 - Entorno Fritzing</w:t>
        </w:r>
        <w:r w:rsidR="00A53718">
          <w:rPr>
            <w:noProof/>
            <w:webHidden/>
          </w:rPr>
          <w:tab/>
        </w:r>
        <w:r w:rsidR="00A53718">
          <w:rPr>
            <w:noProof/>
            <w:webHidden/>
          </w:rPr>
          <w:fldChar w:fldCharType="begin"/>
        </w:r>
        <w:r w:rsidR="00A53718">
          <w:rPr>
            <w:noProof/>
            <w:webHidden/>
          </w:rPr>
          <w:instrText xml:space="preserve"> PAGEREF _Toc504153978 \h </w:instrText>
        </w:r>
        <w:r w:rsidR="00A53718">
          <w:rPr>
            <w:noProof/>
            <w:webHidden/>
          </w:rPr>
        </w:r>
        <w:r w:rsidR="00A53718">
          <w:rPr>
            <w:noProof/>
            <w:webHidden/>
          </w:rPr>
          <w:fldChar w:fldCharType="separate"/>
        </w:r>
        <w:r w:rsidR="00A53718">
          <w:rPr>
            <w:noProof/>
            <w:webHidden/>
          </w:rPr>
          <w:t>21</w:t>
        </w:r>
        <w:r w:rsidR="00A53718">
          <w:rPr>
            <w:noProof/>
            <w:webHidden/>
          </w:rPr>
          <w:fldChar w:fldCharType="end"/>
        </w:r>
      </w:hyperlink>
    </w:p>
    <w:p w14:paraId="7585E3DB" w14:textId="2F9748E9" w:rsidR="00A53718" w:rsidRDefault="00A87E1C">
      <w:pPr>
        <w:pStyle w:val="Tabladeilustraciones"/>
        <w:tabs>
          <w:tab w:val="right" w:leader="dot" w:pos="9019"/>
        </w:tabs>
        <w:rPr>
          <w:rFonts w:asciiTheme="minorHAnsi" w:eastAsiaTheme="minorEastAsia" w:hAnsiTheme="minorHAnsi" w:cstheme="minorBidi"/>
          <w:noProof/>
          <w:color w:val="auto"/>
        </w:rPr>
      </w:pPr>
      <w:hyperlink w:anchor="_Toc504153979" w:history="1">
        <w:r w:rsidR="00A53718" w:rsidRPr="00B57DBA">
          <w:rPr>
            <w:rStyle w:val="Hipervnculo"/>
            <w:noProof/>
          </w:rPr>
          <w:t>Ilustración 13 - Ejemplo serie</w:t>
        </w:r>
        <w:r w:rsidR="00A53718">
          <w:rPr>
            <w:noProof/>
            <w:webHidden/>
          </w:rPr>
          <w:tab/>
        </w:r>
        <w:r w:rsidR="00A53718">
          <w:rPr>
            <w:noProof/>
            <w:webHidden/>
          </w:rPr>
          <w:fldChar w:fldCharType="begin"/>
        </w:r>
        <w:r w:rsidR="00A53718">
          <w:rPr>
            <w:noProof/>
            <w:webHidden/>
          </w:rPr>
          <w:instrText xml:space="preserve"> PAGEREF _Toc504153979 \h </w:instrText>
        </w:r>
        <w:r w:rsidR="00A53718">
          <w:rPr>
            <w:noProof/>
            <w:webHidden/>
          </w:rPr>
        </w:r>
        <w:r w:rsidR="00A53718">
          <w:rPr>
            <w:noProof/>
            <w:webHidden/>
          </w:rPr>
          <w:fldChar w:fldCharType="separate"/>
        </w:r>
        <w:r w:rsidR="00A53718">
          <w:rPr>
            <w:noProof/>
            <w:webHidden/>
          </w:rPr>
          <w:t>22</w:t>
        </w:r>
        <w:r w:rsidR="00A53718">
          <w:rPr>
            <w:noProof/>
            <w:webHidden/>
          </w:rPr>
          <w:fldChar w:fldCharType="end"/>
        </w:r>
      </w:hyperlink>
    </w:p>
    <w:p w14:paraId="2C833A60" w14:textId="7D8BF669" w:rsidR="00A53718" w:rsidRDefault="00A87E1C">
      <w:pPr>
        <w:pStyle w:val="Tabladeilustraciones"/>
        <w:tabs>
          <w:tab w:val="right" w:leader="dot" w:pos="9019"/>
        </w:tabs>
        <w:rPr>
          <w:rFonts w:asciiTheme="minorHAnsi" w:eastAsiaTheme="minorEastAsia" w:hAnsiTheme="minorHAnsi" w:cstheme="minorBidi"/>
          <w:noProof/>
          <w:color w:val="auto"/>
        </w:rPr>
      </w:pPr>
      <w:hyperlink w:anchor="_Toc504153980" w:history="1">
        <w:r w:rsidR="00A53718" w:rsidRPr="00B57DBA">
          <w:rPr>
            <w:rStyle w:val="Hipervnculo"/>
            <w:noProof/>
          </w:rPr>
          <w:t>Ilustración 14 - Niveles de entrada a la plataforma Arduino</w:t>
        </w:r>
        <w:r w:rsidR="00A53718">
          <w:rPr>
            <w:noProof/>
            <w:webHidden/>
          </w:rPr>
          <w:tab/>
        </w:r>
        <w:r w:rsidR="00A53718">
          <w:rPr>
            <w:noProof/>
            <w:webHidden/>
          </w:rPr>
          <w:fldChar w:fldCharType="begin"/>
        </w:r>
        <w:r w:rsidR="00A53718">
          <w:rPr>
            <w:noProof/>
            <w:webHidden/>
          </w:rPr>
          <w:instrText xml:space="preserve"> PAGEREF _Toc504153980 \h </w:instrText>
        </w:r>
        <w:r w:rsidR="00A53718">
          <w:rPr>
            <w:noProof/>
            <w:webHidden/>
          </w:rPr>
        </w:r>
        <w:r w:rsidR="00A53718">
          <w:rPr>
            <w:noProof/>
            <w:webHidden/>
          </w:rPr>
          <w:fldChar w:fldCharType="separate"/>
        </w:r>
        <w:r w:rsidR="00A53718">
          <w:rPr>
            <w:noProof/>
            <w:webHidden/>
          </w:rPr>
          <w:t>23</w:t>
        </w:r>
        <w:r w:rsidR="00A53718">
          <w:rPr>
            <w:noProof/>
            <w:webHidden/>
          </w:rPr>
          <w:fldChar w:fldCharType="end"/>
        </w:r>
      </w:hyperlink>
    </w:p>
    <w:p w14:paraId="41634B6B" w14:textId="5A02917C" w:rsidR="00A53718" w:rsidRDefault="00A87E1C">
      <w:pPr>
        <w:pStyle w:val="Tabladeilustraciones"/>
        <w:tabs>
          <w:tab w:val="right" w:leader="dot" w:pos="9019"/>
        </w:tabs>
        <w:rPr>
          <w:rFonts w:asciiTheme="minorHAnsi" w:eastAsiaTheme="minorEastAsia" w:hAnsiTheme="minorHAnsi" w:cstheme="minorBidi"/>
          <w:noProof/>
          <w:color w:val="auto"/>
        </w:rPr>
      </w:pPr>
      <w:hyperlink w:anchor="_Toc504153981" w:history="1">
        <w:r w:rsidR="00A53718" w:rsidRPr="00B57DBA">
          <w:rPr>
            <w:rStyle w:val="Hipervnculo"/>
            <w:noProof/>
          </w:rPr>
          <w:t>Ilustración 15 - Arduino Uno</w:t>
        </w:r>
        <w:r w:rsidR="00A53718">
          <w:rPr>
            <w:noProof/>
            <w:webHidden/>
          </w:rPr>
          <w:tab/>
        </w:r>
        <w:r w:rsidR="00A53718">
          <w:rPr>
            <w:noProof/>
            <w:webHidden/>
          </w:rPr>
          <w:fldChar w:fldCharType="begin"/>
        </w:r>
        <w:r w:rsidR="00A53718">
          <w:rPr>
            <w:noProof/>
            <w:webHidden/>
          </w:rPr>
          <w:instrText xml:space="preserve"> PAGEREF _Toc504153981 \h </w:instrText>
        </w:r>
        <w:r w:rsidR="00A53718">
          <w:rPr>
            <w:noProof/>
            <w:webHidden/>
          </w:rPr>
        </w:r>
        <w:r w:rsidR="00A53718">
          <w:rPr>
            <w:noProof/>
            <w:webHidden/>
          </w:rPr>
          <w:fldChar w:fldCharType="separate"/>
        </w:r>
        <w:r w:rsidR="00A53718">
          <w:rPr>
            <w:noProof/>
            <w:webHidden/>
          </w:rPr>
          <w:t>24</w:t>
        </w:r>
        <w:r w:rsidR="00A53718">
          <w:rPr>
            <w:noProof/>
            <w:webHidden/>
          </w:rPr>
          <w:fldChar w:fldCharType="end"/>
        </w:r>
      </w:hyperlink>
    </w:p>
    <w:p w14:paraId="195119D8" w14:textId="63ADF718" w:rsidR="00A53718" w:rsidRDefault="00A87E1C">
      <w:pPr>
        <w:pStyle w:val="Tabladeilustraciones"/>
        <w:tabs>
          <w:tab w:val="right" w:leader="dot" w:pos="9019"/>
        </w:tabs>
        <w:rPr>
          <w:rFonts w:asciiTheme="minorHAnsi" w:eastAsiaTheme="minorEastAsia" w:hAnsiTheme="minorHAnsi" w:cstheme="minorBidi"/>
          <w:noProof/>
          <w:color w:val="auto"/>
        </w:rPr>
      </w:pPr>
      <w:hyperlink w:anchor="_Toc504153982" w:history="1">
        <w:r w:rsidR="00A53718" w:rsidRPr="00B57DBA">
          <w:rPr>
            <w:rStyle w:val="Hipervnculo"/>
            <w:noProof/>
          </w:rPr>
          <w:t>Ilustración 16 - Logotipo comunidad open-source de Arduino</w:t>
        </w:r>
        <w:r w:rsidR="00A53718">
          <w:rPr>
            <w:noProof/>
            <w:webHidden/>
          </w:rPr>
          <w:tab/>
        </w:r>
        <w:r w:rsidR="00A53718">
          <w:rPr>
            <w:noProof/>
            <w:webHidden/>
          </w:rPr>
          <w:fldChar w:fldCharType="begin"/>
        </w:r>
        <w:r w:rsidR="00A53718">
          <w:rPr>
            <w:noProof/>
            <w:webHidden/>
          </w:rPr>
          <w:instrText xml:space="preserve"> PAGEREF _Toc504153982 \h </w:instrText>
        </w:r>
        <w:r w:rsidR="00A53718">
          <w:rPr>
            <w:noProof/>
            <w:webHidden/>
          </w:rPr>
        </w:r>
        <w:r w:rsidR="00A53718">
          <w:rPr>
            <w:noProof/>
            <w:webHidden/>
          </w:rPr>
          <w:fldChar w:fldCharType="separate"/>
        </w:r>
        <w:r w:rsidR="00A53718">
          <w:rPr>
            <w:noProof/>
            <w:webHidden/>
          </w:rPr>
          <w:t>26</w:t>
        </w:r>
        <w:r w:rsidR="00A53718">
          <w:rPr>
            <w:noProof/>
            <w:webHidden/>
          </w:rPr>
          <w:fldChar w:fldCharType="end"/>
        </w:r>
      </w:hyperlink>
    </w:p>
    <w:p w14:paraId="5759425E" w14:textId="67500DAD" w:rsidR="00A53718" w:rsidRDefault="00A87E1C">
      <w:pPr>
        <w:pStyle w:val="Tabladeilustraciones"/>
        <w:tabs>
          <w:tab w:val="right" w:leader="dot" w:pos="9019"/>
        </w:tabs>
        <w:rPr>
          <w:rFonts w:asciiTheme="minorHAnsi" w:eastAsiaTheme="minorEastAsia" w:hAnsiTheme="minorHAnsi" w:cstheme="minorBidi"/>
          <w:noProof/>
          <w:color w:val="auto"/>
        </w:rPr>
      </w:pPr>
      <w:hyperlink w:anchor="_Toc504153983" w:history="1">
        <w:r w:rsidR="00A53718" w:rsidRPr="00B57DBA">
          <w:rPr>
            <w:rStyle w:val="Hipervnculo"/>
            <w:noProof/>
          </w:rPr>
          <w:t>Ilustración 17- Representación actuadores y sensores</w:t>
        </w:r>
        <w:r w:rsidR="00A53718">
          <w:rPr>
            <w:noProof/>
            <w:webHidden/>
          </w:rPr>
          <w:tab/>
        </w:r>
        <w:r w:rsidR="00A53718">
          <w:rPr>
            <w:noProof/>
            <w:webHidden/>
          </w:rPr>
          <w:fldChar w:fldCharType="begin"/>
        </w:r>
        <w:r w:rsidR="00A53718">
          <w:rPr>
            <w:noProof/>
            <w:webHidden/>
          </w:rPr>
          <w:instrText xml:space="preserve"> PAGEREF _Toc504153983 \h </w:instrText>
        </w:r>
        <w:r w:rsidR="00A53718">
          <w:rPr>
            <w:noProof/>
            <w:webHidden/>
          </w:rPr>
        </w:r>
        <w:r w:rsidR="00A53718">
          <w:rPr>
            <w:noProof/>
            <w:webHidden/>
          </w:rPr>
          <w:fldChar w:fldCharType="separate"/>
        </w:r>
        <w:r w:rsidR="00A53718">
          <w:rPr>
            <w:noProof/>
            <w:webHidden/>
          </w:rPr>
          <w:t>28</w:t>
        </w:r>
        <w:r w:rsidR="00A53718">
          <w:rPr>
            <w:noProof/>
            <w:webHidden/>
          </w:rPr>
          <w:fldChar w:fldCharType="end"/>
        </w:r>
      </w:hyperlink>
    </w:p>
    <w:p w14:paraId="1653F441" w14:textId="2D26A06B" w:rsidR="00A53718" w:rsidRDefault="00A87E1C">
      <w:pPr>
        <w:pStyle w:val="Tabladeilustraciones"/>
        <w:tabs>
          <w:tab w:val="right" w:leader="dot" w:pos="9019"/>
        </w:tabs>
        <w:rPr>
          <w:rFonts w:asciiTheme="minorHAnsi" w:eastAsiaTheme="minorEastAsia" w:hAnsiTheme="minorHAnsi" w:cstheme="minorBidi"/>
          <w:noProof/>
          <w:color w:val="auto"/>
        </w:rPr>
      </w:pPr>
      <w:hyperlink w:anchor="_Toc504153984" w:history="1">
        <w:r w:rsidR="00A53718" w:rsidRPr="00B57DBA">
          <w:rPr>
            <w:rStyle w:val="Hipervnculo"/>
            <w:noProof/>
          </w:rPr>
          <w:t>Ilustración 18 - Actuadores y sensores compatibles con Arduino</w:t>
        </w:r>
        <w:r w:rsidR="00A53718">
          <w:rPr>
            <w:noProof/>
            <w:webHidden/>
          </w:rPr>
          <w:tab/>
        </w:r>
        <w:r w:rsidR="00A53718">
          <w:rPr>
            <w:noProof/>
            <w:webHidden/>
          </w:rPr>
          <w:fldChar w:fldCharType="begin"/>
        </w:r>
        <w:r w:rsidR="00A53718">
          <w:rPr>
            <w:noProof/>
            <w:webHidden/>
          </w:rPr>
          <w:instrText xml:space="preserve"> PAGEREF _Toc504153984 \h </w:instrText>
        </w:r>
        <w:r w:rsidR="00A53718">
          <w:rPr>
            <w:noProof/>
            <w:webHidden/>
          </w:rPr>
        </w:r>
        <w:r w:rsidR="00A53718">
          <w:rPr>
            <w:noProof/>
            <w:webHidden/>
          </w:rPr>
          <w:fldChar w:fldCharType="separate"/>
        </w:r>
        <w:r w:rsidR="00A53718">
          <w:rPr>
            <w:noProof/>
            <w:webHidden/>
          </w:rPr>
          <w:t>29</w:t>
        </w:r>
        <w:r w:rsidR="00A53718">
          <w:rPr>
            <w:noProof/>
            <w:webHidden/>
          </w:rPr>
          <w:fldChar w:fldCharType="end"/>
        </w:r>
      </w:hyperlink>
    </w:p>
    <w:p w14:paraId="2DCE2EDE" w14:textId="7830352F" w:rsidR="00A53718" w:rsidRDefault="00A87E1C">
      <w:pPr>
        <w:pStyle w:val="Tabladeilustraciones"/>
        <w:tabs>
          <w:tab w:val="right" w:leader="dot" w:pos="9019"/>
        </w:tabs>
        <w:rPr>
          <w:rFonts w:asciiTheme="minorHAnsi" w:eastAsiaTheme="minorEastAsia" w:hAnsiTheme="minorHAnsi" w:cstheme="minorBidi"/>
          <w:noProof/>
          <w:color w:val="auto"/>
        </w:rPr>
      </w:pPr>
      <w:hyperlink w:anchor="_Toc504153985" w:history="1">
        <w:r w:rsidR="00A53718" w:rsidRPr="00B57DBA">
          <w:rPr>
            <w:rStyle w:val="Hipervnculo"/>
            <w:noProof/>
          </w:rPr>
          <w:t>Ilustración 19- Representación de sensores</w:t>
        </w:r>
        <w:r w:rsidR="00A53718">
          <w:rPr>
            <w:noProof/>
            <w:webHidden/>
          </w:rPr>
          <w:tab/>
        </w:r>
        <w:r w:rsidR="00A53718">
          <w:rPr>
            <w:noProof/>
            <w:webHidden/>
          </w:rPr>
          <w:fldChar w:fldCharType="begin"/>
        </w:r>
        <w:r w:rsidR="00A53718">
          <w:rPr>
            <w:noProof/>
            <w:webHidden/>
          </w:rPr>
          <w:instrText xml:space="preserve"> PAGEREF _Toc504153985 \h </w:instrText>
        </w:r>
        <w:r w:rsidR="00A53718">
          <w:rPr>
            <w:noProof/>
            <w:webHidden/>
          </w:rPr>
        </w:r>
        <w:r w:rsidR="00A53718">
          <w:rPr>
            <w:noProof/>
            <w:webHidden/>
          </w:rPr>
          <w:fldChar w:fldCharType="separate"/>
        </w:r>
        <w:r w:rsidR="00A53718">
          <w:rPr>
            <w:noProof/>
            <w:webHidden/>
          </w:rPr>
          <w:t>30</w:t>
        </w:r>
        <w:r w:rsidR="00A53718">
          <w:rPr>
            <w:noProof/>
            <w:webHidden/>
          </w:rPr>
          <w:fldChar w:fldCharType="end"/>
        </w:r>
      </w:hyperlink>
    </w:p>
    <w:p w14:paraId="59E8B88A" w14:textId="42D1F07C" w:rsidR="00A53718" w:rsidRDefault="00A87E1C">
      <w:pPr>
        <w:pStyle w:val="Tabladeilustraciones"/>
        <w:tabs>
          <w:tab w:val="right" w:leader="dot" w:pos="9019"/>
        </w:tabs>
        <w:rPr>
          <w:rFonts w:asciiTheme="minorHAnsi" w:eastAsiaTheme="minorEastAsia" w:hAnsiTheme="minorHAnsi" w:cstheme="minorBidi"/>
          <w:noProof/>
          <w:color w:val="auto"/>
        </w:rPr>
      </w:pPr>
      <w:hyperlink r:id="rId16" w:anchor="_Toc504153986" w:history="1">
        <w:r w:rsidR="00A53718" w:rsidRPr="00B57DBA">
          <w:rPr>
            <w:rStyle w:val="Hipervnculo"/>
            <w:noProof/>
          </w:rPr>
          <w:t>Ilustración 20 - Logo oficial de Raspberry Pi</w:t>
        </w:r>
        <w:r w:rsidR="00A53718">
          <w:rPr>
            <w:noProof/>
            <w:webHidden/>
          </w:rPr>
          <w:tab/>
        </w:r>
        <w:r w:rsidR="00A53718">
          <w:rPr>
            <w:noProof/>
            <w:webHidden/>
          </w:rPr>
          <w:fldChar w:fldCharType="begin"/>
        </w:r>
        <w:r w:rsidR="00A53718">
          <w:rPr>
            <w:noProof/>
            <w:webHidden/>
          </w:rPr>
          <w:instrText xml:space="preserve"> PAGEREF _Toc504153986 \h </w:instrText>
        </w:r>
        <w:r w:rsidR="00A53718">
          <w:rPr>
            <w:noProof/>
            <w:webHidden/>
          </w:rPr>
        </w:r>
        <w:r w:rsidR="00A53718">
          <w:rPr>
            <w:noProof/>
            <w:webHidden/>
          </w:rPr>
          <w:fldChar w:fldCharType="separate"/>
        </w:r>
        <w:r w:rsidR="00A53718">
          <w:rPr>
            <w:noProof/>
            <w:webHidden/>
          </w:rPr>
          <w:t>31</w:t>
        </w:r>
        <w:r w:rsidR="00A53718">
          <w:rPr>
            <w:noProof/>
            <w:webHidden/>
          </w:rPr>
          <w:fldChar w:fldCharType="end"/>
        </w:r>
      </w:hyperlink>
    </w:p>
    <w:p w14:paraId="4FFC6152" w14:textId="4F1839A1" w:rsidR="00A53718" w:rsidRDefault="00A87E1C">
      <w:pPr>
        <w:pStyle w:val="Tabladeilustraciones"/>
        <w:tabs>
          <w:tab w:val="right" w:leader="dot" w:pos="9019"/>
        </w:tabs>
        <w:rPr>
          <w:rFonts w:asciiTheme="minorHAnsi" w:eastAsiaTheme="minorEastAsia" w:hAnsiTheme="minorHAnsi" w:cstheme="minorBidi"/>
          <w:noProof/>
          <w:color w:val="auto"/>
        </w:rPr>
      </w:pPr>
      <w:hyperlink r:id="rId17" w:anchor="_Toc504153987" w:history="1">
        <w:r w:rsidR="00A53718" w:rsidRPr="00B57DBA">
          <w:rPr>
            <w:rStyle w:val="Hipervnculo"/>
            <w:noProof/>
          </w:rPr>
          <w:t>Ilustración 21 - Raspberry Pi 2 y sus GPIOs</w:t>
        </w:r>
        <w:r w:rsidR="00A53718">
          <w:rPr>
            <w:noProof/>
            <w:webHidden/>
          </w:rPr>
          <w:tab/>
        </w:r>
        <w:r w:rsidR="00A53718">
          <w:rPr>
            <w:noProof/>
            <w:webHidden/>
          </w:rPr>
          <w:fldChar w:fldCharType="begin"/>
        </w:r>
        <w:r w:rsidR="00A53718">
          <w:rPr>
            <w:noProof/>
            <w:webHidden/>
          </w:rPr>
          <w:instrText xml:space="preserve"> PAGEREF _Toc504153987 \h </w:instrText>
        </w:r>
        <w:r w:rsidR="00A53718">
          <w:rPr>
            <w:noProof/>
            <w:webHidden/>
          </w:rPr>
        </w:r>
        <w:r w:rsidR="00A53718">
          <w:rPr>
            <w:noProof/>
            <w:webHidden/>
          </w:rPr>
          <w:fldChar w:fldCharType="separate"/>
        </w:r>
        <w:r w:rsidR="00A53718">
          <w:rPr>
            <w:noProof/>
            <w:webHidden/>
          </w:rPr>
          <w:t>32</w:t>
        </w:r>
        <w:r w:rsidR="00A53718">
          <w:rPr>
            <w:noProof/>
            <w:webHidden/>
          </w:rPr>
          <w:fldChar w:fldCharType="end"/>
        </w:r>
      </w:hyperlink>
    </w:p>
    <w:p w14:paraId="202E62CE" w14:textId="047977D7" w:rsidR="00A53718" w:rsidRDefault="00A87E1C">
      <w:pPr>
        <w:pStyle w:val="Tabladeilustraciones"/>
        <w:tabs>
          <w:tab w:val="right" w:leader="dot" w:pos="9019"/>
        </w:tabs>
        <w:rPr>
          <w:rFonts w:asciiTheme="minorHAnsi" w:eastAsiaTheme="minorEastAsia" w:hAnsiTheme="minorHAnsi" w:cstheme="minorBidi"/>
          <w:noProof/>
          <w:color w:val="auto"/>
        </w:rPr>
      </w:pPr>
      <w:hyperlink r:id="rId18" w:anchor="_Toc504153988" w:history="1">
        <w:r w:rsidR="00A53718" w:rsidRPr="00B57DBA">
          <w:rPr>
            <w:rStyle w:val="Hipervnculo"/>
            <w:noProof/>
          </w:rPr>
          <w:t>Ilustración 22 - Interfaces de Raspberry Pi</w:t>
        </w:r>
        <w:r w:rsidR="00A53718">
          <w:rPr>
            <w:noProof/>
            <w:webHidden/>
          </w:rPr>
          <w:tab/>
        </w:r>
        <w:r w:rsidR="00A53718">
          <w:rPr>
            <w:noProof/>
            <w:webHidden/>
          </w:rPr>
          <w:fldChar w:fldCharType="begin"/>
        </w:r>
        <w:r w:rsidR="00A53718">
          <w:rPr>
            <w:noProof/>
            <w:webHidden/>
          </w:rPr>
          <w:instrText xml:space="preserve"> PAGEREF _Toc504153988 \h </w:instrText>
        </w:r>
        <w:r w:rsidR="00A53718">
          <w:rPr>
            <w:noProof/>
            <w:webHidden/>
          </w:rPr>
        </w:r>
        <w:r w:rsidR="00A53718">
          <w:rPr>
            <w:noProof/>
            <w:webHidden/>
          </w:rPr>
          <w:fldChar w:fldCharType="separate"/>
        </w:r>
        <w:r w:rsidR="00A53718">
          <w:rPr>
            <w:noProof/>
            <w:webHidden/>
          </w:rPr>
          <w:t>33</w:t>
        </w:r>
        <w:r w:rsidR="00A53718">
          <w:rPr>
            <w:noProof/>
            <w:webHidden/>
          </w:rPr>
          <w:fldChar w:fldCharType="end"/>
        </w:r>
      </w:hyperlink>
    </w:p>
    <w:p w14:paraId="2E912E69" w14:textId="77C29FF2" w:rsidR="00A53718" w:rsidRDefault="00A87E1C">
      <w:pPr>
        <w:pStyle w:val="Tabladeilustraciones"/>
        <w:tabs>
          <w:tab w:val="right" w:leader="dot" w:pos="9019"/>
        </w:tabs>
        <w:rPr>
          <w:rFonts w:asciiTheme="minorHAnsi" w:eastAsiaTheme="minorEastAsia" w:hAnsiTheme="minorHAnsi" w:cstheme="minorBidi"/>
          <w:noProof/>
          <w:color w:val="auto"/>
        </w:rPr>
      </w:pPr>
      <w:hyperlink r:id="rId19" w:anchor="_Toc504153989" w:history="1">
        <w:r w:rsidR="00A53718" w:rsidRPr="00B57DBA">
          <w:rPr>
            <w:rStyle w:val="Hipervnculo"/>
            <w:noProof/>
          </w:rPr>
          <w:t>Ilustración 23 - Logo de Python</w:t>
        </w:r>
        <w:r w:rsidR="00A53718">
          <w:rPr>
            <w:noProof/>
            <w:webHidden/>
          </w:rPr>
          <w:tab/>
        </w:r>
        <w:r w:rsidR="00A53718">
          <w:rPr>
            <w:noProof/>
            <w:webHidden/>
          </w:rPr>
          <w:fldChar w:fldCharType="begin"/>
        </w:r>
        <w:r w:rsidR="00A53718">
          <w:rPr>
            <w:noProof/>
            <w:webHidden/>
          </w:rPr>
          <w:instrText xml:space="preserve"> PAGEREF _Toc504153989 \h </w:instrText>
        </w:r>
        <w:r w:rsidR="00A53718">
          <w:rPr>
            <w:noProof/>
            <w:webHidden/>
          </w:rPr>
        </w:r>
        <w:r w:rsidR="00A53718">
          <w:rPr>
            <w:noProof/>
            <w:webHidden/>
          </w:rPr>
          <w:fldChar w:fldCharType="separate"/>
        </w:r>
        <w:r w:rsidR="00A53718">
          <w:rPr>
            <w:noProof/>
            <w:webHidden/>
          </w:rPr>
          <w:t>34</w:t>
        </w:r>
        <w:r w:rsidR="00A53718">
          <w:rPr>
            <w:noProof/>
            <w:webHidden/>
          </w:rPr>
          <w:fldChar w:fldCharType="end"/>
        </w:r>
      </w:hyperlink>
    </w:p>
    <w:p w14:paraId="12AE471E" w14:textId="3E8A5C23" w:rsidR="00A53718" w:rsidRDefault="00A87E1C">
      <w:pPr>
        <w:pStyle w:val="Tabladeilustraciones"/>
        <w:tabs>
          <w:tab w:val="right" w:leader="dot" w:pos="9019"/>
        </w:tabs>
        <w:rPr>
          <w:rFonts w:asciiTheme="minorHAnsi" w:eastAsiaTheme="minorEastAsia" w:hAnsiTheme="minorHAnsi" w:cstheme="minorBidi"/>
          <w:noProof/>
          <w:color w:val="auto"/>
        </w:rPr>
      </w:pPr>
      <w:hyperlink r:id="rId20" w:anchor="_Toc504153990" w:history="1">
        <w:r w:rsidR="00A53718" w:rsidRPr="00B57DBA">
          <w:rPr>
            <w:rStyle w:val="Hipervnculo"/>
            <w:noProof/>
          </w:rPr>
          <w:t>Ilustración 24 - Menú de Raspbian</w:t>
        </w:r>
        <w:r w:rsidR="00A53718">
          <w:rPr>
            <w:noProof/>
            <w:webHidden/>
          </w:rPr>
          <w:tab/>
        </w:r>
        <w:r w:rsidR="00A53718">
          <w:rPr>
            <w:noProof/>
            <w:webHidden/>
          </w:rPr>
          <w:fldChar w:fldCharType="begin"/>
        </w:r>
        <w:r w:rsidR="00A53718">
          <w:rPr>
            <w:noProof/>
            <w:webHidden/>
          </w:rPr>
          <w:instrText xml:space="preserve"> PAGEREF _Toc504153990 \h </w:instrText>
        </w:r>
        <w:r w:rsidR="00A53718">
          <w:rPr>
            <w:noProof/>
            <w:webHidden/>
          </w:rPr>
        </w:r>
        <w:r w:rsidR="00A53718">
          <w:rPr>
            <w:noProof/>
            <w:webHidden/>
          </w:rPr>
          <w:fldChar w:fldCharType="separate"/>
        </w:r>
        <w:r w:rsidR="00A53718">
          <w:rPr>
            <w:noProof/>
            <w:webHidden/>
          </w:rPr>
          <w:t>34</w:t>
        </w:r>
        <w:r w:rsidR="00A53718">
          <w:rPr>
            <w:noProof/>
            <w:webHidden/>
          </w:rPr>
          <w:fldChar w:fldCharType="end"/>
        </w:r>
      </w:hyperlink>
    </w:p>
    <w:p w14:paraId="42EAFCA0" w14:textId="43B45B5B" w:rsidR="00A53718" w:rsidRDefault="00A87E1C">
      <w:pPr>
        <w:pStyle w:val="Tabladeilustraciones"/>
        <w:tabs>
          <w:tab w:val="right" w:leader="dot" w:pos="9019"/>
        </w:tabs>
        <w:rPr>
          <w:rFonts w:asciiTheme="minorHAnsi" w:eastAsiaTheme="minorEastAsia" w:hAnsiTheme="minorHAnsi" w:cstheme="minorBidi"/>
          <w:noProof/>
          <w:color w:val="auto"/>
        </w:rPr>
      </w:pPr>
      <w:hyperlink r:id="rId21" w:anchor="_Toc504153991" w:history="1">
        <w:r w:rsidR="00A53718" w:rsidRPr="00B57DBA">
          <w:rPr>
            <w:rStyle w:val="Hipervnculo"/>
            <w:noProof/>
          </w:rPr>
          <w:t>Ilustración 25 - Cámara Raspberry Pi V2</w:t>
        </w:r>
        <w:r w:rsidR="00A53718">
          <w:rPr>
            <w:noProof/>
            <w:webHidden/>
          </w:rPr>
          <w:tab/>
        </w:r>
        <w:r w:rsidR="00A53718">
          <w:rPr>
            <w:noProof/>
            <w:webHidden/>
          </w:rPr>
          <w:fldChar w:fldCharType="begin"/>
        </w:r>
        <w:r w:rsidR="00A53718">
          <w:rPr>
            <w:noProof/>
            <w:webHidden/>
          </w:rPr>
          <w:instrText xml:space="preserve"> PAGEREF _Toc504153991 \h </w:instrText>
        </w:r>
        <w:r w:rsidR="00A53718">
          <w:rPr>
            <w:noProof/>
            <w:webHidden/>
          </w:rPr>
        </w:r>
        <w:r w:rsidR="00A53718">
          <w:rPr>
            <w:noProof/>
            <w:webHidden/>
          </w:rPr>
          <w:fldChar w:fldCharType="separate"/>
        </w:r>
        <w:r w:rsidR="00A53718">
          <w:rPr>
            <w:noProof/>
            <w:webHidden/>
          </w:rPr>
          <w:t>36</w:t>
        </w:r>
        <w:r w:rsidR="00A53718">
          <w:rPr>
            <w:noProof/>
            <w:webHidden/>
          </w:rPr>
          <w:fldChar w:fldCharType="end"/>
        </w:r>
      </w:hyperlink>
    </w:p>
    <w:p w14:paraId="4BEA5ED7" w14:textId="759DC9ED" w:rsidR="00A53718" w:rsidRDefault="00A87E1C">
      <w:pPr>
        <w:pStyle w:val="Tabladeilustraciones"/>
        <w:tabs>
          <w:tab w:val="right" w:leader="dot" w:pos="9019"/>
        </w:tabs>
        <w:rPr>
          <w:rFonts w:asciiTheme="minorHAnsi" w:eastAsiaTheme="minorEastAsia" w:hAnsiTheme="minorHAnsi" w:cstheme="minorBidi"/>
          <w:noProof/>
          <w:color w:val="auto"/>
        </w:rPr>
      </w:pPr>
      <w:hyperlink r:id="rId22" w:anchor="_Toc504153992" w:history="1">
        <w:r w:rsidR="00A53718" w:rsidRPr="00B57DBA">
          <w:rPr>
            <w:rStyle w:val="Hipervnculo"/>
            <w:noProof/>
          </w:rPr>
          <w:t>Ilustración 26 - Pantalla táctil de Raspberry Pi</w:t>
        </w:r>
        <w:r w:rsidR="00A53718">
          <w:rPr>
            <w:noProof/>
            <w:webHidden/>
          </w:rPr>
          <w:tab/>
        </w:r>
        <w:r w:rsidR="00A53718">
          <w:rPr>
            <w:noProof/>
            <w:webHidden/>
          </w:rPr>
          <w:fldChar w:fldCharType="begin"/>
        </w:r>
        <w:r w:rsidR="00A53718">
          <w:rPr>
            <w:noProof/>
            <w:webHidden/>
          </w:rPr>
          <w:instrText xml:space="preserve"> PAGEREF _Toc504153992 \h </w:instrText>
        </w:r>
        <w:r w:rsidR="00A53718">
          <w:rPr>
            <w:noProof/>
            <w:webHidden/>
          </w:rPr>
        </w:r>
        <w:r w:rsidR="00A53718">
          <w:rPr>
            <w:noProof/>
            <w:webHidden/>
          </w:rPr>
          <w:fldChar w:fldCharType="separate"/>
        </w:r>
        <w:r w:rsidR="00A53718">
          <w:rPr>
            <w:noProof/>
            <w:webHidden/>
          </w:rPr>
          <w:t>36</w:t>
        </w:r>
        <w:r w:rsidR="00A53718">
          <w:rPr>
            <w:noProof/>
            <w:webHidden/>
          </w:rPr>
          <w:fldChar w:fldCharType="end"/>
        </w:r>
      </w:hyperlink>
    </w:p>
    <w:p w14:paraId="79453A57" w14:textId="668F1B74" w:rsidR="00A53718" w:rsidRDefault="00A87E1C">
      <w:pPr>
        <w:pStyle w:val="Tabladeilustraciones"/>
        <w:tabs>
          <w:tab w:val="right" w:leader="dot" w:pos="9019"/>
        </w:tabs>
        <w:rPr>
          <w:rFonts w:asciiTheme="minorHAnsi" w:eastAsiaTheme="minorEastAsia" w:hAnsiTheme="minorHAnsi" w:cstheme="minorBidi"/>
          <w:noProof/>
          <w:color w:val="auto"/>
        </w:rPr>
      </w:pPr>
      <w:hyperlink r:id="rId23" w:anchor="_Toc504153993" w:history="1">
        <w:r w:rsidR="00A53718" w:rsidRPr="00B57DBA">
          <w:rPr>
            <w:rStyle w:val="Hipervnculo"/>
            <w:noProof/>
          </w:rPr>
          <w:t>Ilustración 27 - Adafruit Prototyping Pi</w:t>
        </w:r>
        <w:r w:rsidR="00A53718">
          <w:rPr>
            <w:noProof/>
            <w:webHidden/>
          </w:rPr>
          <w:tab/>
        </w:r>
        <w:r w:rsidR="00A53718">
          <w:rPr>
            <w:noProof/>
            <w:webHidden/>
          </w:rPr>
          <w:fldChar w:fldCharType="begin"/>
        </w:r>
        <w:r w:rsidR="00A53718">
          <w:rPr>
            <w:noProof/>
            <w:webHidden/>
          </w:rPr>
          <w:instrText xml:space="preserve"> PAGEREF _Toc504153993 \h </w:instrText>
        </w:r>
        <w:r w:rsidR="00A53718">
          <w:rPr>
            <w:noProof/>
            <w:webHidden/>
          </w:rPr>
        </w:r>
        <w:r w:rsidR="00A53718">
          <w:rPr>
            <w:noProof/>
            <w:webHidden/>
          </w:rPr>
          <w:fldChar w:fldCharType="separate"/>
        </w:r>
        <w:r w:rsidR="00A53718">
          <w:rPr>
            <w:noProof/>
            <w:webHidden/>
          </w:rPr>
          <w:t>36</w:t>
        </w:r>
        <w:r w:rsidR="00A53718">
          <w:rPr>
            <w:noProof/>
            <w:webHidden/>
          </w:rPr>
          <w:fldChar w:fldCharType="end"/>
        </w:r>
      </w:hyperlink>
    </w:p>
    <w:p w14:paraId="6FDC0C72" w14:textId="2BE0F9FA" w:rsidR="00A53718" w:rsidRDefault="00A87E1C">
      <w:pPr>
        <w:pStyle w:val="Tabladeilustraciones"/>
        <w:tabs>
          <w:tab w:val="right" w:leader="dot" w:pos="9019"/>
        </w:tabs>
        <w:rPr>
          <w:rFonts w:asciiTheme="minorHAnsi" w:eastAsiaTheme="minorEastAsia" w:hAnsiTheme="minorHAnsi" w:cstheme="minorBidi"/>
          <w:noProof/>
          <w:color w:val="auto"/>
        </w:rPr>
      </w:pPr>
      <w:hyperlink r:id="rId24" w:anchor="_Toc504153994" w:history="1">
        <w:r w:rsidR="00A53718" w:rsidRPr="00B57DBA">
          <w:rPr>
            <w:rStyle w:val="Hipervnculo"/>
            <w:noProof/>
          </w:rPr>
          <w:t>Ilustración 28 - Pidrive</w:t>
        </w:r>
        <w:r w:rsidR="00A53718">
          <w:rPr>
            <w:noProof/>
            <w:webHidden/>
          </w:rPr>
          <w:tab/>
        </w:r>
        <w:r w:rsidR="00A53718">
          <w:rPr>
            <w:noProof/>
            <w:webHidden/>
          </w:rPr>
          <w:fldChar w:fldCharType="begin"/>
        </w:r>
        <w:r w:rsidR="00A53718">
          <w:rPr>
            <w:noProof/>
            <w:webHidden/>
          </w:rPr>
          <w:instrText xml:space="preserve"> PAGEREF _Toc504153994 \h </w:instrText>
        </w:r>
        <w:r w:rsidR="00A53718">
          <w:rPr>
            <w:noProof/>
            <w:webHidden/>
          </w:rPr>
        </w:r>
        <w:r w:rsidR="00A53718">
          <w:rPr>
            <w:noProof/>
            <w:webHidden/>
          </w:rPr>
          <w:fldChar w:fldCharType="separate"/>
        </w:r>
        <w:r w:rsidR="00A53718">
          <w:rPr>
            <w:noProof/>
            <w:webHidden/>
          </w:rPr>
          <w:t>37</w:t>
        </w:r>
        <w:r w:rsidR="00A53718">
          <w:rPr>
            <w:noProof/>
            <w:webHidden/>
          </w:rPr>
          <w:fldChar w:fldCharType="end"/>
        </w:r>
      </w:hyperlink>
    </w:p>
    <w:p w14:paraId="67D66088" w14:textId="5C338BB9" w:rsidR="00A53718" w:rsidRDefault="00A87E1C">
      <w:pPr>
        <w:pStyle w:val="Tabladeilustraciones"/>
        <w:tabs>
          <w:tab w:val="right" w:leader="dot" w:pos="9019"/>
        </w:tabs>
        <w:rPr>
          <w:rFonts w:asciiTheme="minorHAnsi" w:eastAsiaTheme="minorEastAsia" w:hAnsiTheme="minorHAnsi" w:cstheme="minorBidi"/>
          <w:noProof/>
          <w:color w:val="auto"/>
        </w:rPr>
      </w:pPr>
      <w:hyperlink r:id="rId25" w:anchor="_Toc504153995" w:history="1">
        <w:r w:rsidR="00A53718" w:rsidRPr="00B57DBA">
          <w:rPr>
            <w:rStyle w:val="Hipervnculo"/>
            <w:noProof/>
          </w:rPr>
          <w:t>Ilustración 29 - Pi TFT</w:t>
        </w:r>
        <w:r w:rsidR="00A53718">
          <w:rPr>
            <w:noProof/>
            <w:webHidden/>
          </w:rPr>
          <w:tab/>
        </w:r>
        <w:r w:rsidR="00A53718">
          <w:rPr>
            <w:noProof/>
            <w:webHidden/>
          </w:rPr>
          <w:fldChar w:fldCharType="begin"/>
        </w:r>
        <w:r w:rsidR="00A53718">
          <w:rPr>
            <w:noProof/>
            <w:webHidden/>
          </w:rPr>
          <w:instrText xml:space="preserve"> PAGEREF _Toc504153995 \h </w:instrText>
        </w:r>
        <w:r w:rsidR="00A53718">
          <w:rPr>
            <w:noProof/>
            <w:webHidden/>
          </w:rPr>
        </w:r>
        <w:r w:rsidR="00A53718">
          <w:rPr>
            <w:noProof/>
            <w:webHidden/>
          </w:rPr>
          <w:fldChar w:fldCharType="separate"/>
        </w:r>
        <w:r w:rsidR="00A53718">
          <w:rPr>
            <w:noProof/>
            <w:webHidden/>
          </w:rPr>
          <w:t>37</w:t>
        </w:r>
        <w:r w:rsidR="00A53718">
          <w:rPr>
            <w:noProof/>
            <w:webHidden/>
          </w:rPr>
          <w:fldChar w:fldCharType="end"/>
        </w:r>
      </w:hyperlink>
    </w:p>
    <w:p w14:paraId="264229A2" w14:textId="5FBEAEDF" w:rsidR="00A53718" w:rsidRDefault="00A87E1C">
      <w:pPr>
        <w:pStyle w:val="Tabladeilustraciones"/>
        <w:tabs>
          <w:tab w:val="right" w:leader="dot" w:pos="9019"/>
        </w:tabs>
        <w:rPr>
          <w:rFonts w:asciiTheme="minorHAnsi" w:eastAsiaTheme="minorEastAsia" w:hAnsiTheme="minorHAnsi" w:cstheme="minorBidi"/>
          <w:noProof/>
          <w:color w:val="auto"/>
        </w:rPr>
      </w:pPr>
      <w:hyperlink r:id="rId26" w:anchor="_Toc504153996" w:history="1">
        <w:r w:rsidR="00A53718" w:rsidRPr="00B57DBA">
          <w:rPr>
            <w:rStyle w:val="Hipervnculo"/>
            <w:noProof/>
          </w:rPr>
          <w:t>Ilustración 44 - Página oficial de Johnny-Five</w:t>
        </w:r>
        <w:r w:rsidR="00A53718">
          <w:rPr>
            <w:noProof/>
            <w:webHidden/>
          </w:rPr>
          <w:tab/>
        </w:r>
        <w:r w:rsidR="00A53718">
          <w:rPr>
            <w:noProof/>
            <w:webHidden/>
          </w:rPr>
          <w:fldChar w:fldCharType="begin"/>
        </w:r>
        <w:r w:rsidR="00A53718">
          <w:rPr>
            <w:noProof/>
            <w:webHidden/>
          </w:rPr>
          <w:instrText xml:space="preserve"> PAGEREF _Toc504153996 \h </w:instrText>
        </w:r>
        <w:r w:rsidR="00A53718">
          <w:rPr>
            <w:noProof/>
            <w:webHidden/>
          </w:rPr>
        </w:r>
        <w:r w:rsidR="00A53718">
          <w:rPr>
            <w:noProof/>
            <w:webHidden/>
          </w:rPr>
          <w:fldChar w:fldCharType="separate"/>
        </w:r>
        <w:r w:rsidR="00A53718">
          <w:rPr>
            <w:noProof/>
            <w:webHidden/>
          </w:rPr>
          <w:t>41</w:t>
        </w:r>
        <w:r w:rsidR="00A53718">
          <w:rPr>
            <w:noProof/>
            <w:webHidden/>
          </w:rPr>
          <w:fldChar w:fldCharType="end"/>
        </w:r>
      </w:hyperlink>
    </w:p>
    <w:p w14:paraId="5343F8BA" w14:textId="64F1619E" w:rsidR="00A53718" w:rsidRDefault="00A87E1C">
      <w:pPr>
        <w:pStyle w:val="Tabladeilustraciones"/>
        <w:tabs>
          <w:tab w:val="right" w:leader="dot" w:pos="9019"/>
        </w:tabs>
        <w:rPr>
          <w:rFonts w:asciiTheme="minorHAnsi" w:eastAsiaTheme="minorEastAsia" w:hAnsiTheme="minorHAnsi" w:cstheme="minorBidi"/>
          <w:noProof/>
          <w:color w:val="auto"/>
        </w:rPr>
      </w:pPr>
      <w:hyperlink r:id="rId27" w:anchor="_Toc504153997" w:history="1">
        <w:r w:rsidR="00A53718" w:rsidRPr="00B57DBA">
          <w:rPr>
            <w:rStyle w:val="Hipervnculo"/>
            <w:noProof/>
          </w:rPr>
          <w:t>Ilustración 45 - Remote Wiring de Windows</w:t>
        </w:r>
        <w:r w:rsidR="00A53718">
          <w:rPr>
            <w:noProof/>
            <w:webHidden/>
          </w:rPr>
          <w:tab/>
        </w:r>
        <w:r w:rsidR="00A53718">
          <w:rPr>
            <w:noProof/>
            <w:webHidden/>
          </w:rPr>
          <w:fldChar w:fldCharType="begin"/>
        </w:r>
        <w:r w:rsidR="00A53718">
          <w:rPr>
            <w:noProof/>
            <w:webHidden/>
          </w:rPr>
          <w:instrText xml:space="preserve"> PAGEREF _Toc504153997 \h </w:instrText>
        </w:r>
        <w:r w:rsidR="00A53718">
          <w:rPr>
            <w:noProof/>
            <w:webHidden/>
          </w:rPr>
        </w:r>
        <w:r w:rsidR="00A53718">
          <w:rPr>
            <w:noProof/>
            <w:webHidden/>
          </w:rPr>
          <w:fldChar w:fldCharType="separate"/>
        </w:r>
        <w:r w:rsidR="00A53718">
          <w:rPr>
            <w:noProof/>
            <w:webHidden/>
          </w:rPr>
          <w:t>42</w:t>
        </w:r>
        <w:r w:rsidR="00A53718">
          <w:rPr>
            <w:noProof/>
            <w:webHidden/>
          </w:rPr>
          <w:fldChar w:fldCharType="end"/>
        </w:r>
      </w:hyperlink>
    </w:p>
    <w:p w14:paraId="71A9DF58" w14:textId="4AF154CB" w:rsidR="00A53718" w:rsidRDefault="00A87E1C">
      <w:pPr>
        <w:pStyle w:val="Tabladeilustraciones"/>
        <w:tabs>
          <w:tab w:val="right" w:leader="dot" w:pos="9019"/>
        </w:tabs>
        <w:rPr>
          <w:rFonts w:asciiTheme="minorHAnsi" w:eastAsiaTheme="minorEastAsia" w:hAnsiTheme="minorHAnsi" w:cstheme="minorBidi"/>
          <w:noProof/>
          <w:color w:val="auto"/>
        </w:rPr>
      </w:pPr>
      <w:hyperlink r:id="rId28" w:anchor="_Toc504153998" w:history="1">
        <w:r w:rsidR="00A53718" w:rsidRPr="00B57DBA">
          <w:rPr>
            <w:rStyle w:val="Hipervnculo"/>
            <w:noProof/>
          </w:rPr>
          <w:t>Ilustración 46 - IDE de Arduino</w:t>
        </w:r>
        <w:r w:rsidR="00A53718">
          <w:rPr>
            <w:noProof/>
            <w:webHidden/>
          </w:rPr>
          <w:tab/>
        </w:r>
        <w:r w:rsidR="00A53718">
          <w:rPr>
            <w:noProof/>
            <w:webHidden/>
          </w:rPr>
          <w:fldChar w:fldCharType="begin"/>
        </w:r>
        <w:r w:rsidR="00A53718">
          <w:rPr>
            <w:noProof/>
            <w:webHidden/>
          </w:rPr>
          <w:instrText xml:space="preserve"> PAGEREF _Toc504153998 \h </w:instrText>
        </w:r>
        <w:r w:rsidR="00A53718">
          <w:rPr>
            <w:noProof/>
            <w:webHidden/>
          </w:rPr>
        </w:r>
        <w:r w:rsidR="00A53718">
          <w:rPr>
            <w:noProof/>
            <w:webHidden/>
          </w:rPr>
          <w:fldChar w:fldCharType="separate"/>
        </w:r>
        <w:r w:rsidR="00A53718">
          <w:rPr>
            <w:noProof/>
            <w:webHidden/>
          </w:rPr>
          <w:t>43</w:t>
        </w:r>
        <w:r w:rsidR="00A53718">
          <w:rPr>
            <w:noProof/>
            <w:webHidden/>
          </w:rPr>
          <w:fldChar w:fldCharType="end"/>
        </w:r>
      </w:hyperlink>
    </w:p>
    <w:p w14:paraId="1CEA22C4" w14:textId="43EC4C9C" w:rsidR="00A53718" w:rsidRDefault="00A87E1C">
      <w:pPr>
        <w:pStyle w:val="Tabladeilustraciones"/>
        <w:tabs>
          <w:tab w:val="right" w:leader="dot" w:pos="9019"/>
        </w:tabs>
        <w:rPr>
          <w:rFonts w:asciiTheme="minorHAnsi" w:eastAsiaTheme="minorEastAsia" w:hAnsiTheme="minorHAnsi" w:cstheme="minorBidi"/>
          <w:noProof/>
          <w:color w:val="auto"/>
        </w:rPr>
      </w:pPr>
      <w:hyperlink r:id="rId29" w:anchor="_Toc504153999" w:history="1">
        <w:r w:rsidR="00A53718" w:rsidRPr="00B57DBA">
          <w:rPr>
            <w:rStyle w:val="Hipervnculo"/>
            <w:noProof/>
          </w:rPr>
          <w:t>Ilustración 47 - Código StandardFirmata</w:t>
        </w:r>
        <w:r w:rsidR="00A53718">
          <w:rPr>
            <w:noProof/>
            <w:webHidden/>
          </w:rPr>
          <w:tab/>
        </w:r>
        <w:r w:rsidR="00A53718">
          <w:rPr>
            <w:noProof/>
            <w:webHidden/>
          </w:rPr>
          <w:fldChar w:fldCharType="begin"/>
        </w:r>
        <w:r w:rsidR="00A53718">
          <w:rPr>
            <w:noProof/>
            <w:webHidden/>
          </w:rPr>
          <w:instrText xml:space="preserve"> PAGEREF _Toc504153999 \h </w:instrText>
        </w:r>
        <w:r w:rsidR="00A53718">
          <w:rPr>
            <w:noProof/>
            <w:webHidden/>
          </w:rPr>
        </w:r>
        <w:r w:rsidR="00A53718">
          <w:rPr>
            <w:noProof/>
            <w:webHidden/>
          </w:rPr>
          <w:fldChar w:fldCharType="separate"/>
        </w:r>
        <w:r w:rsidR="00A53718">
          <w:rPr>
            <w:noProof/>
            <w:webHidden/>
          </w:rPr>
          <w:t>43</w:t>
        </w:r>
        <w:r w:rsidR="00A53718">
          <w:rPr>
            <w:noProof/>
            <w:webHidden/>
          </w:rPr>
          <w:fldChar w:fldCharType="end"/>
        </w:r>
      </w:hyperlink>
    </w:p>
    <w:p w14:paraId="5D446CFA" w14:textId="6EC89A0E" w:rsidR="00A53718" w:rsidRDefault="00A87E1C">
      <w:pPr>
        <w:pStyle w:val="Tabladeilustraciones"/>
        <w:tabs>
          <w:tab w:val="right" w:leader="dot" w:pos="9019"/>
        </w:tabs>
        <w:rPr>
          <w:rFonts w:asciiTheme="minorHAnsi" w:eastAsiaTheme="minorEastAsia" w:hAnsiTheme="minorHAnsi" w:cstheme="minorBidi"/>
          <w:noProof/>
          <w:color w:val="auto"/>
        </w:rPr>
      </w:pPr>
      <w:hyperlink r:id="rId30" w:anchor="_Toc504154000" w:history="1">
        <w:r w:rsidR="00A53718" w:rsidRPr="00B57DBA">
          <w:rPr>
            <w:rStyle w:val="Hipervnculo"/>
            <w:noProof/>
          </w:rPr>
          <w:t>Ilustración 48 - Código ConfigurableFirmata</w:t>
        </w:r>
        <w:r w:rsidR="00A53718">
          <w:rPr>
            <w:noProof/>
            <w:webHidden/>
          </w:rPr>
          <w:tab/>
        </w:r>
        <w:r w:rsidR="00A53718">
          <w:rPr>
            <w:noProof/>
            <w:webHidden/>
          </w:rPr>
          <w:fldChar w:fldCharType="begin"/>
        </w:r>
        <w:r w:rsidR="00A53718">
          <w:rPr>
            <w:noProof/>
            <w:webHidden/>
          </w:rPr>
          <w:instrText xml:space="preserve"> PAGEREF _Toc504154000 \h </w:instrText>
        </w:r>
        <w:r w:rsidR="00A53718">
          <w:rPr>
            <w:noProof/>
            <w:webHidden/>
          </w:rPr>
        </w:r>
        <w:r w:rsidR="00A53718">
          <w:rPr>
            <w:noProof/>
            <w:webHidden/>
          </w:rPr>
          <w:fldChar w:fldCharType="separate"/>
        </w:r>
        <w:r w:rsidR="00A53718">
          <w:rPr>
            <w:noProof/>
            <w:webHidden/>
          </w:rPr>
          <w:t>43</w:t>
        </w:r>
        <w:r w:rsidR="00A53718">
          <w:rPr>
            <w:noProof/>
            <w:webHidden/>
          </w:rPr>
          <w:fldChar w:fldCharType="end"/>
        </w:r>
      </w:hyperlink>
    </w:p>
    <w:p w14:paraId="2515A05E" w14:textId="620AFE58" w:rsidR="00A53718" w:rsidRDefault="00A87E1C">
      <w:pPr>
        <w:pStyle w:val="Tabladeilustraciones"/>
        <w:tabs>
          <w:tab w:val="right" w:leader="dot" w:pos="9019"/>
        </w:tabs>
        <w:rPr>
          <w:rFonts w:asciiTheme="minorHAnsi" w:eastAsiaTheme="minorEastAsia" w:hAnsiTheme="minorHAnsi" w:cstheme="minorBidi"/>
          <w:noProof/>
          <w:color w:val="auto"/>
        </w:rPr>
      </w:pPr>
      <w:hyperlink w:anchor="_Toc504154001" w:history="1">
        <w:r w:rsidR="00A53718" w:rsidRPr="00B57DBA">
          <w:rPr>
            <w:rStyle w:val="Hipervnculo"/>
            <w:noProof/>
          </w:rPr>
          <w:t>Ilustración 49 - Esquema de conexión de componentes</w:t>
        </w:r>
        <w:r w:rsidR="00A53718">
          <w:rPr>
            <w:noProof/>
            <w:webHidden/>
          </w:rPr>
          <w:tab/>
        </w:r>
        <w:r w:rsidR="00A53718">
          <w:rPr>
            <w:noProof/>
            <w:webHidden/>
          </w:rPr>
          <w:fldChar w:fldCharType="begin"/>
        </w:r>
        <w:r w:rsidR="00A53718">
          <w:rPr>
            <w:noProof/>
            <w:webHidden/>
          </w:rPr>
          <w:instrText xml:space="preserve"> PAGEREF _Toc504154001 \h </w:instrText>
        </w:r>
        <w:r w:rsidR="00A53718">
          <w:rPr>
            <w:noProof/>
            <w:webHidden/>
          </w:rPr>
        </w:r>
        <w:r w:rsidR="00A53718">
          <w:rPr>
            <w:noProof/>
            <w:webHidden/>
          </w:rPr>
          <w:fldChar w:fldCharType="separate"/>
        </w:r>
        <w:r w:rsidR="00A53718">
          <w:rPr>
            <w:noProof/>
            <w:webHidden/>
          </w:rPr>
          <w:t>53</w:t>
        </w:r>
        <w:r w:rsidR="00A53718">
          <w:rPr>
            <w:noProof/>
            <w:webHidden/>
          </w:rPr>
          <w:fldChar w:fldCharType="end"/>
        </w:r>
      </w:hyperlink>
    </w:p>
    <w:p w14:paraId="49B5FF0E" w14:textId="25E06FB3" w:rsidR="00A53718" w:rsidRDefault="00A87E1C">
      <w:pPr>
        <w:pStyle w:val="Tabladeilustraciones"/>
        <w:tabs>
          <w:tab w:val="right" w:leader="dot" w:pos="9019"/>
        </w:tabs>
        <w:rPr>
          <w:rFonts w:asciiTheme="minorHAnsi" w:eastAsiaTheme="minorEastAsia" w:hAnsiTheme="minorHAnsi" w:cstheme="minorBidi"/>
          <w:noProof/>
          <w:color w:val="auto"/>
        </w:rPr>
      </w:pPr>
      <w:hyperlink r:id="rId31" w:anchor="_Toc504154002" w:history="1">
        <w:r w:rsidR="00A53718" w:rsidRPr="00B57DBA">
          <w:rPr>
            <w:rStyle w:val="Hipervnculo"/>
            <w:noProof/>
          </w:rPr>
          <w:t>Ilustración 50 - Raspberry Pi 3</w:t>
        </w:r>
        <w:r w:rsidR="00A53718">
          <w:rPr>
            <w:noProof/>
            <w:webHidden/>
          </w:rPr>
          <w:tab/>
        </w:r>
        <w:r w:rsidR="00A53718">
          <w:rPr>
            <w:noProof/>
            <w:webHidden/>
          </w:rPr>
          <w:fldChar w:fldCharType="begin"/>
        </w:r>
        <w:r w:rsidR="00A53718">
          <w:rPr>
            <w:noProof/>
            <w:webHidden/>
          </w:rPr>
          <w:instrText xml:space="preserve"> PAGEREF _Toc504154002 \h </w:instrText>
        </w:r>
        <w:r w:rsidR="00A53718">
          <w:rPr>
            <w:noProof/>
            <w:webHidden/>
          </w:rPr>
        </w:r>
        <w:r w:rsidR="00A53718">
          <w:rPr>
            <w:noProof/>
            <w:webHidden/>
          </w:rPr>
          <w:fldChar w:fldCharType="separate"/>
        </w:r>
        <w:r w:rsidR="00A53718">
          <w:rPr>
            <w:noProof/>
            <w:webHidden/>
          </w:rPr>
          <w:t>53</w:t>
        </w:r>
        <w:r w:rsidR="00A53718">
          <w:rPr>
            <w:noProof/>
            <w:webHidden/>
          </w:rPr>
          <w:fldChar w:fldCharType="end"/>
        </w:r>
      </w:hyperlink>
    </w:p>
    <w:p w14:paraId="66068BCF" w14:textId="1E40114D" w:rsidR="00A53718" w:rsidRDefault="00A87E1C">
      <w:pPr>
        <w:pStyle w:val="Tabladeilustraciones"/>
        <w:tabs>
          <w:tab w:val="right" w:leader="dot" w:pos="9019"/>
        </w:tabs>
        <w:rPr>
          <w:rFonts w:asciiTheme="minorHAnsi" w:eastAsiaTheme="minorEastAsia" w:hAnsiTheme="minorHAnsi" w:cstheme="minorBidi"/>
          <w:noProof/>
          <w:color w:val="auto"/>
        </w:rPr>
      </w:pPr>
      <w:hyperlink r:id="rId32" w:anchor="_Toc504154003" w:history="1">
        <w:r w:rsidR="00A53718" w:rsidRPr="00B57DBA">
          <w:rPr>
            <w:rStyle w:val="Hipervnculo"/>
            <w:noProof/>
          </w:rPr>
          <w:t>Ilustración 51 - Arduino Mega</w:t>
        </w:r>
        <w:r w:rsidR="00A53718">
          <w:rPr>
            <w:noProof/>
            <w:webHidden/>
          </w:rPr>
          <w:tab/>
        </w:r>
        <w:r w:rsidR="00A53718">
          <w:rPr>
            <w:noProof/>
            <w:webHidden/>
          </w:rPr>
          <w:fldChar w:fldCharType="begin"/>
        </w:r>
        <w:r w:rsidR="00A53718">
          <w:rPr>
            <w:noProof/>
            <w:webHidden/>
          </w:rPr>
          <w:instrText xml:space="preserve"> PAGEREF _Toc504154003 \h </w:instrText>
        </w:r>
        <w:r w:rsidR="00A53718">
          <w:rPr>
            <w:noProof/>
            <w:webHidden/>
          </w:rPr>
        </w:r>
        <w:r w:rsidR="00A53718">
          <w:rPr>
            <w:noProof/>
            <w:webHidden/>
          </w:rPr>
          <w:fldChar w:fldCharType="separate"/>
        </w:r>
        <w:r w:rsidR="00A53718">
          <w:rPr>
            <w:noProof/>
            <w:webHidden/>
          </w:rPr>
          <w:t>54</w:t>
        </w:r>
        <w:r w:rsidR="00A53718">
          <w:rPr>
            <w:noProof/>
            <w:webHidden/>
          </w:rPr>
          <w:fldChar w:fldCharType="end"/>
        </w:r>
      </w:hyperlink>
    </w:p>
    <w:p w14:paraId="242E683B" w14:textId="4EE5E1C7" w:rsidR="00A53718" w:rsidRDefault="00A87E1C">
      <w:pPr>
        <w:pStyle w:val="Tabladeilustraciones"/>
        <w:tabs>
          <w:tab w:val="right" w:leader="dot" w:pos="9019"/>
        </w:tabs>
        <w:rPr>
          <w:rFonts w:asciiTheme="minorHAnsi" w:eastAsiaTheme="minorEastAsia" w:hAnsiTheme="minorHAnsi" w:cstheme="minorBidi"/>
          <w:noProof/>
          <w:color w:val="auto"/>
        </w:rPr>
      </w:pPr>
      <w:hyperlink r:id="rId33" w:anchor="_Toc504154004" w:history="1">
        <w:r w:rsidR="00A53718" w:rsidRPr="00B57DBA">
          <w:rPr>
            <w:rStyle w:val="Hipervnculo"/>
            <w:noProof/>
          </w:rPr>
          <w:t>Ilustración 52 - Arduino Nano</w:t>
        </w:r>
        <w:r w:rsidR="00A53718">
          <w:rPr>
            <w:noProof/>
            <w:webHidden/>
          </w:rPr>
          <w:tab/>
        </w:r>
        <w:r w:rsidR="00A53718">
          <w:rPr>
            <w:noProof/>
            <w:webHidden/>
          </w:rPr>
          <w:fldChar w:fldCharType="begin"/>
        </w:r>
        <w:r w:rsidR="00A53718">
          <w:rPr>
            <w:noProof/>
            <w:webHidden/>
          </w:rPr>
          <w:instrText xml:space="preserve"> PAGEREF _Toc504154004 \h </w:instrText>
        </w:r>
        <w:r w:rsidR="00A53718">
          <w:rPr>
            <w:noProof/>
            <w:webHidden/>
          </w:rPr>
        </w:r>
        <w:r w:rsidR="00A53718">
          <w:rPr>
            <w:noProof/>
            <w:webHidden/>
          </w:rPr>
          <w:fldChar w:fldCharType="separate"/>
        </w:r>
        <w:r w:rsidR="00A53718">
          <w:rPr>
            <w:noProof/>
            <w:webHidden/>
          </w:rPr>
          <w:t>54</w:t>
        </w:r>
        <w:r w:rsidR="00A53718">
          <w:rPr>
            <w:noProof/>
            <w:webHidden/>
          </w:rPr>
          <w:fldChar w:fldCharType="end"/>
        </w:r>
      </w:hyperlink>
    </w:p>
    <w:p w14:paraId="236165B8" w14:textId="36621341" w:rsidR="00A53718" w:rsidRDefault="00A87E1C">
      <w:pPr>
        <w:pStyle w:val="Tabladeilustraciones"/>
        <w:tabs>
          <w:tab w:val="right" w:leader="dot" w:pos="9019"/>
        </w:tabs>
        <w:rPr>
          <w:rFonts w:asciiTheme="minorHAnsi" w:eastAsiaTheme="minorEastAsia" w:hAnsiTheme="minorHAnsi" w:cstheme="minorBidi"/>
          <w:noProof/>
          <w:color w:val="auto"/>
        </w:rPr>
      </w:pPr>
      <w:hyperlink r:id="rId34" w:anchor="_Toc504154005" w:history="1">
        <w:r w:rsidR="00A53718" w:rsidRPr="00B57DBA">
          <w:rPr>
            <w:rStyle w:val="Hipervnculo"/>
            <w:noProof/>
          </w:rPr>
          <w:t>Ilustración 53 - Motores CC</w:t>
        </w:r>
        <w:r w:rsidR="00A53718">
          <w:rPr>
            <w:noProof/>
            <w:webHidden/>
          </w:rPr>
          <w:tab/>
        </w:r>
        <w:r w:rsidR="00A53718">
          <w:rPr>
            <w:noProof/>
            <w:webHidden/>
          </w:rPr>
          <w:fldChar w:fldCharType="begin"/>
        </w:r>
        <w:r w:rsidR="00A53718">
          <w:rPr>
            <w:noProof/>
            <w:webHidden/>
          </w:rPr>
          <w:instrText xml:space="preserve"> PAGEREF _Toc504154005 \h </w:instrText>
        </w:r>
        <w:r w:rsidR="00A53718">
          <w:rPr>
            <w:noProof/>
            <w:webHidden/>
          </w:rPr>
        </w:r>
        <w:r w:rsidR="00A53718">
          <w:rPr>
            <w:noProof/>
            <w:webHidden/>
          </w:rPr>
          <w:fldChar w:fldCharType="separate"/>
        </w:r>
        <w:r w:rsidR="00A53718">
          <w:rPr>
            <w:noProof/>
            <w:webHidden/>
          </w:rPr>
          <w:t>54</w:t>
        </w:r>
        <w:r w:rsidR="00A53718">
          <w:rPr>
            <w:noProof/>
            <w:webHidden/>
          </w:rPr>
          <w:fldChar w:fldCharType="end"/>
        </w:r>
      </w:hyperlink>
    </w:p>
    <w:p w14:paraId="6A8805DA" w14:textId="73F9033F" w:rsidR="00A53718" w:rsidRDefault="00A87E1C">
      <w:pPr>
        <w:pStyle w:val="Tabladeilustraciones"/>
        <w:tabs>
          <w:tab w:val="right" w:leader="dot" w:pos="9019"/>
        </w:tabs>
        <w:rPr>
          <w:rFonts w:asciiTheme="minorHAnsi" w:eastAsiaTheme="minorEastAsia" w:hAnsiTheme="minorHAnsi" w:cstheme="minorBidi"/>
          <w:noProof/>
          <w:color w:val="auto"/>
        </w:rPr>
      </w:pPr>
      <w:hyperlink r:id="rId35" w:anchor="_Toc504154006" w:history="1">
        <w:r w:rsidR="00A53718" w:rsidRPr="00B57DBA">
          <w:rPr>
            <w:rStyle w:val="Hipervnculo"/>
            <w:noProof/>
          </w:rPr>
          <w:t>Ilustración 54 - Sensor de ultrasonido</w:t>
        </w:r>
        <w:r w:rsidR="00A53718">
          <w:rPr>
            <w:noProof/>
            <w:webHidden/>
          </w:rPr>
          <w:tab/>
        </w:r>
        <w:r w:rsidR="00A53718">
          <w:rPr>
            <w:noProof/>
            <w:webHidden/>
          </w:rPr>
          <w:fldChar w:fldCharType="begin"/>
        </w:r>
        <w:r w:rsidR="00A53718">
          <w:rPr>
            <w:noProof/>
            <w:webHidden/>
          </w:rPr>
          <w:instrText xml:space="preserve"> PAGEREF _Toc504154006 \h </w:instrText>
        </w:r>
        <w:r w:rsidR="00A53718">
          <w:rPr>
            <w:noProof/>
            <w:webHidden/>
          </w:rPr>
        </w:r>
        <w:r w:rsidR="00A53718">
          <w:rPr>
            <w:noProof/>
            <w:webHidden/>
          </w:rPr>
          <w:fldChar w:fldCharType="separate"/>
        </w:r>
        <w:r w:rsidR="00A53718">
          <w:rPr>
            <w:noProof/>
            <w:webHidden/>
          </w:rPr>
          <w:t>54</w:t>
        </w:r>
        <w:r w:rsidR="00A53718">
          <w:rPr>
            <w:noProof/>
            <w:webHidden/>
          </w:rPr>
          <w:fldChar w:fldCharType="end"/>
        </w:r>
      </w:hyperlink>
    </w:p>
    <w:p w14:paraId="7F557D5E" w14:textId="4E9C7095" w:rsidR="00A53718" w:rsidRDefault="00A87E1C">
      <w:pPr>
        <w:pStyle w:val="Tabladeilustraciones"/>
        <w:tabs>
          <w:tab w:val="right" w:leader="dot" w:pos="9019"/>
        </w:tabs>
        <w:rPr>
          <w:rFonts w:asciiTheme="minorHAnsi" w:eastAsiaTheme="minorEastAsia" w:hAnsiTheme="minorHAnsi" w:cstheme="minorBidi"/>
          <w:noProof/>
          <w:color w:val="auto"/>
        </w:rPr>
      </w:pPr>
      <w:hyperlink r:id="rId36" w:anchor="_Toc504154007" w:history="1">
        <w:r w:rsidR="00A53718" w:rsidRPr="00B57DBA">
          <w:rPr>
            <w:rStyle w:val="Hipervnculo"/>
            <w:noProof/>
          </w:rPr>
          <w:t>Ilustración 55 - Porta pilas</w:t>
        </w:r>
        <w:r w:rsidR="00A53718">
          <w:rPr>
            <w:noProof/>
            <w:webHidden/>
          </w:rPr>
          <w:tab/>
        </w:r>
        <w:r w:rsidR="00A53718">
          <w:rPr>
            <w:noProof/>
            <w:webHidden/>
          </w:rPr>
          <w:fldChar w:fldCharType="begin"/>
        </w:r>
        <w:r w:rsidR="00A53718">
          <w:rPr>
            <w:noProof/>
            <w:webHidden/>
          </w:rPr>
          <w:instrText xml:space="preserve"> PAGEREF _Toc504154007 \h </w:instrText>
        </w:r>
        <w:r w:rsidR="00A53718">
          <w:rPr>
            <w:noProof/>
            <w:webHidden/>
          </w:rPr>
        </w:r>
        <w:r w:rsidR="00A53718">
          <w:rPr>
            <w:noProof/>
            <w:webHidden/>
          </w:rPr>
          <w:fldChar w:fldCharType="separate"/>
        </w:r>
        <w:r w:rsidR="00A53718">
          <w:rPr>
            <w:noProof/>
            <w:webHidden/>
          </w:rPr>
          <w:t>54</w:t>
        </w:r>
        <w:r w:rsidR="00A53718">
          <w:rPr>
            <w:noProof/>
            <w:webHidden/>
          </w:rPr>
          <w:fldChar w:fldCharType="end"/>
        </w:r>
      </w:hyperlink>
    </w:p>
    <w:p w14:paraId="0DB7850C" w14:textId="148DFD42" w:rsidR="00A53718" w:rsidRDefault="00A87E1C">
      <w:pPr>
        <w:pStyle w:val="Tabladeilustraciones"/>
        <w:tabs>
          <w:tab w:val="right" w:leader="dot" w:pos="9019"/>
        </w:tabs>
        <w:rPr>
          <w:rFonts w:asciiTheme="minorHAnsi" w:eastAsiaTheme="minorEastAsia" w:hAnsiTheme="minorHAnsi" w:cstheme="minorBidi"/>
          <w:noProof/>
          <w:color w:val="auto"/>
        </w:rPr>
      </w:pPr>
      <w:hyperlink r:id="rId37" w:anchor="_Toc504154008" w:history="1">
        <w:r w:rsidR="00A53718" w:rsidRPr="00B57DBA">
          <w:rPr>
            <w:rStyle w:val="Hipervnculo"/>
            <w:noProof/>
          </w:rPr>
          <w:t>Ilustración 56 - Módulo Puente H</w:t>
        </w:r>
        <w:r w:rsidR="00A53718">
          <w:rPr>
            <w:noProof/>
            <w:webHidden/>
          </w:rPr>
          <w:tab/>
        </w:r>
        <w:r w:rsidR="00A53718">
          <w:rPr>
            <w:noProof/>
            <w:webHidden/>
          </w:rPr>
          <w:fldChar w:fldCharType="begin"/>
        </w:r>
        <w:r w:rsidR="00A53718">
          <w:rPr>
            <w:noProof/>
            <w:webHidden/>
          </w:rPr>
          <w:instrText xml:space="preserve"> PAGEREF _Toc504154008 \h </w:instrText>
        </w:r>
        <w:r w:rsidR="00A53718">
          <w:rPr>
            <w:noProof/>
            <w:webHidden/>
          </w:rPr>
        </w:r>
        <w:r w:rsidR="00A53718">
          <w:rPr>
            <w:noProof/>
            <w:webHidden/>
          </w:rPr>
          <w:fldChar w:fldCharType="separate"/>
        </w:r>
        <w:r w:rsidR="00A53718">
          <w:rPr>
            <w:noProof/>
            <w:webHidden/>
          </w:rPr>
          <w:t>55</w:t>
        </w:r>
        <w:r w:rsidR="00A53718">
          <w:rPr>
            <w:noProof/>
            <w:webHidden/>
          </w:rPr>
          <w:fldChar w:fldCharType="end"/>
        </w:r>
      </w:hyperlink>
    </w:p>
    <w:p w14:paraId="5477E79D" w14:textId="2098CE6D" w:rsidR="00A53718" w:rsidRDefault="00A87E1C">
      <w:pPr>
        <w:pStyle w:val="Tabladeilustraciones"/>
        <w:tabs>
          <w:tab w:val="right" w:leader="dot" w:pos="9019"/>
        </w:tabs>
        <w:rPr>
          <w:rFonts w:asciiTheme="minorHAnsi" w:eastAsiaTheme="minorEastAsia" w:hAnsiTheme="minorHAnsi" w:cstheme="minorBidi"/>
          <w:noProof/>
          <w:color w:val="auto"/>
        </w:rPr>
      </w:pPr>
      <w:hyperlink r:id="rId38" w:anchor="_Toc504154009" w:history="1">
        <w:r w:rsidR="00A53718" w:rsidRPr="00B57DBA">
          <w:rPr>
            <w:rStyle w:val="Hipervnculo"/>
            <w:noProof/>
          </w:rPr>
          <w:t>Ilustración 57 - Mini-protoboard</w:t>
        </w:r>
        <w:r w:rsidR="00A53718">
          <w:rPr>
            <w:noProof/>
            <w:webHidden/>
          </w:rPr>
          <w:tab/>
        </w:r>
        <w:r w:rsidR="00A53718">
          <w:rPr>
            <w:noProof/>
            <w:webHidden/>
          </w:rPr>
          <w:fldChar w:fldCharType="begin"/>
        </w:r>
        <w:r w:rsidR="00A53718">
          <w:rPr>
            <w:noProof/>
            <w:webHidden/>
          </w:rPr>
          <w:instrText xml:space="preserve"> PAGEREF _Toc504154009 \h </w:instrText>
        </w:r>
        <w:r w:rsidR="00A53718">
          <w:rPr>
            <w:noProof/>
            <w:webHidden/>
          </w:rPr>
        </w:r>
        <w:r w:rsidR="00A53718">
          <w:rPr>
            <w:noProof/>
            <w:webHidden/>
          </w:rPr>
          <w:fldChar w:fldCharType="separate"/>
        </w:r>
        <w:r w:rsidR="00A53718">
          <w:rPr>
            <w:noProof/>
            <w:webHidden/>
          </w:rPr>
          <w:t>55</w:t>
        </w:r>
        <w:r w:rsidR="00A53718">
          <w:rPr>
            <w:noProof/>
            <w:webHidden/>
          </w:rPr>
          <w:fldChar w:fldCharType="end"/>
        </w:r>
      </w:hyperlink>
    </w:p>
    <w:p w14:paraId="16FD4C1A" w14:textId="67A3027F" w:rsidR="00A53718" w:rsidRDefault="00A87E1C">
      <w:pPr>
        <w:pStyle w:val="Tabladeilustraciones"/>
        <w:tabs>
          <w:tab w:val="right" w:leader="dot" w:pos="9019"/>
        </w:tabs>
        <w:rPr>
          <w:rFonts w:asciiTheme="minorHAnsi" w:eastAsiaTheme="minorEastAsia" w:hAnsiTheme="minorHAnsi" w:cstheme="minorBidi"/>
          <w:noProof/>
          <w:color w:val="auto"/>
        </w:rPr>
      </w:pPr>
      <w:hyperlink r:id="rId39" w:anchor="_Toc504154010" w:history="1">
        <w:r w:rsidR="00A53718" w:rsidRPr="00B57DBA">
          <w:rPr>
            <w:rStyle w:val="Hipervnculo"/>
            <w:noProof/>
          </w:rPr>
          <w:t>Ilustración 58 - Sensor de Temperatura</w:t>
        </w:r>
        <w:r w:rsidR="00A53718">
          <w:rPr>
            <w:noProof/>
            <w:webHidden/>
          </w:rPr>
          <w:tab/>
        </w:r>
        <w:r w:rsidR="00A53718">
          <w:rPr>
            <w:noProof/>
            <w:webHidden/>
          </w:rPr>
          <w:fldChar w:fldCharType="begin"/>
        </w:r>
        <w:r w:rsidR="00A53718">
          <w:rPr>
            <w:noProof/>
            <w:webHidden/>
          </w:rPr>
          <w:instrText xml:space="preserve"> PAGEREF _Toc504154010 \h </w:instrText>
        </w:r>
        <w:r w:rsidR="00A53718">
          <w:rPr>
            <w:noProof/>
            <w:webHidden/>
          </w:rPr>
        </w:r>
        <w:r w:rsidR="00A53718">
          <w:rPr>
            <w:noProof/>
            <w:webHidden/>
          </w:rPr>
          <w:fldChar w:fldCharType="separate"/>
        </w:r>
        <w:r w:rsidR="00A53718">
          <w:rPr>
            <w:noProof/>
            <w:webHidden/>
          </w:rPr>
          <w:t>55</w:t>
        </w:r>
        <w:r w:rsidR="00A53718">
          <w:rPr>
            <w:noProof/>
            <w:webHidden/>
          </w:rPr>
          <w:fldChar w:fldCharType="end"/>
        </w:r>
      </w:hyperlink>
    </w:p>
    <w:p w14:paraId="0E5D41AA" w14:textId="48516EFB" w:rsidR="00A53718" w:rsidRDefault="00A87E1C">
      <w:pPr>
        <w:pStyle w:val="Tabladeilustraciones"/>
        <w:tabs>
          <w:tab w:val="right" w:leader="dot" w:pos="9019"/>
        </w:tabs>
        <w:rPr>
          <w:rFonts w:asciiTheme="minorHAnsi" w:eastAsiaTheme="minorEastAsia" w:hAnsiTheme="minorHAnsi" w:cstheme="minorBidi"/>
          <w:noProof/>
          <w:color w:val="auto"/>
        </w:rPr>
      </w:pPr>
      <w:hyperlink r:id="rId40" w:anchor="_Toc504154011" w:history="1">
        <w:r w:rsidR="00A53718" w:rsidRPr="00B57DBA">
          <w:rPr>
            <w:rStyle w:val="Hipervnculo"/>
            <w:noProof/>
          </w:rPr>
          <w:t>Ilustración 59 - MQ7 CO</w:t>
        </w:r>
        <w:r w:rsidR="00A53718">
          <w:rPr>
            <w:noProof/>
            <w:webHidden/>
          </w:rPr>
          <w:tab/>
        </w:r>
        <w:r w:rsidR="00A53718">
          <w:rPr>
            <w:noProof/>
            <w:webHidden/>
          </w:rPr>
          <w:fldChar w:fldCharType="begin"/>
        </w:r>
        <w:r w:rsidR="00A53718">
          <w:rPr>
            <w:noProof/>
            <w:webHidden/>
          </w:rPr>
          <w:instrText xml:space="preserve"> PAGEREF _Toc504154011 \h </w:instrText>
        </w:r>
        <w:r w:rsidR="00A53718">
          <w:rPr>
            <w:noProof/>
            <w:webHidden/>
          </w:rPr>
        </w:r>
        <w:r w:rsidR="00A53718">
          <w:rPr>
            <w:noProof/>
            <w:webHidden/>
          </w:rPr>
          <w:fldChar w:fldCharType="separate"/>
        </w:r>
        <w:r w:rsidR="00A53718">
          <w:rPr>
            <w:noProof/>
            <w:webHidden/>
          </w:rPr>
          <w:t>55</w:t>
        </w:r>
        <w:r w:rsidR="00A53718">
          <w:rPr>
            <w:noProof/>
            <w:webHidden/>
          </w:rPr>
          <w:fldChar w:fldCharType="end"/>
        </w:r>
      </w:hyperlink>
    </w:p>
    <w:p w14:paraId="2AACBD6C" w14:textId="25A3313A" w:rsidR="00A53718" w:rsidRDefault="00A87E1C">
      <w:pPr>
        <w:pStyle w:val="Tabladeilustraciones"/>
        <w:tabs>
          <w:tab w:val="right" w:leader="dot" w:pos="9019"/>
        </w:tabs>
        <w:rPr>
          <w:rFonts w:asciiTheme="minorHAnsi" w:eastAsiaTheme="minorEastAsia" w:hAnsiTheme="minorHAnsi" w:cstheme="minorBidi"/>
          <w:noProof/>
          <w:color w:val="auto"/>
        </w:rPr>
      </w:pPr>
      <w:hyperlink r:id="rId41" w:anchor="_Toc504154012" w:history="1">
        <w:r w:rsidR="00A53718" w:rsidRPr="00B57DBA">
          <w:rPr>
            <w:rStyle w:val="Hipervnculo"/>
            <w:noProof/>
          </w:rPr>
          <w:t>Ilustración 60 - GPS</w:t>
        </w:r>
        <w:r w:rsidR="00A53718">
          <w:rPr>
            <w:noProof/>
            <w:webHidden/>
          </w:rPr>
          <w:tab/>
        </w:r>
        <w:r w:rsidR="00A53718">
          <w:rPr>
            <w:noProof/>
            <w:webHidden/>
          </w:rPr>
          <w:fldChar w:fldCharType="begin"/>
        </w:r>
        <w:r w:rsidR="00A53718">
          <w:rPr>
            <w:noProof/>
            <w:webHidden/>
          </w:rPr>
          <w:instrText xml:space="preserve"> PAGEREF _Toc504154012 \h </w:instrText>
        </w:r>
        <w:r w:rsidR="00A53718">
          <w:rPr>
            <w:noProof/>
            <w:webHidden/>
          </w:rPr>
        </w:r>
        <w:r w:rsidR="00A53718">
          <w:rPr>
            <w:noProof/>
            <w:webHidden/>
          </w:rPr>
          <w:fldChar w:fldCharType="separate"/>
        </w:r>
        <w:r w:rsidR="00A53718">
          <w:rPr>
            <w:noProof/>
            <w:webHidden/>
          </w:rPr>
          <w:t>55</w:t>
        </w:r>
        <w:r w:rsidR="00A53718">
          <w:rPr>
            <w:noProof/>
            <w:webHidden/>
          </w:rPr>
          <w:fldChar w:fldCharType="end"/>
        </w:r>
      </w:hyperlink>
    </w:p>
    <w:p w14:paraId="3FEBA795" w14:textId="36C7B26A" w:rsidR="00A53718" w:rsidRDefault="00A87E1C">
      <w:pPr>
        <w:pStyle w:val="Tabladeilustraciones"/>
        <w:tabs>
          <w:tab w:val="right" w:leader="dot" w:pos="9019"/>
        </w:tabs>
        <w:rPr>
          <w:rFonts w:asciiTheme="minorHAnsi" w:eastAsiaTheme="minorEastAsia" w:hAnsiTheme="minorHAnsi" w:cstheme="minorBidi"/>
          <w:noProof/>
          <w:color w:val="auto"/>
        </w:rPr>
      </w:pPr>
      <w:hyperlink r:id="rId42" w:anchor="_Toc504154013" w:history="1">
        <w:r w:rsidR="00A53718" w:rsidRPr="00B57DBA">
          <w:rPr>
            <w:rStyle w:val="Hipervnculo"/>
            <w:noProof/>
          </w:rPr>
          <w:t>Ilustración 61 - Cámara V2</w:t>
        </w:r>
        <w:r w:rsidR="00A53718">
          <w:rPr>
            <w:noProof/>
            <w:webHidden/>
          </w:rPr>
          <w:tab/>
        </w:r>
        <w:r w:rsidR="00A53718">
          <w:rPr>
            <w:noProof/>
            <w:webHidden/>
          </w:rPr>
          <w:fldChar w:fldCharType="begin"/>
        </w:r>
        <w:r w:rsidR="00A53718">
          <w:rPr>
            <w:noProof/>
            <w:webHidden/>
          </w:rPr>
          <w:instrText xml:space="preserve"> PAGEREF _Toc504154013 \h </w:instrText>
        </w:r>
        <w:r w:rsidR="00A53718">
          <w:rPr>
            <w:noProof/>
            <w:webHidden/>
          </w:rPr>
        </w:r>
        <w:r w:rsidR="00A53718">
          <w:rPr>
            <w:noProof/>
            <w:webHidden/>
          </w:rPr>
          <w:fldChar w:fldCharType="separate"/>
        </w:r>
        <w:r w:rsidR="00A53718">
          <w:rPr>
            <w:noProof/>
            <w:webHidden/>
          </w:rPr>
          <w:t>55</w:t>
        </w:r>
        <w:r w:rsidR="00A53718">
          <w:rPr>
            <w:noProof/>
            <w:webHidden/>
          </w:rPr>
          <w:fldChar w:fldCharType="end"/>
        </w:r>
      </w:hyperlink>
    </w:p>
    <w:p w14:paraId="4E88E6AE" w14:textId="3FEC9435" w:rsidR="00A53718" w:rsidRDefault="00A87E1C">
      <w:pPr>
        <w:pStyle w:val="Tabladeilustraciones"/>
        <w:tabs>
          <w:tab w:val="right" w:leader="dot" w:pos="9019"/>
        </w:tabs>
        <w:rPr>
          <w:rFonts w:asciiTheme="minorHAnsi" w:eastAsiaTheme="minorEastAsia" w:hAnsiTheme="minorHAnsi" w:cstheme="minorBidi"/>
          <w:noProof/>
          <w:color w:val="auto"/>
        </w:rPr>
      </w:pPr>
      <w:hyperlink r:id="rId43" w:anchor="_Toc504154014" w:history="1">
        <w:r w:rsidR="00A53718" w:rsidRPr="00B57DBA">
          <w:rPr>
            <w:rStyle w:val="Hipervnculo"/>
            <w:noProof/>
          </w:rPr>
          <w:t>Ilustración 62 - Panel Solar Power Bank</w:t>
        </w:r>
        <w:r w:rsidR="00A53718">
          <w:rPr>
            <w:noProof/>
            <w:webHidden/>
          </w:rPr>
          <w:tab/>
        </w:r>
        <w:r w:rsidR="00A53718">
          <w:rPr>
            <w:noProof/>
            <w:webHidden/>
          </w:rPr>
          <w:fldChar w:fldCharType="begin"/>
        </w:r>
        <w:r w:rsidR="00A53718">
          <w:rPr>
            <w:noProof/>
            <w:webHidden/>
          </w:rPr>
          <w:instrText xml:space="preserve"> PAGEREF _Toc504154014 \h </w:instrText>
        </w:r>
        <w:r w:rsidR="00A53718">
          <w:rPr>
            <w:noProof/>
            <w:webHidden/>
          </w:rPr>
        </w:r>
        <w:r w:rsidR="00A53718">
          <w:rPr>
            <w:noProof/>
            <w:webHidden/>
          </w:rPr>
          <w:fldChar w:fldCharType="separate"/>
        </w:r>
        <w:r w:rsidR="00A53718">
          <w:rPr>
            <w:noProof/>
            <w:webHidden/>
          </w:rPr>
          <w:t>56</w:t>
        </w:r>
        <w:r w:rsidR="00A53718">
          <w:rPr>
            <w:noProof/>
            <w:webHidden/>
          </w:rPr>
          <w:fldChar w:fldCharType="end"/>
        </w:r>
      </w:hyperlink>
    </w:p>
    <w:p w14:paraId="75067C19" w14:textId="04E08C3A" w:rsidR="00A53718" w:rsidRDefault="00A87E1C">
      <w:pPr>
        <w:pStyle w:val="Tabladeilustraciones"/>
        <w:tabs>
          <w:tab w:val="right" w:leader="dot" w:pos="9019"/>
        </w:tabs>
        <w:rPr>
          <w:rFonts w:asciiTheme="minorHAnsi" w:eastAsiaTheme="minorEastAsia" w:hAnsiTheme="minorHAnsi" w:cstheme="minorBidi"/>
          <w:noProof/>
          <w:color w:val="auto"/>
        </w:rPr>
      </w:pPr>
      <w:hyperlink r:id="rId44" w:anchor="_Toc504154015" w:history="1">
        <w:r w:rsidR="00A53718" w:rsidRPr="00B57DBA">
          <w:rPr>
            <w:rStyle w:val="Hipervnculo"/>
            <w:noProof/>
          </w:rPr>
          <w:t>Ilustración 65 - Diseño estructura nivel 3 con SketchUp</w:t>
        </w:r>
        <w:r w:rsidR="00A53718">
          <w:rPr>
            <w:noProof/>
            <w:webHidden/>
          </w:rPr>
          <w:tab/>
        </w:r>
        <w:r w:rsidR="00A53718">
          <w:rPr>
            <w:noProof/>
            <w:webHidden/>
          </w:rPr>
          <w:fldChar w:fldCharType="begin"/>
        </w:r>
        <w:r w:rsidR="00A53718">
          <w:rPr>
            <w:noProof/>
            <w:webHidden/>
          </w:rPr>
          <w:instrText xml:space="preserve"> PAGEREF _Toc504154015 \h </w:instrText>
        </w:r>
        <w:r w:rsidR="00A53718">
          <w:rPr>
            <w:noProof/>
            <w:webHidden/>
          </w:rPr>
        </w:r>
        <w:r w:rsidR="00A53718">
          <w:rPr>
            <w:noProof/>
            <w:webHidden/>
          </w:rPr>
          <w:fldChar w:fldCharType="separate"/>
        </w:r>
        <w:r w:rsidR="00A53718">
          <w:rPr>
            <w:noProof/>
            <w:webHidden/>
          </w:rPr>
          <w:t>56</w:t>
        </w:r>
        <w:r w:rsidR="00A53718">
          <w:rPr>
            <w:noProof/>
            <w:webHidden/>
          </w:rPr>
          <w:fldChar w:fldCharType="end"/>
        </w:r>
      </w:hyperlink>
    </w:p>
    <w:p w14:paraId="14D3B196" w14:textId="18A67D23" w:rsidR="00A53718" w:rsidRDefault="00A87E1C">
      <w:pPr>
        <w:pStyle w:val="Tabladeilustraciones"/>
        <w:tabs>
          <w:tab w:val="right" w:leader="dot" w:pos="9019"/>
        </w:tabs>
        <w:rPr>
          <w:rFonts w:asciiTheme="minorHAnsi" w:eastAsiaTheme="minorEastAsia" w:hAnsiTheme="minorHAnsi" w:cstheme="minorBidi"/>
          <w:noProof/>
          <w:color w:val="auto"/>
        </w:rPr>
      </w:pPr>
      <w:hyperlink r:id="rId45" w:anchor="_Toc504154016" w:history="1">
        <w:r w:rsidR="00A53718" w:rsidRPr="00B57DBA">
          <w:rPr>
            <w:rStyle w:val="Hipervnculo"/>
            <w:noProof/>
          </w:rPr>
          <w:t>Ilustración 66 - Diseño estructura nivel 4 con SketchUp</w:t>
        </w:r>
        <w:r w:rsidR="00A53718">
          <w:rPr>
            <w:noProof/>
            <w:webHidden/>
          </w:rPr>
          <w:tab/>
        </w:r>
        <w:r w:rsidR="00A53718">
          <w:rPr>
            <w:noProof/>
            <w:webHidden/>
          </w:rPr>
          <w:fldChar w:fldCharType="begin"/>
        </w:r>
        <w:r w:rsidR="00A53718">
          <w:rPr>
            <w:noProof/>
            <w:webHidden/>
          </w:rPr>
          <w:instrText xml:space="preserve"> PAGEREF _Toc504154016 \h </w:instrText>
        </w:r>
        <w:r w:rsidR="00A53718">
          <w:rPr>
            <w:noProof/>
            <w:webHidden/>
          </w:rPr>
        </w:r>
        <w:r w:rsidR="00A53718">
          <w:rPr>
            <w:noProof/>
            <w:webHidden/>
          </w:rPr>
          <w:fldChar w:fldCharType="separate"/>
        </w:r>
        <w:r w:rsidR="00A53718">
          <w:rPr>
            <w:noProof/>
            <w:webHidden/>
          </w:rPr>
          <w:t>56</w:t>
        </w:r>
        <w:r w:rsidR="00A53718">
          <w:rPr>
            <w:noProof/>
            <w:webHidden/>
          </w:rPr>
          <w:fldChar w:fldCharType="end"/>
        </w:r>
      </w:hyperlink>
    </w:p>
    <w:p w14:paraId="18508D8E" w14:textId="7D3A88A8" w:rsidR="00A53718" w:rsidRDefault="00A87E1C">
      <w:pPr>
        <w:pStyle w:val="Tabladeilustraciones"/>
        <w:tabs>
          <w:tab w:val="right" w:leader="dot" w:pos="9019"/>
        </w:tabs>
        <w:rPr>
          <w:rFonts w:asciiTheme="minorHAnsi" w:eastAsiaTheme="minorEastAsia" w:hAnsiTheme="minorHAnsi" w:cstheme="minorBidi"/>
          <w:noProof/>
          <w:color w:val="auto"/>
        </w:rPr>
      </w:pPr>
      <w:hyperlink r:id="rId46" w:anchor="_Toc504154017" w:history="1">
        <w:r w:rsidR="00A53718" w:rsidRPr="00B57DBA">
          <w:rPr>
            <w:rStyle w:val="Hipervnculo"/>
            <w:noProof/>
          </w:rPr>
          <w:t>Ilustración 63 - Diseño estructura nivel 1 con SketchUp</w:t>
        </w:r>
        <w:r w:rsidR="00A53718">
          <w:rPr>
            <w:noProof/>
            <w:webHidden/>
          </w:rPr>
          <w:tab/>
        </w:r>
        <w:r w:rsidR="00A53718">
          <w:rPr>
            <w:noProof/>
            <w:webHidden/>
          </w:rPr>
          <w:fldChar w:fldCharType="begin"/>
        </w:r>
        <w:r w:rsidR="00A53718">
          <w:rPr>
            <w:noProof/>
            <w:webHidden/>
          </w:rPr>
          <w:instrText xml:space="preserve"> PAGEREF _Toc504154017 \h </w:instrText>
        </w:r>
        <w:r w:rsidR="00A53718">
          <w:rPr>
            <w:noProof/>
            <w:webHidden/>
          </w:rPr>
        </w:r>
        <w:r w:rsidR="00A53718">
          <w:rPr>
            <w:noProof/>
            <w:webHidden/>
          </w:rPr>
          <w:fldChar w:fldCharType="separate"/>
        </w:r>
        <w:r w:rsidR="00A53718">
          <w:rPr>
            <w:noProof/>
            <w:webHidden/>
          </w:rPr>
          <w:t>56</w:t>
        </w:r>
        <w:r w:rsidR="00A53718">
          <w:rPr>
            <w:noProof/>
            <w:webHidden/>
          </w:rPr>
          <w:fldChar w:fldCharType="end"/>
        </w:r>
      </w:hyperlink>
    </w:p>
    <w:p w14:paraId="65532DB1" w14:textId="41D1DFE0" w:rsidR="00A53718" w:rsidRDefault="00A87E1C">
      <w:pPr>
        <w:pStyle w:val="Tabladeilustraciones"/>
        <w:tabs>
          <w:tab w:val="right" w:leader="dot" w:pos="9019"/>
        </w:tabs>
        <w:rPr>
          <w:rFonts w:asciiTheme="minorHAnsi" w:eastAsiaTheme="minorEastAsia" w:hAnsiTheme="minorHAnsi" w:cstheme="minorBidi"/>
          <w:noProof/>
          <w:color w:val="auto"/>
        </w:rPr>
      </w:pPr>
      <w:hyperlink r:id="rId47" w:anchor="_Toc504154018" w:history="1">
        <w:r w:rsidR="00A53718" w:rsidRPr="00B57DBA">
          <w:rPr>
            <w:rStyle w:val="Hipervnculo"/>
            <w:noProof/>
          </w:rPr>
          <w:t>Ilustración 64 - Diseño estructura nivel 2 con SketchUp</w:t>
        </w:r>
        <w:r w:rsidR="00A53718">
          <w:rPr>
            <w:noProof/>
            <w:webHidden/>
          </w:rPr>
          <w:tab/>
        </w:r>
        <w:r w:rsidR="00A53718">
          <w:rPr>
            <w:noProof/>
            <w:webHidden/>
          </w:rPr>
          <w:fldChar w:fldCharType="begin"/>
        </w:r>
        <w:r w:rsidR="00A53718">
          <w:rPr>
            <w:noProof/>
            <w:webHidden/>
          </w:rPr>
          <w:instrText xml:space="preserve"> PAGEREF _Toc504154018 \h </w:instrText>
        </w:r>
        <w:r w:rsidR="00A53718">
          <w:rPr>
            <w:noProof/>
            <w:webHidden/>
          </w:rPr>
        </w:r>
        <w:r w:rsidR="00A53718">
          <w:rPr>
            <w:noProof/>
            <w:webHidden/>
          </w:rPr>
          <w:fldChar w:fldCharType="separate"/>
        </w:r>
        <w:r w:rsidR="00A53718">
          <w:rPr>
            <w:noProof/>
            <w:webHidden/>
          </w:rPr>
          <w:t>56</w:t>
        </w:r>
        <w:r w:rsidR="00A53718">
          <w:rPr>
            <w:noProof/>
            <w:webHidden/>
          </w:rPr>
          <w:fldChar w:fldCharType="end"/>
        </w:r>
      </w:hyperlink>
    </w:p>
    <w:p w14:paraId="430CC67A" w14:textId="65315EE1" w:rsidR="00A53718" w:rsidRDefault="00A87E1C">
      <w:pPr>
        <w:pStyle w:val="Tabladeilustraciones"/>
        <w:tabs>
          <w:tab w:val="right" w:leader="dot" w:pos="9019"/>
        </w:tabs>
        <w:rPr>
          <w:rFonts w:asciiTheme="minorHAnsi" w:eastAsiaTheme="minorEastAsia" w:hAnsiTheme="minorHAnsi" w:cstheme="minorBidi"/>
          <w:noProof/>
          <w:color w:val="auto"/>
        </w:rPr>
      </w:pPr>
      <w:hyperlink r:id="rId48" w:anchor="_Toc504154019" w:history="1">
        <w:r w:rsidR="00A53718" w:rsidRPr="00B57DBA">
          <w:rPr>
            <w:rStyle w:val="Hipervnculo"/>
            <w:noProof/>
          </w:rPr>
          <w:t>Ilustración 67 - Impresión 3D del nivel 1</w:t>
        </w:r>
        <w:r w:rsidR="00A53718">
          <w:rPr>
            <w:noProof/>
            <w:webHidden/>
          </w:rPr>
          <w:tab/>
        </w:r>
        <w:r w:rsidR="00A53718">
          <w:rPr>
            <w:noProof/>
            <w:webHidden/>
          </w:rPr>
          <w:fldChar w:fldCharType="begin"/>
        </w:r>
        <w:r w:rsidR="00A53718">
          <w:rPr>
            <w:noProof/>
            <w:webHidden/>
          </w:rPr>
          <w:instrText xml:space="preserve"> PAGEREF _Toc504154019 \h </w:instrText>
        </w:r>
        <w:r w:rsidR="00A53718">
          <w:rPr>
            <w:noProof/>
            <w:webHidden/>
          </w:rPr>
        </w:r>
        <w:r w:rsidR="00A53718">
          <w:rPr>
            <w:noProof/>
            <w:webHidden/>
          </w:rPr>
          <w:fldChar w:fldCharType="separate"/>
        </w:r>
        <w:r w:rsidR="00A53718">
          <w:rPr>
            <w:noProof/>
            <w:webHidden/>
          </w:rPr>
          <w:t>57</w:t>
        </w:r>
        <w:r w:rsidR="00A53718">
          <w:rPr>
            <w:noProof/>
            <w:webHidden/>
          </w:rPr>
          <w:fldChar w:fldCharType="end"/>
        </w:r>
      </w:hyperlink>
    </w:p>
    <w:p w14:paraId="5C2714BB" w14:textId="33D7A695" w:rsidR="00A53718" w:rsidRDefault="00A87E1C">
      <w:pPr>
        <w:pStyle w:val="Tabladeilustraciones"/>
        <w:tabs>
          <w:tab w:val="right" w:leader="dot" w:pos="9019"/>
        </w:tabs>
        <w:rPr>
          <w:rFonts w:asciiTheme="minorHAnsi" w:eastAsiaTheme="minorEastAsia" w:hAnsiTheme="minorHAnsi" w:cstheme="minorBidi"/>
          <w:noProof/>
          <w:color w:val="auto"/>
        </w:rPr>
      </w:pPr>
      <w:hyperlink r:id="rId49" w:anchor="_Toc504154020" w:history="1">
        <w:r w:rsidR="00A53718" w:rsidRPr="00B57DBA">
          <w:rPr>
            <w:rStyle w:val="Hipervnculo"/>
            <w:noProof/>
          </w:rPr>
          <w:t>Ilustración 68 - Nivel 2 descubierto</w:t>
        </w:r>
        <w:r w:rsidR="00A53718">
          <w:rPr>
            <w:noProof/>
            <w:webHidden/>
          </w:rPr>
          <w:tab/>
        </w:r>
        <w:r w:rsidR="00A53718">
          <w:rPr>
            <w:noProof/>
            <w:webHidden/>
          </w:rPr>
          <w:fldChar w:fldCharType="begin"/>
        </w:r>
        <w:r w:rsidR="00A53718">
          <w:rPr>
            <w:noProof/>
            <w:webHidden/>
          </w:rPr>
          <w:instrText xml:space="preserve"> PAGEREF _Toc504154020 \h </w:instrText>
        </w:r>
        <w:r w:rsidR="00A53718">
          <w:rPr>
            <w:noProof/>
            <w:webHidden/>
          </w:rPr>
        </w:r>
        <w:r w:rsidR="00A53718">
          <w:rPr>
            <w:noProof/>
            <w:webHidden/>
          </w:rPr>
          <w:fldChar w:fldCharType="separate"/>
        </w:r>
        <w:r w:rsidR="00A53718">
          <w:rPr>
            <w:noProof/>
            <w:webHidden/>
          </w:rPr>
          <w:t>57</w:t>
        </w:r>
        <w:r w:rsidR="00A53718">
          <w:rPr>
            <w:noProof/>
            <w:webHidden/>
          </w:rPr>
          <w:fldChar w:fldCharType="end"/>
        </w:r>
      </w:hyperlink>
    </w:p>
    <w:p w14:paraId="62531EAD" w14:textId="5BDD4926" w:rsidR="00A53718" w:rsidRDefault="00A87E1C">
      <w:pPr>
        <w:pStyle w:val="Tabladeilustraciones"/>
        <w:tabs>
          <w:tab w:val="right" w:leader="dot" w:pos="9019"/>
        </w:tabs>
        <w:rPr>
          <w:rFonts w:asciiTheme="minorHAnsi" w:eastAsiaTheme="minorEastAsia" w:hAnsiTheme="minorHAnsi" w:cstheme="minorBidi"/>
          <w:noProof/>
          <w:color w:val="auto"/>
        </w:rPr>
      </w:pPr>
      <w:hyperlink r:id="rId50" w:anchor="_Toc504154021" w:history="1">
        <w:r w:rsidR="00A53718" w:rsidRPr="00B57DBA">
          <w:rPr>
            <w:rStyle w:val="Hipervnculo"/>
            <w:noProof/>
          </w:rPr>
          <w:t>Ilustración 69 - RM Vista Lateral</w:t>
        </w:r>
        <w:r w:rsidR="00A53718">
          <w:rPr>
            <w:noProof/>
            <w:webHidden/>
          </w:rPr>
          <w:tab/>
        </w:r>
        <w:r w:rsidR="00A53718">
          <w:rPr>
            <w:noProof/>
            <w:webHidden/>
          </w:rPr>
          <w:fldChar w:fldCharType="begin"/>
        </w:r>
        <w:r w:rsidR="00A53718">
          <w:rPr>
            <w:noProof/>
            <w:webHidden/>
          </w:rPr>
          <w:instrText xml:space="preserve"> PAGEREF _Toc504154021 \h </w:instrText>
        </w:r>
        <w:r w:rsidR="00A53718">
          <w:rPr>
            <w:noProof/>
            <w:webHidden/>
          </w:rPr>
        </w:r>
        <w:r w:rsidR="00A53718">
          <w:rPr>
            <w:noProof/>
            <w:webHidden/>
          </w:rPr>
          <w:fldChar w:fldCharType="separate"/>
        </w:r>
        <w:r w:rsidR="00A53718">
          <w:rPr>
            <w:noProof/>
            <w:webHidden/>
          </w:rPr>
          <w:t>58</w:t>
        </w:r>
        <w:r w:rsidR="00A53718">
          <w:rPr>
            <w:noProof/>
            <w:webHidden/>
          </w:rPr>
          <w:fldChar w:fldCharType="end"/>
        </w:r>
      </w:hyperlink>
    </w:p>
    <w:p w14:paraId="29CCBD66" w14:textId="0DFE99AC" w:rsidR="00A53718" w:rsidRDefault="00A87E1C">
      <w:pPr>
        <w:pStyle w:val="Tabladeilustraciones"/>
        <w:tabs>
          <w:tab w:val="right" w:leader="dot" w:pos="9019"/>
        </w:tabs>
        <w:rPr>
          <w:rFonts w:asciiTheme="minorHAnsi" w:eastAsiaTheme="minorEastAsia" w:hAnsiTheme="minorHAnsi" w:cstheme="minorBidi"/>
          <w:noProof/>
          <w:color w:val="auto"/>
        </w:rPr>
      </w:pPr>
      <w:hyperlink w:anchor="_Toc504154022" w:history="1">
        <w:r w:rsidR="00A53718" w:rsidRPr="00B57DBA">
          <w:rPr>
            <w:rStyle w:val="Hipervnculo"/>
            <w:noProof/>
          </w:rPr>
          <w:t>Ilustración 70 - Esquema general del SAR</w:t>
        </w:r>
        <w:r w:rsidR="00A53718">
          <w:rPr>
            <w:noProof/>
            <w:webHidden/>
          </w:rPr>
          <w:tab/>
        </w:r>
        <w:r w:rsidR="00A53718">
          <w:rPr>
            <w:noProof/>
            <w:webHidden/>
          </w:rPr>
          <w:fldChar w:fldCharType="begin"/>
        </w:r>
        <w:r w:rsidR="00A53718">
          <w:rPr>
            <w:noProof/>
            <w:webHidden/>
          </w:rPr>
          <w:instrText xml:space="preserve"> PAGEREF _Toc504154022 \h </w:instrText>
        </w:r>
        <w:r w:rsidR="00A53718">
          <w:rPr>
            <w:noProof/>
            <w:webHidden/>
          </w:rPr>
        </w:r>
        <w:r w:rsidR="00A53718">
          <w:rPr>
            <w:noProof/>
            <w:webHidden/>
          </w:rPr>
          <w:fldChar w:fldCharType="separate"/>
        </w:r>
        <w:r w:rsidR="00A53718">
          <w:rPr>
            <w:noProof/>
            <w:webHidden/>
          </w:rPr>
          <w:t>59</w:t>
        </w:r>
        <w:r w:rsidR="00A53718">
          <w:rPr>
            <w:noProof/>
            <w:webHidden/>
          </w:rPr>
          <w:fldChar w:fldCharType="end"/>
        </w:r>
      </w:hyperlink>
    </w:p>
    <w:p w14:paraId="2E8AB0C5" w14:textId="1A8A3E2F" w:rsidR="00A53718" w:rsidRDefault="00A87E1C">
      <w:pPr>
        <w:pStyle w:val="Tabladeilustraciones"/>
        <w:tabs>
          <w:tab w:val="right" w:leader="dot" w:pos="9019"/>
        </w:tabs>
        <w:rPr>
          <w:rFonts w:asciiTheme="minorHAnsi" w:eastAsiaTheme="minorEastAsia" w:hAnsiTheme="minorHAnsi" w:cstheme="minorBidi"/>
          <w:noProof/>
          <w:color w:val="auto"/>
        </w:rPr>
      </w:pPr>
      <w:hyperlink r:id="rId51" w:anchor="_Toc504154023" w:history="1">
        <w:r w:rsidR="00A53718" w:rsidRPr="00B57DBA">
          <w:rPr>
            <w:rStyle w:val="Hipervnculo"/>
            <w:noProof/>
          </w:rPr>
          <w:t>Ilustración 71 - Logo PM2</w:t>
        </w:r>
        <w:r w:rsidR="00A53718">
          <w:rPr>
            <w:noProof/>
            <w:webHidden/>
          </w:rPr>
          <w:tab/>
        </w:r>
        <w:r w:rsidR="00A53718">
          <w:rPr>
            <w:noProof/>
            <w:webHidden/>
          </w:rPr>
          <w:fldChar w:fldCharType="begin"/>
        </w:r>
        <w:r w:rsidR="00A53718">
          <w:rPr>
            <w:noProof/>
            <w:webHidden/>
          </w:rPr>
          <w:instrText xml:space="preserve"> PAGEREF _Toc504154023 \h </w:instrText>
        </w:r>
        <w:r w:rsidR="00A53718">
          <w:rPr>
            <w:noProof/>
            <w:webHidden/>
          </w:rPr>
        </w:r>
        <w:r w:rsidR="00A53718">
          <w:rPr>
            <w:noProof/>
            <w:webHidden/>
          </w:rPr>
          <w:fldChar w:fldCharType="separate"/>
        </w:r>
        <w:r w:rsidR="00A53718">
          <w:rPr>
            <w:noProof/>
            <w:webHidden/>
          </w:rPr>
          <w:t>59</w:t>
        </w:r>
        <w:r w:rsidR="00A53718">
          <w:rPr>
            <w:noProof/>
            <w:webHidden/>
          </w:rPr>
          <w:fldChar w:fldCharType="end"/>
        </w:r>
      </w:hyperlink>
    </w:p>
    <w:p w14:paraId="19AC50AF" w14:textId="38E4F5D5" w:rsidR="00A53718" w:rsidRDefault="00A87E1C">
      <w:pPr>
        <w:pStyle w:val="Tabladeilustraciones"/>
        <w:tabs>
          <w:tab w:val="right" w:leader="dot" w:pos="9019"/>
        </w:tabs>
        <w:rPr>
          <w:rFonts w:asciiTheme="minorHAnsi" w:eastAsiaTheme="minorEastAsia" w:hAnsiTheme="minorHAnsi" w:cstheme="minorBidi"/>
          <w:noProof/>
          <w:color w:val="auto"/>
        </w:rPr>
      </w:pPr>
      <w:hyperlink w:anchor="_Toc504154024" w:history="1">
        <w:r w:rsidR="00A53718" w:rsidRPr="00B57DBA">
          <w:rPr>
            <w:rStyle w:val="Hipervnculo"/>
            <w:noProof/>
          </w:rPr>
          <w:t>Ilustración 72 - Arquitectura lógica del SAR</w:t>
        </w:r>
        <w:r w:rsidR="00A53718">
          <w:rPr>
            <w:noProof/>
            <w:webHidden/>
          </w:rPr>
          <w:tab/>
        </w:r>
        <w:r w:rsidR="00A53718">
          <w:rPr>
            <w:noProof/>
            <w:webHidden/>
          </w:rPr>
          <w:fldChar w:fldCharType="begin"/>
        </w:r>
        <w:r w:rsidR="00A53718">
          <w:rPr>
            <w:noProof/>
            <w:webHidden/>
          </w:rPr>
          <w:instrText xml:space="preserve"> PAGEREF _Toc504154024 \h </w:instrText>
        </w:r>
        <w:r w:rsidR="00A53718">
          <w:rPr>
            <w:noProof/>
            <w:webHidden/>
          </w:rPr>
        </w:r>
        <w:r w:rsidR="00A53718">
          <w:rPr>
            <w:noProof/>
            <w:webHidden/>
          </w:rPr>
          <w:fldChar w:fldCharType="separate"/>
        </w:r>
        <w:r w:rsidR="00A53718">
          <w:rPr>
            <w:noProof/>
            <w:webHidden/>
          </w:rPr>
          <w:t>60</w:t>
        </w:r>
        <w:r w:rsidR="00A53718">
          <w:rPr>
            <w:noProof/>
            <w:webHidden/>
          </w:rPr>
          <w:fldChar w:fldCharType="end"/>
        </w:r>
      </w:hyperlink>
    </w:p>
    <w:p w14:paraId="029FF842" w14:textId="5290546D" w:rsidR="00A53718" w:rsidRDefault="00A87E1C">
      <w:pPr>
        <w:pStyle w:val="Tabladeilustraciones"/>
        <w:tabs>
          <w:tab w:val="right" w:leader="dot" w:pos="9019"/>
        </w:tabs>
        <w:rPr>
          <w:rFonts w:asciiTheme="minorHAnsi" w:eastAsiaTheme="minorEastAsia" w:hAnsiTheme="minorHAnsi" w:cstheme="minorBidi"/>
          <w:noProof/>
          <w:color w:val="auto"/>
        </w:rPr>
      </w:pPr>
      <w:hyperlink w:anchor="_Toc504154025" w:history="1">
        <w:r w:rsidR="00A53718" w:rsidRPr="00B57DBA">
          <w:rPr>
            <w:rStyle w:val="Hipervnculo"/>
            <w:noProof/>
          </w:rPr>
          <w:t>Ilustración 73 - Aplicación Web</w:t>
        </w:r>
        <w:r w:rsidR="00A53718">
          <w:rPr>
            <w:noProof/>
            <w:webHidden/>
          </w:rPr>
          <w:tab/>
        </w:r>
        <w:r w:rsidR="00A53718">
          <w:rPr>
            <w:noProof/>
            <w:webHidden/>
          </w:rPr>
          <w:fldChar w:fldCharType="begin"/>
        </w:r>
        <w:r w:rsidR="00A53718">
          <w:rPr>
            <w:noProof/>
            <w:webHidden/>
          </w:rPr>
          <w:instrText xml:space="preserve"> PAGEREF _Toc504154025 \h </w:instrText>
        </w:r>
        <w:r w:rsidR="00A53718">
          <w:rPr>
            <w:noProof/>
            <w:webHidden/>
          </w:rPr>
        </w:r>
        <w:r w:rsidR="00A53718">
          <w:rPr>
            <w:noProof/>
            <w:webHidden/>
          </w:rPr>
          <w:fldChar w:fldCharType="separate"/>
        </w:r>
        <w:r w:rsidR="00A53718">
          <w:rPr>
            <w:noProof/>
            <w:webHidden/>
          </w:rPr>
          <w:t>61</w:t>
        </w:r>
        <w:r w:rsidR="00A53718">
          <w:rPr>
            <w:noProof/>
            <w:webHidden/>
          </w:rPr>
          <w:fldChar w:fldCharType="end"/>
        </w:r>
      </w:hyperlink>
    </w:p>
    <w:p w14:paraId="0D5260EF" w14:textId="44FE2BD2" w:rsidR="00CB0564" w:rsidRDefault="00DB1DBD">
      <w:pPr>
        <w:rPr>
          <w:b/>
          <w:color w:val="434343"/>
          <w:sz w:val="36"/>
          <w:szCs w:val="36"/>
        </w:rPr>
      </w:pPr>
      <w:r>
        <w:rPr>
          <w:sz w:val="36"/>
          <w:szCs w:val="36"/>
        </w:rPr>
        <w:fldChar w:fldCharType="end"/>
      </w:r>
      <w:r w:rsidR="00CB0564">
        <w:rPr>
          <w:sz w:val="36"/>
          <w:szCs w:val="36"/>
        </w:rPr>
        <w:br w:type="page"/>
      </w:r>
    </w:p>
    <w:p w14:paraId="4A2CD227" w14:textId="02A4F4DD" w:rsidR="0043221E" w:rsidRPr="0043221E" w:rsidRDefault="0043221E">
      <w:pPr>
        <w:pStyle w:val="Ttulo1"/>
        <w:rPr>
          <w:sz w:val="36"/>
          <w:szCs w:val="36"/>
        </w:rPr>
      </w:pPr>
      <w:bookmarkStart w:id="5" w:name="_Toc504153874"/>
      <w:r w:rsidRPr="0043221E">
        <w:rPr>
          <w:sz w:val="36"/>
          <w:szCs w:val="36"/>
        </w:rPr>
        <w:lastRenderedPageBreak/>
        <w:t>Capítulo 1 - Introducción</w:t>
      </w:r>
      <w:bookmarkEnd w:id="5"/>
    </w:p>
    <w:p w14:paraId="34870287" w14:textId="77777777" w:rsidR="0043221E" w:rsidRDefault="0043221E" w:rsidP="0043221E">
      <w:pPr>
        <w:pStyle w:val="Ttulo7"/>
        <w:rPr>
          <w:b/>
          <w:sz w:val="28"/>
          <w:szCs w:val="28"/>
        </w:rPr>
      </w:pPr>
    </w:p>
    <w:p w14:paraId="3A78BF26" w14:textId="77777777" w:rsidR="00830DFC" w:rsidRPr="006D653B" w:rsidRDefault="0043221E" w:rsidP="006D653B">
      <w:pPr>
        <w:pStyle w:val="Ttulo2"/>
        <w:rPr>
          <w:b/>
          <w:sz w:val="32"/>
          <w:szCs w:val="32"/>
        </w:rPr>
      </w:pPr>
      <w:bookmarkStart w:id="6" w:name="_Toc504153875"/>
      <w:r w:rsidRPr="006D653B">
        <w:rPr>
          <w:b/>
          <w:sz w:val="32"/>
          <w:szCs w:val="32"/>
        </w:rPr>
        <w:t xml:space="preserve">1.1 </w:t>
      </w:r>
      <w:r w:rsidR="00CF57F7" w:rsidRPr="006D653B">
        <w:rPr>
          <w:b/>
          <w:sz w:val="32"/>
          <w:szCs w:val="32"/>
        </w:rPr>
        <w:t>Objetivo</w:t>
      </w:r>
      <w:r w:rsidR="002333AE" w:rsidRPr="006D653B">
        <w:rPr>
          <w:b/>
          <w:sz w:val="32"/>
          <w:szCs w:val="32"/>
        </w:rPr>
        <w:t xml:space="preserve"> general</w:t>
      </w:r>
      <w:bookmarkEnd w:id="6"/>
    </w:p>
    <w:p w14:paraId="4549E0EF" w14:textId="77777777" w:rsidR="00830DFC" w:rsidRDefault="00830DFC"/>
    <w:p w14:paraId="3E46F948" w14:textId="77777777" w:rsidR="00830DFC" w:rsidRPr="006936B7" w:rsidRDefault="00A457C5">
      <w:pPr>
        <w:spacing w:line="276" w:lineRule="auto"/>
        <w:rPr>
          <w:sz w:val="24"/>
          <w:szCs w:val="24"/>
        </w:rPr>
      </w:pPr>
      <w:r w:rsidRPr="006936B7">
        <w:rPr>
          <w:rFonts w:ascii="Arial" w:eastAsia="Arial" w:hAnsi="Arial" w:cs="Arial"/>
          <w:sz w:val="24"/>
          <w:szCs w:val="24"/>
        </w:rPr>
        <w:t>Se pretende desarrollar un</w:t>
      </w:r>
      <w:r w:rsidR="00CF57F7" w:rsidRPr="006936B7">
        <w:rPr>
          <w:rFonts w:ascii="Arial" w:eastAsia="Arial" w:hAnsi="Arial" w:cs="Arial"/>
          <w:sz w:val="24"/>
          <w:szCs w:val="24"/>
        </w:rPr>
        <w:t xml:space="preserve"> prototipo de</w:t>
      </w:r>
      <w:r w:rsidR="003D2B3E">
        <w:rPr>
          <w:rFonts w:ascii="Arial" w:eastAsia="Arial" w:hAnsi="Arial" w:cs="Arial"/>
          <w:sz w:val="24"/>
          <w:szCs w:val="24"/>
        </w:rPr>
        <w:t xml:space="preserve"> un</w:t>
      </w:r>
      <w:r w:rsidR="00CF57F7" w:rsidRPr="006936B7">
        <w:rPr>
          <w:rFonts w:ascii="Arial" w:eastAsia="Arial" w:hAnsi="Arial" w:cs="Arial"/>
          <w:sz w:val="24"/>
          <w:szCs w:val="24"/>
        </w:rPr>
        <w:t xml:space="preserve"> Sistema Autónomo Robótico (SAR), gestionado por un software definido como agente inteligente (que responda al modelo basado en objetivos</w:t>
      </w:r>
      <w:r w:rsidR="00CF57F7" w:rsidRPr="006936B7">
        <w:rPr>
          <w:rFonts w:ascii="Arial" w:eastAsia="Arial" w:hAnsi="Arial" w:cs="Arial"/>
          <w:sz w:val="24"/>
          <w:szCs w:val="24"/>
          <w:vertAlign w:val="superscript"/>
        </w:rPr>
        <w:footnoteReference w:id="1"/>
      </w:r>
      <w:r w:rsidR="00CF57F7" w:rsidRPr="006936B7">
        <w:rPr>
          <w:rFonts w:ascii="Arial" w:eastAsia="Arial" w:hAnsi="Arial" w:cs="Arial"/>
          <w:sz w:val="24"/>
          <w:szCs w:val="24"/>
        </w:rPr>
        <w:t>)</w:t>
      </w:r>
      <w:r w:rsidR="00CF57F7" w:rsidRPr="006936B7">
        <w:rPr>
          <w:rFonts w:ascii="Arial" w:eastAsia="Arial" w:hAnsi="Arial" w:cs="Arial"/>
          <w:i/>
          <w:color w:val="FF0000"/>
          <w:sz w:val="24"/>
          <w:szCs w:val="24"/>
        </w:rPr>
        <w:t xml:space="preserve"> </w:t>
      </w:r>
      <w:r w:rsidR="00CF57F7" w:rsidRPr="006936B7">
        <w:rPr>
          <w:rFonts w:ascii="Arial" w:eastAsia="Arial" w:hAnsi="Arial" w:cs="Arial"/>
          <w:sz w:val="24"/>
          <w:szCs w:val="24"/>
        </w:rPr>
        <w:t>para la exploración y análisis del medio ambiente.</w:t>
      </w:r>
    </w:p>
    <w:p w14:paraId="43D60B6F" w14:textId="77777777" w:rsidR="0043221E" w:rsidRDefault="0043221E" w:rsidP="0043221E">
      <w:pPr>
        <w:pStyle w:val="Ttulo8"/>
        <w:rPr>
          <w:b/>
          <w:i/>
          <w:sz w:val="28"/>
          <w:szCs w:val="28"/>
        </w:rPr>
      </w:pPr>
    </w:p>
    <w:p w14:paraId="058177B8" w14:textId="77777777" w:rsidR="002333AE" w:rsidRPr="006D653B" w:rsidRDefault="00CE5C56" w:rsidP="006D653B">
      <w:pPr>
        <w:pStyle w:val="Ttulo3"/>
        <w:rPr>
          <w:b w:val="0"/>
          <w:sz w:val="28"/>
          <w:szCs w:val="28"/>
        </w:rPr>
      </w:pPr>
      <w:bookmarkStart w:id="7" w:name="_Toc504153876"/>
      <w:r w:rsidRPr="006D653B">
        <w:rPr>
          <w:b w:val="0"/>
          <w:sz w:val="28"/>
          <w:szCs w:val="28"/>
        </w:rPr>
        <w:t xml:space="preserve">1.1.1 </w:t>
      </w:r>
      <w:r w:rsidR="002333AE" w:rsidRPr="006D653B">
        <w:rPr>
          <w:b w:val="0"/>
          <w:sz w:val="28"/>
          <w:szCs w:val="28"/>
        </w:rPr>
        <w:t>Objetivos específicos</w:t>
      </w:r>
      <w:bookmarkEnd w:id="7"/>
    </w:p>
    <w:p w14:paraId="52DA91E1" w14:textId="77777777" w:rsidR="00FD5CB2" w:rsidRDefault="00FD5CB2" w:rsidP="00FD5CB2"/>
    <w:p w14:paraId="261B3BE2" w14:textId="77777777" w:rsidR="00FD5CB2" w:rsidRPr="00FD5CB2" w:rsidRDefault="00FD5CB2" w:rsidP="00FD5CB2"/>
    <w:p w14:paraId="7DD50A17" w14:textId="77777777" w:rsidR="002333AE" w:rsidRPr="002333AE"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Desarrollar una a</w:t>
      </w:r>
      <w:r w:rsidR="005777BC">
        <w:rPr>
          <w:rFonts w:ascii="Arial" w:eastAsia="Arial" w:hAnsi="Arial" w:cs="Arial"/>
          <w:sz w:val="24"/>
          <w:szCs w:val="24"/>
        </w:rPr>
        <w:t>plicación web</w:t>
      </w:r>
      <w:r w:rsidRPr="006936B7">
        <w:rPr>
          <w:rFonts w:ascii="Arial" w:eastAsia="Arial" w:hAnsi="Arial" w:cs="Arial"/>
          <w:sz w:val="24"/>
          <w:szCs w:val="24"/>
        </w:rPr>
        <w:t xml:space="preserve"> </w:t>
      </w:r>
      <w:r w:rsidR="005777BC">
        <w:rPr>
          <w:rFonts w:ascii="Arial" w:eastAsia="Arial" w:hAnsi="Arial" w:cs="Arial"/>
          <w:sz w:val="24"/>
          <w:szCs w:val="24"/>
        </w:rPr>
        <w:t>multi</w:t>
      </w:r>
      <w:r w:rsidRPr="006936B7">
        <w:rPr>
          <w:rFonts w:ascii="Arial" w:eastAsia="Arial" w:hAnsi="Arial" w:cs="Arial"/>
          <w:sz w:val="24"/>
          <w:szCs w:val="24"/>
        </w:rPr>
        <w:t>plataforma</w:t>
      </w:r>
      <w:r w:rsidR="005777BC">
        <w:rPr>
          <w:rFonts w:ascii="Arial" w:eastAsia="Arial" w:hAnsi="Arial" w:cs="Arial"/>
          <w:sz w:val="24"/>
          <w:szCs w:val="24"/>
        </w:rPr>
        <w:t xml:space="preserve"> </w:t>
      </w:r>
      <w:r w:rsidRPr="006936B7">
        <w:rPr>
          <w:rFonts w:ascii="Arial" w:eastAsia="Arial" w:hAnsi="Arial" w:cs="Arial"/>
          <w:sz w:val="24"/>
          <w:szCs w:val="24"/>
        </w:rPr>
        <w:t xml:space="preserve">que mediante comunicación inalámbrica permita el control del </w:t>
      </w:r>
      <w:r w:rsidR="005777BC">
        <w:rPr>
          <w:rFonts w:ascii="Arial" w:eastAsia="Arial" w:hAnsi="Arial" w:cs="Arial"/>
          <w:sz w:val="24"/>
          <w:szCs w:val="24"/>
        </w:rPr>
        <w:t>Robot móvil</w:t>
      </w:r>
      <w:r w:rsidRPr="006936B7">
        <w:rPr>
          <w:rFonts w:ascii="Arial" w:eastAsia="Arial" w:hAnsi="Arial" w:cs="Arial"/>
          <w:sz w:val="24"/>
          <w:szCs w:val="24"/>
        </w:rPr>
        <w:t>.</w:t>
      </w:r>
    </w:p>
    <w:p w14:paraId="70F10F03" w14:textId="77777777" w:rsidR="002333AE" w:rsidRPr="006936B7"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 xml:space="preserve">Ensamblar un robot móvil integrando </w:t>
      </w:r>
      <w:r w:rsidR="005777BC">
        <w:rPr>
          <w:rFonts w:ascii="Arial" w:eastAsia="Arial" w:hAnsi="Arial" w:cs="Arial"/>
          <w:sz w:val="24"/>
          <w:szCs w:val="24"/>
        </w:rPr>
        <w:t xml:space="preserve">las </w:t>
      </w:r>
      <w:r w:rsidRPr="006936B7">
        <w:rPr>
          <w:rFonts w:ascii="Arial" w:eastAsia="Arial" w:hAnsi="Arial" w:cs="Arial"/>
          <w:sz w:val="24"/>
          <w:szCs w:val="24"/>
        </w:rPr>
        <w:t>plataforma</w:t>
      </w:r>
      <w:r w:rsidR="005777BC">
        <w:rPr>
          <w:rFonts w:ascii="Arial" w:eastAsia="Arial" w:hAnsi="Arial" w:cs="Arial"/>
          <w:sz w:val="24"/>
          <w:szCs w:val="24"/>
        </w:rPr>
        <w:t>s</w:t>
      </w:r>
      <w:r w:rsidRPr="006936B7">
        <w:rPr>
          <w:rFonts w:ascii="Arial" w:eastAsia="Arial" w:hAnsi="Arial" w:cs="Arial"/>
          <w:sz w:val="24"/>
          <w:szCs w:val="24"/>
        </w:rPr>
        <w:t xml:space="preserve"> Arduino</w:t>
      </w:r>
      <w:r w:rsidR="005777BC">
        <w:rPr>
          <w:rFonts w:ascii="Arial" w:eastAsia="Arial" w:hAnsi="Arial" w:cs="Arial"/>
          <w:sz w:val="24"/>
          <w:szCs w:val="24"/>
        </w:rPr>
        <w:t xml:space="preserve"> y Raspberry Pi</w:t>
      </w:r>
      <w:r w:rsidRPr="006936B7">
        <w:rPr>
          <w:rFonts w:ascii="Arial" w:eastAsia="Arial" w:hAnsi="Arial" w:cs="Arial"/>
          <w:sz w:val="24"/>
          <w:szCs w:val="24"/>
        </w:rPr>
        <w:t xml:space="preserve"> con diversos módulos y software.</w:t>
      </w:r>
    </w:p>
    <w:p w14:paraId="6AD9CD44" w14:textId="77777777" w:rsidR="002333AE" w:rsidRPr="002333AE" w:rsidRDefault="002333AE" w:rsidP="002333AE">
      <w:pPr>
        <w:numPr>
          <w:ilvl w:val="0"/>
          <w:numId w:val="1"/>
        </w:numPr>
        <w:spacing w:line="276" w:lineRule="auto"/>
        <w:ind w:hanging="360"/>
        <w:contextualSpacing/>
        <w:rPr>
          <w:rFonts w:ascii="Arial" w:eastAsia="Arial" w:hAnsi="Arial" w:cs="Arial"/>
          <w:sz w:val="24"/>
          <w:szCs w:val="24"/>
        </w:rPr>
      </w:pPr>
      <w:r w:rsidRPr="002333AE">
        <w:rPr>
          <w:rFonts w:ascii="Arial" w:eastAsia="Arial" w:hAnsi="Arial" w:cs="Arial"/>
          <w:sz w:val="24"/>
          <w:szCs w:val="24"/>
        </w:rPr>
        <w:t>Investigar protocolos existentes y evaluar la necesidad de diseño de protocolos de comunicación para el control y procesamiento de datos entre el microcontrolador y la a</w:t>
      </w:r>
      <w:r w:rsidR="005777BC">
        <w:rPr>
          <w:rFonts w:ascii="Arial" w:eastAsia="Arial" w:hAnsi="Arial" w:cs="Arial"/>
          <w:sz w:val="24"/>
          <w:szCs w:val="24"/>
        </w:rPr>
        <w:t>plicación</w:t>
      </w:r>
      <w:r w:rsidRPr="002333AE">
        <w:rPr>
          <w:rFonts w:ascii="Arial" w:eastAsia="Arial" w:hAnsi="Arial" w:cs="Arial"/>
          <w:sz w:val="24"/>
          <w:szCs w:val="24"/>
        </w:rPr>
        <w:t>.</w:t>
      </w:r>
    </w:p>
    <w:p w14:paraId="40A48830" w14:textId="77777777" w:rsidR="002333AE" w:rsidRPr="006936B7"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Ensamblar físicamente e integrar a nivel de software los distintos componentes (sensores y actuadores) al SAR.</w:t>
      </w:r>
    </w:p>
    <w:p w14:paraId="0309753B" w14:textId="77777777" w:rsidR="002333AE" w:rsidRPr="002333AE"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Extender la ap</w:t>
      </w:r>
      <w:r w:rsidR="005777BC">
        <w:rPr>
          <w:rFonts w:ascii="Arial" w:eastAsia="Arial" w:hAnsi="Arial" w:cs="Arial"/>
          <w:sz w:val="24"/>
          <w:szCs w:val="24"/>
        </w:rPr>
        <w:t>licación</w:t>
      </w:r>
      <w:r w:rsidRPr="006936B7">
        <w:rPr>
          <w:rFonts w:ascii="Arial" w:eastAsia="Arial" w:hAnsi="Arial" w:cs="Arial"/>
          <w:sz w:val="24"/>
          <w:szCs w:val="24"/>
        </w:rPr>
        <w:t xml:space="preserve"> para interactuar con la información que brinda el SAR de los sensores.</w:t>
      </w:r>
    </w:p>
    <w:p w14:paraId="1CE2F91B" w14:textId="77777777" w:rsidR="002333AE" w:rsidRPr="006D653B" w:rsidRDefault="00CE5C56" w:rsidP="006D653B">
      <w:pPr>
        <w:pStyle w:val="Ttulo3"/>
        <w:rPr>
          <w:b w:val="0"/>
          <w:sz w:val="28"/>
          <w:szCs w:val="28"/>
        </w:rPr>
      </w:pPr>
      <w:bookmarkStart w:id="8" w:name="_Toc504153877"/>
      <w:r w:rsidRPr="006D653B">
        <w:rPr>
          <w:b w:val="0"/>
          <w:sz w:val="28"/>
          <w:szCs w:val="28"/>
        </w:rPr>
        <w:t xml:space="preserve">1.1.2 </w:t>
      </w:r>
      <w:r w:rsidR="002333AE" w:rsidRPr="006D653B">
        <w:rPr>
          <w:b w:val="0"/>
          <w:sz w:val="28"/>
          <w:szCs w:val="28"/>
        </w:rPr>
        <w:t>Metodología</w:t>
      </w:r>
      <w:bookmarkEnd w:id="8"/>
    </w:p>
    <w:p w14:paraId="4A7B3BC7" w14:textId="77777777" w:rsidR="00974DCC" w:rsidRDefault="00974DCC">
      <w:pPr>
        <w:spacing w:line="276" w:lineRule="auto"/>
        <w:rPr>
          <w:rFonts w:ascii="Arial" w:eastAsia="Arial" w:hAnsi="Arial" w:cs="Arial"/>
          <w:sz w:val="24"/>
          <w:szCs w:val="24"/>
        </w:rPr>
      </w:pPr>
    </w:p>
    <w:p w14:paraId="74B13042" w14:textId="77777777" w:rsidR="00224885" w:rsidRDefault="00CF57F7">
      <w:pPr>
        <w:spacing w:line="276" w:lineRule="auto"/>
        <w:rPr>
          <w:rFonts w:ascii="Arial" w:eastAsia="Arial" w:hAnsi="Arial" w:cs="Arial"/>
          <w:sz w:val="24"/>
          <w:szCs w:val="24"/>
        </w:rPr>
      </w:pPr>
      <w:r w:rsidRPr="006936B7">
        <w:rPr>
          <w:rFonts w:ascii="Arial" w:eastAsia="Arial" w:hAnsi="Arial" w:cs="Arial"/>
          <w:sz w:val="24"/>
          <w:szCs w:val="24"/>
        </w:rPr>
        <w:t>El SAR se creará mediante la</w:t>
      </w:r>
      <w:r w:rsidR="005777BC">
        <w:rPr>
          <w:rFonts w:ascii="Arial" w:eastAsia="Arial" w:hAnsi="Arial" w:cs="Arial"/>
          <w:sz w:val="24"/>
          <w:szCs w:val="24"/>
        </w:rPr>
        <w:t>s</w:t>
      </w:r>
      <w:r w:rsidRPr="006936B7">
        <w:rPr>
          <w:rFonts w:ascii="Arial" w:eastAsia="Arial" w:hAnsi="Arial" w:cs="Arial"/>
          <w:sz w:val="24"/>
          <w:szCs w:val="24"/>
        </w:rPr>
        <w:t xml:space="preserve"> plataforma</w:t>
      </w:r>
      <w:r w:rsidR="005777BC">
        <w:rPr>
          <w:rFonts w:ascii="Arial" w:eastAsia="Arial" w:hAnsi="Arial" w:cs="Arial"/>
          <w:sz w:val="24"/>
          <w:szCs w:val="24"/>
        </w:rPr>
        <w:t>s</w:t>
      </w:r>
      <w:r w:rsidRPr="006936B7">
        <w:rPr>
          <w:rFonts w:ascii="Arial" w:eastAsia="Arial" w:hAnsi="Arial" w:cs="Arial"/>
          <w:sz w:val="24"/>
          <w:szCs w:val="24"/>
        </w:rPr>
        <w:t xml:space="preserve"> Arduino</w:t>
      </w:r>
      <w:r w:rsidR="005777BC">
        <w:rPr>
          <w:rFonts w:ascii="Arial" w:eastAsia="Arial" w:hAnsi="Arial" w:cs="Arial"/>
          <w:sz w:val="24"/>
          <w:szCs w:val="24"/>
        </w:rPr>
        <w:t xml:space="preserve"> y Raspberry Pi</w:t>
      </w:r>
      <w:r w:rsidRPr="006936B7">
        <w:rPr>
          <w:rFonts w:ascii="Arial" w:eastAsia="Arial" w:hAnsi="Arial" w:cs="Arial"/>
          <w:sz w:val="24"/>
          <w:szCs w:val="24"/>
        </w:rPr>
        <w:t>. El robot poseerá motores como actuadores para desplazarse sobre la superficie a explorar</w:t>
      </w:r>
      <w:r w:rsidR="00224885">
        <w:rPr>
          <w:rFonts w:ascii="Arial" w:eastAsia="Arial" w:hAnsi="Arial" w:cs="Arial"/>
          <w:sz w:val="24"/>
          <w:szCs w:val="24"/>
        </w:rPr>
        <w:t xml:space="preserve"> </w:t>
      </w:r>
      <w:r w:rsidRPr="006936B7">
        <w:rPr>
          <w:rFonts w:ascii="Arial" w:eastAsia="Arial" w:hAnsi="Arial" w:cs="Arial"/>
          <w:sz w:val="24"/>
          <w:szCs w:val="24"/>
        </w:rPr>
        <w:t>y diversos sensores que permitan tomar muestras del ambiente explorado. Todos estos componentes se ensamblarán sobre distintas piezas estructurales para conformar el robot móvil o RM.</w:t>
      </w:r>
    </w:p>
    <w:p w14:paraId="4C95548E" w14:textId="77777777" w:rsidR="00830DFC" w:rsidRPr="006936B7" w:rsidRDefault="00830DFC">
      <w:pPr>
        <w:spacing w:line="276" w:lineRule="auto"/>
        <w:rPr>
          <w:sz w:val="24"/>
          <w:szCs w:val="24"/>
        </w:rPr>
      </w:pPr>
    </w:p>
    <w:p w14:paraId="17D999BD" w14:textId="77777777" w:rsidR="00830DFC" w:rsidRPr="006936B7" w:rsidRDefault="00CF57F7">
      <w:pPr>
        <w:spacing w:line="276" w:lineRule="auto"/>
        <w:rPr>
          <w:sz w:val="24"/>
          <w:szCs w:val="24"/>
        </w:rPr>
      </w:pPr>
      <w:r w:rsidRPr="006936B7">
        <w:rPr>
          <w:rFonts w:ascii="Arial" w:eastAsia="Arial" w:hAnsi="Arial" w:cs="Arial"/>
          <w:sz w:val="24"/>
          <w:szCs w:val="24"/>
        </w:rPr>
        <w:t>E</w:t>
      </w:r>
      <w:r w:rsidR="006D5CC6">
        <w:rPr>
          <w:rFonts w:ascii="Arial" w:eastAsia="Arial" w:hAnsi="Arial" w:cs="Arial"/>
          <w:sz w:val="24"/>
          <w:szCs w:val="24"/>
        </w:rPr>
        <w:t xml:space="preserve">l RM </w:t>
      </w:r>
      <w:r w:rsidRPr="006936B7">
        <w:rPr>
          <w:rFonts w:ascii="Arial" w:eastAsia="Arial" w:hAnsi="Arial" w:cs="Arial"/>
          <w:sz w:val="24"/>
          <w:szCs w:val="24"/>
        </w:rPr>
        <w:t xml:space="preserve">estará en un estado receptivo, donde se le otorga el control a una aplicación </w:t>
      </w:r>
      <w:r w:rsidR="006D5CC6">
        <w:rPr>
          <w:rFonts w:ascii="Arial" w:eastAsia="Arial" w:hAnsi="Arial" w:cs="Arial"/>
          <w:sz w:val="24"/>
          <w:szCs w:val="24"/>
        </w:rPr>
        <w:t>web, la cual</w:t>
      </w:r>
      <w:r w:rsidRPr="006936B7">
        <w:rPr>
          <w:rFonts w:ascii="Arial" w:eastAsia="Arial" w:hAnsi="Arial" w:cs="Arial"/>
          <w:sz w:val="24"/>
          <w:szCs w:val="24"/>
        </w:rPr>
        <w:t xml:space="preserve"> contará con una interfaz de usuario que facilitará la comunicación con el SAR. La aplicación permitirá manipular el desplazamiento</w:t>
      </w:r>
      <w:r w:rsidR="006D5CC6">
        <w:rPr>
          <w:rFonts w:ascii="Arial" w:eastAsia="Arial" w:hAnsi="Arial" w:cs="Arial"/>
          <w:sz w:val="24"/>
          <w:szCs w:val="24"/>
        </w:rPr>
        <w:t xml:space="preserve"> del RM</w:t>
      </w:r>
      <w:r w:rsidR="00A457C5" w:rsidRPr="006936B7">
        <w:rPr>
          <w:rFonts w:ascii="Arial" w:eastAsia="Arial" w:hAnsi="Arial" w:cs="Arial"/>
          <w:sz w:val="24"/>
          <w:szCs w:val="24"/>
        </w:rPr>
        <w:t xml:space="preserve"> sobre</w:t>
      </w:r>
      <w:r w:rsidRPr="006936B7">
        <w:rPr>
          <w:rFonts w:ascii="Arial" w:eastAsia="Arial" w:hAnsi="Arial" w:cs="Arial"/>
          <w:sz w:val="24"/>
          <w:szCs w:val="24"/>
        </w:rPr>
        <w:t xml:space="preserve"> la superficie y obtener las muestras del ambiente según se soliciten, en otras palabras, la lectura de los sensores.</w:t>
      </w:r>
    </w:p>
    <w:p w14:paraId="11EBAC73" w14:textId="77777777" w:rsidR="00830DFC" w:rsidRPr="006936B7" w:rsidRDefault="00830DFC">
      <w:pPr>
        <w:spacing w:line="276" w:lineRule="auto"/>
        <w:rPr>
          <w:sz w:val="24"/>
          <w:szCs w:val="24"/>
        </w:rPr>
      </w:pPr>
    </w:p>
    <w:p w14:paraId="19436184" w14:textId="77777777" w:rsidR="00830DFC" w:rsidRPr="00536607" w:rsidRDefault="00CF57F7">
      <w:pPr>
        <w:spacing w:line="276" w:lineRule="auto"/>
        <w:rPr>
          <w:sz w:val="24"/>
          <w:szCs w:val="24"/>
        </w:rPr>
      </w:pPr>
      <w:r w:rsidRPr="006936B7">
        <w:rPr>
          <w:rFonts w:ascii="Arial" w:eastAsia="Arial" w:hAnsi="Arial" w:cs="Arial"/>
          <w:sz w:val="24"/>
          <w:szCs w:val="24"/>
        </w:rPr>
        <w:lastRenderedPageBreak/>
        <w:t xml:space="preserve">La comunicación entre el SAR y </w:t>
      </w:r>
      <w:r w:rsidR="006D5CC6">
        <w:rPr>
          <w:rFonts w:ascii="Arial" w:eastAsia="Arial" w:hAnsi="Arial" w:cs="Arial"/>
          <w:sz w:val="24"/>
          <w:szCs w:val="24"/>
        </w:rPr>
        <w:t>la aplicación</w:t>
      </w:r>
      <w:r w:rsidRPr="006936B7">
        <w:rPr>
          <w:rFonts w:ascii="Arial" w:eastAsia="Arial" w:hAnsi="Arial" w:cs="Arial"/>
          <w:sz w:val="24"/>
          <w:szCs w:val="24"/>
        </w:rPr>
        <w:t xml:space="preserve"> se realizará por medio de señales inalámbricas de radiofrecuencia. Se mantendrá una arquitectura de diseño denominada cliente/</w:t>
      </w:r>
      <w:r w:rsidR="00A457C5" w:rsidRPr="006936B7">
        <w:rPr>
          <w:rFonts w:ascii="Arial" w:eastAsia="Arial" w:hAnsi="Arial" w:cs="Arial"/>
          <w:sz w:val="24"/>
          <w:szCs w:val="24"/>
        </w:rPr>
        <w:t>servidor, donde</w:t>
      </w:r>
      <w:r w:rsidRPr="006936B7">
        <w:rPr>
          <w:rFonts w:ascii="Arial" w:eastAsia="Arial" w:hAnsi="Arial" w:cs="Arial"/>
          <w:sz w:val="24"/>
          <w:szCs w:val="24"/>
        </w:rPr>
        <w:t xml:space="preserve"> el cliente es el dispositivo que ejecuta </w:t>
      </w:r>
      <w:r w:rsidR="006D5CC6">
        <w:rPr>
          <w:rFonts w:ascii="Arial" w:eastAsia="Arial" w:hAnsi="Arial" w:cs="Arial"/>
          <w:sz w:val="24"/>
          <w:szCs w:val="24"/>
        </w:rPr>
        <w:t>la aplicación</w:t>
      </w:r>
      <w:r w:rsidRPr="006936B7">
        <w:rPr>
          <w:rFonts w:ascii="Arial" w:eastAsia="Arial" w:hAnsi="Arial" w:cs="Arial"/>
          <w:sz w:val="24"/>
          <w:szCs w:val="24"/>
        </w:rPr>
        <w:t xml:space="preserve"> y el servidor es el SAR. </w:t>
      </w:r>
      <w:bookmarkStart w:id="9" w:name="_eoiloaxaomvs" w:colFirst="0" w:colLast="0"/>
      <w:bookmarkEnd w:id="9"/>
    </w:p>
    <w:p w14:paraId="4900BF19" w14:textId="77777777" w:rsidR="0043221E" w:rsidRDefault="0043221E" w:rsidP="0043221E">
      <w:pPr>
        <w:pStyle w:val="Ttulo7"/>
        <w:rPr>
          <w:b/>
          <w:sz w:val="28"/>
          <w:szCs w:val="28"/>
        </w:rPr>
      </w:pPr>
      <w:bookmarkStart w:id="10" w:name="_30j0zll" w:colFirst="0" w:colLast="0"/>
      <w:bookmarkEnd w:id="10"/>
    </w:p>
    <w:p w14:paraId="3CAFFA20" w14:textId="77777777" w:rsidR="00830DFC" w:rsidRPr="0043221E" w:rsidRDefault="00CE5C56" w:rsidP="006D653B">
      <w:pPr>
        <w:pStyle w:val="Ttulo2"/>
        <w:rPr>
          <w:b/>
          <w:sz w:val="32"/>
          <w:szCs w:val="32"/>
        </w:rPr>
      </w:pPr>
      <w:bookmarkStart w:id="11" w:name="_Toc504153878"/>
      <w:r>
        <w:rPr>
          <w:b/>
          <w:sz w:val="32"/>
          <w:szCs w:val="32"/>
        </w:rPr>
        <w:t xml:space="preserve">1.2 </w:t>
      </w:r>
      <w:r w:rsidR="00CF57F7" w:rsidRPr="0043221E">
        <w:rPr>
          <w:b/>
          <w:sz w:val="32"/>
          <w:szCs w:val="32"/>
        </w:rPr>
        <w:t>Motivación</w:t>
      </w:r>
      <w:bookmarkEnd w:id="11"/>
    </w:p>
    <w:p w14:paraId="461B6183" w14:textId="77777777" w:rsidR="00830DFC" w:rsidRDefault="00830DFC"/>
    <w:p w14:paraId="2378A7CC" w14:textId="77777777" w:rsidR="00830DFC" w:rsidRPr="006936B7" w:rsidRDefault="00CF57F7">
      <w:pPr>
        <w:spacing w:line="276" w:lineRule="auto"/>
        <w:rPr>
          <w:sz w:val="24"/>
          <w:szCs w:val="24"/>
        </w:rPr>
      </w:pPr>
      <w:r w:rsidRPr="006936B7">
        <w:rPr>
          <w:rFonts w:ascii="Arial" w:eastAsia="Arial" w:hAnsi="Arial" w:cs="Arial"/>
          <w:sz w:val="24"/>
          <w:szCs w:val="24"/>
        </w:rPr>
        <w:t>Las nuevas tendencias de hardware como</w:t>
      </w:r>
      <w:r w:rsidRPr="006936B7">
        <w:rPr>
          <w:rFonts w:ascii="Arial" w:eastAsia="Arial" w:hAnsi="Arial" w:cs="Arial"/>
          <w:b/>
          <w:sz w:val="24"/>
          <w:szCs w:val="24"/>
        </w:rPr>
        <w:t xml:space="preserve"> </w:t>
      </w:r>
      <w:r w:rsidRPr="006936B7">
        <w:rPr>
          <w:rFonts w:ascii="Arial" w:eastAsia="Arial" w:hAnsi="Arial" w:cs="Arial"/>
          <w:sz w:val="24"/>
          <w:szCs w:val="24"/>
        </w:rPr>
        <w:t xml:space="preserve">microcontroladores, </w:t>
      </w:r>
      <w:r w:rsidR="00A457C5" w:rsidRPr="00FC725A">
        <w:rPr>
          <w:rFonts w:ascii="Arial" w:eastAsia="Arial" w:hAnsi="Arial" w:cs="Arial"/>
          <w:sz w:val="24"/>
          <w:szCs w:val="24"/>
        </w:rPr>
        <w:t>Smartphones</w:t>
      </w:r>
      <w:r w:rsidRPr="006936B7">
        <w:rPr>
          <w:rFonts w:ascii="Arial" w:eastAsia="Arial" w:hAnsi="Arial" w:cs="Arial"/>
          <w:sz w:val="24"/>
          <w:szCs w:val="24"/>
        </w:rPr>
        <w:t xml:space="preserve"> y nuevos dispositivos programables, requieren contar con un nuevo esquema de diseño donde se puedan integrar las distintas tecnologías relacionadas (robótica, redes, plataformas móviles, etc.) en un área de conocimiento específica, para lograr una integración de saberes y disminuir la curva de aprendizaje de personas que se introducen en estas temáticas.</w:t>
      </w:r>
    </w:p>
    <w:p w14:paraId="66CA0257" w14:textId="77777777" w:rsidR="00974DCC" w:rsidRDefault="00974DCC">
      <w:pPr>
        <w:spacing w:line="276" w:lineRule="auto"/>
        <w:rPr>
          <w:rFonts w:ascii="Arial" w:eastAsia="Arial" w:hAnsi="Arial" w:cs="Arial"/>
          <w:sz w:val="24"/>
          <w:szCs w:val="24"/>
        </w:rPr>
      </w:pPr>
    </w:p>
    <w:p w14:paraId="6EC8BD83" w14:textId="77777777" w:rsidR="00830DFC" w:rsidRPr="006936B7" w:rsidRDefault="00CF57F7">
      <w:pPr>
        <w:spacing w:line="276" w:lineRule="auto"/>
        <w:rPr>
          <w:sz w:val="24"/>
          <w:szCs w:val="24"/>
        </w:rPr>
      </w:pPr>
      <w:r w:rsidRPr="006936B7">
        <w:rPr>
          <w:rFonts w:ascii="Arial" w:eastAsia="Arial" w:hAnsi="Arial" w:cs="Arial"/>
          <w:sz w:val="24"/>
          <w:szCs w:val="24"/>
        </w:rPr>
        <w:t xml:space="preserve">Para esto se necesita incursionar en el investigación y desarrollo en los ámbitos de la computación, control, mecánica y electrónica. Los cuales dieron paso a la robótica como técnica que combina diversas disciplinas, logrando un alto impacto en la sociedad en diversos ámbitos. </w:t>
      </w:r>
    </w:p>
    <w:p w14:paraId="261B38BD" w14:textId="77777777" w:rsidR="00830DFC" w:rsidRPr="006936B7" w:rsidRDefault="00830DFC">
      <w:pPr>
        <w:rPr>
          <w:sz w:val="24"/>
          <w:szCs w:val="24"/>
        </w:rPr>
      </w:pPr>
    </w:p>
    <w:p w14:paraId="7D5C5EBB" w14:textId="77777777" w:rsidR="00830DFC" w:rsidRPr="006936B7" w:rsidRDefault="00CF57F7">
      <w:pPr>
        <w:spacing w:line="276" w:lineRule="auto"/>
        <w:rPr>
          <w:sz w:val="24"/>
          <w:szCs w:val="24"/>
        </w:rPr>
      </w:pPr>
      <w:r w:rsidRPr="006936B7">
        <w:rPr>
          <w:rFonts w:ascii="Arial" w:eastAsia="Arial" w:hAnsi="Arial" w:cs="Arial"/>
          <w:sz w:val="24"/>
          <w:szCs w:val="24"/>
        </w:rPr>
        <w:t>En la actualidad es muy popular la utilización de teléfonos móviles inteligentes (</w:t>
      </w:r>
      <w:r w:rsidRPr="006936B7">
        <w:rPr>
          <w:rFonts w:ascii="Arial" w:eastAsia="Arial" w:hAnsi="Arial" w:cs="Arial"/>
          <w:i/>
          <w:sz w:val="24"/>
          <w:szCs w:val="24"/>
        </w:rPr>
        <w:t>smartphones</w:t>
      </w:r>
      <w:r w:rsidRPr="006936B7">
        <w:rPr>
          <w:rFonts w:ascii="Arial" w:eastAsia="Arial" w:hAnsi="Arial" w:cs="Arial"/>
          <w:sz w:val="24"/>
          <w:szCs w:val="24"/>
        </w:rPr>
        <w:t xml:space="preserve">). De estos dispositivos, un segmento mayoritario se basa en </w:t>
      </w:r>
      <w:r w:rsidR="00A457C5" w:rsidRPr="006936B7">
        <w:rPr>
          <w:rFonts w:ascii="Arial" w:eastAsia="Arial" w:hAnsi="Arial" w:cs="Arial"/>
          <w:sz w:val="24"/>
          <w:szCs w:val="24"/>
        </w:rPr>
        <w:t>el sistema</w:t>
      </w:r>
      <w:r w:rsidRPr="006936B7">
        <w:rPr>
          <w:rFonts w:ascii="Arial" w:eastAsia="Arial" w:hAnsi="Arial" w:cs="Arial"/>
          <w:sz w:val="24"/>
          <w:szCs w:val="24"/>
        </w:rPr>
        <w:t xml:space="preserve"> operativo Android, presentado por Google en el 2007.</w:t>
      </w:r>
    </w:p>
    <w:p w14:paraId="5BAB355A" w14:textId="77777777" w:rsidR="00830DFC" w:rsidRPr="006936B7" w:rsidRDefault="00CF57F7">
      <w:pPr>
        <w:spacing w:line="276" w:lineRule="auto"/>
        <w:rPr>
          <w:sz w:val="24"/>
          <w:szCs w:val="24"/>
        </w:rPr>
      </w:pPr>
      <w:r w:rsidRPr="006936B7">
        <w:rPr>
          <w:rFonts w:ascii="Arial" w:eastAsia="Arial" w:hAnsi="Arial" w:cs="Arial"/>
          <w:sz w:val="24"/>
          <w:szCs w:val="24"/>
        </w:rPr>
        <w:t xml:space="preserve">Android está basado en Linux y utiliza Java como lenguaje de desarrollo de aplicaciones. Por otro </w:t>
      </w:r>
      <w:r w:rsidR="00A457C5" w:rsidRPr="006936B7">
        <w:rPr>
          <w:rFonts w:ascii="Arial" w:eastAsia="Arial" w:hAnsi="Arial" w:cs="Arial"/>
          <w:sz w:val="24"/>
          <w:szCs w:val="24"/>
        </w:rPr>
        <w:t>lado,</w:t>
      </w:r>
      <w:r w:rsidRPr="006936B7">
        <w:rPr>
          <w:rFonts w:ascii="Arial" w:eastAsia="Arial" w:hAnsi="Arial" w:cs="Arial"/>
          <w:sz w:val="24"/>
          <w:szCs w:val="24"/>
        </w:rPr>
        <w:t xml:space="preserve"> Arduino, introducido en el año 2005, es una plataforma de hardware libre para electrónica orientado a la computación física (Phisical Computing).</w:t>
      </w:r>
    </w:p>
    <w:p w14:paraId="522A9CA1" w14:textId="77777777" w:rsidR="00974DCC" w:rsidRDefault="00974DCC">
      <w:pPr>
        <w:spacing w:line="276" w:lineRule="auto"/>
        <w:rPr>
          <w:rFonts w:ascii="Arial" w:eastAsia="Arial" w:hAnsi="Arial" w:cs="Arial"/>
          <w:sz w:val="24"/>
          <w:szCs w:val="24"/>
        </w:rPr>
      </w:pPr>
    </w:p>
    <w:p w14:paraId="47C7ABA6" w14:textId="77777777" w:rsidR="00830DFC" w:rsidRPr="006936B7" w:rsidRDefault="00CF57F7">
      <w:pPr>
        <w:spacing w:line="276" w:lineRule="auto"/>
        <w:rPr>
          <w:sz w:val="24"/>
          <w:szCs w:val="24"/>
        </w:rPr>
      </w:pPr>
      <w:r w:rsidRPr="006936B7">
        <w:rPr>
          <w:rFonts w:ascii="Arial" w:eastAsia="Arial" w:hAnsi="Arial" w:cs="Arial"/>
          <w:sz w:val="24"/>
          <w:szCs w:val="24"/>
        </w:rPr>
        <w:t xml:space="preserve">Arduino aprovecha ciertas características de C++ para permitir el desarrollo de pequeños programas o </w:t>
      </w:r>
      <w:r w:rsidR="006109F5" w:rsidRPr="006936B7">
        <w:rPr>
          <w:rFonts w:ascii="Arial" w:eastAsia="Arial" w:hAnsi="Arial" w:cs="Arial"/>
          <w:sz w:val="24"/>
          <w:szCs w:val="24"/>
        </w:rPr>
        <w:t>sketches</w:t>
      </w:r>
      <w:r w:rsidRPr="006936B7">
        <w:rPr>
          <w:rFonts w:ascii="Arial" w:eastAsia="Arial" w:hAnsi="Arial" w:cs="Arial"/>
          <w:sz w:val="24"/>
          <w:szCs w:val="24"/>
        </w:rPr>
        <w:t xml:space="preserve"> con conocimientos básicos de programación y electrónica. Esta simplicidad, sumado al bajo coste de las placas ha otorgado a la plataforma una gran popularidad.</w:t>
      </w:r>
    </w:p>
    <w:p w14:paraId="5210CD01" w14:textId="77777777" w:rsidR="00974DCC" w:rsidRDefault="00974DCC">
      <w:pPr>
        <w:spacing w:line="276" w:lineRule="auto"/>
        <w:rPr>
          <w:rFonts w:ascii="Arial" w:eastAsia="Arial" w:hAnsi="Arial" w:cs="Arial"/>
          <w:sz w:val="24"/>
          <w:szCs w:val="24"/>
        </w:rPr>
      </w:pPr>
    </w:p>
    <w:p w14:paraId="69958710" w14:textId="77777777" w:rsidR="00830DFC" w:rsidRPr="006936B7" w:rsidRDefault="00CF57F7">
      <w:pPr>
        <w:spacing w:line="276" w:lineRule="auto"/>
        <w:rPr>
          <w:sz w:val="24"/>
          <w:szCs w:val="24"/>
        </w:rPr>
      </w:pPr>
      <w:r w:rsidRPr="006936B7">
        <w:rPr>
          <w:rFonts w:ascii="Arial" w:eastAsia="Arial" w:hAnsi="Arial" w:cs="Arial"/>
          <w:sz w:val="24"/>
          <w:szCs w:val="24"/>
        </w:rPr>
        <w:t xml:space="preserve">Tanto Java como C++ han sido lenguajes utilizados en las actividades de laboratorio de varias cátedras de la Licenciatura por lo cual consiste en una motivación para llevar a </w:t>
      </w:r>
      <w:r w:rsidR="006109F5" w:rsidRPr="006936B7">
        <w:rPr>
          <w:rFonts w:ascii="Arial" w:eastAsia="Arial" w:hAnsi="Arial" w:cs="Arial"/>
          <w:sz w:val="24"/>
          <w:szCs w:val="24"/>
        </w:rPr>
        <w:t>cabo</w:t>
      </w:r>
      <w:r w:rsidRPr="006936B7">
        <w:rPr>
          <w:rFonts w:ascii="Arial" w:eastAsia="Arial" w:hAnsi="Arial" w:cs="Arial"/>
          <w:sz w:val="24"/>
          <w:szCs w:val="24"/>
        </w:rPr>
        <w:t xml:space="preserve"> esta tesina.</w:t>
      </w:r>
    </w:p>
    <w:p w14:paraId="286B59A4" w14:textId="77777777" w:rsidR="00830DFC" w:rsidRPr="006936B7" w:rsidRDefault="00830DFC">
      <w:pPr>
        <w:spacing w:line="276" w:lineRule="auto"/>
        <w:rPr>
          <w:sz w:val="24"/>
          <w:szCs w:val="24"/>
        </w:rPr>
      </w:pPr>
    </w:p>
    <w:p w14:paraId="395AA07A" w14:textId="77777777" w:rsidR="00830DFC" w:rsidRDefault="00CF57F7" w:rsidP="006936B7">
      <w:pPr>
        <w:spacing w:line="276" w:lineRule="auto"/>
      </w:pPr>
      <w:r w:rsidRPr="006936B7">
        <w:rPr>
          <w:rFonts w:ascii="Arial" w:eastAsia="Arial" w:hAnsi="Arial" w:cs="Arial"/>
          <w:sz w:val="24"/>
          <w:szCs w:val="24"/>
        </w:rPr>
        <w:t xml:space="preserve">Los nuevos avances en interoperabilidad de las distintas plataformas de las áreas de robótica y programación tanto en hardware como software, brindan un excelente recurso en materia de educación de nivel medio y superior permitiendo agilidad en el desarrollo de proyectos educativos con escaso conocimiento en dichas áreas.  Es por ello que se necesita un estándar o prototipo de dónde partir, que se encuentre testeado con una biblioteca de funciones inmersas en el mismo y una arquitectura </w:t>
      </w:r>
      <w:r w:rsidRPr="006936B7">
        <w:rPr>
          <w:rFonts w:ascii="Arial" w:eastAsia="Arial" w:hAnsi="Arial" w:cs="Arial"/>
          <w:sz w:val="24"/>
          <w:szCs w:val="24"/>
        </w:rPr>
        <w:lastRenderedPageBreak/>
        <w:t xml:space="preserve">moldeable a distintas temáticas. Este prototipo base es el denominado SAR que se quiere desarrollar. En síntesis, el objetivo del SAR es crear un instrumento didáctico para la comprensión e </w:t>
      </w:r>
      <w:r w:rsidR="00A457C5" w:rsidRPr="006936B7">
        <w:rPr>
          <w:rFonts w:ascii="Arial" w:eastAsia="Arial" w:hAnsi="Arial" w:cs="Arial"/>
          <w:sz w:val="24"/>
          <w:szCs w:val="24"/>
        </w:rPr>
        <w:t>incentivación de</w:t>
      </w:r>
      <w:r w:rsidRPr="006936B7">
        <w:rPr>
          <w:rFonts w:ascii="Arial" w:eastAsia="Arial" w:hAnsi="Arial" w:cs="Arial"/>
          <w:sz w:val="24"/>
          <w:szCs w:val="24"/>
        </w:rPr>
        <w:t xml:space="preserve"> los alumnos en las distintas áreas mencionadas (robótica e informática).</w:t>
      </w:r>
      <w:bookmarkStart w:id="12" w:name="_yhghiwkk0w10" w:colFirst="0" w:colLast="0"/>
      <w:bookmarkEnd w:id="12"/>
    </w:p>
    <w:p w14:paraId="64CB2F20" w14:textId="77777777" w:rsidR="00830DFC" w:rsidRPr="0043221E" w:rsidRDefault="00CE5C56" w:rsidP="006D653B">
      <w:pPr>
        <w:pStyle w:val="Ttulo2"/>
        <w:rPr>
          <w:b/>
          <w:sz w:val="32"/>
          <w:szCs w:val="32"/>
        </w:rPr>
      </w:pPr>
      <w:bookmarkStart w:id="13" w:name="_1fob9te" w:colFirst="0" w:colLast="0"/>
      <w:bookmarkStart w:id="14" w:name="_3znysh7" w:colFirst="0" w:colLast="0"/>
      <w:bookmarkStart w:id="15" w:name="_Toc504153879"/>
      <w:bookmarkEnd w:id="13"/>
      <w:bookmarkEnd w:id="14"/>
      <w:r>
        <w:rPr>
          <w:b/>
          <w:sz w:val="32"/>
          <w:szCs w:val="32"/>
        </w:rPr>
        <w:t xml:space="preserve">1.3 </w:t>
      </w:r>
      <w:r w:rsidR="00CF57F7" w:rsidRPr="0043221E">
        <w:rPr>
          <w:b/>
          <w:sz w:val="32"/>
          <w:szCs w:val="32"/>
        </w:rPr>
        <w:t>Desarrollos Propuestos</w:t>
      </w:r>
      <w:bookmarkEnd w:id="15"/>
    </w:p>
    <w:p w14:paraId="61DBD16A" w14:textId="77777777" w:rsidR="00830DFC" w:rsidRDefault="00830DFC">
      <w:pPr>
        <w:spacing w:line="276" w:lineRule="auto"/>
      </w:pPr>
    </w:p>
    <w:p w14:paraId="48FDB3D6" w14:textId="77777777" w:rsidR="00830DFC" w:rsidRPr="006936B7" w:rsidRDefault="00CF57F7">
      <w:pPr>
        <w:numPr>
          <w:ilvl w:val="0"/>
          <w:numId w:val="2"/>
        </w:numPr>
        <w:spacing w:line="276" w:lineRule="auto"/>
        <w:ind w:hanging="360"/>
        <w:contextualSpacing/>
        <w:rPr>
          <w:sz w:val="24"/>
          <w:szCs w:val="24"/>
        </w:rPr>
      </w:pPr>
      <w:r w:rsidRPr="006936B7">
        <w:rPr>
          <w:rFonts w:ascii="Arial" w:eastAsia="Arial" w:hAnsi="Arial" w:cs="Arial"/>
          <w:sz w:val="24"/>
          <w:szCs w:val="24"/>
        </w:rPr>
        <w:t>Diseño y desarrollo del software necesario para el funcionamiento del SAR.</w:t>
      </w:r>
    </w:p>
    <w:p w14:paraId="47E8FAE6" w14:textId="77777777" w:rsidR="00830DFC" w:rsidRPr="006936B7" w:rsidRDefault="00CF57F7">
      <w:pPr>
        <w:numPr>
          <w:ilvl w:val="0"/>
          <w:numId w:val="2"/>
        </w:numPr>
        <w:spacing w:line="276" w:lineRule="auto"/>
        <w:ind w:hanging="360"/>
        <w:contextualSpacing/>
        <w:rPr>
          <w:sz w:val="24"/>
          <w:szCs w:val="24"/>
        </w:rPr>
      </w:pPr>
      <w:r w:rsidRPr="006936B7">
        <w:rPr>
          <w:rFonts w:ascii="Arial" w:eastAsia="Arial" w:hAnsi="Arial" w:cs="Arial"/>
          <w:sz w:val="24"/>
          <w:szCs w:val="24"/>
        </w:rPr>
        <w:t>Ensamblado de un prototipo hardware basado en Arduino</w:t>
      </w:r>
      <w:r w:rsidR="006D5CC6">
        <w:rPr>
          <w:rFonts w:ascii="Arial" w:eastAsia="Arial" w:hAnsi="Arial" w:cs="Arial"/>
          <w:sz w:val="24"/>
          <w:szCs w:val="24"/>
        </w:rPr>
        <w:t xml:space="preserve"> y Raspberry Pi</w:t>
      </w:r>
      <w:r w:rsidRPr="006936B7">
        <w:rPr>
          <w:rFonts w:ascii="Arial" w:eastAsia="Arial" w:hAnsi="Arial" w:cs="Arial"/>
          <w:sz w:val="24"/>
          <w:szCs w:val="24"/>
        </w:rPr>
        <w:t>, integrado por distintos módulos compatibles con dicha</w:t>
      </w:r>
      <w:r w:rsidR="006D5CC6">
        <w:rPr>
          <w:rFonts w:ascii="Arial" w:eastAsia="Arial" w:hAnsi="Arial" w:cs="Arial"/>
          <w:sz w:val="24"/>
          <w:szCs w:val="24"/>
        </w:rPr>
        <w:t>s</w:t>
      </w:r>
      <w:r w:rsidRPr="006936B7">
        <w:rPr>
          <w:rFonts w:ascii="Arial" w:eastAsia="Arial" w:hAnsi="Arial" w:cs="Arial"/>
          <w:sz w:val="24"/>
          <w:szCs w:val="24"/>
        </w:rPr>
        <w:t xml:space="preserve"> plataforma</w:t>
      </w:r>
      <w:r w:rsidR="006D5CC6">
        <w:rPr>
          <w:rFonts w:ascii="Arial" w:eastAsia="Arial" w:hAnsi="Arial" w:cs="Arial"/>
          <w:sz w:val="24"/>
          <w:szCs w:val="24"/>
        </w:rPr>
        <w:t>s</w:t>
      </w:r>
      <w:r w:rsidRPr="006936B7">
        <w:rPr>
          <w:rFonts w:ascii="Arial" w:eastAsia="Arial" w:hAnsi="Arial" w:cs="Arial"/>
          <w:sz w:val="24"/>
          <w:szCs w:val="24"/>
        </w:rPr>
        <w:t>.</w:t>
      </w:r>
    </w:p>
    <w:p w14:paraId="4FEE2172" w14:textId="77777777" w:rsidR="00830DFC" w:rsidRPr="006936B7" w:rsidRDefault="00CF57F7">
      <w:pPr>
        <w:numPr>
          <w:ilvl w:val="0"/>
          <w:numId w:val="2"/>
        </w:numPr>
        <w:spacing w:line="276" w:lineRule="auto"/>
        <w:ind w:hanging="360"/>
        <w:contextualSpacing/>
        <w:rPr>
          <w:sz w:val="24"/>
          <w:szCs w:val="24"/>
        </w:rPr>
      </w:pPr>
      <w:r w:rsidRPr="006936B7">
        <w:rPr>
          <w:rFonts w:ascii="Arial" w:eastAsia="Arial" w:hAnsi="Arial" w:cs="Arial"/>
          <w:sz w:val="24"/>
          <w:szCs w:val="24"/>
        </w:rPr>
        <w:t xml:space="preserve">Diseño y desarrollo de una aplicación </w:t>
      </w:r>
      <w:r w:rsidR="006D5CC6">
        <w:rPr>
          <w:rFonts w:ascii="Arial" w:eastAsia="Arial" w:hAnsi="Arial" w:cs="Arial"/>
          <w:sz w:val="24"/>
          <w:szCs w:val="24"/>
        </w:rPr>
        <w:t xml:space="preserve">web </w:t>
      </w:r>
      <w:r w:rsidRPr="006936B7">
        <w:rPr>
          <w:rFonts w:ascii="Arial" w:eastAsia="Arial" w:hAnsi="Arial" w:cs="Arial"/>
          <w:sz w:val="24"/>
          <w:szCs w:val="24"/>
        </w:rPr>
        <w:t>que permita controlar el RM cuya interfaz integre la visualización de valores recolectados por los sensores integrados al SAR y generación de estadísticas a partir de estos datos.</w:t>
      </w:r>
    </w:p>
    <w:p w14:paraId="7D85EEB9" w14:textId="77777777" w:rsidR="00536607" w:rsidRPr="006D653B" w:rsidRDefault="006D5CC6" w:rsidP="006D653B">
      <w:pPr>
        <w:numPr>
          <w:ilvl w:val="0"/>
          <w:numId w:val="2"/>
        </w:numPr>
        <w:spacing w:line="276" w:lineRule="auto"/>
        <w:ind w:hanging="360"/>
        <w:contextualSpacing/>
        <w:rPr>
          <w:rFonts w:ascii="Arial" w:eastAsia="Arial" w:hAnsi="Arial" w:cs="Arial"/>
          <w:sz w:val="24"/>
          <w:szCs w:val="24"/>
        </w:rPr>
      </w:pPr>
      <w:r>
        <w:rPr>
          <w:rFonts w:ascii="Arial" w:eastAsia="Arial" w:hAnsi="Arial" w:cs="Arial"/>
          <w:sz w:val="24"/>
          <w:szCs w:val="24"/>
        </w:rPr>
        <w:t>Selección</w:t>
      </w:r>
      <w:r w:rsidR="00CF57F7" w:rsidRPr="006936B7">
        <w:rPr>
          <w:rFonts w:ascii="Arial" w:eastAsia="Arial" w:hAnsi="Arial" w:cs="Arial"/>
          <w:sz w:val="24"/>
          <w:szCs w:val="24"/>
        </w:rPr>
        <w:t xml:space="preserve"> de un medio de comunicación inalámbrica (Radiofrecuencia) que permita la interrelación entre la aplicación móvil y el SAR.</w:t>
      </w:r>
    </w:p>
    <w:p w14:paraId="16242705" w14:textId="77777777" w:rsidR="00830DFC" w:rsidRPr="0043221E" w:rsidRDefault="00CE5C56" w:rsidP="006D653B">
      <w:pPr>
        <w:pStyle w:val="Ttulo2"/>
        <w:rPr>
          <w:b/>
          <w:sz w:val="32"/>
          <w:szCs w:val="32"/>
        </w:rPr>
      </w:pPr>
      <w:bookmarkStart w:id="16" w:name="_w5xp88bpmpdd" w:colFirst="0" w:colLast="0"/>
      <w:bookmarkStart w:id="17" w:name="_Toc504153880"/>
      <w:bookmarkEnd w:id="16"/>
      <w:r>
        <w:rPr>
          <w:b/>
          <w:sz w:val="32"/>
          <w:szCs w:val="32"/>
        </w:rPr>
        <w:t xml:space="preserve">1.4 </w:t>
      </w:r>
      <w:r w:rsidR="00CF57F7" w:rsidRPr="0043221E">
        <w:rPr>
          <w:b/>
          <w:sz w:val="32"/>
          <w:szCs w:val="32"/>
        </w:rPr>
        <w:t>Resultados Esperados</w:t>
      </w:r>
      <w:bookmarkEnd w:id="17"/>
    </w:p>
    <w:p w14:paraId="03F9AF61" w14:textId="77777777" w:rsidR="00830DFC" w:rsidRDefault="00830DFC"/>
    <w:p w14:paraId="1CC9D76F" w14:textId="77777777" w:rsidR="00830DFC" w:rsidRPr="006936B7" w:rsidRDefault="00CF57F7">
      <w:pPr>
        <w:spacing w:line="276" w:lineRule="auto"/>
        <w:rPr>
          <w:sz w:val="24"/>
          <w:szCs w:val="24"/>
        </w:rPr>
      </w:pPr>
      <w:r w:rsidRPr="006936B7">
        <w:rPr>
          <w:rFonts w:ascii="Arial" w:eastAsia="Arial" w:hAnsi="Arial" w:cs="Arial"/>
          <w:sz w:val="24"/>
          <w:szCs w:val="24"/>
        </w:rPr>
        <w:t xml:space="preserve">Al finalizar la tesina esperamos haber construido el robot móvil a partir de la integración de las diversas plataformas previamente mencionadas, conformando el denominado SAR. </w:t>
      </w:r>
    </w:p>
    <w:p w14:paraId="065A83D6" w14:textId="77777777" w:rsidR="00830DFC" w:rsidRPr="006936B7" w:rsidRDefault="00CF57F7">
      <w:pPr>
        <w:spacing w:line="276" w:lineRule="auto"/>
        <w:rPr>
          <w:sz w:val="24"/>
          <w:szCs w:val="24"/>
        </w:rPr>
      </w:pPr>
      <w:r w:rsidRPr="006936B7">
        <w:rPr>
          <w:rFonts w:ascii="Arial" w:eastAsia="Arial" w:hAnsi="Arial" w:cs="Arial"/>
          <w:sz w:val="24"/>
          <w:szCs w:val="24"/>
        </w:rPr>
        <w:t>Se espera aportar conocimiento significativo para futuros proyectos que requieran la utilización de protocolos de comunicación inalámbricos entre aplicaciones móviles y microcontroladores.</w:t>
      </w:r>
    </w:p>
    <w:p w14:paraId="5980594B" w14:textId="77777777" w:rsidR="00830DFC" w:rsidRDefault="00830DFC">
      <w:pPr>
        <w:spacing w:line="276" w:lineRule="auto"/>
      </w:pPr>
    </w:p>
    <w:p w14:paraId="2BEE8710" w14:textId="77777777" w:rsidR="00830DFC" w:rsidRPr="006936B7" w:rsidRDefault="00CF57F7">
      <w:pPr>
        <w:spacing w:line="276" w:lineRule="auto"/>
        <w:rPr>
          <w:sz w:val="24"/>
          <w:szCs w:val="24"/>
        </w:rPr>
      </w:pPr>
      <w:r w:rsidRPr="006936B7">
        <w:rPr>
          <w:rFonts w:ascii="Arial" w:eastAsia="Arial" w:hAnsi="Arial" w:cs="Arial"/>
          <w:sz w:val="24"/>
          <w:szCs w:val="24"/>
        </w:rPr>
        <w:t xml:space="preserve">Tanto el desarrollo del software como el hardware </w:t>
      </w:r>
      <w:r w:rsidR="006109F5" w:rsidRPr="006936B7">
        <w:rPr>
          <w:rFonts w:ascii="Arial" w:eastAsia="Arial" w:hAnsi="Arial" w:cs="Arial"/>
          <w:sz w:val="24"/>
          <w:szCs w:val="24"/>
        </w:rPr>
        <w:t>serán</w:t>
      </w:r>
      <w:r w:rsidRPr="006936B7">
        <w:rPr>
          <w:rFonts w:ascii="Arial" w:eastAsia="Arial" w:hAnsi="Arial" w:cs="Arial"/>
          <w:sz w:val="24"/>
          <w:szCs w:val="24"/>
        </w:rPr>
        <w:t xml:space="preserve"> liberados para contribuir a un mejor proceso de enseñanza de la informática y robótica en principio en el nivel medio. </w:t>
      </w:r>
    </w:p>
    <w:p w14:paraId="78C02B1B" w14:textId="77777777" w:rsidR="00974DCC" w:rsidRDefault="00974DCC">
      <w:pPr>
        <w:spacing w:line="276" w:lineRule="auto"/>
        <w:rPr>
          <w:rFonts w:ascii="Arial" w:eastAsia="Arial" w:hAnsi="Arial" w:cs="Arial"/>
          <w:sz w:val="24"/>
          <w:szCs w:val="24"/>
        </w:rPr>
      </w:pPr>
    </w:p>
    <w:p w14:paraId="7F4290C8" w14:textId="77777777" w:rsidR="00830DFC" w:rsidRPr="006936B7" w:rsidRDefault="00CF57F7">
      <w:pPr>
        <w:spacing w:line="276" w:lineRule="auto"/>
        <w:rPr>
          <w:sz w:val="24"/>
          <w:szCs w:val="24"/>
        </w:rPr>
      </w:pPr>
      <w:r w:rsidRPr="006936B7">
        <w:rPr>
          <w:rFonts w:ascii="Arial" w:eastAsia="Arial" w:hAnsi="Arial" w:cs="Arial"/>
          <w:sz w:val="24"/>
          <w:szCs w:val="24"/>
        </w:rPr>
        <w:t>Un resultado esperable es que el SAR en su conjunto sea fácilmente extensible y por lo tanto se prevé que otros continúen la evolución del producto y sea utilizado como base para nuevos proyectos relacionados con la robótica y aplicaciones móviles.</w:t>
      </w:r>
    </w:p>
    <w:p w14:paraId="37B9511A" w14:textId="77777777" w:rsidR="00830DFC" w:rsidRPr="006936B7" w:rsidRDefault="00830DFC">
      <w:pPr>
        <w:spacing w:line="276" w:lineRule="auto"/>
        <w:rPr>
          <w:sz w:val="24"/>
          <w:szCs w:val="24"/>
        </w:rPr>
      </w:pPr>
    </w:p>
    <w:p w14:paraId="5B692371" w14:textId="77777777" w:rsidR="00887CEE" w:rsidRDefault="00CF57F7" w:rsidP="00A40C50">
      <w:pPr>
        <w:spacing w:line="276" w:lineRule="auto"/>
        <w:rPr>
          <w:rFonts w:ascii="Arial" w:eastAsia="Arial" w:hAnsi="Arial" w:cs="Arial"/>
          <w:sz w:val="24"/>
          <w:szCs w:val="24"/>
        </w:rPr>
      </w:pPr>
      <w:r w:rsidRPr="006936B7">
        <w:rPr>
          <w:rFonts w:ascii="Arial" w:eastAsia="Arial" w:hAnsi="Arial" w:cs="Arial"/>
          <w:sz w:val="24"/>
          <w:szCs w:val="24"/>
        </w:rPr>
        <w:t>Otro resultado esperado es que los anexos referentes a la utilización de módulos sean de utilidad para la enseñanza de electrónica en nivel medio.</w:t>
      </w:r>
      <w:bookmarkStart w:id="18" w:name="_e8yvt5x02vy" w:colFirst="0" w:colLast="0"/>
      <w:bookmarkStart w:id="19" w:name="_tyjcwt" w:colFirst="0" w:colLast="0"/>
      <w:bookmarkEnd w:id="18"/>
      <w:bookmarkEnd w:id="19"/>
    </w:p>
    <w:p w14:paraId="6B818D73" w14:textId="77777777" w:rsidR="001E4EE3" w:rsidRDefault="001E4EE3" w:rsidP="00887CEE">
      <w:pPr>
        <w:rPr>
          <w:rFonts w:ascii="Arial" w:eastAsia="Arial" w:hAnsi="Arial" w:cs="Arial"/>
          <w:sz w:val="24"/>
          <w:szCs w:val="24"/>
        </w:rPr>
      </w:pPr>
    </w:p>
    <w:p w14:paraId="641C6817" w14:textId="77777777" w:rsidR="00A40C50" w:rsidRPr="00776AEA" w:rsidRDefault="006D653B" w:rsidP="00887CEE">
      <w:pPr>
        <w:rPr>
          <w:rFonts w:ascii="Arial" w:eastAsia="Arial" w:hAnsi="Arial" w:cs="Arial"/>
          <w:sz w:val="24"/>
          <w:szCs w:val="24"/>
        </w:rPr>
        <w:sectPr w:rsidR="00A40C50" w:rsidRPr="00776AEA" w:rsidSect="00A40C50">
          <w:headerReference w:type="default" r:id="rId52"/>
          <w:footerReference w:type="default" r:id="rId53"/>
          <w:pgSz w:w="11909" w:h="16834" w:code="9"/>
          <w:pgMar w:top="1440" w:right="1440" w:bottom="1440" w:left="1440" w:header="0" w:footer="720" w:gutter="0"/>
          <w:pgNumType w:start="1"/>
          <w:cols w:space="720"/>
          <w:titlePg/>
          <w:docGrid w:linePitch="299"/>
        </w:sectPr>
      </w:pPr>
      <w:r w:rsidRPr="00776AEA">
        <w:rPr>
          <w:rFonts w:ascii="Arial" w:eastAsia="Arial" w:hAnsi="Arial" w:cs="Arial"/>
          <w:sz w:val="24"/>
          <w:szCs w:val="24"/>
        </w:rPr>
        <w:br w:type="page"/>
      </w:r>
    </w:p>
    <w:p w14:paraId="30D2292D" w14:textId="77777777" w:rsidR="00EA0B66" w:rsidRDefault="00EA0B66" w:rsidP="00EA0B66">
      <w:pPr>
        <w:pStyle w:val="Ttulo1"/>
        <w:rPr>
          <w:ins w:id="20" w:author="Nahuel Defossé" w:date="2017-11-24T15:13:00Z"/>
          <w:sz w:val="36"/>
          <w:szCs w:val="36"/>
        </w:rPr>
      </w:pPr>
      <w:bookmarkStart w:id="21" w:name="_Toc504153881"/>
      <w:r w:rsidRPr="00EA0B66">
        <w:rPr>
          <w:sz w:val="36"/>
          <w:szCs w:val="36"/>
        </w:rPr>
        <w:lastRenderedPageBreak/>
        <w:t>Ca</w:t>
      </w:r>
      <w:r>
        <w:rPr>
          <w:sz w:val="36"/>
          <w:szCs w:val="36"/>
        </w:rPr>
        <w:t>pítulo 2 - La robótica</w:t>
      </w:r>
      <w:bookmarkEnd w:id="21"/>
    </w:p>
    <w:p w14:paraId="3443E6BB" w14:textId="16B4BF83" w:rsidR="00355687" w:rsidRPr="00793828" w:rsidRDefault="00793828">
      <w:pPr>
        <w:rPr>
          <w:rPrChange w:id="22" w:author="Nahuel Defossé" w:date="2017-11-24T15:13:00Z">
            <w:rPr>
              <w:sz w:val="36"/>
              <w:szCs w:val="36"/>
            </w:rPr>
          </w:rPrChange>
        </w:rPr>
        <w:pPrChange w:id="23" w:author="Nahuel Defossé" w:date="2017-11-24T15:13:00Z">
          <w:pPr>
            <w:pStyle w:val="Ttulo1"/>
          </w:pPr>
        </w:pPrChange>
      </w:pPr>
      <w:ins w:id="24" w:author="Nahuel Defossé" w:date="2017-11-24T15:13:00Z">
        <w:del w:id="25" w:author="Agustin Schlapp" w:date="2017-12-11T19:16:00Z">
          <w:r w:rsidDel="00BF0932">
            <w:delText>Cada cap</w:delText>
          </w:r>
          <w:r w:rsidDel="00BF0932">
            <w:rPr>
              <w:rFonts w:ascii="Helvetica" w:eastAsia="Helvetica" w:hAnsi="Helvetica" w:cs="Helvetica"/>
            </w:rPr>
            <w:delText>í</w:delText>
          </w:r>
          <w:r w:rsidDel="00BF0932">
            <w:delText>tulo debe contar de una introducci</w:delText>
          </w:r>
          <w:r w:rsidDel="00BF0932">
            <w:rPr>
              <w:rFonts w:ascii="Helvetica" w:eastAsia="Helvetica" w:hAnsi="Helvetica" w:cs="Helvetica"/>
            </w:rPr>
            <w:delText>ó</w:delText>
          </w:r>
          <w:r w:rsidDel="00BF0932">
            <w:delText>n y un resumen que lo relacione con la idea conductora de la tesis</w:delText>
          </w:r>
        </w:del>
      </w:ins>
    </w:p>
    <w:p w14:paraId="6660EA99" w14:textId="6C0FD06E" w:rsidR="007319E9" w:rsidRPr="00BF0932" w:rsidRDefault="00EA0B66">
      <w:pPr>
        <w:pStyle w:val="NormalWeb"/>
        <w:spacing w:before="0" w:beforeAutospacing="0" w:after="0" w:afterAutospacing="0"/>
        <w:jc w:val="both"/>
        <w:rPr>
          <w:rFonts w:ascii="Arial" w:hAnsi="Arial" w:cs="Arial"/>
          <w:color w:val="000000"/>
          <w:rPrChange w:id="26" w:author="Agustin Schlapp" w:date="2017-12-11T19:18:00Z">
            <w:rPr/>
          </w:rPrChange>
        </w:rPr>
        <w:pPrChange w:id="27" w:author="Agustin Schlapp" w:date="2017-12-11T19:36:00Z">
          <w:pPr>
            <w:pStyle w:val="NormalWeb"/>
            <w:spacing w:before="0" w:beforeAutospacing="0" w:after="0" w:afterAutospacing="0"/>
          </w:pPr>
        </w:pPrChange>
      </w:pPr>
      <w:r w:rsidRPr="00BF0932">
        <w:rPr>
          <w:rFonts w:ascii="Arial" w:hAnsi="Arial" w:cs="Arial"/>
          <w:color w:val="000000"/>
          <w:rPrChange w:id="28" w:author="Agustin Schlapp" w:date="2017-12-11T19:18:00Z">
            <w:rPr/>
          </w:rPrChange>
        </w:rPr>
        <w:t> </w:t>
      </w:r>
      <w:ins w:id="29" w:author="Agustin Schlapp" w:date="2017-12-11T19:17:00Z">
        <w:r w:rsidR="00BF0932" w:rsidRPr="00BF0932">
          <w:rPr>
            <w:rFonts w:ascii="Arial" w:hAnsi="Arial" w:cs="Arial"/>
            <w:color w:val="000000"/>
            <w:rPrChange w:id="30" w:author="Agustin Schlapp" w:date="2017-12-11T19:18:00Z">
              <w:rPr/>
            </w:rPrChange>
          </w:rPr>
          <w:t xml:space="preserve">En este </w:t>
        </w:r>
      </w:ins>
      <w:ins w:id="31" w:author="Agustin Schlapp" w:date="2017-12-11T19:18:00Z">
        <w:r w:rsidR="00BF0932" w:rsidRPr="00BF0932">
          <w:rPr>
            <w:rFonts w:ascii="Arial" w:hAnsi="Arial" w:cs="Arial"/>
            <w:color w:val="000000"/>
          </w:rPr>
          <w:t>capítulo</w:t>
        </w:r>
        <w:r w:rsidR="00BF0932" w:rsidRPr="00BF0932">
          <w:rPr>
            <w:rFonts w:ascii="Arial" w:hAnsi="Arial" w:cs="Arial"/>
            <w:color w:val="000000"/>
            <w:rPrChange w:id="32" w:author="Agustin Schlapp" w:date="2017-12-11T19:18:00Z">
              <w:rPr/>
            </w:rPrChange>
          </w:rPr>
          <w:t xml:space="preserve"> se va a </w:t>
        </w:r>
      </w:ins>
      <w:ins w:id="33" w:author="Agustin Schlapp" w:date="2017-12-11T19:22:00Z">
        <w:r w:rsidR="004A6E44">
          <w:rPr>
            <w:rFonts w:ascii="Arial" w:hAnsi="Arial" w:cs="Arial"/>
            <w:color w:val="000000"/>
          </w:rPr>
          <w:t>abordar</w:t>
        </w:r>
      </w:ins>
      <w:ins w:id="34" w:author="Agustin Schlapp" w:date="2017-12-11T19:18:00Z">
        <w:r w:rsidR="00BF0932" w:rsidRPr="00BF0932">
          <w:rPr>
            <w:rFonts w:ascii="Arial" w:hAnsi="Arial" w:cs="Arial"/>
            <w:color w:val="000000"/>
            <w:rPrChange w:id="35" w:author="Agustin Schlapp" w:date="2017-12-11T19:18:00Z">
              <w:rPr/>
            </w:rPrChange>
          </w:rPr>
          <w:t xml:space="preserve"> el concepto de la robótica</w:t>
        </w:r>
      </w:ins>
      <w:ins w:id="36" w:author="Agustin Schlapp" w:date="2017-12-11T19:21:00Z">
        <w:r w:rsidR="004A6E44">
          <w:rPr>
            <w:rFonts w:ascii="Arial" w:hAnsi="Arial" w:cs="Arial"/>
            <w:color w:val="000000"/>
          </w:rPr>
          <w:t xml:space="preserve"> </w:t>
        </w:r>
      </w:ins>
      <w:ins w:id="37" w:author="Agustin Schlapp" w:date="2017-12-11T19:22:00Z">
        <w:r w:rsidR="004A6E44">
          <w:rPr>
            <w:rFonts w:ascii="Arial" w:hAnsi="Arial" w:cs="Arial"/>
            <w:color w:val="000000"/>
          </w:rPr>
          <w:t xml:space="preserve">desde </w:t>
        </w:r>
      </w:ins>
      <w:ins w:id="38" w:author="Agustin Schlapp" w:date="2017-12-11T19:23:00Z">
        <w:r w:rsidR="004A6E44">
          <w:rPr>
            <w:rFonts w:ascii="Arial" w:hAnsi="Arial" w:cs="Arial"/>
            <w:color w:val="000000"/>
          </w:rPr>
          <w:t>el</w:t>
        </w:r>
      </w:ins>
      <w:ins w:id="39" w:author="Agustin Schlapp" w:date="2017-12-11T19:22:00Z">
        <w:r w:rsidR="004A6E44">
          <w:rPr>
            <w:rFonts w:ascii="Arial" w:hAnsi="Arial" w:cs="Arial"/>
            <w:color w:val="000000"/>
          </w:rPr>
          <w:t xml:space="preserve"> punto de vista de</w:t>
        </w:r>
      </w:ins>
      <w:ins w:id="40" w:author="Agustin Schlapp" w:date="2017-12-11T19:24:00Z">
        <w:r w:rsidR="004A6E44">
          <w:rPr>
            <w:rFonts w:ascii="Arial" w:hAnsi="Arial" w:cs="Arial"/>
            <w:color w:val="000000"/>
          </w:rPr>
          <w:t xml:space="preserve"> </w:t>
        </w:r>
      </w:ins>
      <w:ins w:id="41" w:author="Agustin Schlapp" w:date="2017-12-11T20:37:00Z">
        <w:r w:rsidR="00F37FB8">
          <w:rPr>
            <w:rFonts w:ascii="Arial" w:hAnsi="Arial" w:cs="Arial"/>
            <w:color w:val="000000"/>
          </w:rPr>
          <w:t>su</w:t>
        </w:r>
      </w:ins>
      <w:ins w:id="42" w:author="Agustin Schlapp" w:date="2017-12-11T19:22:00Z">
        <w:r w:rsidR="004A6E44">
          <w:rPr>
            <w:rFonts w:ascii="Arial" w:hAnsi="Arial" w:cs="Arial"/>
            <w:color w:val="000000"/>
          </w:rPr>
          <w:t xml:space="preserve"> </w:t>
        </w:r>
      </w:ins>
      <w:ins w:id="43" w:author="Agustin Schlapp" w:date="2017-12-11T20:37:00Z">
        <w:r w:rsidR="00F37FB8">
          <w:rPr>
            <w:rFonts w:ascii="Arial" w:hAnsi="Arial" w:cs="Arial"/>
            <w:color w:val="000000"/>
          </w:rPr>
          <w:t>utilidad</w:t>
        </w:r>
      </w:ins>
      <w:ins w:id="44" w:author="Agustin Schlapp" w:date="2017-12-11T19:23:00Z">
        <w:r w:rsidR="004A6E44">
          <w:rPr>
            <w:rFonts w:ascii="Arial" w:hAnsi="Arial" w:cs="Arial"/>
            <w:color w:val="000000"/>
          </w:rPr>
          <w:t xml:space="preserve"> </w:t>
        </w:r>
      </w:ins>
      <w:ins w:id="45" w:author="Agustin Schlapp" w:date="2017-12-11T19:24:00Z">
        <w:r w:rsidR="004A6E44">
          <w:rPr>
            <w:rFonts w:ascii="Arial" w:hAnsi="Arial" w:cs="Arial"/>
            <w:color w:val="000000"/>
          </w:rPr>
          <w:t>en áreas relacionadas con la informática</w:t>
        </w:r>
      </w:ins>
      <w:ins w:id="46" w:author="Agustin Schlapp" w:date="2017-12-11T19:25:00Z">
        <w:r w:rsidR="004A6E44">
          <w:rPr>
            <w:rFonts w:ascii="Arial" w:hAnsi="Arial" w:cs="Arial"/>
            <w:color w:val="000000"/>
          </w:rPr>
          <w:t xml:space="preserve">, para el ámbito educativo. </w:t>
        </w:r>
      </w:ins>
      <w:ins w:id="47" w:author="Agustin Schlapp" w:date="2017-12-11T19:26:00Z">
        <w:r w:rsidR="004A6E44">
          <w:rPr>
            <w:rFonts w:ascii="Arial" w:hAnsi="Arial" w:cs="Arial"/>
            <w:color w:val="000000"/>
          </w:rPr>
          <w:t>Se introducen</w:t>
        </w:r>
      </w:ins>
      <w:ins w:id="48" w:author="Agustin Schlapp" w:date="2017-12-11T19:39:00Z">
        <w:r w:rsidR="007319E9">
          <w:rPr>
            <w:rFonts w:ascii="Arial" w:hAnsi="Arial" w:cs="Arial"/>
            <w:color w:val="000000"/>
          </w:rPr>
          <w:t xml:space="preserve"> diversas</w:t>
        </w:r>
      </w:ins>
      <w:ins w:id="49" w:author="Agustin Schlapp" w:date="2017-12-11T19:26:00Z">
        <w:r w:rsidR="004A6E44">
          <w:rPr>
            <w:rFonts w:ascii="Arial" w:hAnsi="Arial" w:cs="Arial"/>
            <w:color w:val="000000"/>
          </w:rPr>
          <w:t xml:space="preserve"> estructuras robóticas</w:t>
        </w:r>
      </w:ins>
      <w:ins w:id="50" w:author="Agustin Schlapp" w:date="2017-12-11T19:27:00Z">
        <w:r w:rsidR="004A6E44">
          <w:rPr>
            <w:rFonts w:ascii="Arial" w:hAnsi="Arial" w:cs="Arial"/>
            <w:color w:val="000000"/>
          </w:rPr>
          <w:t xml:space="preserve">, como también distintas plataformas que facilitan la </w:t>
        </w:r>
      </w:ins>
      <w:ins w:id="51" w:author="Agustin Schlapp" w:date="2017-12-11T19:29:00Z">
        <w:r w:rsidR="004A6E44">
          <w:rPr>
            <w:rFonts w:ascii="Arial" w:hAnsi="Arial" w:cs="Arial"/>
            <w:color w:val="000000"/>
          </w:rPr>
          <w:t>aplicación</w:t>
        </w:r>
      </w:ins>
      <w:ins w:id="52" w:author="Agustin Schlapp" w:date="2017-12-11T19:27:00Z">
        <w:r w:rsidR="004A6E44">
          <w:rPr>
            <w:rFonts w:ascii="Arial" w:hAnsi="Arial" w:cs="Arial"/>
            <w:color w:val="000000"/>
          </w:rPr>
          <w:t xml:space="preserve"> </w:t>
        </w:r>
      </w:ins>
      <w:ins w:id="53" w:author="Agustin Schlapp" w:date="2017-12-11T19:28:00Z">
        <w:r w:rsidR="004A6E44">
          <w:rPr>
            <w:rFonts w:ascii="Arial" w:hAnsi="Arial" w:cs="Arial"/>
            <w:color w:val="000000"/>
          </w:rPr>
          <w:t>de esta ciencia</w:t>
        </w:r>
      </w:ins>
      <w:ins w:id="54" w:author="Agustin Schlapp" w:date="2017-12-11T20:35:00Z">
        <w:r w:rsidR="00F37FB8">
          <w:rPr>
            <w:rFonts w:ascii="Arial" w:hAnsi="Arial" w:cs="Arial"/>
            <w:color w:val="000000"/>
          </w:rPr>
          <w:t xml:space="preserve">, </w:t>
        </w:r>
      </w:ins>
      <w:ins w:id="55" w:author="Agustin Schlapp" w:date="2017-12-11T19:31:00Z">
        <w:r w:rsidR="007319E9">
          <w:rPr>
            <w:rFonts w:ascii="Arial" w:hAnsi="Arial" w:cs="Arial"/>
            <w:color w:val="000000"/>
          </w:rPr>
          <w:t>dando</w:t>
        </w:r>
      </w:ins>
      <w:ins w:id="56" w:author="Agustin Schlapp" w:date="2017-12-11T19:30:00Z">
        <w:r w:rsidR="007319E9">
          <w:rPr>
            <w:rFonts w:ascii="Arial" w:hAnsi="Arial" w:cs="Arial"/>
            <w:color w:val="000000"/>
          </w:rPr>
          <w:t xml:space="preserve"> soporte</w:t>
        </w:r>
      </w:ins>
      <w:ins w:id="57" w:author="Agustin Schlapp" w:date="2017-12-11T19:31:00Z">
        <w:r w:rsidR="007319E9">
          <w:rPr>
            <w:rFonts w:ascii="Arial" w:hAnsi="Arial" w:cs="Arial"/>
            <w:color w:val="000000"/>
          </w:rPr>
          <w:t xml:space="preserve"> didáctico</w:t>
        </w:r>
      </w:ins>
      <w:ins w:id="58" w:author="Agustin Schlapp" w:date="2017-12-11T19:46:00Z">
        <w:r w:rsidR="005F4A08">
          <w:rPr>
            <w:rFonts w:ascii="Arial" w:hAnsi="Arial" w:cs="Arial"/>
            <w:color w:val="000000"/>
          </w:rPr>
          <w:t>,</w:t>
        </w:r>
      </w:ins>
      <w:ins w:id="59" w:author="Agustin Schlapp" w:date="2017-12-11T19:40:00Z">
        <w:r w:rsidR="005F4A08">
          <w:rPr>
            <w:rFonts w:ascii="Arial" w:hAnsi="Arial" w:cs="Arial"/>
            <w:color w:val="000000"/>
          </w:rPr>
          <w:t xml:space="preserve"> en la actualidad</w:t>
        </w:r>
      </w:ins>
      <w:ins w:id="60" w:author="Agustin Schlapp" w:date="2017-12-11T19:33:00Z">
        <w:r w:rsidR="007319E9">
          <w:rPr>
            <w:rFonts w:ascii="Arial" w:hAnsi="Arial" w:cs="Arial"/>
            <w:color w:val="000000"/>
          </w:rPr>
          <w:t>.</w:t>
        </w:r>
      </w:ins>
      <w:ins w:id="61" w:author="Agustin Schlapp" w:date="2017-12-11T19:34:00Z">
        <w:r w:rsidR="007319E9">
          <w:rPr>
            <w:rFonts w:ascii="Arial" w:hAnsi="Arial" w:cs="Arial"/>
            <w:color w:val="000000"/>
          </w:rPr>
          <w:t xml:space="preserve"> </w:t>
        </w:r>
      </w:ins>
      <w:ins w:id="62" w:author="Agustin Schlapp" w:date="2017-12-11T19:35:00Z">
        <w:r w:rsidR="007319E9">
          <w:rPr>
            <w:rFonts w:ascii="Arial" w:hAnsi="Arial" w:cs="Arial"/>
            <w:color w:val="000000"/>
          </w:rPr>
          <w:t>Además</w:t>
        </w:r>
      </w:ins>
      <w:ins w:id="63" w:author="Agustin Schlapp" w:date="2017-12-11T19:36:00Z">
        <w:r w:rsidR="007319E9">
          <w:rPr>
            <w:rFonts w:ascii="Arial" w:hAnsi="Arial" w:cs="Arial"/>
            <w:color w:val="000000"/>
          </w:rPr>
          <w:t>, se</w:t>
        </w:r>
      </w:ins>
      <w:ins w:id="64" w:author="Agustin Schlapp" w:date="2017-12-11T19:34:00Z">
        <w:r w:rsidR="007319E9">
          <w:rPr>
            <w:rFonts w:ascii="Arial" w:hAnsi="Arial" w:cs="Arial"/>
            <w:color w:val="000000"/>
          </w:rPr>
          <w:t xml:space="preserve"> distinguen los conceptos de microcontrolador</w:t>
        </w:r>
      </w:ins>
      <w:ins w:id="65" w:author="Agustin Schlapp" w:date="2017-12-11T19:35:00Z">
        <w:r w:rsidR="007319E9">
          <w:rPr>
            <w:rFonts w:ascii="Arial" w:hAnsi="Arial" w:cs="Arial"/>
            <w:color w:val="000000"/>
          </w:rPr>
          <w:t xml:space="preserve"> y computadora de placa reducida, detallando ventajas</w:t>
        </w:r>
      </w:ins>
      <w:ins w:id="66" w:author="Agustin Schlapp" w:date="2017-12-11T19:38:00Z">
        <w:r w:rsidR="007319E9">
          <w:rPr>
            <w:rFonts w:ascii="Arial" w:hAnsi="Arial" w:cs="Arial"/>
            <w:color w:val="000000"/>
          </w:rPr>
          <w:t xml:space="preserve">, </w:t>
        </w:r>
      </w:ins>
      <w:ins w:id="67" w:author="Agustin Schlapp" w:date="2017-12-11T19:35:00Z">
        <w:r w:rsidR="007319E9">
          <w:rPr>
            <w:rFonts w:ascii="Arial" w:hAnsi="Arial" w:cs="Arial"/>
            <w:color w:val="000000"/>
          </w:rPr>
          <w:t>desventajas</w:t>
        </w:r>
      </w:ins>
      <w:ins w:id="68" w:author="Agustin Schlapp" w:date="2017-12-11T19:37:00Z">
        <w:r w:rsidR="007319E9">
          <w:rPr>
            <w:rFonts w:ascii="Arial" w:hAnsi="Arial" w:cs="Arial"/>
            <w:color w:val="000000"/>
          </w:rPr>
          <w:t xml:space="preserve"> y formas de comunicación de cada </w:t>
        </w:r>
      </w:ins>
      <w:ins w:id="69" w:author="Agustin Schlapp" w:date="2017-12-11T19:38:00Z">
        <w:r w:rsidR="007319E9">
          <w:rPr>
            <w:rFonts w:ascii="Arial" w:hAnsi="Arial" w:cs="Arial"/>
            <w:color w:val="000000"/>
          </w:rPr>
          <w:t>uno de ellos</w:t>
        </w:r>
      </w:ins>
      <w:ins w:id="70" w:author="Agustin Schlapp" w:date="2017-12-11T19:35:00Z">
        <w:r w:rsidR="007319E9">
          <w:rPr>
            <w:rFonts w:ascii="Arial" w:hAnsi="Arial" w:cs="Arial"/>
            <w:color w:val="000000"/>
          </w:rPr>
          <w:t>.</w:t>
        </w:r>
      </w:ins>
      <w:ins w:id="71" w:author="Agustin Schlapp" w:date="2017-12-11T19:53:00Z">
        <w:r w:rsidR="004B2B87">
          <w:rPr>
            <w:rFonts w:ascii="Arial" w:hAnsi="Arial" w:cs="Arial"/>
            <w:color w:val="000000"/>
          </w:rPr>
          <w:t xml:space="preserve"> Finalmente, </w:t>
        </w:r>
      </w:ins>
      <w:ins w:id="72" w:author="Agustin Schlapp" w:date="2017-12-11T20:18:00Z">
        <w:r w:rsidR="00C41B6D">
          <w:rPr>
            <w:rFonts w:ascii="Arial" w:hAnsi="Arial" w:cs="Arial"/>
            <w:color w:val="000000"/>
          </w:rPr>
          <w:t xml:space="preserve">se </w:t>
        </w:r>
      </w:ins>
      <w:ins w:id="73" w:author="Agustin Schlapp" w:date="2017-12-11T20:31:00Z">
        <w:r w:rsidR="00F37FB8">
          <w:rPr>
            <w:rFonts w:ascii="Arial" w:hAnsi="Arial" w:cs="Arial"/>
            <w:color w:val="000000"/>
          </w:rPr>
          <w:t xml:space="preserve">define que </w:t>
        </w:r>
      </w:ins>
      <w:ins w:id="74" w:author="Agustin Schlapp" w:date="2017-12-11T20:32:00Z">
        <w:r w:rsidR="00F37FB8">
          <w:rPr>
            <w:rFonts w:ascii="Arial" w:hAnsi="Arial" w:cs="Arial"/>
            <w:color w:val="000000"/>
          </w:rPr>
          <w:t>es un</w:t>
        </w:r>
      </w:ins>
      <w:ins w:id="75" w:author="Agustin Schlapp" w:date="2017-12-11T20:31:00Z">
        <w:r w:rsidR="00F37FB8">
          <w:rPr>
            <w:rFonts w:ascii="Arial" w:hAnsi="Arial" w:cs="Arial"/>
            <w:color w:val="000000"/>
          </w:rPr>
          <w:t xml:space="preserve"> sistema autónomo robótico</w:t>
        </w:r>
      </w:ins>
      <w:ins w:id="76" w:author="Agustin Schlapp" w:date="2017-12-11T20:32:00Z">
        <w:r w:rsidR="00F37FB8">
          <w:rPr>
            <w:rFonts w:ascii="Arial" w:hAnsi="Arial" w:cs="Arial"/>
            <w:color w:val="000000"/>
          </w:rPr>
          <w:t xml:space="preserve"> (el cual, como se mencionó en el capítulo anterior, es </w:t>
        </w:r>
      </w:ins>
      <w:ins w:id="77" w:author="Agustin Schlapp" w:date="2017-12-11T20:36:00Z">
        <w:r w:rsidR="00F37FB8">
          <w:rPr>
            <w:rFonts w:ascii="Arial" w:hAnsi="Arial" w:cs="Arial"/>
            <w:color w:val="000000"/>
          </w:rPr>
          <w:t>el desarrollo</w:t>
        </w:r>
      </w:ins>
      <w:ins w:id="78" w:author="Agustin Schlapp" w:date="2017-12-11T20:31:00Z">
        <w:r w:rsidR="00F37FB8">
          <w:rPr>
            <w:rFonts w:ascii="Arial" w:hAnsi="Arial" w:cs="Arial"/>
            <w:color w:val="000000"/>
          </w:rPr>
          <w:t xml:space="preserve"> propuesto </w:t>
        </w:r>
      </w:ins>
      <w:ins w:id="79" w:author="Agustin Schlapp" w:date="2017-12-11T20:32:00Z">
        <w:r w:rsidR="00F37FB8">
          <w:rPr>
            <w:rFonts w:ascii="Arial" w:hAnsi="Arial" w:cs="Arial"/>
            <w:color w:val="000000"/>
          </w:rPr>
          <w:t>por</w:t>
        </w:r>
      </w:ins>
      <w:ins w:id="80" w:author="Agustin Schlapp" w:date="2017-12-11T20:31:00Z">
        <w:r w:rsidR="00F37FB8">
          <w:rPr>
            <w:rFonts w:ascii="Arial" w:hAnsi="Arial" w:cs="Arial"/>
            <w:color w:val="000000"/>
          </w:rPr>
          <w:t xml:space="preserve"> esta tesina)</w:t>
        </w:r>
      </w:ins>
      <w:ins w:id="81" w:author="Agustin Schlapp" w:date="2017-12-11T20:32:00Z">
        <w:r w:rsidR="00F37FB8">
          <w:rPr>
            <w:rFonts w:ascii="Arial" w:hAnsi="Arial" w:cs="Arial"/>
            <w:color w:val="000000"/>
          </w:rPr>
          <w:t xml:space="preserve"> </w:t>
        </w:r>
      </w:ins>
      <w:ins w:id="82" w:author="Agustin Schlapp" w:date="2017-12-11T20:33:00Z">
        <w:r w:rsidR="00F37FB8">
          <w:rPr>
            <w:rFonts w:ascii="Arial" w:hAnsi="Arial" w:cs="Arial"/>
            <w:color w:val="000000"/>
          </w:rPr>
          <w:t xml:space="preserve">concluyendo con el </w:t>
        </w:r>
      </w:ins>
      <w:ins w:id="83" w:author="Agustin Schlapp" w:date="2017-12-11T20:26:00Z">
        <w:r w:rsidR="00A46A66">
          <w:rPr>
            <w:rFonts w:ascii="Arial" w:hAnsi="Arial" w:cs="Arial"/>
            <w:color w:val="000000"/>
          </w:rPr>
          <w:t>impacto de la robótica en la educación</w:t>
        </w:r>
      </w:ins>
      <w:ins w:id="84" w:author="Agustin Schlapp" w:date="2017-12-11T20:33:00Z">
        <w:r w:rsidR="00F37FB8">
          <w:rPr>
            <w:rFonts w:ascii="Arial" w:hAnsi="Arial" w:cs="Arial"/>
            <w:color w:val="000000"/>
          </w:rPr>
          <w:t>.</w:t>
        </w:r>
      </w:ins>
      <w:ins w:id="85" w:author="Agustin Schlapp" w:date="2017-12-11T20:22:00Z">
        <w:r w:rsidR="00A46A66">
          <w:rPr>
            <w:rFonts w:ascii="Arial" w:hAnsi="Arial" w:cs="Arial"/>
            <w:color w:val="000000"/>
          </w:rPr>
          <w:t xml:space="preserve"> </w:t>
        </w:r>
      </w:ins>
    </w:p>
    <w:p w14:paraId="02BC695B" w14:textId="77777777" w:rsidR="00EA0B66" w:rsidRPr="00EA0B66" w:rsidRDefault="00EA0B66" w:rsidP="00EA0B66">
      <w:pPr>
        <w:pStyle w:val="Ttulo2"/>
        <w:rPr>
          <w:b/>
          <w:sz w:val="32"/>
          <w:szCs w:val="32"/>
        </w:rPr>
      </w:pPr>
      <w:bookmarkStart w:id="86" w:name="_Toc504153882"/>
      <w:r w:rsidRPr="00EA0B66">
        <w:rPr>
          <w:b/>
          <w:sz w:val="32"/>
          <w:szCs w:val="32"/>
        </w:rPr>
        <w:t>2.1 ¿Qué es la robótica?</w:t>
      </w:r>
      <w:bookmarkEnd w:id="86"/>
    </w:p>
    <w:p w14:paraId="112278D7" w14:textId="77777777" w:rsidR="00EA0B66" w:rsidRDefault="00EA0B66" w:rsidP="00EA0B66">
      <w:pPr>
        <w:pStyle w:val="NormalWeb"/>
        <w:spacing w:before="0" w:beforeAutospacing="0" w:after="0" w:afterAutospacing="0"/>
        <w:jc w:val="both"/>
      </w:pPr>
      <w:r>
        <w:t> </w:t>
      </w:r>
    </w:p>
    <w:p w14:paraId="72828D19"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A lo largo de la historia el ser humano ha sentido fascinación por las máquinas que puedan imitar las figuras y movimientos de seres animados. El poder desarrollar sistemas electromecánicos que simulen o realicen actividades típicas de seres vivos, ofrece la sensación de tener un propósito propio, lo cual fue un motivador para su estudio. </w:t>
      </w:r>
    </w:p>
    <w:p w14:paraId="156BE362"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A este tipo de maquinaria se la denomina Robot. Según la RIA (</w:t>
      </w:r>
      <w:r w:rsidRPr="006E391D">
        <w:rPr>
          <w:rFonts w:ascii="Arial" w:hAnsi="Arial" w:cs="Arial"/>
          <w:color w:val="222222"/>
          <w:shd w:val="clear" w:color="auto" w:fill="FFFFFF"/>
        </w:rPr>
        <w:t>Robotic Industries Association</w:t>
      </w:r>
      <w:r w:rsidRPr="006E391D">
        <w:rPr>
          <w:rFonts w:ascii="Arial" w:hAnsi="Arial" w:cs="Arial"/>
          <w:color w:val="000000"/>
        </w:rPr>
        <w:t>):</w:t>
      </w:r>
    </w:p>
    <w:p w14:paraId="66FEDE45" w14:textId="77777777" w:rsidR="00EA0B66" w:rsidRPr="006E391D" w:rsidRDefault="00EA0B66" w:rsidP="00EA0B66">
      <w:pPr>
        <w:pStyle w:val="NormalWeb"/>
        <w:spacing w:before="0" w:beforeAutospacing="0" w:after="0" w:afterAutospacing="0"/>
        <w:jc w:val="both"/>
      </w:pPr>
      <w:r w:rsidRPr="006E391D">
        <w:t> </w:t>
      </w:r>
    </w:p>
    <w:p w14:paraId="5AA1FBB2" w14:textId="77777777" w:rsidR="00EA0B66" w:rsidRPr="006E391D" w:rsidRDefault="00EA0B66" w:rsidP="00EA0B66">
      <w:pPr>
        <w:pStyle w:val="NormalWeb"/>
        <w:spacing w:before="0" w:beforeAutospacing="0" w:after="0" w:afterAutospacing="0"/>
        <w:jc w:val="both"/>
      </w:pPr>
      <w:r w:rsidRPr="006E391D">
        <w:rPr>
          <w:rFonts w:ascii="Arial" w:hAnsi="Arial" w:cs="Arial"/>
          <w:i/>
          <w:iCs/>
          <w:color w:val="000000"/>
        </w:rPr>
        <w:t>“Un robot es un manipulador funcional reprogramable, capaz de mover material, piezas, herramientas o dispositivos especializados mediante movimientos variables programados, con el fin de realizar tareas diversas.”</w:t>
      </w:r>
    </w:p>
    <w:p w14:paraId="1341B475" w14:textId="77777777" w:rsidR="00EA0B66" w:rsidRPr="006E391D" w:rsidRDefault="00EA0B66" w:rsidP="00EA0B66">
      <w:pPr>
        <w:pStyle w:val="NormalWeb"/>
        <w:spacing w:before="0" w:beforeAutospacing="0" w:after="0" w:afterAutospacing="0"/>
        <w:jc w:val="both"/>
      </w:pPr>
      <w:r w:rsidRPr="006E391D">
        <w:t> </w:t>
      </w:r>
    </w:p>
    <w:p w14:paraId="5AB4A958"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Una de las grandes diferencias entre los robots y el resto de las máquinas es la versatilidad que adquieren los mismos al poder variar su propósito modificando su programación. Todas las tareas que realizan los robots están basadas en la manipulación</w:t>
      </w:r>
      <w:r w:rsidR="006E13CC">
        <w:rPr>
          <w:rFonts w:ascii="Arial" w:hAnsi="Arial" w:cs="Arial"/>
          <w:color w:val="000000"/>
        </w:rPr>
        <w:t xml:space="preserve"> de su entorno</w:t>
      </w:r>
      <w:r w:rsidRPr="006E391D">
        <w:rPr>
          <w:rFonts w:ascii="Arial" w:hAnsi="Arial" w:cs="Arial"/>
          <w:color w:val="000000"/>
        </w:rPr>
        <w:t>.</w:t>
      </w:r>
    </w:p>
    <w:p w14:paraId="5FD181B0" w14:textId="77777777" w:rsidR="00EA0B66" w:rsidRPr="006E391D" w:rsidRDefault="00EA0B66" w:rsidP="00EA0B66">
      <w:pPr>
        <w:pStyle w:val="NormalWeb"/>
        <w:spacing w:before="0" w:beforeAutospacing="0" w:after="0" w:afterAutospacing="0"/>
        <w:jc w:val="both"/>
      </w:pPr>
      <w:r w:rsidRPr="006E391D">
        <w:t> </w:t>
      </w:r>
    </w:p>
    <w:p w14:paraId="03692C49"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Se le considera robótica a la ciencia y técnica encargada del diseño, construcción y aplicación de robots. Esta ciencia involucra diversas disciplinas tales como la mecatrónica, electrónica, mecánica, e informática, entre otras. </w:t>
      </w:r>
    </w:p>
    <w:p w14:paraId="74D49CD8" w14:textId="77777777" w:rsidR="00EA0B66" w:rsidRDefault="00EA0B66" w:rsidP="00EA0B66">
      <w:pPr>
        <w:pStyle w:val="NormalWeb"/>
        <w:spacing w:before="0" w:beforeAutospacing="0" w:after="0" w:afterAutospacing="0"/>
        <w:jc w:val="both"/>
        <w:rPr>
          <w:ins w:id="87" w:author="Nahuel Defossé" w:date="2017-11-24T15:09:00Z"/>
          <w:rFonts w:ascii="Arial" w:hAnsi="Arial" w:cs="Arial"/>
          <w:color w:val="000000"/>
        </w:rPr>
      </w:pPr>
      <w:r w:rsidRPr="006E391D">
        <w:rPr>
          <w:rFonts w:ascii="Arial" w:hAnsi="Arial" w:cs="Arial"/>
          <w:color w:val="000000"/>
        </w:rPr>
        <w:t xml:space="preserve">Actualmente la robótica ha ido evolucionando </w:t>
      </w:r>
      <w:r w:rsidR="006E13CC">
        <w:rPr>
          <w:rFonts w:ascii="Arial" w:hAnsi="Arial" w:cs="Arial"/>
          <w:color w:val="000000"/>
        </w:rPr>
        <w:t>rápidamente</w:t>
      </w:r>
      <w:r w:rsidRPr="006E391D">
        <w:rPr>
          <w:rFonts w:ascii="Arial" w:hAnsi="Arial" w:cs="Arial"/>
          <w:color w:val="000000"/>
        </w:rPr>
        <w:t>, dando lugar a innovaciones tecnológicas destacadas para la historia de la humanidad, logrando un alto impacto socio-económico. Hoy en día, la robótica no es solo utilizada en los ámbitos industriales o militares, sino que podemos ver a robots en variadas áreas como por ejemplo en la medicina o en la educación.</w:t>
      </w:r>
    </w:p>
    <w:p w14:paraId="1B9210BE" w14:textId="4C0767AB" w:rsidR="00793828" w:rsidRPr="006E391D" w:rsidDel="00360302" w:rsidRDefault="00793828" w:rsidP="00EA0B66">
      <w:pPr>
        <w:pStyle w:val="NormalWeb"/>
        <w:spacing w:before="0" w:beforeAutospacing="0" w:after="0" w:afterAutospacing="0"/>
        <w:jc w:val="both"/>
        <w:rPr>
          <w:del w:id="88" w:author="Agustin Schlapp" w:date="2017-12-11T20:38:00Z"/>
        </w:rPr>
      </w:pPr>
      <w:ins w:id="89" w:author="Nahuel Defossé" w:date="2017-11-24T15:09:00Z">
        <w:del w:id="90" w:author="Agustin Schlapp" w:date="2017-12-11T20:38:00Z">
          <w:r w:rsidDel="00360302">
            <w:rPr>
              <w:rFonts w:ascii="Arial" w:hAnsi="Arial" w:cs="Arial"/>
              <w:color w:val="000000"/>
            </w:rPr>
            <w:delText xml:space="preserve">La Ilustración 1 no es llamada desde el texto, Agregar el texto que la referencie o eliminarla. </w:delText>
          </w:r>
        </w:del>
      </w:ins>
    </w:p>
    <w:p w14:paraId="4D990FAE" w14:textId="77777777" w:rsidR="00EA0B66" w:rsidRDefault="00EA0B66" w:rsidP="00EA0B66">
      <w:pPr>
        <w:pStyle w:val="NormalWeb"/>
        <w:spacing w:before="0" w:beforeAutospacing="0" w:after="0" w:afterAutospacing="0"/>
        <w:jc w:val="both"/>
      </w:pPr>
      <w:r>
        <w:t> </w:t>
      </w:r>
      <w:ins w:id="91" w:author="Nahuel Defossé" w:date="2017-11-24T15:08:00Z">
        <w:r w:rsidR="00793828">
          <w:t xml:space="preserve"> </w:t>
        </w:r>
      </w:ins>
    </w:p>
    <w:p w14:paraId="03FB6B12" w14:textId="77777777" w:rsidR="00EA0B66" w:rsidRDefault="00EA0B66" w:rsidP="00EA0B66">
      <w:pPr>
        <w:pStyle w:val="NormalWeb"/>
        <w:keepNext/>
        <w:spacing w:before="0" w:beforeAutospacing="0" w:after="0" w:afterAutospacing="0"/>
        <w:jc w:val="center"/>
      </w:pPr>
      <w:r>
        <w:rPr>
          <w:rFonts w:ascii="Arial" w:hAnsi="Arial" w:cs="Arial"/>
          <w:noProof/>
          <w:color w:val="000000"/>
          <w:sz w:val="22"/>
          <w:szCs w:val="22"/>
          <w:lang w:val="en-US" w:eastAsia="en-US"/>
        </w:rPr>
        <w:lastRenderedPageBreak/>
        <w:drawing>
          <wp:inline distT="0" distB="0" distL="0" distR="0" wp14:anchorId="18082090" wp14:editId="0AD5E193">
            <wp:extent cx="3906207" cy="2794959"/>
            <wp:effectExtent l="0" t="0" r="0" b="5715"/>
            <wp:docPr id="8" name="Imagen 8" descr="https://lh6.googleusercontent.com/42Dp6AtkfKMildHyx7Hrd5jSkTpJKZcqQ6Nw6szc18wVx1eab8I0QfmZwpT2b0BkRtd0toNUFTOQpCVGFaRU1iplSLmd4lQlCUbwodZxX7ruQTpdxiu1yoYAugBJvxp6ZTnXna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42Dp6AtkfKMildHyx7Hrd5jSkTpJKZcqQ6Nw6szc18wVx1eab8I0QfmZwpT2b0BkRtd0toNUFTOQpCVGFaRU1iplSLmd4lQlCUbwodZxX7ruQTpdxiu1yoYAugBJvxp6ZTnXnaN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20052" cy="2804865"/>
                    </a:xfrm>
                    <a:prstGeom prst="rect">
                      <a:avLst/>
                    </a:prstGeom>
                    <a:noFill/>
                    <a:ln>
                      <a:noFill/>
                    </a:ln>
                  </pic:spPr>
                </pic:pic>
              </a:graphicData>
            </a:graphic>
          </wp:inline>
        </w:drawing>
      </w:r>
    </w:p>
    <w:p w14:paraId="5F473162" w14:textId="63547548" w:rsidR="00EA0B66" w:rsidRDefault="00EA0B66" w:rsidP="00EA0B66">
      <w:pPr>
        <w:pStyle w:val="Descripcin"/>
        <w:jc w:val="center"/>
      </w:pPr>
      <w:bookmarkStart w:id="92" w:name="_Ref502096467"/>
      <w:bookmarkStart w:id="93" w:name="_Toc504153967"/>
      <w:r>
        <w:t xml:space="preserve">Ilustración </w:t>
      </w:r>
      <w:fldSimple w:instr=" SEQ Ilustración \* ARABIC ">
        <w:r w:rsidR="00C5340B">
          <w:rPr>
            <w:noProof/>
          </w:rPr>
          <w:t>1</w:t>
        </w:r>
      </w:fldSimple>
      <w:r>
        <w:t xml:space="preserve"> - Esquema básico de un robot</w:t>
      </w:r>
      <w:bookmarkEnd w:id="92"/>
      <w:bookmarkEnd w:id="93"/>
    </w:p>
    <w:p w14:paraId="46DBFA7A" w14:textId="787CA8AA" w:rsidR="00CA7184" w:rsidRDefault="00CA7184" w:rsidP="00EA0B66">
      <w:pPr>
        <w:pStyle w:val="NormalWeb"/>
        <w:spacing w:before="0" w:beforeAutospacing="0" w:after="0" w:afterAutospacing="0"/>
        <w:jc w:val="both"/>
        <w:rPr>
          <w:ins w:id="94" w:author="Agustin Schlapp" w:date="2017-12-11T20:39:00Z"/>
          <w:rFonts w:ascii="Arial" w:hAnsi="Arial" w:cs="Arial"/>
          <w:color w:val="000000"/>
        </w:rPr>
      </w:pPr>
      <w:ins w:id="95" w:author="Agustin Schlapp" w:date="2017-12-11T20:39:00Z">
        <w:r>
          <w:rPr>
            <w:rFonts w:ascii="Arial" w:hAnsi="Arial" w:cs="Arial"/>
            <w:color w:val="000000"/>
          </w:rPr>
          <w:t>En la</w:t>
        </w:r>
      </w:ins>
      <w:r w:rsidR="00A01C5D">
        <w:rPr>
          <w:rFonts w:ascii="Arial" w:hAnsi="Arial" w:cs="Arial"/>
          <w:color w:val="000000"/>
        </w:rPr>
        <w:t xml:space="preserve"> imagen</w:t>
      </w:r>
      <w:ins w:id="96" w:author="Agustin Schlapp" w:date="2017-12-11T20:39:00Z">
        <w:r>
          <w:rPr>
            <w:rFonts w:ascii="Arial" w:hAnsi="Arial" w:cs="Arial"/>
            <w:color w:val="000000"/>
          </w:rPr>
          <w:t xml:space="preserve"> </w:t>
        </w:r>
      </w:ins>
      <w:r w:rsidR="00A01C5D">
        <w:rPr>
          <w:rFonts w:ascii="Arial" w:hAnsi="Arial" w:cs="Arial"/>
          <w:color w:val="000000"/>
        </w:rPr>
        <w:t>(</w:t>
      </w:r>
      <w:r w:rsidR="00A01C5D">
        <w:rPr>
          <w:rFonts w:ascii="Arial" w:hAnsi="Arial" w:cs="Arial"/>
          <w:color w:val="000000"/>
        </w:rPr>
        <w:fldChar w:fldCharType="begin"/>
      </w:r>
      <w:r w:rsidR="00A01C5D">
        <w:rPr>
          <w:rFonts w:ascii="Arial" w:hAnsi="Arial" w:cs="Arial"/>
          <w:color w:val="000000"/>
        </w:rPr>
        <w:instrText xml:space="preserve"> REF _Ref502096467 \h </w:instrText>
      </w:r>
      <w:r w:rsidR="00A01C5D">
        <w:rPr>
          <w:rFonts w:ascii="Arial" w:hAnsi="Arial" w:cs="Arial"/>
          <w:color w:val="000000"/>
        </w:rPr>
      </w:r>
      <w:r w:rsidR="00A01C5D">
        <w:rPr>
          <w:rFonts w:ascii="Arial" w:hAnsi="Arial" w:cs="Arial"/>
          <w:color w:val="000000"/>
        </w:rPr>
        <w:fldChar w:fldCharType="separate"/>
      </w:r>
      <w:r w:rsidR="00A01C5D">
        <w:t xml:space="preserve">Ilustración </w:t>
      </w:r>
      <w:r w:rsidR="00A01C5D">
        <w:rPr>
          <w:noProof/>
        </w:rPr>
        <w:t>1</w:t>
      </w:r>
      <w:r w:rsidR="00A01C5D">
        <w:t xml:space="preserve"> - Esquema básico de un robot</w:t>
      </w:r>
      <w:r w:rsidR="00A01C5D">
        <w:rPr>
          <w:rFonts w:ascii="Arial" w:hAnsi="Arial" w:cs="Arial"/>
          <w:color w:val="000000"/>
        </w:rPr>
        <w:fldChar w:fldCharType="end"/>
      </w:r>
      <w:r w:rsidR="00A01C5D">
        <w:rPr>
          <w:rFonts w:ascii="Arial" w:hAnsi="Arial" w:cs="Arial"/>
          <w:color w:val="000000"/>
        </w:rPr>
        <w:t xml:space="preserve">) </w:t>
      </w:r>
      <w:ins w:id="97" w:author="Agustin Schlapp" w:date="2017-12-11T20:40:00Z">
        <w:r>
          <w:rPr>
            <w:rFonts w:ascii="Arial" w:hAnsi="Arial" w:cs="Arial"/>
            <w:color w:val="000000"/>
          </w:rPr>
          <w:t>se puede apreciar el esquema básico del funcionamiento de un robot</w:t>
        </w:r>
      </w:ins>
      <w:ins w:id="98" w:author="Agustin Schlapp" w:date="2017-12-11T20:41:00Z">
        <w:r>
          <w:rPr>
            <w:rFonts w:ascii="Arial" w:hAnsi="Arial" w:cs="Arial"/>
            <w:color w:val="000000"/>
          </w:rPr>
          <w:t>, detallando los componentes que pueden tener (Actuadores, sensores y un sistema de control).</w:t>
        </w:r>
      </w:ins>
    </w:p>
    <w:p w14:paraId="493E5E02" w14:textId="02670FF6"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La robótica está constituida por tres grandes temas como lo son; la </w:t>
      </w:r>
      <w:r w:rsidRPr="006E391D">
        <w:rPr>
          <w:rFonts w:ascii="Arial" w:hAnsi="Arial" w:cs="Arial"/>
          <w:i/>
          <w:iCs/>
          <w:color w:val="000000"/>
        </w:rPr>
        <w:t>percepción</w:t>
      </w:r>
      <w:r w:rsidRPr="006E391D">
        <w:rPr>
          <w:rFonts w:ascii="Arial" w:hAnsi="Arial" w:cs="Arial"/>
          <w:color w:val="000000"/>
        </w:rPr>
        <w:t xml:space="preserve">, la </w:t>
      </w:r>
      <w:r w:rsidRPr="006E391D">
        <w:rPr>
          <w:rFonts w:ascii="Arial" w:hAnsi="Arial" w:cs="Arial"/>
          <w:i/>
          <w:iCs/>
          <w:color w:val="000000"/>
        </w:rPr>
        <w:t xml:space="preserve">planificación </w:t>
      </w:r>
      <w:r w:rsidRPr="006E391D">
        <w:rPr>
          <w:rFonts w:ascii="Arial" w:hAnsi="Arial" w:cs="Arial"/>
          <w:color w:val="000000"/>
        </w:rPr>
        <w:t xml:space="preserve">y la </w:t>
      </w:r>
      <w:r w:rsidRPr="006E391D">
        <w:rPr>
          <w:rFonts w:ascii="Arial" w:hAnsi="Arial" w:cs="Arial"/>
          <w:i/>
          <w:iCs/>
          <w:color w:val="000000"/>
        </w:rPr>
        <w:t>manipulación</w:t>
      </w:r>
      <w:r w:rsidRPr="006E391D">
        <w:rPr>
          <w:rFonts w:ascii="Arial" w:hAnsi="Arial" w:cs="Arial"/>
          <w:color w:val="000000"/>
        </w:rPr>
        <w:t xml:space="preserve">. En conjunto permiten el desarrollo de robots con un gran índice de autonomía, logrando acciones básicas que realiza un ser humano al ejecutar ciertas tareas. Cuando una persona ha </w:t>
      </w:r>
      <w:del w:id="99" w:author="Nahuel Defossé" w:date="2017-11-24T15:10:00Z">
        <w:r w:rsidRPr="006E391D" w:rsidDel="00793828">
          <w:rPr>
            <w:rFonts w:ascii="Arial" w:hAnsi="Arial" w:cs="Arial"/>
            <w:color w:val="000000"/>
          </w:rPr>
          <w:delText xml:space="preserve">decidido </w:delText>
        </w:r>
      </w:del>
      <w:ins w:id="100" w:author="Nahuel Defossé" w:date="2017-11-24T15:11:00Z">
        <w:r w:rsidR="00793828">
          <w:rPr>
            <w:rFonts w:ascii="Arial" w:hAnsi="Arial" w:cs="Arial"/>
            <w:color w:val="000000"/>
          </w:rPr>
          <w:t>detectado</w:t>
        </w:r>
      </w:ins>
      <w:ins w:id="101" w:author="Nahuel Defossé" w:date="2017-11-24T15:10:00Z">
        <w:r w:rsidR="00793828">
          <w:rPr>
            <w:rFonts w:ascii="Arial" w:hAnsi="Arial" w:cs="Arial"/>
            <w:color w:val="000000"/>
          </w:rPr>
          <w:t xml:space="preserve"> </w:t>
        </w:r>
      </w:ins>
      <w:del w:id="102" w:author="Nahuel Defossé" w:date="2017-11-24T15:10:00Z">
        <w:r w:rsidRPr="006E391D" w:rsidDel="00793828">
          <w:rPr>
            <w:rFonts w:ascii="Arial" w:hAnsi="Arial" w:cs="Arial"/>
            <w:color w:val="000000"/>
          </w:rPr>
          <w:delText xml:space="preserve">que tiene </w:delText>
        </w:r>
      </w:del>
      <w:r w:rsidRPr="006E391D">
        <w:rPr>
          <w:rFonts w:ascii="Arial" w:hAnsi="Arial" w:cs="Arial"/>
          <w:color w:val="000000"/>
        </w:rPr>
        <w:t xml:space="preserve">una necesidad, </w:t>
      </w:r>
      <w:r w:rsidR="006E391D" w:rsidRPr="006E391D">
        <w:rPr>
          <w:rFonts w:ascii="Arial" w:hAnsi="Arial" w:cs="Arial"/>
          <w:color w:val="000000"/>
        </w:rPr>
        <w:t>los primeros</w:t>
      </w:r>
      <w:r w:rsidRPr="006E391D">
        <w:rPr>
          <w:rFonts w:ascii="Arial" w:hAnsi="Arial" w:cs="Arial"/>
          <w:color w:val="000000"/>
        </w:rPr>
        <w:t xml:space="preserve"> </w:t>
      </w:r>
      <w:ins w:id="103" w:author="Nahuel Defossé" w:date="2017-11-24T15:11:00Z">
        <w:r w:rsidR="00793828">
          <w:rPr>
            <w:rFonts w:ascii="Arial" w:hAnsi="Arial" w:cs="Arial"/>
            <w:color w:val="000000"/>
          </w:rPr>
          <w:t xml:space="preserve">pasos </w:t>
        </w:r>
      </w:ins>
      <w:r w:rsidRPr="006E391D">
        <w:rPr>
          <w:rFonts w:ascii="Arial" w:hAnsi="Arial" w:cs="Arial"/>
          <w:color w:val="000000"/>
        </w:rPr>
        <w:t xml:space="preserve">que </w:t>
      </w:r>
      <w:del w:id="104" w:author="Nahuel Defossé" w:date="2017-11-24T15:11:00Z">
        <w:r w:rsidRPr="006E391D" w:rsidDel="00793828">
          <w:rPr>
            <w:rFonts w:ascii="Arial" w:hAnsi="Arial" w:cs="Arial"/>
            <w:color w:val="000000"/>
          </w:rPr>
          <w:delText xml:space="preserve">hace </w:delText>
        </w:r>
      </w:del>
      <w:ins w:id="105" w:author="Nahuel Defossé" w:date="2017-11-24T15:11:00Z">
        <w:r w:rsidR="00793828">
          <w:rPr>
            <w:rFonts w:ascii="Arial" w:hAnsi="Arial" w:cs="Arial"/>
            <w:color w:val="000000"/>
          </w:rPr>
          <w:t xml:space="preserve">realiza </w:t>
        </w:r>
      </w:ins>
      <w:r w:rsidRPr="006E391D">
        <w:rPr>
          <w:rFonts w:ascii="Arial" w:hAnsi="Arial" w:cs="Arial"/>
          <w:color w:val="000000"/>
        </w:rPr>
        <w:t>es estudiar su entorno con alguno de sus cinco sentidos (</w:t>
      </w:r>
      <w:r w:rsidRPr="006E391D">
        <w:rPr>
          <w:rFonts w:ascii="Arial" w:hAnsi="Arial" w:cs="Arial"/>
          <w:i/>
          <w:iCs/>
          <w:color w:val="000000"/>
        </w:rPr>
        <w:t>percepción</w:t>
      </w:r>
      <w:r w:rsidRPr="006E391D">
        <w:rPr>
          <w:rFonts w:ascii="Arial" w:hAnsi="Arial" w:cs="Arial"/>
          <w:color w:val="000000"/>
        </w:rPr>
        <w:t>); luego toma la decisión de realizar acciones con determinados movimientos (</w:t>
      </w:r>
      <w:r w:rsidRPr="006E391D">
        <w:rPr>
          <w:rFonts w:ascii="Arial" w:hAnsi="Arial" w:cs="Arial"/>
          <w:i/>
          <w:iCs/>
          <w:color w:val="000000"/>
        </w:rPr>
        <w:t>planificación</w:t>
      </w:r>
      <w:r w:rsidRPr="006E391D">
        <w:rPr>
          <w:rFonts w:ascii="Arial" w:hAnsi="Arial" w:cs="Arial"/>
          <w:color w:val="000000"/>
        </w:rPr>
        <w:t>) para que, finalmente, las ejecute de modo secuencial (</w:t>
      </w:r>
      <w:r w:rsidRPr="006E391D">
        <w:rPr>
          <w:rFonts w:ascii="Arial" w:hAnsi="Arial" w:cs="Arial"/>
          <w:i/>
          <w:iCs/>
          <w:color w:val="000000"/>
        </w:rPr>
        <w:t>manipulación</w:t>
      </w:r>
      <w:r w:rsidRPr="006E391D">
        <w:rPr>
          <w:rFonts w:ascii="Arial" w:hAnsi="Arial" w:cs="Arial"/>
          <w:color w:val="000000"/>
        </w:rPr>
        <w:t>).</w:t>
      </w:r>
    </w:p>
    <w:p w14:paraId="78A951A8" w14:textId="530CE45F" w:rsidR="00EA0B66" w:rsidRPr="006E391D" w:rsidRDefault="00EA0B66" w:rsidP="00EA0B66">
      <w:pPr>
        <w:pStyle w:val="NormalWeb"/>
        <w:spacing w:before="0" w:beforeAutospacing="0" w:after="0" w:afterAutospacing="0"/>
        <w:jc w:val="both"/>
      </w:pPr>
      <w:del w:id="106" w:author="Nahuel Defossé" w:date="2017-11-24T15:12:00Z">
        <w:r w:rsidRPr="006E391D" w:rsidDel="00793828">
          <w:rPr>
            <w:rFonts w:ascii="Arial" w:hAnsi="Arial" w:cs="Arial"/>
            <w:color w:val="000000"/>
          </w:rPr>
          <w:delText>Las funciones a realizar por cada uno de los temas podrían ser las siguientes:</w:delText>
        </w:r>
      </w:del>
      <w:ins w:id="107" w:author="Nahuel Defossé" w:date="2017-11-24T15:12:00Z">
        <w:r w:rsidR="00793828">
          <w:rPr>
            <w:rFonts w:ascii="Arial" w:hAnsi="Arial" w:cs="Arial"/>
            <w:color w:val="000000"/>
          </w:rPr>
          <w:t xml:space="preserve">Podemos identificar elementos y acciones relacionados con cada etapa de la </w:t>
        </w:r>
        <w:del w:id="108" w:author="Agustin Schlapp" w:date="2017-12-11T20:42:00Z">
          <w:r w:rsidR="00793828" w:rsidDel="00CA7184">
            <w:rPr>
              <w:rFonts w:ascii="Arial" w:hAnsi="Arial" w:cs="Arial"/>
              <w:color w:val="000000"/>
            </w:rPr>
            <w:delText>scuencia</w:delText>
          </w:r>
        </w:del>
      </w:ins>
      <w:ins w:id="109" w:author="Agustin Schlapp" w:date="2017-12-11T20:42:00Z">
        <w:r w:rsidR="00CA7184">
          <w:rPr>
            <w:rFonts w:ascii="Arial" w:hAnsi="Arial" w:cs="Arial"/>
            <w:color w:val="000000"/>
          </w:rPr>
          <w:t>secuencia</w:t>
        </w:r>
      </w:ins>
      <w:ins w:id="110" w:author="Nahuel Defossé" w:date="2017-11-24T15:12:00Z">
        <w:r w:rsidR="00793828">
          <w:rPr>
            <w:rFonts w:ascii="Arial" w:hAnsi="Arial" w:cs="Arial"/>
            <w:color w:val="000000"/>
          </w:rPr>
          <w:t xml:space="preserve"> antes descripta:</w:t>
        </w:r>
      </w:ins>
    </w:p>
    <w:p w14:paraId="12AE9F8E" w14:textId="77777777" w:rsidR="00EA0B66" w:rsidRPr="006E391D" w:rsidRDefault="00EA0B66" w:rsidP="00EA0B66">
      <w:pPr>
        <w:pStyle w:val="NormalWeb"/>
        <w:spacing w:before="0" w:beforeAutospacing="0" w:after="0" w:afterAutospacing="0"/>
        <w:jc w:val="both"/>
      </w:pPr>
      <w:r w:rsidRPr="006E391D">
        <w:t> </w:t>
      </w:r>
    </w:p>
    <w:p w14:paraId="502BD870"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Percepción:</w:t>
      </w:r>
    </w:p>
    <w:p w14:paraId="3D1B0FF6" w14:textId="77777777" w:rsidR="00EA0B66" w:rsidRPr="006E391D" w:rsidRDefault="00EA0B66" w:rsidP="00EA0B66">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Sensores</w:t>
      </w:r>
    </w:p>
    <w:p w14:paraId="524030F3" w14:textId="77777777" w:rsidR="00EA0B66" w:rsidRPr="006E391D" w:rsidRDefault="00EA0B66" w:rsidP="00EA0B66">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Tratamiento de información</w:t>
      </w:r>
    </w:p>
    <w:p w14:paraId="03A2B94A" w14:textId="77777777" w:rsidR="00EA0B66" w:rsidRPr="006E391D" w:rsidRDefault="00EA0B66" w:rsidP="00EA0B66">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Procesamiento de información</w:t>
      </w:r>
    </w:p>
    <w:p w14:paraId="14AB0BA6" w14:textId="77777777" w:rsidR="00EA0B66" w:rsidRPr="006E391D" w:rsidRDefault="00EA0B66" w:rsidP="00EA0B66">
      <w:pPr>
        <w:pStyle w:val="NormalWeb"/>
        <w:spacing w:before="0" w:beforeAutospacing="0" w:after="0" w:afterAutospacing="0"/>
        <w:jc w:val="both"/>
      </w:pPr>
      <w:r w:rsidRPr="006E391D">
        <w:t> </w:t>
      </w:r>
    </w:p>
    <w:p w14:paraId="00EAA8E3"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Planificación:</w:t>
      </w:r>
    </w:p>
    <w:p w14:paraId="455DCE2D" w14:textId="77777777"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Trayectorias</w:t>
      </w:r>
    </w:p>
    <w:p w14:paraId="3ABB79A7" w14:textId="77777777"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Tareas</w:t>
      </w:r>
    </w:p>
    <w:p w14:paraId="4536D0C9" w14:textId="77777777"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Planificación de tareas</w:t>
      </w:r>
    </w:p>
    <w:p w14:paraId="62F4960B" w14:textId="77777777"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Toma de decisiones</w:t>
      </w:r>
    </w:p>
    <w:p w14:paraId="5C2D1AD5" w14:textId="77777777" w:rsidR="00EA0B66" w:rsidRPr="006E391D" w:rsidRDefault="00EA0B66" w:rsidP="00EA0B66">
      <w:pPr>
        <w:pStyle w:val="NormalWeb"/>
        <w:spacing w:before="0" w:beforeAutospacing="0" w:after="0" w:afterAutospacing="0"/>
        <w:jc w:val="both"/>
      </w:pPr>
      <w:r w:rsidRPr="006E391D">
        <w:t> </w:t>
      </w:r>
    </w:p>
    <w:p w14:paraId="496B3A5D"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Manipulación:</w:t>
      </w:r>
    </w:p>
    <w:p w14:paraId="31AAEB96" w14:textId="77777777"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Mecánica</w:t>
      </w:r>
    </w:p>
    <w:p w14:paraId="051C9F41" w14:textId="77777777"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Actuadores</w:t>
      </w:r>
    </w:p>
    <w:p w14:paraId="36163836" w14:textId="77777777"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control</w:t>
      </w:r>
    </w:p>
    <w:p w14:paraId="0D7740EB" w14:textId="77777777"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programación</w:t>
      </w:r>
    </w:p>
    <w:p w14:paraId="33022DEC" w14:textId="77777777" w:rsidR="00EA0B66" w:rsidRPr="006E391D" w:rsidRDefault="00EA0B66" w:rsidP="00EA0B66">
      <w:pPr>
        <w:pStyle w:val="NormalWeb"/>
        <w:spacing w:before="0" w:beforeAutospacing="0" w:after="0" w:afterAutospacing="0"/>
      </w:pPr>
      <w:r w:rsidRPr="006E391D">
        <w:t> </w:t>
      </w:r>
    </w:p>
    <w:p w14:paraId="75A87333" w14:textId="77777777" w:rsidR="00EA0B66" w:rsidRPr="00EA0B66" w:rsidRDefault="00EA0B66" w:rsidP="00EA0B66">
      <w:pPr>
        <w:pStyle w:val="Ttulo2"/>
        <w:rPr>
          <w:b/>
          <w:sz w:val="32"/>
          <w:szCs w:val="32"/>
        </w:rPr>
      </w:pPr>
      <w:bookmarkStart w:id="111" w:name="_Toc504153883"/>
      <w:r w:rsidRPr="00EA0B66">
        <w:rPr>
          <w:b/>
          <w:sz w:val="32"/>
          <w:szCs w:val="32"/>
        </w:rPr>
        <w:lastRenderedPageBreak/>
        <w:t>2.2 Estructura física de los robots</w:t>
      </w:r>
      <w:bookmarkEnd w:id="111"/>
    </w:p>
    <w:p w14:paraId="5A585BC5" w14:textId="1A1053E4" w:rsidR="00EA0B66" w:rsidRDefault="00EA0B66" w:rsidP="00EA0B66">
      <w:pPr>
        <w:pStyle w:val="NormalWeb"/>
        <w:shd w:val="clear" w:color="auto" w:fill="FFFFFF"/>
        <w:spacing w:before="120" w:beforeAutospacing="0" w:after="120" w:afterAutospacing="0"/>
        <w:jc w:val="both"/>
        <w:rPr>
          <w:ins w:id="112" w:author="Agustin Schlapp" w:date="2017-12-11T20:47:00Z"/>
          <w:rFonts w:ascii="Arial" w:hAnsi="Arial" w:cs="Arial"/>
          <w:color w:val="222222"/>
        </w:rPr>
      </w:pPr>
      <w:r w:rsidRPr="006E391D">
        <w:rPr>
          <w:rFonts w:ascii="Arial" w:hAnsi="Arial" w:cs="Arial"/>
          <w:color w:val="222222"/>
        </w:rPr>
        <w:t xml:space="preserve">La estructura es definida por el tipo de configuración general de las distintas piezas que conforman </w:t>
      </w:r>
      <w:ins w:id="113" w:author="Nahuel Defossé" w:date="2017-11-24T15:14:00Z">
        <w:r w:rsidR="00D0593B">
          <w:rPr>
            <w:rFonts w:ascii="Arial" w:hAnsi="Arial" w:cs="Arial"/>
            <w:color w:val="222222"/>
          </w:rPr>
          <w:t>a</w:t>
        </w:r>
      </w:ins>
      <w:del w:id="114" w:author="Nahuel Defossé" w:date="2017-11-24T15:14:00Z">
        <w:r w:rsidRPr="006E391D" w:rsidDel="00D0593B">
          <w:rPr>
            <w:rFonts w:ascii="Arial" w:hAnsi="Arial" w:cs="Arial"/>
            <w:color w:val="222222"/>
          </w:rPr>
          <w:delText>e</w:delText>
        </w:r>
      </w:del>
      <w:r w:rsidRPr="006E391D">
        <w:rPr>
          <w:rFonts w:ascii="Arial" w:hAnsi="Arial" w:cs="Arial"/>
          <w:color w:val="222222"/>
        </w:rPr>
        <w:t xml:space="preserve">l Robot. Es difícil establecer una clasificación </w:t>
      </w:r>
      <w:del w:id="115" w:author="Nahuel Defossé" w:date="2017-11-24T15:14:00Z">
        <w:r w:rsidRPr="006E391D" w:rsidDel="00D0593B">
          <w:rPr>
            <w:rFonts w:ascii="Arial" w:hAnsi="Arial" w:cs="Arial"/>
            <w:color w:val="222222"/>
          </w:rPr>
          <w:delText xml:space="preserve">coherente </w:delText>
        </w:r>
      </w:del>
      <w:ins w:id="116" w:author="Nahuel Defossé" w:date="2017-11-24T15:14:00Z">
        <w:r w:rsidR="00D0593B">
          <w:rPr>
            <w:rFonts w:ascii="Arial" w:hAnsi="Arial" w:cs="Arial"/>
            <w:color w:val="222222"/>
          </w:rPr>
          <w:t>estricta</w:t>
        </w:r>
        <w:r w:rsidR="00D0593B" w:rsidRPr="006E391D">
          <w:rPr>
            <w:rFonts w:ascii="Arial" w:hAnsi="Arial" w:cs="Arial"/>
            <w:color w:val="222222"/>
          </w:rPr>
          <w:t xml:space="preserve"> </w:t>
        </w:r>
      </w:ins>
      <w:r w:rsidRPr="006E391D">
        <w:rPr>
          <w:rFonts w:ascii="Arial" w:hAnsi="Arial" w:cs="Arial"/>
          <w:color w:val="222222"/>
        </w:rPr>
        <w:t xml:space="preserve">de los mismos que resista un análisis </w:t>
      </w:r>
      <w:del w:id="117" w:author="Nahuel Defossé" w:date="2017-11-24T15:15:00Z">
        <w:r w:rsidRPr="006E391D" w:rsidDel="00D0593B">
          <w:rPr>
            <w:rFonts w:ascii="Arial" w:hAnsi="Arial" w:cs="Arial"/>
            <w:color w:val="222222"/>
          </w:rPr>
          <w:delText xml:space="preserve">crítico y </w:delText>
        </w:r>
      </w:del>
      <w:r w:rsidRPr="006E391D">
        <w:rPr>
          <w:rFonts w:ascii="Arial" w:hAnsi="Arial" w:cs="Arial"/>
          <w:color w:val="222222"/>
        </w:rPr>
        <w:t>riguroso. La subdivisión de los Robots, con base en su arquitectura, se podría hacer dentro de alguno de los siguientes grupos: poliarticulados, móviles, androides, zoomórficos e híbridos.</w:t>
      </w:r>
    </w:p>
    <w:p w14:paraId="7F6EFF3B" w14:textId="77777777" w:rsidR="00C74CB0" w:rsidRDefault="00C74CB0" w:rsidP="00EA0B66">
      <w:pPr>
        <w:pStyle w:val="NormalWeb"/>
        <w:shd w:val="clear" w:color="auto" w:fill="FFFFFF"/>
        <w:spacing w:before="120" w:beforeAutospacing="0" w:after="120" w:afterAutospacing="0"/>
        <w:jc w:val="both"/>
        <w:rPr>
          <w:ins w:id="118" w:author="Nahuel Defossé" w:date="2017-11-24T15:16:00Z"/>
          <w:rFonts w:ascii="Arial" w:hAnsi="Arial" w:cs="Arial"/>
          <w:color w:val="222222"/>
        </w:rPr>
      </w:pPr>
    </w:p>
    <w:p w14:paraId="4DD1E9E9" w14:textId="50AC71AA" w:rsidR="00514185" w:rsidRPr="006E391D" w:rsidDel="00C74CB0" w:rsidRDefault="00514185" w:rsidP="00EA0B66">
      <w:pPr>
        <w:pStyle w:val="NormalWeb"/>
        <w:shd w:val="clear" w:color="auto" w:fill="FFFFFF"/>
        <w:spacing w:before="120" w:beforeAutospacing="0" w:after="120" w:afterAutospacing="0"/>
        <w:jc w:val="both"/>
        <w:rPr>
          <w:del w:id="119" w:author="Agustin Schlapp" w:date="2017-12-11T20:44:00Z"/>
        </w:rPr>
      </w:pPr>
      <w:ins w:id="120" w:author="Nahuel Defossé" w:date="2017-11-24T15:16:00Z">
        <w:del w:id="121" w:author="Agustin Schlapp" w:date="2017-12-11T20:44:00Z">
          <w:r w:rsidDel="00C74CB0">
            <w:rPr>
              <w:rFonts w:ascii="Arial" w:hAnsi="Arial" w:cs="Arial"/>
              <w:color w:val="222222"/>
            </w:rPr>
            <w:delText>Hacer llamdas a las ilustraciones!</w:delText>
          </w:r>
        </w:del>
      </w:ins>
    </w:p>
    <w:p w14:paraId="0AC5724E" w14:textId="77777777" w:rsidR="00EA0B66" w:rsidRPr="006E391D" w:rsidRDefault="00EA0B66" w:rsidP="006E391D">
      <w:pPr>
        <w:pStyle w:val="Ttulo3"/>
        <w:rPr>
          <w:b w:val="0"/>
          <w:sz w:val="28"/>
          <w:szCs w:val="28"/>
        </w:rPr>
      </w:pPr>
      <w:bookmarkStart w:id="122" w:name="_Toc504153884"/>
      <w:r w:rsidRPr="006E391D">
        <w:rPr>
          <w:b w:val="0"/>
          <w:sz w:val="28"/>
          <w:szCs w:val="28"/>
        </w:rPr>
        <w:t>2.2.1 Poliarticulados</w:t>
      </w:r>
      <w:bookmarkEnd w:id="122"/>
    </w:p>
    <w:p w14:paraId="53BED6BA" w14:textId="1AD722CE" w:rsidR="00EA0B66" w:rsidRPr="006E391D" w:rsidRDefault="00C74CB0" w:rsidP="00EA0B66">
      <w:pPr>
        <w:pStyle w:val="NormalWeb"/>
        <w:shd w:val="clear" w:color="auto" w:fill="FFFFFF"/>
        <w:spacing w:before="120" w:beforeAutospacing="0" w:after="120" w:afterAutospacing="0"/>
        <w:jc w:val="both"/>
      </w:pPr>
      <w:r>
        <w:rPr>
          <w:noProof/>
          <w:lang w:val="en-US" w:eastAsia="en-US"/>
        </w:rPr>
        <mc:AlternateContent>
          <mc:Choice Requires="wps">
            <w:drawing>
              <wp:anchor distT="0" distB="0" distL="114300" distR="114300" simplePos="0" relativeHeight="251646976" behindDoc="0" locked="0" layoutInCell="1" allowOverlap="1" wp14:anchorId="1B3091B8" wp14:editId="5CDCA9E6">
                <wp:simplePos x="0" y="0"/>
                <wp:positionH relativeFrom="margin">
                  <wp:posOffset>3247390</wp:posOffset>
                </wp:positionH>
                <wp:positionV relativeFrom="paragraph">
                  <wp:posOffset>1548765</wp:posOffset>
                </wp:positionV>
                <wp:extent cx="2149475" cy="266700"/>
                <wp:effectExtent l="0" t="0" r="3175"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2149475" cy="266700"/>
                        </a:xfrm>
                        <a:prstGeom prst="rect">
                          <a:avLst/>
                        </a:prstGeom>
                        <a:solidFill>
                          <a:prstClr val="white"/>
                        </a:solidFill>
                        <a:ln>
                          <a:noFill/>
                        </a:ln>
                      </wps:spPr>
                      <wps:txbx>
                        <w:txbxContent>
                          <w:p w14:paraId="06DBDD18" w14:textId="174D62E8" w:rsidR="00A87E1C" w:rsidRPr="006F371C" w:rsidRDefault="00A87E1C" w:rsidP="00EA0B66">
                            <w:pPr>
                              <w:pStyle w:val="Descripcin"/>
                              <w:rPr>
                                <w:rFonts w:ascii="Times New Roman" w:eastAsia="Times New Roman" w:hAnsi="Times New Roman" w:cs="Times New Roman"/>
                                <w:noProof/>
                                <w:sz w:val="24"/>
                                <w:szCs w:val="24"/>
                              </w:rPr>
                            </w:pPr>
                            <w:bookmarkStart w:id="123" w:name="_Ref502096499"/>
                            <w:bookmarkStart w:id="124" w:name="_Toc504153968"/>
                            <w:r>
                              <w:t xml:space="preserve">Ilustración </w:t>
                            </w:r>
                            <w:fldSimple w:instr=" SEQ Ilustración \* ARABIC ">
                              <w:r w:rsidR="00C5340B">
                                <w:rPr>
                                  <w:noProof/>
                                </w:rPr>
                                <w:t>2</w:t>
                              </w:r>
                            </w:fldSimple>
                            <w:r>
                              <w:t xml:space="preserve"> - Ejemplo de robot poliarticulado</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B3091B8" id="_x0000_t202" coordsize="21600,21600" o:spt="202" path="m,l,21600r21600,l21600,xe">
                <v:stroke joinstyle="miter"/>
                <v:path gradientshapeok="t" o:connecttype="rect"/>
              </v:shapetype>
              <v:shape id="Cuadro de texto 4" o:spid="_x0000_s1026" type="#_x0000_t202" style="position:absolute;left:0;text-align:left;margin-left:255.7pt;margin-top:121.95pt;width:169.25pt;height:21pt;z-index:251646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mwNgIAAGcEAAAOAAAAZHJzL2Uyb0RvYy54bWysVMFu2zAMvQ/YPwi6L06CLF2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" stroked="f">
                <v:textbox style="mso-fit-shape-to-text:t" inset="0,0,0,0">
                  <w:txbxContent>
                    <w:p w14:paraId="06DBDD18" w14:textId="174D62E8" w:rsidR="00A87E1C" w:rsidRPr="006F371C" w:rsidRDefault="00A87E1C" w:rsidP="00EA0B66">
                      <w:pPr>
                        <w:pStyle w:val="Descripcin"/>
                        <w:rPr>
                          <w:rFonts w:ascii="Times New Roman" w:eastAsia="Times New Roman" w:hAnsi="Times New Roman" w:cs="Times New Roman"/>
                          <w:noProof/>
                          <w:sz w:val="24"/>
                          <w:szCs w:val="24"/>
                        </w:rPr>
                      </w:pPr>
                      <w:bookmarkStart w:id="125" w:name="_Ref502096499"/>
                      <w:bookmarkStart w:id="126" w:name="_Toc504153968"/>
                      <w:r>
                        <w:t xml:space="preserve">Ilustración </w:t>
                      </w:r>
                      <w:fldSimple w:instr=" SEQ Ilustración \* ARABIC ">
                        <w:r w:rsidR="00C5340B">
                          <w:rPr>
                            <w:noProof/>
                          </w:rPr>
                          <w:t>2</w:t>
                        </w:r>
                      </w:fldSimple>
                      <w:r>
                        <w:t xml:space="preserve"> - Ejemplo de robot poliarticulado</w:t>
                      </w:r>
                      <w:bookmarkEnd w:id="125"/>
                      <w:bookmarkEnd w:id="126"/>
                    </w:p>
                  </w:txbxContent>
                </v:textbox>
                <w10:wrap type="square" anchorx="margin"/>
              </v:shape>
            </w:pict>
          </mc:Fallback>
        </mc:AlternateContent>
      </w:r>
      <w:r w:rsidR="00EA0B66" w:rsidRPr="006E391D">
        <w:rPr>
          <w:noProof/>
          <w:lang w:val="en-US" w:eastAsia="en-US"/>
        </w:rPr>
        <w:drawing>
          <wp:anchor distT="0" distB="0" distL="114300" distR="114300" simplePos="0" relativeHeight="251645952" behindDoc="0" locked="0" layoutInCell="1" allowOverlap="1" wp14:anchorId="4A3B6CCA" wp14:editId="186EC203">
            <wp:simplePos x="0" y="0"/>
            <wp:positionH relativeFrom="column">
              <wp:posOffset>3252451</wp:posOffset>
            </wp:positionH>
            <wp:positionV relativeFrom="paragraph">
              <wp:posOffset>65035</wp:posOffset>
            </wp:positionV>
            <wp:extent cx="1952625" cy="1447800"/>
            <wp:effectExtent l="0" t="0" r="9525" b="0"/>
            <wp:wrapSquare wrapText="bothSides"/>
            <wp:docPr id="7" name="Imagen 7" descr="https://lh3.googleusercontent.com/VsIPZmm8vLrZvjFCv8cSiYpFdtRO6-xEvOafW_jFfMb32lO0KOiYg0cwDaY4EYIZUzY4dlC2vzwPygfVhhnp1s0Odt5zrVEgRQ6umd5LLN7zMzSKG-lLbYVhEJ-nPbIZGoPv6Y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VsIPZmm8vLrZvjFCv8cSiYpFdtRO6-xEvOafW_jFfMb32lO0KOiYg0cwDaY4EYIZUzY4dlC2vzwPygfVhhnp1s0Odt5zrVEgRQ6umd5LLN7zMzSKG-lLbYVhEJ-nPbIZGoPv6Yb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5262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A0B66" w:rsidRPr="006E391D">
        <w:rPr>
          <w:rFonts w:ascii="Arial" w:hAnsi="Arial" w:cs="Arial"/>
          <w:color w:val="222222"/>
        </w:rPr>
        <w:t>Se les denomina robots poliarticulados a aquellos que en su mayoría son sedentarios o de desplazamientos muy limitados y tanto su forma como configuración pudiera ser muy diversa. En este grupo entrarían aquellos robots estructurados para mover sus componentes terminales (Ej.: sus actuadores) en un espacio determinado de trabajo con una simetría específica. Ejemplos, podrían ser los robots industriales, cartesianos y/o manipuladores.</w:t>
      </w:r>
      <w:ins w:id="127" w:author="Agustin Schlapp" w:date="2017-12-11T20:44:00Z">
        <w:r>
          <w:rPr>
            <w:rFonts w:ascii="Arial" w:hAnsi="Arial" w:cs="Arial"/>
            <w:color w:val="222222"/>
          </w:rPr>
          <w:t xml:space="preserve"> En l</w:t>
        </w:r>
      </w:ins>
      <w:ins w:id="128" w:author="Agustin Schlapp" w:date="2017-12-11T20:45:00Z">
        <w:r>
          <w:rPr>
            <w:rFonts w:ascii="Arial" w:hAnsi="Arial" w:cs="Arial"/>
            <w:color w:val="222222"/>
          </w:rPr>
          <w:t>a ilustración anterior</w:t>
        </w:r>
      </w:ins>
      <w:ins w:id="129" w:author="Agustin Schlapp" w:date="2017-12-11T20:46:00Z">
        <w:r>
          <w:rPr>
            <w:rFonts w:ascii="Arial" w:hAnsi="Arial" w:cs="Arial"/>
            <w:color w:val="222222"/>
          </w:rPr>
          <w:t xml:space="preserve"> (</w:t>
        </w:r>
      </w:ins>
      <w:r w:rsidR="00A01C5D">
        <w:rPr>
          <w:rFonts w:ascii="Arial" w:hAnsi="Arial" w:cs="Arial"/>
          <w:color w:val="222222"/>
        </w:rPr>
        <w:fldChar w:fldCharType="begin"/>
      </w:r>
      <w:r w:rsidR="00A01C5D">
        <w:rPr>
          <w:rFonts w:ascii="Arial" w:hAnsi="Arial" w:cs="Arial"/>
          <w:color w:val="222222"/>
        </w:rPr>
        <w:instrText xml:space="preserve"> REF _Ref502096499 \h </w:instrText>
      </w:r>
      <w:r w:rsidR="00A01C5D">
        <w:rPr>
          <w:rFonts w:ascii="Arial" w:hAnsi="Arial" w:cs="Arial"/>
          <w:color w:val="222222"/>
        </w:rPr>
      </w:r>
      <w:r w:rsidR="00A01C5D">
        <w:rPr>
          <w:rFonts w:ascii="Arial" w:hAnsi="Arial" w:cs="Arial"/>
          <w:color w:val="222222"/>
        </w:rPr>
        <w:fldChar w:fldCharType="separate"/>
      </w:r>
      <w:r w:rsidR="00A01C5D">
        <w:t xml:space="preserve">Ilustración </w:t>
      </w:r>
      <w:r w:rsidR="00A01C5D">
        <w:rPr>
          <w:noProof/>
        </w:rPr>
        <w:t>2</w:t>
      </w:r>
      <w:r w:rsidR="00A01C5D">
        <w:t xml:space="preserve"> - Ejemplo de robot poliarticulado</w:t>
      </w:r>
      <w:r w:rsidR="00A01C5D">
        <w:rPr>
          <w:rFonts w:ascii="Arial" w:hAnsi="Arial" w:cs="Arial"/>
          <w:color w:val="222222"/>
        </w:rPr>
        <w:fldChar w:fldCharType="end"/>
      </w:r>
      <w:ins w:id="130" w:author="Agustin Schlapp" w:date="2017-12-11T20:46:00Z">
        <w:r>
          <w:rPr>
            <w:rFonts w:ascii="Arial" w:hAnsi="Arial" w:cs="Arial"/>
            <w:color w:val="222222"/>
          </w:rPr>
          <w:t xml:space="preserve">) se muestra un brazo robótico como ejemplo de un </w:t>
        </w:r>
      </w:ins>
      <w:ins w:id="131" w:author="Agustin Schlapp" w:date="2017-12-11T20:47:00Z">
        <w:r>
          <w:rPr>
            <w:rFonts w:ascii="Arial" w:hAnsi="Arial" w:cs="Arial"/>
            <w:color w:val="222222"/>
          </w:rPr>
          <w:t>robot poliarticulado.</w:t>
        </w:r>
      </w:ins>
    </w:p>
    <w:p w14:paraId="5581EE2D" w14:textId="77777777" w:rsidR="00EA0B66" w:rsidRDefault="00EA0B66" w:rsidP="00EA0B66">
      <w:pPr>
        <w:pStyle w:val="NormalWeb"/>
        <w:spacing w:before="60" w:beforeAutospacing="0" w:after="20" w:afterAutospacing="0"/>
        <w:jc w:val="both"/>
      </w:pPr>
      <w:r>
        <w:t> </w:t>
      </w:r>
    </w:p>
    <w:p w14:paraId="749B08CA" w14:textId="77777777" w:rsidR="00EA0B66" w:rsidRPr="006E391D" w:rsidRDefault="00EA0B66" w:rsidP="006E391D">
      <w:pPr>
        <w:pStyle w:val="Ttulo3"/>
        <w:rPr>
          <w:b w:val="0"/>
          <w:sz w:val="28"/>
          <w:szCs w:val="28"/>
        </w:rPr>
      </w:pPr>
      <w:bookmarkStart w:id="132" w:name="_Toc504153885"/>
      <w:r w:rsidRPr="006E391D">
        <w:rPr>
          <w:b w:val="0"/>
          <w:sz w:val="28"/>
          <w:szCs w:val="28"/>
        </w:rPr>
        <w:t>2.2.2 Móviles</w:t>
      </w:r>
      <w:bookmarkEnd w:id="132"/>
    </w:p>
    <w:p w14:paraId="7AAD226B" w14:textId="29BD0810" w:rsidR="00EA0B66" w:rsidRPr="006E391D" w:rsidDel="008A0191" w:rsidRDefault="001F7CDE" w:rsidP="00EA0B66">
      <w:pPr>
        <w:pStyle w:val="NormalWeb"/>
        <w:spacing w:before="60" w:beforeAutospacing="0" w:after="20" w:afterAutospacing="0"/>
        <w:jc w:val="both"/>
        <w:rPr>
          <w:del w:id="133" w:author="Agustin Schlapp" w:date="2017-12-11T20:53:00Z"/>
        </w:rPr>
      </w:pPr>
      <w:r>
        <w:rPr>
          <w:noProof/>
          <w:lang w:val="en-US" w:eastAsia="en-US"/>
        </w:rPr>
        <mc:AlternateContent>
          <mc:Choice Requires="wps">
            <w:drawing>
              <wp:anchor distT="0" distB="0" distL="114300" distR="114300" simplePos="0" relativeHeight="251649024" behindDoc="0" locked="0" layoutInCell="1" allowOverlap="1" wp14:anchorId="28EE765C" wp14:editId="6C159E51">
                <wp:simplePos x="0" y="0"/>
                <wp:positionH relativeFrom="margin">
                  <wp:posOffset>3648710</wp:posOffset>
                </wp:positionH>
                <wp:positionV relativeFrom="paragraph">
                  <wp:posOffset>1295400</wp:posOffset>
                </wp:positionV>
                <wp:extent cx="1752600" cy="266700"/>
                <wp:effectExtent l="0" t="0" r="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1752600" cy="266700"/>
                        </a:xfrm>
                        <a:prstGeom prst="rect">
                          <a:avLst/>
                        </a:prstGeom>
                        <a:solidFill>
                          <a:prstClr val="white"/>
                        </a:solidFill>
                        <a:ln>
                          <a:noFill/>
                        </a:ln>
                      </wps:spPr>
                      <wps:txbx>
                        <w:txbxContent>
                          <w:p w14:paraId="75087A33" w14:textId="076491CB" w:rsidR="00A87E1C" w:rsidRPr="005D4DA0" w:rsidRDefault="00A87E1C" w:rsidP="00EA0B66">
                            <w:pPr>
                              <w:pStyle w:val="Descripcin"/>
                              <w:rPr>
                                <w:rFonts w:ascii="Times New Roman" w:eastAsia="Times New Roman" w:hAnsi="Times New Roman" w:cs="Times New Roman"/>
                                <w:noProof/>
                                <w:sz w:val="24"/>
                                <w:szCs w:val="24"/>
                              </w:rPr>
                            </w:pPr>
                            <w:bookmarkStart w:id="134" w:name="_Ref502096527"/>
                            <w:bookmarkStart w:id="135" w:name="_Toc504153969"/>
                            <w:r>
                              <w:t xml:space="preserve">Ilustración </w:t>
                            </w:r>
                            <w:fldSimple w:instr=" SEQ Ilustración \* ARABIC ">
                              <w:r w:rsidR="00C5340B">
                                <w:rPr>
                                  <w:noProof/>
                                </w:rPr>
                                <w:t>3</w:t>
                              </w:r>
                            </w:fldSimple>
                            <w:r>
                              <w:t xml:space="preserve"> - Ejemplo de robot móvil</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EE765C" id="Cuadro de texto 9" o:spid="_x0000_s1027" type="#_x0000_t202" style="position:absolute;left:0;text-align:left;margin-left:287.3pt;margin-top:102pt;width:138pt;height:21pt;z-index:251649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" stroked="f">
                <v:textbox style="mso-fit-shape-to-text:t" inset="0,0,0,0">
                  <w:txbxContent>
                    <w:p w14:paraId="75087A33" w14:textId="076491CB" w:rsidR="00A87E1C" w:rsidRPr="005D4DA0" w:rsidRDefault="00A87E1C" w:rsidP="00EA0B66">
                      <w:pPr>
                        <w:pStyle w:val="Descripcin"/>
                        <w:rPr>
                          <w:rFonts w:ascii="Times New Roman" w:eastAsia="Times New Roman" w:hAnsi="Times New Roman" w:cs="Times New Roman"/>
                          <w:noProof/>
                          <w:sz w:val="24"/>
                          <w:szCs w:val="24"/>
                        </w:rPr>
                      </w:pPr>
                      <w:bookmarkStart w:id="136" w:name="_Ref502096527"/>
                      <w:bookmarkStart w:id="137" w:name="_Toc504153969"/>
                      <w:r>
                        <w:t xml:space="preserve">Ilustración </w:t>
                      </w:r>
                      <w:fldSimple w:instr=" SEQ Ilustración \* ARABIC ">
                        <w:r w:rsidR="00C5340B">
                          <w:rPr>
                            <w:noProof/>
                          </w:rPr>
                          <w:t>3</w:t>
                        </w:r>
                      </w:fldSimple>
                      <w:r>
                        <w:t xml:space="preserve"> - Ejemplo de robot móvil</w:t>
                      </w:r>
                      <w:bookmarkEnd w:id="136"/>
                      <w:bookmarkEnd w:id="137"/>
                    </w:p>
                  </w:txbxContent>
                </v:textbox>
                <w10:wrap type="square" anchorx="margin"/>
              </v:shape>
            </w:pict>
          </mc:Fallback>
        </mc:AlternateContent>
      </w:r>
      <w:r w:rsidR="00EA0B66" w:rsidRPr="006E391D">
        <w:rPr>
          <w:noProof/>
          <w:lang w:val="en-US" w:eastAsia="en-US"/>
        </w:rPr>
        <w:drawing>
          <wp:anchor distT="0" distB="0" distL="114300" distR="114300" simplePos="0" relativeHeight="251648000" behindDoc="0" locked="0" layoutInCell="1" allowOverlap="1" wp14:anchorId="57C031C7" wp14:editId="1467703B">
            <wp:simplePos x="0" y="0"/>
            <wp:positionH relativeFrom="margin">
              <wp:posOffset>3723649</wp:posOffset>
            </wp:positionH>
            <wp:positionV relativeFrom="paragraph">
              <wp:posOffset>32707</wp:posOffset>
            </wp:positionV>
            <wp:extent cx="1555115" cy="1268730"/>
            <wp:effectExtent l="0" t="0" r="6985" b="7620"/>
            <wp:wrapSquare wrapText="bothSides"/>
            <wp:docPr id="6" name="Imagen 6" descr="https://lh4.googleusercontent.com/wbtGyOInwYa3x_iq6jiUScOy9KAAbNWC_vpvtd3MxtN-dItBz2kix6HyIhDVIFo6MDVjDreH4EHIoOAdKde2rcDHmBrUfULSZToTbHy-QxcIohDQqVQB0UmelqXKPzkBYNeI0Q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btGyOInwYa3x_iq6jiUScOy9KAAbNWC_vpvtd3MxtN-dItBz2kix6HyIhDVIFo6MDVjDreH4EHIoOAdKde2rcDHmBrUfULSZToTbHy-QxcIohDQqVQB0UmelqXKPzkBYNeI0QWe"/>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282" t="9382" r="5338" b="11300"/>
                    <a:stretch/>
                  </pic:blipFill>
                  <pic:spPr bwMode="auto">
                    <a:xfrm>
                      <a:off x="0" y="0"/>
                      <a:ext cx="1555115" cy="1268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0B66" w:rsidRPr="006E391D">
        <w:rPr>
          <w:rFonts w:ascii="Arial" w:hAnsi="Arial" w:cs="Arial"/>
          <w:color w:val="222222"/>
        </w:rPr>
        <w:t>Estos robots se caracterizan, primordialmente, por su capacidad de desplazamiento. Su forma, por lo general, se basa en diseños típicos de vehículos como los automóviles. Su objetivo prioritario suele ser recorrer un determinado camino guiándose por la información de su entorno, obtenida a través de sus sensores. Pueden ser dotados de un cierto nivel de inteligencia (gracias a su programación) e incluso sortear obstáculos.</w:t>
      </w:r>
      <w:ins w:id="138" w:author="Agustin Schlapp" w:date="2017-12-11T20:50:00Z">
        <w:r>
          <w:rPr>
            <w:rFonts w:ascii="Arial" w:hAnsi="Arial" w:cs="Arial"/>
            <w:color w:val="222222"/>
          </w:rPr>
          <w:t xml:space="preserve"> En la</w:t>
        </w:r>
      </w:ins>
      <w:r w:rsidR="00A01C5D">
        <w:rPr>
          <w:rFonts w:ascii="Arial" w:hAnsi="Arial" w:cs="Arial"/>
          <w:color w:val="222222"/>
        </w:rPr>
        <w:t xml:space="preserve"> imagen</w:t>
      </w:r>
      <w:ins w:id="139" w:author="Agustin Schlapp" w:date="2017-12-11T20:50:00Z">
        <w:r>
          <w:rPr>
            <w:rFonts w:ascii="Arial" w:hAnsi="Arial" w:cs="Arial"/>
            <w:color w:val="222222"/>
          </w:rPr>
          <w:t xml:space="preserve"> </w:t>
        </w:r>
      </w:ins>
      <w:r w:rsidR="00A01C5D">
        <w:rPr>
          <w:rFonts w:ascii="Arial" w:hAnsi="Arial" w:cs="Arial"/>
          <w:color w:val="222222"/>
        </w:rPr>
        <w:t>(</w:t>
      </w:r>
      <w:r w:rsidR="00A01C5D">
        <w:rPr>
          <w:rFonts w:ascii="Arial" w:hAnsi="Arial" w:cs="Arial"/>
          <w:color w:val="222222"/>
        </w:rPr>
        <w:fldChar w:fldCharType="begin"/>
      </w:r>
      <w:r w:rsidR="00A01C5D">
        <w:rPr>
          <w:rFonts w:ascii="Arial" w:hAnsi="Arial" w:cs="Arial"/>
          <w:color w:val="222222"/>
        </w:rPr>
        <w:instrText xml:space="preserve"> REF _Ref502096527 \h </w:instrText>
      </w:r>
      <w:r w:rsidR="00A01C5D">
        <w:rPr>
          <w:rFonts w:ascii="Arial" w:hAnsi="Arial" w:cs="Arial"/>
          <w:color w:val="222222"/>
        </w:rPr>
      </w:r>
      <w:r w:rsidR="00A01C5D">
        <w:rPr>
          <w:rFonts w:ascii="Arial" w:hAnsi="Arial" w:cs="Arial"/>
          <w:color w:val="222222"/>
        </w:rPr>
        <w:fldChar w:fldCharType="separate"/>
      </w:r>
      <w:r w:rsidR="00A01C5D">
        <w:t xml:space="preserve">Ilustración </w:t>
      </w:r>
      <w:r w:rsidR="00A01C5D">
        <w:rPr>
          <w:noProof/>
        </w:rPr>
        <w:t>3</w:t>
      </w:r>
      <w:r w:rsidR="00A01C5D">
        <w:t xml:space="preserve"> - Ejemplo de robot móvil</w:t>
      </w:r>
      <w:r w:rsidR="00A01C5D">
        <w:rPr>
          <w:rFonts w:ascii="Arial" w:hAnsi="Arial" w:cs="Arial"/>
          <w:color w:val="222222"/>
        </w:rPr>
        <w:fldChar w:fldCharType="end"/>
      </w:r>
      <w:r w:rsidR="00A01C5D">
        <w:rPr>
          <w:rFonts w:ascii="Arial" w:hAnsi="Arial" w:cs="Arial"/>
          <w:color w:val="222222"/>
        </w:rPr>
        <w:t xml:space="preserve">) </w:t>
      </w:r>
      <w:ins w:id="140" w:author="Agustin Schlapp" w:date="2017-12-11T20:50:00Z">
        <w:r>
          <w:rPr>
            <w:rFonts w:ascii="Arial" w:hAnsi="Arial" w:cs="Arial"/>
            <w:color w:val="222222"/>
          </w:rPr>
          <w:t xml:space="preserve">se visualiza un robot móvil </w:t>
        </w:r>
      </w:ins>
      <w:ins w:id="141" w:author="Agustin Schlapp" w:date="2017-12-11T20:51:00Z">
        <w:r>
          <w:rPr>
            <w:rFonts w:ascii="Arial" w:hAnsi="Arial" w:cs="Arial"/>
            <w:color w:val="222222"/>
          </w:rPr>
          <w:t>que cuenta con 4 ruedas y motores para su desplazamiento, y a su vez con un brazo manipulado por servo motores.</w:t>
        </w:r>
      </w:ins>
    </w:p>
    <w:p w14:paraId="5F0E5895" w14:textId="45E59FB5" w:rsidR="00EA0B66" w:rsidRDefault="00EA0B66">
      <w:pPr>
        <w:pStyle w:val="NormalWeb"/>
        <w:spacing w:before="60" w:beforeAutospacing="0" w:after="20" w:afterAutospacing="0"/>
        <w:jc w:val="both"/>
        <w:pPrChange w:id="142" w:author="Agustin Schlapp" w:date="2017-12-11T20:53:00Z">
          <w:pPr>
            <w:pStyle w:val="NormalWeb"/>
            <w:spacing w:before="60" w:beforeAutospacing="0" w:after="20" w:afterAutospacing="0"/>
            <w:jc w:val="right"/>
          </w:pPr>
        </w:pPrChange>
      </w:pPr>
      <w:r>
        <w:t> </w:t>
      </w:r>
    </w:p>
    <w:p w14:paraId="446933C1" w14:textId="52FDE6F9" w:rsidR="008A0191" w:rsidRDefault="00EA0B66" w:rsidP="00EA0B66">
      <w:pPr>
        <w:pStyle w:val="NormalWeb"/>
        <w:spacing w:before="60" w:beforeAutospacing="0" w:after="20" w:afterAutospacing="0"/>
        <w:jc w:val="both"/>
        <w:rPr>
          <w:ins w:id="143" w:author="Agustin Schlapp" w:date="2017-12-11T20:53:00Z"/>
        </w:rPr>
      </w:pPr>
      <w:r>
        <w:t> </w:t>
      </w:r>
    </w:p>
    <w:p w14:paraId="7192B885" w14:textId="77777777" w:rsidR="008A0191" w:rsidRDefault="008A0191">
      <w:pPr>
        <w:rPr>
          <w:ins w:id="144" w:author="Agustin Schlapp" w:date="2017-12-11T20:53:00Z"/>
          <w:rFonts w:ascii="Times New Roman" w:eastAsia="Times New Roman" w:hAnsi="Times New Roman" w:cs="Times New Roman"/>
          <w:color w:val="auto"/>
          <w:sz w:val="24"/>
          <w:szCs w:val="24"/>
        </w:rPr>
      </w:pPr>
      <w:ins w:id="145" w:author="Agustin Schlapp" w:date="2017-12-11T20:53:00Z">
        <w:r>
          <w:br w:type="page"/>
        </w:r>
      </w:ins>
    </w:p>
    <w:p w14:paraId="15435418" w14:textId="41F85427" w:rsidR="00EA0B66" w:rsidDel="008A0191" w:rsidRDefault="00EA0B66" w:rsidP="00EA0B66">
      <w:pPr>
        <w:pStyle w:val="NormalWeb"/>
        <w:spacing w:before="60" w:beforeAutospacing="0" w:after="20" w:afterAutospacing="0"/>
        <w:jc w:val="both"/>
        <w:rPr>
          <w:del w:id="146" w:author="Agustin Schlapp" w:date="2017-12-11T20:53:00Z"/>
        </w:rPr>
      </w:pPr>
    </w:p>
    <w:p w14:paraId="12F354F9" w14:textId="77777777" w:rsidR="00EA0B66" w:rsidRPr="006E391D" w:rsidRDefault="00EA0B66" w:rsidP="006E391D">
      <w:pPr>
        <w:pStyle w:val="Ttulo3"/>
        <w:rPr>
          <w:b w:val="0"/>
          <w:sz w:val="28"/>
          <w:szCs w:val="28"/>
        </w:rPr>
      </w:pPr>
      <w:bookmarkStart w:id="147" w:name="_Toc504153886"/>
      <w:r w:rsidRPr="006E391D">
        <w:rPr>
          <w:b w:val="0"/>
          <w:sz w:val="28"/>
          <w:szCs w:val="28"/>
        </w:rPr>
        <w:t>2.2.3 Androides</w:t>
      </w:r>
      <w:bookmarkEnd w:id="147"/>
    </w:p>
    <w:p w14:paraId="1C0F907A" w14:textId="77777777" w:rsidR="00EA0B66" w:rsidRDefault="00EA0B66" w:rsidP="00EA0B66">
      <w:pPr>
        <w:pStyle w:val="NormalWeb"/>
        <w:spacing w:before="60" w:beforeAutospacing="0" w:after="20" w:afterAutospacing="0"/>
        <w:jc w:val="both"/>
      </w:pPr>
      <w:r>
        <w:rPr>
          <w:noProof/>
          <w:lang w:val="en-US" w:eastAsia="en-US"/>
        </w:rPr>
        <w:drawing>
          <wp:anchor distT="0" distB="0" distL="114300" distR="114300" simplePos="0" relativeHeight="251652096" behindDoc="0" locked="0" layoutInCell="1" allowOverlap="1" wp14:anchorId="211B3DDB" wp14:editId="5F494300">
            <wp:simplePos x="0" y="0"/>
            <wp:positionH relativeFrom="margin">
              <wp:posOffset>-6350</wp:posOffset>
            </wp:positionH>
            <wp:positionV relativeFrom="paragraph">
              <wp:posOffset>43815</wp:posOffset>
            </wp:positionV>
            <wp:extent cx="1209675" cy="1352550"/>
            <wp:effectExtent l="0" t="0" r="9525" b="0"/>
            <wp:wrapSquare wrapText="bothSides"/>
            <wp:docPr id="5" name="Imagen 5" descr="https://lh6.googleusercontent.com/FOFgcxtJoKiEBk9_h9sv9nFO-afeh3e1wV1QC40XRQd1jV9gfodq2J6U18cCRAgCBWszQgVSgj-yyzwKm7qnk2Y_pgWYzyiiY9IBKKPfjI9XJR8UR3yIu6IweOEX7GP3coLm4R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FOFgcxtJoKiEBk9_h9sv9nFO-afeh3e1wV1QC40XRQd1jV9gfodq2J6U18cCRAgCBWszQgVSgj-yyzwKm7qnk2Y_pgWYzyiiY9IBKKPfjI9XJR8UR3yIu6IweOEX7GP3coLm4RVU"/>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09675" cy="1352550"/>
                    </a:xfrm>
                    <a:prstGeom prst="rect">
                      <a:avLst/>
                    </a:prstGeom>
                    <a:noFill/>
                    <a:ln>
                      <a:noFill/>
                    </a:ln>
                  </pic:spPr>
                </pic:pic>
              </a:graphicData>
            </a:graphic>
          </wp:anchor>
        </w:drawing>
      </w:r>
      <w:r>
        <w:t> </w:t>
      </w:r>
    </w:p>
    <w:p w14:paraId="1C265EC1" w14:textId="2571D177" w:rsidR="00EA0B66" w:rsidRPr="006E391D" w:rsidRDefault="00EA0B66" w:rsidP="00EA0B66">
      <w:pPr>
        <w:pStyle w:val="NormalWeb"/>
        <w:spacing w:before="60" w:beforeAutospacing="0" w:after="20" w:afterAutospacing="0"/>
        <w:jc w:val="both"/>
      </w:pPr>
      <w:r w:rsidRPr="006E391D">
        <w:rPr>
          <w:rFonts w:ascii="Arial" w:hAnsi="Arial" w:cs="Arial"/>
          <w:color w:val="222222"/>
        </w:rPr>
        <w:t>Se les llama androide a los robots que intentan simular y/o reproducir la forma y comportamiento cinemático de seres vivos. Todavía no cuentan con alguna aplicación práctica específica, sino más que, para el estudio y la experimentación.</w:t>
      </w:r>
      <w:ins w:id="148" w:author="Agustin Schlapp" w:date="2017-12-13T14:40:00Z">
        <w:r w:rsidR="00767DAF">
          <w:rPr>
            <w:rFonts w:ascii="Arial" w:hAnsi="Arial" w:cs="Arial"/>
            <w:color w:val="222222"/>
          </w:rPr>
          <w:t xml:space="preserve"> </w:t>
        </w:r>
        <w:r w:rsidR="00B8743E">
          <w:rPr>
            <w:rFonts w:ascii="Arial" w:hAnsi="Arial" w:cs="Arial"/>
            <w:color w:val="222222"/>
          </w:rPr>
          <w:t>La</w:t>
        </w:r>
      </w:ins>
      <w:r w:rsidR="00A01C5D">
        <w:rPr>
          <w:rFonts w:ascii="Arial" w:hAnsi="Arial" w:cs="Arial"/>
          <w:color w:val="222222"/>
        </w:rPr>
        <w:t xml:space="preserve"> imagen (</w:t>
      </w:r>
      <w:r w:rsidR="00A01C5D">
        <w:rPr>
          <w:rFonts w:ascii="Arial" w:hAnsi="Arial" w:cs="Arial"/>
          <w:color w:val="222222"/>
        </w:rPr>
        <w:fldChar w:fldCharType="begin"/>
      </w:r>
      <w:r w:rsidR="00A01C5D">
        <w:rPr>
          <w:rFonts w:ascii="Arial" w:hAnsi="Arial" w:cs="Arial"/>
          <w:color w:val="222222"/>
        </w:rPr>
        <w:instrText xml:space="preserve"> REF _Ref502096550 \h </w:instrText>
      </w:r>
      <w:r w:rsidR="00A01C5D">
        <w:rPr>
          <w:rFonts w:ascii="Arial" w:hAnsi="Arial" w:cs="Arial"/>
          <w:color w:val="222222"/>
        </w:rPr>
      </w:r>
      <w:r w:rsidR="00A01C5D">
        <w:rPr>
          <w:rFonts w:ascii="Arial" w:hAnsi="Arial" w:cs="Arial"/>
          <w:color w:val="222222"/>
        </w:rPr>
        <w:fldChar w:fldCharType="separate"/>
      </w:r>
      <w:r w:rsidR="00A01C5D">
        <w:t xml:space="preserve">Ilustración </w:t>
      </w:r>
      <w:r w:rsidR="00A01C5D">
        <w:rPr>
          <w:noProof/>
        </w:rPr>
        <w:t>4</w:t>
      </w:r>
      <w:r w:rsidR="00A01C5D">
        <w:t xml:space="preserve"> - Androide Asimo de Honda</w:t>
      </w:r>
      <w:r w:rsidR="00A01C5D">
        <w:rPr>
          <w:rFonts w:ascii="Arial" w:hAnsi="Arial" w:cs="Arial"/>
          <w:color w:val="222222"/>
        </w:rPr>
        <w:fldChar w:fldCharType="end"/>
      </w:r>
      <w:r w:rsidR="00A01C5D">
        <w:rPr>
          <w:rFonts w:ascii="Arial" w:hAnsi="Arial" w:cs="Arial"/>
          <w:color w:val="222222"/>
        </w:rPr>
        <w:t>)</w:t>
      </w:r>
      <w:ins w:id="149" w:author="Agustin Schlapp" w:date="2017-12-13T14:40:00Z">
        <w:r w:rsidR="00B8743E">
          <w:rPr>
            <w:rFonts w:ascii="Arial" w:hAnsi="Arial" w:cs="Arial"/>
            <w:color w:val="222222"/>
          </w:rPr>
          <w:t xml:space="preserve"> </w:t>
        </w:r>
      </w:ins>
      <w:ins w:id="150" w:author="Agustin Schlapp" w:date="2017-12-13T14:46:00Z">
        <w:r w:rsidR="00B8743E">
          <w:rPr>
            <w:rFonts w:ascii="Arial" w:hAnsi="Arial" w:cs="Arial"/>
            <w:color w:val="222222"/>
          </w:rPr>
          <w:t xml:space="preserve">muestra el androide </w:t>
        </w:r>
      </w:ins>
      <w:ins w:id="151" w:author="Agustin Schlapp" w:date="2017-12-13T14:47:00Z">
        <w:r w:rsidR="00B8743E">
          <w:rPr>
            <w:rFonts w:ascii="Arial" w:hAnsi="Arial" w:cs="Arial"/>
            <w:color w:val="222222"/>
          </w:rPr>
          <w:t>ASIMO creado por la compañía japonesa Honda en el año 2000.</w:t>
        </w:r>
      </w:ins>
    </w:p>
    <w:p w14:paraId="070DE211" w14:textId="7ACD75B7" w:rsidR="00EA0B66" w:rsidRPr="006E391D" w:rsidRDefault="00B8743E" w:rsidP="00EA0B66">
      <w:pPr>
        <w:pStyle w:val="NormalWeb"/>
        <w:spacing w:before="60" w:beforeAutospacing="0" w:after="20" w:afterAutospacing="0"/>
        <w:jc w:val="both"/>
      </w:pPr>
      <w:r>
        <w:rPr>
          <w:noProof/>
          <w:lang w:val="en-US" w:eastAsia="en-US"/>
        </w:rPr>
        <mc:AlternateContent>
          <mc:Choice Requires="wps">
            <w:drawing>
              <wp:anchor distT="0" distB="0" distL="114300" distR="114300" simplePos="0" relativeHeight="251661312" behindDoc="0" locked="0" layoutInCell="1" allowOverlap="1" wp14:anchorId="5B2B90A5" wp14:editId="189C405A">
                <wp:simplePos x="0" y="0"/>
                <wp:positionH relativeFrom="column">
                  <wp:posOffset>-403860</wp:posOffset>
                </wp:positionH>
                <wp:positionV relativeFrom="paragraph">
                  <wp:posOffset>39370</wp:posOffset>
                </wp:positionV>
                <wp:extent cx="1871345" cy="266700"/>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1871345" cy="266700"/>
                        </a:xfrm>
                        <a:prstGeom prst="rect">
                          <a:avLst/>
                        </a:prstGeom>
                        <a:solidFill>
                          <a:prstClr val="white"/>
                        </a:solidFill>
                        <a:ln>
                          <a:noFill/>
                        </a:ln>
                      </wps:spPr>
                      <wps:txbx>
                        <w:txbxContent>
                          <w:p w14:paraId="2ED10910" w14:textId="66AC8D6A" w:rsidR="00A87E1C" w:rsidRPr="008F3B83" w:rsidRDefault="00A87E1C" w:rsidP="00EA0B66">
                            <w:pPr>
                              <w:pStyle w:val="Descripcin"/>
                              <w:rPr>
                                <w:rFonts w:ascii="Times New Roman" w:eastAsia="Times New Roman" w:hAnsi="Times New Roman" w:cs="Times New Roman"/>
                                <w:noProof/>
                                <w:sz w:val="24"/>
                                <w:szCs w:val="24"/>
                              </w:rPr>
                            </w:pPr>
                            <w:bookmarkStart w:id="152" w:name="_Ref502096550"/>
                            <w:bookmarkStart w:id="153" w:name="_Toc504153970"/>
                            <w:r>
                              <w:t xml:space="preserve">Ilustración </w:t>
                            </w:r>
                            <w:fldSimple w:instr=" SEQ Ilustración \* ARABIC ">
                              <w:r w:rsidR="00C5340B">
                                <w:rPr>
                                  <w:noProof/>
                                </w:rPr>
                                <w:t>4</w:t>
                              </w:r>
                            </w:fldSimple>
                            <w:r>
                              <w:t xml:space="preserve"> - Androide Asimo de Honda</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2B90A5" id="Cuadro de texto 10" o:spid="_x0000_s1028" type="#_x0000_t202" style="position:absolute;left:0;text-align:left;margin-left:-31.8pt;margin-top:3.1pt;width:147.35pt;height:21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" stroked="f">
                <v:textbox style="mso-fit-shape-to-text:t" inset="0,0,0,0">
                  <w:txbxContent>
                    <w:p w14:paraId="2ED10910" w14:textId="66AC8D6A" w:rsidR="00A87E1C" w:rsidRPr="008F3B83" w:rsidRDefault="00A87E1C" w:rsidP="00EA0B66">
                      <w:pPr>
                        <w:pStyle w:val="Descripcin"/>
                        <w:rPr>
                          <w:rFonts w:ascii="Times New Roman" w:eastAsia="Times New Roman" w:hAnsi="Times New Roman" w:cs="Times New Roman"/>
                          <w:noProof/>
                          <w:sz w:val="24"/>
                          <w:szCs w:val="24"/>
                        </w:rPr>
                      </w:pPr>
                      <w:bookmarkStart w:id="154" w:name="_Ref502096550"/>
                      <w:bookmarkStart w:id="155" w:name="_Toc504153970"/>
                      <w:r>
                        <w:t xml:space="preserve">Ilustración </w:t>
                      </w:r>
                      <w:fldSimple w:instr=" SEQ Ilustración \* ARABIC ">
                        <w:r w:rsidR="00C5340B">
                          <w:rPr>
                            <w:noProof/>
                          </w:rPr>
                          <w:t>4</w:t>
                        </w:r>
                      </w:fldSimple>
                      <w:r>
                        <w:t xml:space="preserve"> - Androide Asimo de Honda</w:t>
                      </w:r>
                      <w:bookmarkEnd w:id="154"/>
                      <w:bookmarkEnd w:id="155"/>
                    </w:p>
                  </w:txbxContent>
                </v:textbox>
                <w10:wrap type="square"/>
              </v:shape>
            </w:pict>
          </mc:Fallback>
        </mc:AlternateContent>
      </w:r>
      <w:r w:rsidR="00EA0B66" w:rsidRPr="006E391D">
        <w:t> </w:t>
      </w:r>
    </w:p>
    <w:p w14:paraId="3AA65262" w14:textId="7B4E02C7" w:rsidR="00EA0B66" w:rsidRDefault="00EA0B66" w:rsidP="00EA0B66">
      <w:pPr>
        <w:pStyle w:val="NormalWeb"/>
        <w:spacing w:before="60" w:beforeAutospacing="0" w:after="20" w:afterAutospacing="0"/>
        <w:jc w:val="right"/>
      </w:pPr>
      <w:r>
        <w:t> </w:t>
      </w:r>
    </w:p>
    <w:p w14:paraId="19B359E3" w14:textId="77777777" w:rsidR="00EA0B66" w:rsidRPr="000665A2" w:rsidRDefault="00EA0B66" w:rsidP="000665A2">
      <w:pPr>
        <w:pStyle w:val="NormalWeb"/>
        <w:spacing w:before="60" w:beforeAutospacing="0" w:after="20" w:afterAutospacing="0"/>
        <w:jc w:val="right"/>
      </w:pPr>
      <w:r>
        <w:t> </w:t>
      </w:r>
    </w:p>
    <w:p w14:paraId="108C1C9B" w14:textId="77777777" w:rsidR="00EA0B66" w:rsidRPr="006E391D" w:rsidRDefault="00EA0B66" w:rsidP="006E391D">
      <w:pPr>
        <w:pStyle w:val="Ttulo3"/>
        <w:rPr>
          <w:b w:val="0"/>
          <w:sz w:val="28"/>
          <w:szCs w:val="28"/>
        </w:rPr>
      </w:pPr>
      <w:bookmarkStart w:id="156" w:name="_Toc504153887"/>
      <w:r w:rsidRPr="006E391D">
        <w:rPr>
          <w:b w:val="0"/>
          <w:sz w:val="28"/>
          <w:szCs w:val="28"/>
        </w:rPr>
        <w:t>2.2.4 Zoomórficos</w:t>
      </w:r>
      <w:bookmarkEnd w:id="156"/>
    </w:p>
    <w:p w14:paraId="6A321031" w14:textId="318D7DFA" w:rsidR="00EA0B66" w:rsidRPr="006E391D" w:rsidRDefault="00EA0B66" w:rsidP="00EA0B66">
      <w:pPr>
        <w:pStyle w:val="NormalWeb"/>
        <w:shd w:val="clear" w:color="auto" w:fill="FFFFFF"/>
        <w:spacing w:before="120" w:beforeAutospacing="0" w:after="120" w:afterAutospacing="0"/>
        <w:jc w:val="both"/>
      </w:pPr>
      <w:r w:rsidRPr="006E391D">
        <w:rPr>
          <w:noProof/>
          <w:lang w:val="en-US" w:eastAsia="en-US"/>
        </w:rPr>
        <mc:AlternateContent>
          <mc:Choice Requires="wps">
            <w:drawing>
              <wp:anchor distT="0" distB="0" distL="114300" distR="114300" simplePos="0" relativeHeight="251655168" behindDoc="0" locked="0" layoutInCell="1" allowOverlap="1" wp14:anchorId="3CC22353" wp14:editId="3D5D7F02">
                <wp:simplePos x="0" y="0"/>
                <wp:positionH relativeFrom="column">
                  <wp:posOffset>2942590</wp:posOffset>
                </wp:positionH>
                <wp:positionV relativeFrom="paragraph">
                  <wp:posOffset>2767330</wp:posOffset>
                </wp:positionV>
                <wp:extent cx="2457450" cy="266700"/>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2457450" cy="266700"/>
                        </a:xfrm>
                        <a:prstGeom prst="rect">
                          <a:avLst/>
                        </a:prstGeom>
                        <a:solidFill>
                          <a:prstClr val="white"/>
                        </a:solidFill>
                        <a:ln>
                          <a:noFill/>
                        </a:ln>
                      </wps:spPr>
                      <wps:txbx>
                        <w:txbxContent>
                          <w:p w14:paraId="7D5388EB" w14:textId="3AA777C7" w:rsidR="00A87E1C" w:rsidRPr="00AD44C8" w:rsidRDefault="00A87E1C" w:rsidP="00EA0B66">
                            <w:pPr>
                              <w:pStyle w:val="Descripcin"/>
                              <w:rPr>
                                <w:rFonts w:ascii="Times New Roman" w:eastAsia="Times New Roman" w:hAnsi="Times New Roman" w:cs="Times New Roman"/>
                                <w:noProof/>
                                <w:sz w:val="24"/>
                                <w:szCs w:val="24"/>
                              </w:rPr>
                            </w:pPr>
                            <w:bookmarkStart w:id="157" w:name="_Ref502096572"/>
                            <w:bookmarkStart w:id="158" w:name="_Toc504153971"/>
                            <w:r>
                              <w:t xml:space="preserve">Ilustración </w:t>
                            </w:r>
                            <w:fldSimple w:instr=" SEQ Ilustración \* ARABIC ">
                              <w:r w:rsidR="00C5340B">
                                <w:rPr>
                                  <w:noProof/>
                                </w:rPr>
                                <w:t>5</w:t>
                              </w:r>
                            </w:fldSimple>
                            <w:r>
                              <w:t xml:space="preserve"> - Robot Zoomórfico caminador</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22353" id="Cuadro de texto 11" o:spid="_x0000_s1029" type="#_x0000_t202" style="position:absolute;left:0;text-align:left;margin-left:231.7pt;margin-top:217.9pt;width:193.5pt;height:21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" stroked="f">
                <v:textbox style="mso-fit-shape-to-text:t" inset="0,0,0,0">
                  <w:txbxContent>
                    <w:p w14:paraId="7D5388EB" w14:textId="3AA777C7" w:rsidR="00A87E1C" w:rsidRPr="00AD44C8" w:rsidRDefault="00A87E1C" w:rsidP="00EA0B66">
                      <w:pPr>
                        <w:pStyle w:val="Descripcin"/>
                        <w:rPr>
                          <w:rFonts w:ascii="Times New Roman" w:eastAsia="Times New Roman" w:hAnsi="Times New Roman" w:cs="Times New Roman"/>
                          <w:noProof/>
                          <w:sz w:val="24"/>
                          <w:szCs w:val="24"/>
                        </w:rPr>
                      </w:pPr>
                      <w:bookmarkStart w:id="159" w:name="_Ref502096572"/>
                      <w:bookmarkStart w:id="160" w:name="_Toc504153971"/>
                      <w:r>
                        <w:t xml:space="preserve">Ilustración </w:t>
                      </w:r>
                      <w:fldSimple w:instr=" SEQ Ilustración \* ARABIC ">
                        <w:r w:rsidR="00C5340B">
                          <w:rPr>
                            <w:noProof/>
                          </w:rPr>
                          <w:t>5</w:t>
                        </w:r>
                      </w:fldSimple>
                      <w:r>
                        <w:t xml:space="preserve"> - Robot Zoomórfico caminador</w:t>
                      </w:r>
                      <w:bookmarkEnd w:id="159"/>
                      <w:bookmarkEnd w:id="160"/>
                    </w:p>
                  </w:txbxContent>
                </v:textbox>
                <w10:wrap type="square"/>
              </v:shape>
            </w:pict>
          </mc:Fallback>
        </mc:AlternateContent>
      </w:r>
      <w:r w:rsidRPr="006E391D">
        <w:rPr>
          <w:noProof/>
          <w:lang w:val="en-US" w:eastAsia="en-US"/>
        </w:rPr>
        <w:drawing>
          <wp:anchor distT="0" distB="0" distL="114300" distR="114300" simplePos="0" relativeHeight="251654144" behindDoc="0" locked="0" layoutInCell="1" allowOverlap="1" wp14:anchorId="59DE9D8C" wp14:editId="46DE400D">
            <wp:simplePos x="0" y="0"/>
            <wp:positionH relativeFrom="margin">
              <wp:align>right</wp:align>
            </wp:positionH>
            <wp:positionV relativeFrom="paragraph">
              <wp:posOffset>157897</wp:posOffset>
            </wp:positionV>
            <wp:extent cx="2457450" cy="2552700"/>
            <wp:effectExtent l="0" t="0" r="0" b="0"/>
            <wp:wrapSquare wrapText="bothSides"/>
            <wp:docPr id="13" name="Imagen 13" descr="https://lh3.googleusercontent.com/Fg6T3HEm22-S8wsd37w8Jb6jNvuY4y2YdY2fMhe4rvNjZy4rBP76o6EFlddrVSqANjXh4cvc1p6FiXOP37O4Obc8jcWaljd6IY9haj0dAYfFROot0lJiwJ241TwS0DAglwSRPN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Fg6T3HEm22-S8wsd37w8Jb6jNvuY4y2YdY2fMhe4rvNjZy4rBP76o6EFlddrVSqANjXh4cvc1p6FiXOP37O4Obc8jcWaljd6IY9haj0dAYfFROot0lJiwJ241TwS0DAglwSRPNp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57450" cy="2552700"/>
                    </a:xfrm>
                    <a:prstGeom prst="rect">
                      <a:avLst/>
                    </a:prstGeom>
                    <a:noFill/>
                    <a:ln>
                      <a:noFill/>
                    </a:ln>
                  </pic:spPr>
                </pic:pic>
              </a:graphicData>
            </a:graphic>
          </wp:anchor>
        </w:drawing>
      </w:r>
      <w:r w:rsidRPr="006E391D">
        <w:rPr>
          <w:rFonts w:ascii="Arial" w:hAnsi="Arial" w:cs="Arial"/>
          <w:color w:val="222222"/>
        </w:rPr>
        <w:t>Los Robots zoomórficos, se caracterizan principalmente por sus sistemas de locomoción que tienen como objetivo imitar a los diversos seres vivos</w:t>
      </w:r>
      <w:ins w:id="161" w:author="Agustin Schlapp" w:date="2017-12-13T14:58:00Z">
        <w:r w:rsidR="00FA65D3">
          <w:rPr>
            <w:rFonts w:ascii="Arial" w:hAnsi="Arial" w:cs="Arial"/>
            <w:color w:val="222222"/>
          </w:rPr>
          <w:t xml:space="preserve">, como se puede apreciar en la </w:t>
        </w:r>
      </w:ins>
      <w:r w:rsidR="00A01C5D">
        <w:rPr>
          <w:rFonts w:ascii="Arial" w:hAnsi="Arial" w:cs="Arial"/>
          <w:color w:val="222222"/>
        </w:rPr>
        <w:t>imagen (</w:t>
      </w:r>
      <w:r w:rsidR="00A01C5D">
        <w:rPr>
          <w:rFonts w:ascii="Arial" w:hAnsi="Arial" w:cs="Arial"/>
          <w:color w:val="222222"/>
        </w:rPr>
        <w:fldChar w:fldCharType="begin"/>
      </w:r>
      <w:r w:rsidR="00A01C5D">
        <w:rPr>
          <w:rFonts w:ascii="Arial" w:hAnsi="Arial" w:cs="Arial"/>
          <w:color w:val="222222"/>
        </w:rPr>
        <w:instrText xml:space="preserve"> REF _Ref502096572 \h </w:instrText>
      </w:r>
      <w:r w:rsidR="00A01C5D">
        <w:rPr>
          <w:rFonts w:ascii="Arial" w:hAnsi="Arial" w:cs="Arial"/>
          <w:color w:val="222222"/>
        </w:rPr>
      </w:r>
      <w:r w:rsidR="00A01C5D">
        <w:rPr>
          <w:rFonts w:ascii="Arial" w:hAnsi="Arial" w:cs="Arial"/>
          <w:color w:val="222222"/>
        </w:rPr>
        <w:fldChar w:fldCharType="separate"/>
      </w:r>
      <w:r w:rsidR="00A01C5D">
        <w:t xml:space="preserve">Ilustración </w:t>
      </w:r>
      <w:r w:rsidR="00A01C5D">
        <w:rPr>
          <w:noProof/>
        </w:rPr>
        <w:t>5</w:t>
      </w:r>
      <w:r w:rsidR="00A01C5D">
        <w:t xml:space="preserve"> - Robot Zoomórfico caminador</w:t>
      </w:r>
      <w:r w:rsidR="00A01C5D">
        <w:rPr>
          <w:rFonts w:ascii="Arial" w:hAnsi="Arial" w:cs="Arial"/>
          <w:color w:val="222222"/>
        </w:rPr>
        <w:fldChar w:fldCharType="end"/>
      </w:r>
      <w:r w:rsidR="00A01C5D">
        <w:rPr>
          <w:rFonts w:ascii="Arial" w:hAnsi="Arial" w:cs="Arial"/>
          <w:color w:val="222222"/>
        </w:rPr>
        <w:t xml:space="preserve">) </w:t>
      </w:r>
      <w:ins w:id="162" w:author="Agustin Schlapp" w:date="2017-12-13T14:59:00Z">
        <w:r w:rsidR="00FA65D3">
          <w:rPr>
            <w:rFonts w:ascii="Arial" w:hAnsi="Arial" w:cs="Arial"/>
            <w:color w:val="222222"/>
          </w:rPr>
          <w:t>un robot con forma canina</w:t>
        </w:r>
      </w:ins>
      <w:r w:rsidRPr="006E391D">
        <w:rPr>
          <w:rFonts w:ascii="Arial" w:hAnsi="Arial" w:cs="Arial"/>
          <w:color w:val="222222"/>
        </w:rPr>
        <w:t>. A pesar de la disparidad morfológica de sus posibles sistemas de locomoción se suelen distinguir entre dos categorías principales: caminadores y no caminadores. El grupo de los no caminadores está muy poco evolucionado. Los Robots zoomórficos caminadores multípedos son muy numerosos y están siendo objeto de experimentos en diversos laboratorios con vistas al desarrollo posterior de verdaderos vehículos terrenales, pilotados o autónomos, capaces de evolucionar en superficies muy accidentadas. Las aplicaciones de estos Robots apuntan a su utilización en el campo de la exploración espacial y en el estudio de los volcanes.</w:t>
      </w:r>
    </w:p>
    <w:p w14:paraId="1DA4163F" w14:textId="77777777" w:rsidR="00EA0B66" w:rsidRDefault="00EA0B66" w:rsidP="00EA0B66">
      <w:pPr>
        <w:pStyle w:val="NormalWeb"/>
        <w:spacing w:before="60" w:beforeAutospacing="0" w:after="20" w:afterAutospacing="0"/>
        <w:jc w:val="both"/>
      </w:pPr>
    </w:p>
    <w:p w14:paraId="3AF63EB0" w14:textId="77777777" w:rsidR="00EA0B66" w:rsidRPr="006E391D" w:rsidRDefault="00EA0B66" w:rsidP="006E391D">
      <w:pPr>
        <w:pStyle w:val="Ttulo3"/>
        <w:rPr>
          <w:b w:val="0"/>
          <w:sz w:val="28"/>
          <w:szCs w:val="28"/>
        </w:rPr>
      </w:pPr>
      <w:bookmarkStart w:id="163" w:name="_Toc504153888"/>
      <w:r w:rsidRPr="006E391D">
        <w:rPr>
          <w:b w:val="0"/>
          <w:noProof/>
          <w:sz w:val="28"/>
          <w:szCs w:val="28"/>
          <w:lang w:val="en-US" w:eastAsia="en-US"/>
        </w:rPr>
        <w:drawing>
          <wp:anchor distT="0" distB="0" distL="114300" distR="114300" simplePos="0" relativeHeight="251656192" behindDoc="0" locked="0" layoutInCell="1" allowOverlap="1" wp14:anchorId="0A8A5775" wp14:editId="574C01C5">
            <wp:simplePos x="0" y="0"/>
            <wp:positionH relativeFrom="column">
              <wp:posOffset>3859492</wp:posOffset>
            </wp:positionH>
            <wp:positionV relativeFrom="paragraph">
              <wp:posOffset>35238</wp:posOffset>
            </wp:positionV>
            <wp:extent cx="1419225" cy="1352550"/>
            <wp:effectExtent l="0" t="0" r="9525" b="0"/>
            <wp:wrapSquare wrapText="bothSides"/>
            <wp:docPr id="3" name="Imagen 3" descr="https://lh4.googleusercontent.com/Iop1qqdMsk7UnEMkQs6-v938nAD7qo8OVTlpS-kQ6kgmjNjhegpQ9YcBiHqOy3RBTBYb5whkIafhH6t6Bfsxk6ALuxxxNW5ErbhPGpIyAI2Y3ZQJCFjVwj3AkZABWm4fRvTY4z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Iop1qqdMsk7UnEMkQs6-v938nAD7qo8OVTlpS-kQ6kgmjNjhegpQ9YcBiHqOy3RBTBYb5whkIafhH6t6Bfsxk6ALuxxxNW5ErbhPGpIyAI2Y3ZQJCFjVwj3AkZABWm4fRvTY4zd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19225" cy="1352550"/>
                    </a:xfrm>
                    <a:prstGeom prst="rect">
                      <a:avLst/>
                    </a:prstGeom>
                    <a:noFill/>
                    <a:ln>
                      <a:noFill/>
                    </a:ln>
                  </pic:spPr>
                </pic:pic>
              </a:graphicData>
            </a:graphic>
          </wp:anchor>
        </w:drawing>
      </w:r>
      <w:r w:rsidRPr="006E391D">
        <w:rPr>
          <w:b w:val="0"/>
          <w:sz w:val="28"/>
          <w:szCs w:val="28"/>
        </w:rPr>
        <w:t>2.2.5 Híbridos</w:t>
      </w:r>
      <w:bookmarkEnd w:id="163"/>
    </w:p>
    <w:p w14:paraId="13CFAA93" w14:textId="1A328CCC" w:rsidR="00EA0B66" w:rsidRPr="006E391D" w:rsidRDefault="009249C3" w:rsidP="00EA0B66">
      <w:pPr>
        <w:pStyle w:val="NormalWeb"/>
        <w:shd w:val="clear" w:color="auto" w:fill="FFFFFF"/>
        <w:spacing w:before="120" w:beforeAutospacing="0" w:after="120" w:afterAutospacing="0"/>
        <w:jc w:val="both"/>
      </w:pPr>
      <w:r>
        <w:rPr>
          <w:noProof/>
          <w:lang w:val="en-US" w:eastAsia="en-US"/>
        </w:rPr>
        <mc:AlternateContent>
          <mc:Choice Requires="wps">
            <w:drawing>
              <wp:anchor distT="0" distB="0" distL="114300" distR="114300" simplePos="0" relativeHeight="251660288" behindDoc="0" locked="0" layoutInCell="1" allowOverlap="1" wp14:anchorId="46BA4AF9" wp14:editId="19ECD49C">
                <wp:simplePos x="0" y="0"/>
                <wp:positionH relativeFrom="column">
                  <wp:posOffset>4068804</wp:posOffset>
                </wp:positionH>
                <wp:positionV relativeFrom="paragraph">
                  <wp:posOffset>935570</wp:posOffset>
                </wp:positionV>
                <wp:extent cx="1328420" cy="379095"/>
                <wp:effectExtent l="0" t="0" r="5080" b="1905"/>
                <wp:wrapSquare wrapText="bothSides"/>
                <wp:docPr id="12" name="Cuadro de texto 12"/>
                <wp:cNvGraphicFramePr/>
                <a:graphic xmlns:a="http://schemas.openxmlformats.org/drawingml/2006/main">
                  <a:graphicData uri="http://schemas.microsoft.com/office/word/2010/wordprocessingShape">
                    <wps:wsp>
                      <wps:cNvSpPr txBox="1"/>
                      <wps:spPr>
                        <a:xfrm>
                          <a:off x="0" y="0"/>
                          <a:ext cx="1328420" cy="379095"/>
                        </a:xfrm>
                        <a:prstGeom prst="rect">
                          <a:avLst/>
                        </a:prstGeom>
                        <a:solidFill>
                          <a:prstClr val="white"/>
                        </a:solidFill>
                        <a:ln>
                          <a:noFill/>
                        </a:ln>
                      </wps:spPr>
                      <wps:txbx>
                        <w:txbxContent>
                          <w:p w14:paraId="2C3F0E0D" w14:textId="4C9BB1A9" w:rsidR="00A87E1C" w:rsidRPr="00C67912" w:rsidRDefault="00A87E1C" w:rsidP="00EA0B66">
                            <w:pPr>
                              <w:pStyle w:val="Descripcin"/>
                              <w:rPr>
                                <w:rFonts w:ascii="Times New Roman" w:eastAsia="Times New Roman" w:hAnsi="Times New Roman" w:cs="Times New Roman"/>
                                <w:noProof/>
                                <w:sz w:val="24"/>
                                <w:szCs w:val="24"/>
                              </w:rPr>
                            </w:pPr>
                            <w:bookmarkStart w:id="164" w:name="_Ref502096642"/>
                            <w:bookmarkStart w:id="165" w:name="_Toc504153972"/>
                            <w:r>
                              <w:t xml:space="preserve">Ilustración </w:t>
                            </w:r>
                            <w:fldSimple w:instr=" SEQ Ilustración \* ARABIC ">
                              <w:r w:rsidR="00C5340B">
                                <w:rPr>
                                  <w:noProof/>
                                </w:rPr>
                                <w:t>6</w:t>
                              </w:r>
                            </w:fldSimple>
                            <w:r>
                              <w:t xml:space="preserve"> - Robot móvil-poliarticulado</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A4AF9" id="Cuadro de texto 12" o:spid="_x0000_s1030" type="#_x0000_t202" style="position:absolute;left:0;text-align:left;margin-left:320.4pt;margin-top:73.65pt;width:104.6pt;height:29.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" stroked="f">
                <v:textbox inset="0,0,0,0">
                  <w:txbxContent>
                    <w:p w14:paraId="2C3F0E0D" w14:textId="4C9BB1A9" w:rsidR="00A87E1C" w:rsidRPr="00C67912" w:rsidRDefault="00A87E1C" w:rsidP="00EA0B66">
                      <w:pPr>
                        <w:pStyle w:val="Descripcin"/>
                        <w:rPr>
                          <w:rFonts w:ascii="Times New Roman" w:eastAsia="Times New Roman" w:hAnsi="Times New Roman" w:cs="Times New Roman"/>
                          <w:noProof/>
                          <w:sz w:val="24"/>
                          <w:szCs w:val="24"/>
                        </w:rPr>
                      </w:pPr>
                      <w:bookmarkStart w:id="166" w:name="_Ref502096642"/>
                      <w:bookmarkStart w:id="167" w:name="_Toc504153972"/>
                      <w:r>
                        <w:t xml:space="preserve">Ilustración </w:t>
                      </w:r>
                      <w:fldSimple w:instr=" SEQ Ilustración \* ARABIC ">
                        <w:r w:rsidR="00C5340B">
                          <w:rPr>
                            <w:noProof/>
                          </w:rPr>
                          <w:t>6</w:t>
                        </w:r>
                      </w:fldSimple>
                      <w:r>
                        <w:t xml:space="preserve"> - Robot móvil-poliarticulado</w:t>
                      </w:r>
                      <w:bookmarkEnd w:id="166"/>
                      <w:bookmarkEnd w:id="167"/>
                    </w:p>
                  </w:txbxContent>
                </v:textbox>
                <w10:wrap type="square"/>
              </v:shape>
            </w:pict>
          </mc:Fallback>
        </mc:AlternateContent>
      </w:r>
      <w:r w:rsidR="00EA0B66" w:rsidRPr="006E391D">
        <w:rPr>
          <w:rFonts w:ascii="Arial" w:hAnsi="Arial" w:cs="Arial"/>
          <w:color w:val="222222"/>
        </w:rPr>
        <w:t>Los robots híbridos se les considera</w:t>
      </w:r>
      <w:ins w:id="168" w:author="Agustin Schlapp" w:date="2017-12-13T15:01:00Z">
        <w:r w:rsidR="00B058CE">
          <w:rPr>
            <w:rFonts w:ascii="Arial" w:hAnsi="Arial" w:cs="Arial"/>
            <w:color w:val="222222"/>
          </w:rPr>
          <w:t>n</w:t>
        </w:r>
      </w:ins>
      <w:r w:rsidR="00EA0B66" w:rsidRPr="006E391D">
        <w:rPr>
          <w:rFonts w:ascii="Arial" w:hAnsi="Arial" w:cs="Arial"/>
          <w:color w:val="222222"/>
        </w:rPr>
        <w:t xml:space="preserve"> a aquellos a los cuales es difícil clasificar dentro de las mencionadas anteriormente o bien es la combinación de algunas de ell</w:t>
      </w:r>
      <w:ins w:id="169" w:author="Agustin Schlapp" w:date="2017-12-13T15:02:00Z">
        <w:r>
          <w:rPr>
            <w:rFonts w:ascii="Arial" w:hAnsi="Arial" w:cs="Arial"/>
            <w:color w:val="222222"/>
          </w:rPr>
          <w:t>o</w:t>
        </w:r>
      </w:ins>
      <w:del w:id="170" w:author="Agustin Schlapp" w:date="2017-12-13T15:02:00Z">
        <w:r w:rsidR="00EA0B66" w:rsidRPr="006E391D" w:rsidDel="009249C3">
          <w:rPr>
            <w:rFonts w:ascii="Arial" w:hAnsi="Arial" w:cs="Arial"/>
            <w:color w:val="222222"/>
          </w:rPr>
          <w:delText>a</w:delText>
        </w:r>
      </w:del>
      <w:r w:rsidR="00EA0B66" w:rsidRPr="006E391D">
        <w:rPr>
          <w:rFonts w:ascii="Arial" w:hAnsi="Arial" w:cs="Arial"/>
          <w:color w:val="222222"/>
        </w:rPr>
        <w:t>s.</w:t>
      </w:r>
      <w:ins w:id="171" w:author="Agustin Schlapp" w:date="2017-12-13T15:05:00Z">
        <w:r>
          <w:rPr>
            <w:rFonts w:ascii="Arial" w:hAnsi="Arial" w:cs="Arial"/>
            <w:color w:val="222222"/>
          </w:rPr>
          <w:t xml:space="preserve"> E</w:t>
        </w:r>
      </w:ins>
      <w:r w:rsidR="00A01C5D">
        <w:rPr>
          <w:rFonts w:ascii="Arial" w:hAnsi="Arial" w:cs="Arial"/>
          <w:color w:val="222222"/>
        </w:rPr>
        <w:t>n esta imagen (</w:t>
      </w:r>
      <w:r w:rsidR="00A01C5D">
        <w:rPr>
          <w:rFonts w:ascii="Arial" w:hAnsi="Arial" w:cs="Arial"/>
          <w:color w:val="222222"/>
        </w:rPr>
        <w:fldChar w:fldCharType="begin"/>
      </w:r>
      <w:r w:rsidR="00A01C5D">
        <w:rPr>
          <w:rFonts w:ascii="Arial" w:hAnsi="Arial" w:cs="Arial"/>
          <w:color w:val="222222"/>
        </w:rPr>
        <w:instrText xml:space="preserve"> REF _Ref502096642 \h </w:instrText>
      </w:r>
      <w:r w:rsidR="00A01C5D">
        <w:rPr>
          <w:rFonts w:ascii="Arial" w:hAnsi="Arial" w:cs="Arial"/>
          <w:color w:val="222222"/>
        </w:rPr>
      </w:r>
      <w:r w:rsidR="00A01C5D">
        <w:rPr>
          <w:rFonts w:ascii="Arial" w:hAnsi="Arial" w:cs="Arial"/>
          <w:color w:val="222222"/>
        </w:rPr>
        <w:fldChar w:fldCharType="separate"/>
      </w:r>
      <w:r w:rsidR="00A01C5D">
        <w:t xml:space="preserve">Ilustración </w:t>
      </w:r>
      <w:r w:rsidR="00A01C5D">
        <w:rPr>
          <w:noProof/>
        </w:rPr>
        <w:t>6</w:t>
      </w:r>
      <w:r w:rsidR="00A01C5D">
        <w:t xml:space="preserve"> - Robot móvil-poliarticulado</w:t>
      </w:r>
      <w:r w:rsidR="00A01C5D">
        <w:rPr>
          <w:rFonts w:ascii="Arial" w:hAnsi="Arial" w:cs="Arial"/>
          <w:color w:val="222222"/>
        </w:rPr>
        <w:fldChar w:fldCharType="end"/>
      </w:r>
      <w:r w:rsidR="00A01C5D">
        <w:rPr>
          <w:rFonts w:ascii="Arial" w:hAnsi="Arial" w:cs="Arial"/>
          <w:color w:val="222222"/>
        </w:rPr>
        <w:t>)</w:t>
      </w:r>
      <w:ins w:id="172" w:author="Agustin Schlapp" w:date="2017-12-13T15:05:00Z">
        <w:r>
          <w:rPr>
            <w:rFonts w:ascii="Arial" w:hAnsi="Arial" w:cs="Arial"/>
            <w:color w:val="222222"/>
          </w:rPr>
          <w:t xml:space="preserve">, se puede observar un robot móvil </w:t>
        </w:r>
      </w:ins>
      <w:ins w:id="173" w:author="Agustin Schlapp" w:date="2017-12-13T15:06:00Z">
        <w:r>
          <w:rPr>
            <w:rFonts w:ascii="Arial" w:hAnsi="Arial" w:cs="Arial"/>
            <w:color w:val="222222"/>
          </w:rPr>
          <w:t xml:space="preserve">con variados actuadores para la manipulación de objetos y que además su forma </w:t>
        </w:r>
      </w:ins>
      <w:ins w:id="174" w:author="Agustin Schlapp" w:date="2017-12-13T15:07:00Z">
        <w:r>
          <w:rPr>
            <w:rFonts w:ascii="Arial" w:hAnsi="Arial" w:cs="Arial"/>
            <w:color w:val="222222"/>
          </w:rPr>
          <w:t>es similar a la de un escorpión.</w:t>
        </w:r>
      </w:ins>
    </w:p>
    <w:p w14:paraId="20CF8B91" w14:textId="77777777" w:rsidR="00EA0B66" w:rsidRDefault="00EA0B66" w:rsidP="00EA0B66">
      <w:pPr>
        <w:pStyle w:val="NormalWeb"/>
        <w:spacing w:before="0" w:beforeAutospacing="0" w:after="0" w:afterAutospacing="0"/>
      </w:pPr>
      <w:r>
        <w:t> </w:t>
      </w:r>
    </w:p>
    <w:p w14:paraId="5529FC10" w14:textId="37E7020B" w:rsidR="00EA0B66" w:rsidRDefault="00EA0B66" w:rsidP="00EA0B66">
      <w:pPr>
        <w:pStyle w:val="NormalWeb"/>
        <w:spacing w:before="0" w:beforeAutospacing="0" w:after="0" w:afterAutospacing="0"/>
      </w:pPr>
      <w:r>
        <w:t> </w:t>
      </w:r>
    </w:p>
    <w:p w14:paraId="46B7C91B" w14:textId="77777777" w:rsidR="00EA0B66" w:rsidRPr="00EA0B66" w:rsidRDefault="00EA0B66" w:rsidP="00EA0B66">
      <w:pPr>
        <w:pStyle w:val="Ttulo2"/>
        <w:rPr>
          <w:b/>
          <w:sz w:val="32"/>
          <w:szCs w:val="32"/>
        </w:rPr>
      </w:pPr>
      <w:bookmarkStart w:id="175" w:name="_Toc504153889"/>
      <w:r w:rsidRPr="00EA0B66">
        <w:rPr>
          <w:b/>
          <w:sz w:val="32"/>
          <w:szCs w:val="32"/>
        </w:rPr>
        <w:lastRenderedPageBreak/>
        <w:t>2.3 Distintas tecnologías para la robótica educativa</w:t>
      </w:r>
      <w:bookmarkEnd w:id="175"/>
    </w:p>
    <w:p w14:paraId="13AADBBD" w14:textId="77777777" w:rsidR="00EA0B66" w:rsidRDefault="00EA0B66" w:rsidP="00EA0B66">
      <w:pPr>
        <w:pStyle w:val="NormalWeb"/>
        <w:spacing w:before="0" w:beforeAutospacing="0" w:after="0" w:afterAutospacing="0"/>
      </w:pPr>
      <w:r>
        <w:t> </w:t>
      </w:r>
    </w:p>
    <w:p w14:paraId="1CBCADB7" w14:textId="4FE6D2ED"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Sin duda alguna, en los últimos años, las arquitecturas más destacadas para la enseñanza y desarrollo de robótica a nivel educativo han sido las plataformas </w:t>
      </w:r>
      <w:r w:rsidRPr="006E391D">
        <w:rPr>
          <w:rFonts w:ascii="Arial" w:hAnsi="Arial" w:cs="Arial"/>
          <w:b/>
          <w:bCs/>
          <w:color w:val="000000"/>
        </w:rPr>
        <w:t>Arduino</w:t>
      </w:r>
      <w:del w:id="176" w:author="Agustin Schlapp" w:date="2017-12-18T12:46:00Z">
        <w:r w:rsidRPr="006E391D" w:rsidDel="00AC7660">
          <w:rPr>
            <w:rFonts w:ascii="Arial" w:hAnsi="Arial" w:cs="Arial"/>
            <w:b/>
            <w:bCs/>
            <w:color w:val="000000"/>
          </w:rPr>
          <w:delText xml:space="preserve"> </w:delText>
        </w:r>
      </w:del>
      <w:ins w:id="177" w:author="Agustin Schlapp" w:date="2017-12-18T12:42:00Z">
        <w:r w:rsidR="005B2D67">
          <w:rPr>
            <w:rStyle w:val="Refdenotaalpie"/>
            <w:rFonts w:ascii="Arial" w:hAnsi="Arial" w:cs="Arial"/>
            <w:color w:val="000000"/>
          </w:rPr>
          <w:footnoteReference w:id="2"/>
        </w:r>
      </w:ins>
      <w:ins w:id="210" w:author="Agustin Schlapp" w:date="2017-12-18T12:46:00Z">
        <w:r w:rsidR="00AC7660">
          <w:rPr>
            <w:rFonts w:ascii="Arial" w:hAnsi="Arial" w:cs="Arial"/>
            <w:b/>
            <w:bCs/>
            <w:color w:val="000000"/>
          </w:rPr>
          <w:t xml:space="preserve"> </w:t>
        </w:r>
      </w:ins>
      <w:r w:rsidRPr="006E391D">
        <w:rPr>
          <w:rFonts w:ascii="Arial" w:hAnsi="Arial" w:cs="Arial"/>
          <w:color w:val="000000"/>
        </w:rPr>
        <w:t xml:space="preserve">y </w:t>
      </w:r>
      <w:commentRangeStart w:id="211"/>
      <w:r w:rsidRPr="006E391D">
        <w:rPr>
          <w:rFonts w:ascii="Arial" w:hAnsi="Arial" w:cs="Arial"/>
          <w:b/>
          <w:bCs/>
          <w:color w:val="000000"/>
        </w:rPr>
        <w:t>Raspberry Pi</w:t>
      </w:r>
      <w:commentRangeEnd w:id="211"/>
      <w:r w:rsidR="005801D0">
        <w:rPr>
          <w:rStyle w:val="Refdecomentario"/>
          <w:rFonts w:ascii="Calibri" w:eastAsia="Calibri" w:hAnsi="Calibri" w:cs="Calibri"/>
          <w:color w:val="000000"/>
        </w:rPr>
        <w:commentReference w:id="211"/>
      </w:r>
      <w:ins w:id="212" w:author="Agustin Schlapp" w:date="2017-12-18T12:48:00Z">
        <w:r w:rsidR="00AC7660">
          <w:rPr>
            <w:rStyle w:val="Refdenotaalpie"/>
            <w:rFonts w:ascii="Arial" w:hAnsi="Arial" w:cs="Arial"/>
            <w:b/>
            <w:bCs/>
            <w:color w:val="000000"/>
          </w:rPr>
          <w:footnoteReference w:id="3"/>
        </w:r>
      </w:ins>
      <w:r w:rsidRPr="006E391D">
        <w:rPr>
          <w:rFonts w:ascii="Arial" w:hAnsi="Arial" w:cs="Arial"/>
          <w:color w:val="000000"/>
        </w:rPr>
        <w:t xml:space="preserve">. </w:t>
      </w:r>
      <w:del w:id="226" w:author="Nahuel Defossé" w:date="2017-11-24T15:24:00Z">
        <w:r w:rsidRPr="006E391D" w:rsidDel="00983065">
          <w:rPr>
            <w:rFonts w:ascii="Arial" w:hAnsi="Arial" w:cs="Arial"/>
            <w:color w:val="000000"/>
          </w:rPr>
          <w:delText xml:space="preserve">Debido </w:delText>
        </w:r>
      </w:del>
      <w:ins w:id="227" w:author="Nahuel Defossé" w:date="2017-11-24T15:24:00Z">
        <w:r w:rsidR="00983065">
          <w:rPr>
            <w:rFonts w:ascii="Arial" w:hAnsi="Arial" w:cs="Arial"/>
            <w:color w:val="000000"/>
          </w:rPr>
          <w:t>Gracias</w:t>
        </w:r>
        <w:r w:rsidR="00983065" w:rsidRPr="006E391D">
          <w:rPr>
            <w:rFonts w:ascii="Arial" w:hAnsi="Arial" w:cs="Arial"/>
            <w:color w:val="000000"/>
          </w:rPr>
          <w:t xml:space="preserve"> </w:t>
        </w:r>
      </w:ins>
      <w:r w:rsidRPr="006E391D">
        <w:rPr>
          <w:rFonts w:ascii="Arial" w:hAnsi="Arial" w:cs="Arial"/>
          <w:color w:val="000000"/>
        </w:rPr>
        <w:t xml:space="preserve">a su </w:t>
      </w:r>
      <w:del w:id="228" w:author="Nahuel Defossé" w:date="2017-11-24T15:24:00Z">
        <w:r w:rsidRPr="006E391D" w:rsidDel="00983065">
          <w:rPr>
            <w:rFonts w:ascii="Arial" w:hAnsi="Arial" w:cs="Arial"/>
            <w:color w:val="000000"/>
          </w:rPr>
          <w:delText xml:space="preserve">accesible </w:delText>
        </w:r>
      </w:del>
      <w:r w:rsidRPr="006E391D">
        <w:rPr>
          <w:rFonts w:ascii="Arial" w:hAnsi="Arial" w:cs="Arial"/>
          <w:color w:val="000000"/>
        </w:rPr>
        <w:t xml:space="preserve">costo </w:t>
      </w:r>
      <w:ins w:id="229" w:author="Nahuel Defossé" w:date="2017-11-24T15:24:00Z">
        <w:r w:rsidR="00983065">
          <w:rPr>
            <w:rFonts w:ascii="Arial" w:hAnsi="Arial" w:cs="Arial"/>
            <w:color w:val="000000"/>
          </w:rPr>
          <w:t xml:space="preserve">accesible </w:t>
        </w:r>
      </w:ins>
      <w:r w:rsidRPr="006E391D">
        <w:rPr>
          <w:rFonts w:ascii="Arial" w:hAnsi="Arial" w:cs="Arial"/>
          <w:color w:val="000000"/>
        </w:rPr>
        <w:t xml:space="preserve">y </w:t>
      </w:r>
      <w:ins w:id="230" w:author="Nahuel Defossé" w:date="2017-11-24T15:24:00Z">
        <w:r w:rsidR="00983065" w:rsidRPr="006E391D">
          <w:rPr>
            <w:rFonts w:ascii="Arial" w:hAnsi="Arial" w:cs="Arial"/>
            <w:color w:val="000000"/>
          </w:rPr>
          <w:t>disponibilidad</w:t>
        </w:r>
        <w:r w:rsidR="00983065" w:rsidRPr="006E391D" w:rsidDel="00983065">
          <w:rPr>
            <w:rFonts w:ascii="Arial" w:hAnsi="Arial" w:cs="Arial"/>
            <w:color w:val="000000"/>
          </w:rPr>
          <w:t xml:space="preserve"> </w:t>
        </w:r>
      </w:ins>
      <w:del w:id="231" w:author="Nahuel Defossé" w:date="2017-11-24T15:24:00Z">
        <w:r w:rsidRPr="006E391D" w:rsidDel="00983065">
          <w:rPr>
            <w:rFonts w:ascii="Arial" w:hAnsi="Arial" w:cs="Arial"/>
            <w:color w:val="000000"/>
          </w:rPr>
          <w:delText xml:space="preserve">variedades </w:delText>
        </w:r>
      </w:del>
      <w:r w:rsidRPr="006E391D">
        <w:rPr>
          <w:rFonts w:ascii="Arial" w:hAnsi="Arial" w:cs="Arial"/>
          <w:color w:val="000000"/>
        </w:rPr>
        <w:t>de versiones</w:t>
      </w:r>
      <w:del w:id="232" w:author="Nahuel Defossé" w:date="2017-11-24T15:25:00Z">
        <w:r w:rsidRPr="006E391D" w:rsidDel="00983065">
          <w:rPr>
            <w:rFonts w:ascii="Arial" w:hAnsi="Arial" w:cs="Arial"/>
            <w:color w:val="000000"/>
          </w:rPr>
          <w:delText xml:space="preserve"> </w:delText>
        </w:r>
      </w:del>
      <w:del w:id="233" w:author="Nahuel Defossé" w:date="2017-11-24T15:24:00Z">
        <w:r w:rsidRPr="006E391D" w:rsidDel="00983065">
          <w:rPr>
            <w:rFonts w:ascii="Arial" w:hAnsi="Arial" w:cs="Arial"/>
            <w:color w:val="000000"/>
          </w:rPr>
          <w:delText>a disponibilidad</w:delText>
        </w:r>
      </w:del>
      <w:r w:rsidRPr="006E391D">
        <w:rPr>
          <w:rFonts w:ascii="Arial" w:hAnsi="Arial" w:cs="Arial"/>
          <w:color w:val="000000"/>
        </w:rPr>
        <w:t xml:space="preserve">, estas tecnologías son utilizadas en las diversas disciplinas relacionadas con la robótica educativa. En el caso de Arduino, presenta una notable ventaja dentro de este ámbito dado que </w:t>
      </w:r>
      <w:r w:rsidR="00DF2BA5">
        <w:rPr>
          <w:rFonts w:ascii="Arial" w:hAnsi="Arial" w:cs="Arial"/>
          <w:color w:val="000000"/>
        </w:rPr>
        <w:t>la</w:t>
      </w:r>
      <w:r w:rsidRPr="006E391D">
        <w:rPr>
          <w:rFonts w:ascii="Arial" w:hAnsi="Arial" w:cs="Arial"/>
          <w:color w:val="000000"/>
        </w:rPr>
        <w:t xml:space="preserve"> compañía</w:t>
      </w:r>
      <w:r w:rsidR="00DF2BA5">
        <w:rPr>
          <w:rFonts w:ascii="Arial" w:hAnsi="Arial" w:cs="Arial"/>
          <w:color w:val="000000"/>
        </w:rPr>
        <w:t xml:space="preserve"> que lo</w:t>
      </w:r>
      <w:del w:id="234" w:author="Agustin Schlapp" w:date="2017-12-23T10:48:00Z">
        <w:r w:rsidR="00DF2BA5" w:rsidDel="0066610C">
          <w:rPr>
            <w:rFonts w:ascii="Arial" w:hAnsi="Arial" w:cs="Arial"/>
            <w:color w:val="000000"/>
          </w:rPr>
          <w:delText>s</w:delText>
        </w:r>
      </w:del>
      <w:r w:rsidR="00DF2BA5">
        <w:rPr>
          <w:rFonts w:ascii="Arial" w:hAnsi="Arial" w:cs="Arial"/>
          <w:color w:val="000000"/>
        </w:rPr>
        <w:t xml:space="preserve"> fábrica (del homónimo Arduino)</w:t>
      </w:r>
      <w:r w:rsidRPr="006E391D">
        <w:rPr>
          <w:rFonts w:ascii="Arial" w:hAnsi="Arial" w:cs="Arial"/>
          <w:color w:val="000000"/>
        </w:rPr>
        <w:t xml:space="preserve"> </w:t>
      </w:r>
      <w:ins w:id="235" w:author="Agustin Schlapp" w:date="2017-12-18T12:51:00Z">
        <w:r w:rsidR="004B03EA">
          <w:rPr>
            <w:rFonts w:ascii="Arial" w:hAnsi="Arial" w:cs="Arial"/>
            <w:color w:val="000000"/>
          </w:rPr>
          <w:t xml:space="preserve">libera su hardware y a su vez ofrece una </w:t>
        </w:r>
      </w:ins>
      <w:commentRangeStart w:id="236"/>
      <w:del w:id="237" w:author="Agustin Schlapp" w:date="2017-12-18T12:52:00Z">
        <w:r w:rsidRPr="006E391D" w:rsidDel="004B03EA">
          <w:rPr>
            <w:rFonts w:ascii="Arial" w:hAnsi="Arial" w:cs="Arial"/>
            <w:color w:val="000000"/>
          </w:rPr>
          <w:delText xml:space="preserve">de hardware libre la cual ofrece una </w:delText>
        </w:r>
      </w:del>
      <w:r w:rsidRPr="006E391D">
        <w:rPr>
          <w:rFonts w:ascii="Arial" w:hAnsi="Arial" w:cs="Arial"/>
          <w:color w:val="000000"/>
        </w:rPr>
        <w:t xml:space="preserve">amplia variedad de modelos para usos múltiples </w:t>
      </w:r>
      <w:commentRangeEnd w:id="236"/>
      <w:r w:rsidR="00E9050F">
        <w:rPr>
          <w:rStyle w:val="Refdecomentario"/>
          <w:rFonts w:ascii="Calibri" w:eastAsia="Calibri" w:hAnsi="Calibri" w:cs="Calibri"/>
          <w:color w:val="000000"/>
        </w:rPr>
        <w:commentReference w:id="236"/>
      </w:r>
      <w:r w:rsidRPr="006E391D">
        <w:rPr>
          <w:rFonts w:ascii="Arial" w:hAnsi="Arial" w:cs="Arial"/>
          <w:color w:val="000000"/>
        </w:rPr>
        <w:t xml:space="preserve">(se brindará más detalle sobre esta tecnología en el siguiente capítulo). Por otro lado, Raspberry Pi es un computador reducido creado con el objetivo de la enseñanza de la </w:t>
      </w:r>
      <w:r w:rsidR="00DF2BA5">
        <w:rPr>
          <w:rFonts w:ascii="Arial" w:hAnsi="Arial" w:cs="Arial"/>
          <w:color w:val="000000"/>
        </w:rPr>
        <w:t>informática</w:t>
      </w:r>
      <w:r w:rsidRPr="006E391D">
        <w:rPr>
          <w:rFonts w:ascii="Arial" w:hAnsi="Arial" w:cs="Arial"/>
          <w:color w:val="000000"/>
        </w:rPr>
        <w:t>, cuenta con notables capacidades de procesamiento en relación a su bajo costo.</w:t>
      </w:r>
    </w:p>
    <w:p w14:paraId="0D6106F9"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La gran ventaja de estas arquitecturas con respecto a las que se mencionan a continuación, es su gran soporte y compatibilidad, dada la amplia comunidad que las utiliza.</w:t>
      </w:r>
    </w:p>
    <w:p w14:paraId="5E55287E" w14:textId="2014501C" w:rsidR="00EA0B66" w:rsidRPr="006E391D" w:rsidRDefault="00AF7390" w:rsidP="00EA0B66">
      <w:pPr>
        <w:pStyle w:val="NormalWeb"/>
        <w:spacing w:before="0" w:beforeAutospacing="0" w:after="0" w:afterAutospacing="0"/>
        <w:jc w:val="both"/>
      </w:pPr>
      <w:ins w:id="238" w:author="Agustin Schlapp" w:date="2017-12-18T12:53:00Z">
        <w:r>
          <w:rPr>
            <w:rFonts w:ascii="Arial" w:hAnsi="Arial" w:cs="Arial"/>
            <w:color w:val="000000"/>
          </w:rPr>
          <w:t>E</w:t>
        </w:r>
      </w:ins>
      <w:commentRangeStart w:id="239"/>
      <w:del w:id="240" w:author="Agustin Schlapp" w:date="2017-12-18T12:52:00Z">
        <w:r w:rsidR="00EA0B66" w:rsidRPr="006E391D" w:rsidDel="00AF7390">
          <w:rPr>
            <w:rFonts w:ascii="Arial" w:hAnsi="Arial" w:cs="Arial"/>
            <w:color w:val="000000"/>
          </w:rPr>
          <w:delText>Como se dijo</w:delText>
        </w:r>
        <w:commentRangeEnd w:id="239"/>
        <w:r w:rsidR="00E9050F" w:rsidDel="00AF7390">
          <w:rPr>
            <w:rStyle w:val="Refdecomentario"/>
            <w:rFonts w:ascii="Calibri" w:eastAsia="Calibri" w:hAnsi="Calibri" w:cs="Calibri"/>
            <w:color w:val="000000"/>
          </w:rPr>
          <w:commentReference w:id="239"/>
        </w:r>
        <w:r w:rsidR="00EA0B66" w:rsidRPr="006E391D" w:rsidDel="00AF7390">
          <w:rPr>
            <w:rFonts w:ascii="Arial" w:hAnsi="Arial" w:cs="Arial"/>
            <w:color w:val="000000"/>
          </w:rPr>
          <w:delText>, e</w:delText>
        </w:r>
      </w:del>
      <w:r w:rsidR="00EA0B66" w:rsidRPr="006E391D">
        <w:rPr>
          <w:rFonts w:ascii="Arial" w:hAnsi="Arial" w:cs="Arial"/>
          <w:color w:val="000000"/>
        </w:rPr>
        <w:t xml:space="preserve">xisten otras tecnologías para el desarrollo de la robótica tales como; la plataforma </w:t>
      </w:r>
      <w:r w:rsidR="00EA0B66" w:rsidRPr="006E391D">
        <w:rPr>
          <w:rFonts w:ascii="Arial" w:hAnsi="Arial" w:cs="Arial"/>
          <w:b/>
          <w:bCs/>
          <w:color w:val="000000"/>
        </w:rPr>
        <w:t xml:space="preserve">Intel </w:t>
      </w:r>
      <w:del w:id="241" w:author="Nahuel Defossé" w:date="2017-11-24T15:26:00Z">
        <w:r w:rsidR="00EA0B66" w:rsidRPr="006E391D" w:rsidDel="00E9050F">
          <w:rPr>
            <w:rFonts w:ascii="Arial" w:hAnsi="Arial" w:cs="Arial"/>
            <w:b/>
            <w:bCs/>
            <w:color w:val="000000"/>
          </w:rPr>
          <w:delText>galileo</w:delText>
        </w:r>
      </w:del>
      <w:ins w:id="242" w:author="Nahuel Defossé" w:date="2017-11-24T15:26:00Z">
        <w:r w:rsidR="00E9050F">
          <w:rPr>
            <w:rFonts w:ascii="Arial" w:hAnsi="Arial" w:cs="Arial"/>
            <w:b/>
            <w:bCs/>
            <w:color w:val="000000"/>
          </w:rPr>
          <w:t>G</w:t>
        </w:r>
        <w:r w:rsidR="00E9050F" w:rsidRPr="006E391D">
          <w:rPr>
            <w:rFonts w:ascii="Arial" w:hAnsi="Arial" w:cs="Arial"/>
            <w:b/>
            <w:bCs/>
            <w:color w:val="000000"/>
          </w:rPr>
          <w:t>alileo</w:t>
        </w:r>
      </w:ins>
      <w:r w:rsidR="00EA0B66" w:rsidRPr="006E391D">
        <w:rPr>
          <w:rFonts w:ascii="Arial" w:hAnsi="Arial" w:cs="Arial"/>
          <w:color w:val="000000"/>
        </w:rPr>
        <w:t xml:space="preserve">, similar a Raspberry Pi pero desarrollada por Intel, es también un computador reducido certificado por Arduino que integra la arquitectura Intel X86; </w:t>
      </w:r>
      <w:r w:rsidR="00EA0B66" w:rsidRPr="006E391D">
        <w:rPr>
          <w:rFonts w:ascii="Arial" w:hAnsi="Arial" w:cs="Arial"/>
          <w:b/>
          <w:bCs/>
          <w:color w:val="000000"/>
        </w:rPr>
        <w:t>BeagleBone</w:t>
      </w:r>
      <w:r w:rsidR="00EA0B66" w:rsidRPr="006E391D">
        <w:rPr>
          <w:rFonts w:ascii="Arial" w:hAnsi="Arial" w:cs="Arial"/>
          <w:color w:val="000000"/>
        </w:rPr>
        <w:t>, es una placa computadora de hardware libre diseñada</w:t>
      </w:r>
      <w:r w:rsidR="00DF2BA5">
        <w:rPr>
          <w:rFonts w:ascii="Arial" w:hAnsi="Arial" w:cs="Arial"/>
          <w:color w:val="000000"/>
        </w:rPr>
        <w:t xml:space="preserve"> como plataforma de evaluación y de prototipos para ingenieros profesionales</w:t>
      </w:r>
      <w:r w:rsidR="00EA0B66" w:rsidRPr="006E391D">
        <w:rPr>
          <w:rFonts w:ascii="Arial" w:hAnsi="Arial" w:cs="Arial"/>
          <w:color w:val="000000"/>
        </w:rPr>
        <w:t xml:space="preserve">; </w:t>
      </w:r>
      <w:r w:rsidR="00EA0B66" w:rsidRPr="006E391D">
        <w:rPr>
          <w:rFonts w:ascii="Arial" w:hAnsi="Arial" w:cs="Arial"/>
          <w:b/>
          <w:bCs/>
          <w:color w:val="000000"/>
        </w:rPr>
        <w:t>Nanode</w:t>
      </w:r>
      <w:r w:rsidR="00EA0B66" w:rsidRPr="006E391D">
        <w:rPr>
          <w:rFonts w:ascii="Arial" w:hAnsi="Arial" w:cs="Arial"/>
          <w:color w:val="000000"/>
        </w:rPr>
        <w:t xml:space="preserve">, es un placa de microcontrolador de código abierto, similar a Arduino, </w:t>
      </w:r>
      <w:ins w:id="243" w:author="Agustin Schlapp" w:date="2017-12-18T12:54:00Z">
        <w:r>
          <w:rPr>
            <w:rFonts w:ascii="Arial" w:hAnsi="Arial" w:cs="Arial"/>
            <w:color w:val="000000"/>
          </w:rPr>
          <w:t>que cuenta</w:t>
        </w:r>
      </w:ins>
      <w:del w:id="244" w:author="Agustin Schlapp" w:date="2017-12-18T12:54:00Z">
        <w:r w:rsidR="00EA0B66" w:rsidRPr="006E391D" w:rsidDel="00AF7390">
          <w:rPr>
            <w:rFonts w:ascii="Arial" w:hAnsi="Arial" w:cs="Arial"/>
            <w:color w:val="000000"/>
          </w:rPr>
          <w:delText>pero</w:delText>
        </w:r>
      </w:del>
      <w:r w:rsidR="00EA0B66" w:rsidRPr="006E391D">
        <w:rPr>
          <w:rFonts w:ascii="Arial" w:hAnsi="Arial" w:cs="Arial"/>
          <w:color w:val="000000"/>
        </w:rPr>
        <w:t xml:space="preserve"> con </w:t>
      </w:r>
      <w:ins w:id="245" w:author="Agustin Schlapp" w:date="2017-12-18T12:54:00Z">
        <w:r>
          <w:rPr>
            <w:rFonts w:ascii="Arial" w:hAnsi="Arial" w:cs="Arial"/>
            <w:color w:val="000000"/>
          </w:rPr>
          <w:t>un módulo Wifi incorporado</w:t>
        </w:r>
      </w:ins>
      <w:ins w:id="246" w:author="Agustin Schlapp" w:date="2017-12-18T12:55:00Z">
        <w:r>
          <w:rPr>
            <w:rFonts w:ascii="Arial" w:hAnsi="Arial" w:cs="Arial"/>
            <w:color w:val="000000"/>
          </w:rPr>
          <w:t xml:space="preserve">, su </w:t>
        </w:r>
      </w:ins>
      <w:del w:id="247" w:author="Agustin Schlapp" w:date="2017-12-18T12:54:00Z">
        <w:r w:rsidR="00EA0B66" w:rsidRPr="006E391D" w:rsidDel="00AF7390">
          <w:rPr>
            <w:rFonts w:ascii="Arial" w:hAnsi="Arial" w:cs="Arial"/>
            <w:color w:val="000000"/>
          </w:rPr>
          <w:delText xml:space="preserve">capacidad de </w:delText>
        </w:r>
        <w:commentRangeStart w:id="248"/>
        <w:r w:rsidR="00EA0B66" w:rsidRPr="006E391D" w:rsidDel="00AF7390">
          <w:rPr>
            <w:rFonts w:ascii="Arial" w:hAnsi="Arial" w:cs="Arial"/>
            <w:color w:val="000000"/>
          </w:rPr>
          <w:delText xml:space="preserve">conectividad a internet </w:delText>
        </w:r>
        <w:commentRangeEnd w:id="248"/>
        <w:r w:rsidR="00E9050F" w:rsidDel="00AF7390">
          <w:rPr>
            <w:rStyle w:val="Refdecomentario"/>
            <w:rFonts w:ascii="Calibri" w:eastAsia="Calibri" w:hAnsi="Calibri" w:cs="Calibri"/>
            <w:color w:val="000000"/>
          </w:rPr>
          <w:commentReference w:id="248"/>
        </w:r>
      </w:del>
      <w:del w:id="249" w:author="Agustin Schlapp" w:date="2017-12-18T12:55:00Z">
        <w:r w:rsidR="00EA0B66" w:rsidRPr="006E391D" w:rsidDel="00AF7390">
          <w:rPr>
            <w:rFonts w:ascii="Arial" w:hAnsi="Arial" w:cs="Arial"/>
            <w:color w:val="000000"/>
          </w:rPr>
          <w:delText xml:space="preserve">con el </w:delText>
        </w:r>
      </w:del>
      <w:r w:rsidR="00EA0B66" w:rsidRPr="006E391D">
        <w:rPr>
          <w:rFonts w:ascii="Arial" w:hAnsi="Arial" w:cs="Arial"/>
          <w:color w:val="000000"/>
        </w:rPr>
        <w:t>objetivo</w:t>
      </w:r>
      <w:ins w:id="250" w:author="Agustin Schlapp" w:date="2017-12-18T12:55:00Z">
        <w:r>
          <w:rPr>
            <w:rFonts w:ascii="Arial" w:hAnsi="Arial" w:cs="Arial"/>
            <w:color w:val="000000"/>
          </w:rPr>
          <w:t xml:space="preserve"> es</w:t>
        </w:r>
      </w:ins>
      <w:r w:rsidR="00EA0B66" w:rsidRPr="006E391D">
        <w:rPr>
          <w:rFonts w:ascii="Arial" w:hAnsi="Arial" w:cs="Arial"/>
          <w:color w:val="000000"/>
        </w:rPr>
        <w:t xml:space="preserve"> </w:t>
      </w:r>
      <w:ins w:id="251" w:author="Agustin Schlapp" w:date="2017-12-18T12:57:00Z">
        <w:r>
          <w:rPr>
            <w:rFonts w:ascii="Arial" w:hAnsi="Arial" w:cs="Arial"/>
            <w:color w:val="000000"/>
          </w:rPr>
          <w:t xml:space="preserve">el </w:t>
        </w:r>
      </w:ins>
      <w:r w:rsidR="00EA0B66" w:rsidRPr="006E391D">
        <w:rPr>
          <w:rFonts w:ascii="Arial" w:hAnsi="Arial" w:cs="Arial"/>
          <w:color w:val="000000"/>
        </w:rPr>
        <w:t>de</w:t>
      </w:r>
      <w:ins w:id="252" w:author="Agustin Schlapp" w:date="2017-12-18T12:57:00Z">
        <w:r>
          <w:rPr>
            <w:rFonts w:ascii="Arial" w:hAnsi="Arial" w:cs="Arial"/>
            <w:color w:val="000000"/>
          </w:rPr>
          <w:t xml:space="preserve"> la</w:t>
        </w:r>
      </w:ins>
      <w:del w:id="253" w:author="Agustin Schlapp" w:date="2017-12-18T12:55:00Z">
        <w:r w:rsidR="00EA0B66" w:rsidRPr="006E391D" w:rsidDel="00AF7390">
          <w:rPr>
            <w:rFonts w:ascii="Arial" w:hAnsi="Arial" w:cs="Arial"/>
            <w:color w:val="000000"/>
          </w:rPr>
          <w:delText xml:space="preserve"> la</w:delText>
        </w:r>
      </w:del>
      <w:r w:rsidR="00EA0B66" w:rsidRPr="006E391D">
        <w:rPr>
          <w:rFonts w:ascii="Arial" w:hAnsi="Arial" w:cs="Arial"/>
          <w:color w:val="000000"/>
        </w:rPr>
        <w:t xml:space="preserve"> experimentación en Iot (Internet de las cosas).</w:t>
      </w:r>
    </w:p>
    <w:p w14:paraId="03FF3FCC" w14:textId="77777777" w:rsidR="00EA0B66" w:rsidRDefault="00EA0B66" w:rsidP="00EA0B66">
      <w:pPr>
        <w:pStyle w:val="NormalWeb"/>
        <w:spacing w:before="0" w:beforeAutospacing="0" w:after="0" w:afterAutospacing="0"/>
      </w:pPr>
      <w:r>
        <w:t> </w:t>
      </w:r>
    </w:p>
    <w:p w14:paraId="723F164D" w14:textId="77777777" w:rsidR="00EA0B66" w:rsidRPr="00EA0B66" w:rsidRDefault="00EA0B66" w:rsidP="00EA0B66">
      <w:pPr>
        <w:pStyle w:val="Ttulo2"/>
        <w:rPr>
          <w:b/>
          <w:sz w:val="32"/>
          <w:szCs w:val="32"/>
        </w:rPr>
      </w:pPr>
      <w:bookmarkStart w:id="254" w:name="_Toc504153890"/>
      <w:r w:rsidRPr="00EA0B66">
        <w:rPr>
          <w:b/>
          <w:sz w:val="32"/>
          <w:szCs w:val="32"/>
        </w:rPr>
        <w:t>2.4 Microcontroladores y computadora de placa reducida (SBC)</w:t>
      </w:r>
      <w:bookmarkEnd w:id="254"/>
    </w:p>
    <w:p w14:paraId="794773B7" w14:textId="77777777" w:rsidR="00EA0B66" w:rsidRDefault="00EA0B66" w:rsidP="00EA0B66">
      <w:pPr>
        <w:pStyle w:val="NormalWeb"/>
        <w:spacing w:before="0" w:beforeAutospacing="0" w:after="0" w:afterAutospacing="0"/>
      </w:pPr>
      <w:r>
        <w:t> </w:t>
      </w:r>
    </w:p>
    <w:p w14:paraId="452F3B7A" w14:textId="680F5612"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Un </w:t>
      </w:r>
      <w:r w:rsidRPr="006E391D">
        <w:rPr>
          <w:rFonts w:ascii="Arial" w:hAnsi="Arial" w:cs="Arial"/>
          <w:b/>
          <w:bCs/>
          <w:color w:val="000000"/>
        </w:rPr>
        <w:t xml:space="preserve">microcontrolador </w:t>
      </w:r>
      <w:r w:rsidRPr="006E391D">
        <w:rPr>
          <w:rFonts w:ascii="Arial" w:hAnsi="Arial" w:cs="Arial"/>
          <w:color w:val="000000"/>
        </w:rPr>
        <w:t xml:space="preserve">es un circuito integrado programable, por lo general </w:t>
      </w:r>
      <w:ins w:id="255" w:author="Nahuel Defossé" w:date="2017-12-08T18:18:00Z">
        <w:r w:rsidR="001872BC">
          <w:rPr>
            <w:rFonts w:ascii="Arial" w:hAnsi="Arial" w:cs="Arial"/>
            <w:color w:val="000000"/>
          </w:rPr>
          <w:t xml:space="preserve">montado </w:t>
        </w:r>
      </w:ins>
      <w:del w:id="256" w:author="Nahuel Defossé" w:date="2017-12-08T18:18:00Z">
        <w:r w:rsidRPr="006E391D" w:rsidDel="001872BC">
          <w:rPr>
            <w:rFonts w:ascii="Arial" w:hAnsi="Arial" w:cs="Arial"/>
            <w:color w:val="000000"/>
          </w:rPr>
          <w:delText xml:space="preserve">en </w:delText>
        </w:r>
      </w:del>
      <w:ins w:id="257" w:author="Nahuel Defossé" w:date="2017-12-08T18:18:00Z">
        <w:r w:rsidR="001872BC">
          <w:rPr>
            <w:rFonts w:ascii="Arial" w:hAnsi="Arial" w:cs="Arial"/>
            <w:color w:val="000000"/>
          </w:rPr>
          <w:t>sobre</w:t>
        </w:r>
        <w:r w:rsidR="001872BC" w:rsidRPr="006E391D">
          <w:rPr>
            <w:rFonts w:ascii="Arial" w:hAnsi="Arial" w:cs="Arial"/>
            <w:color w:val="000000"/>
          </w:rPr>
          <w:t xml:space="preserve"> </w:t>
        </w:r>
      </w:ins>
      <w:r w:rsidRPr="006E391D">
        <w:rPr>
          <w:rFonts w:ascii="Arial" w:hAnsi="Arial" w:cs="Arial"/>
          <w:color w:val="000000"/>
        </w:rPr>
        <w:t>una PCB (placa de circuito impreso), con la capacidad de ejecutar órdenes cargadas en su memoria. Su velocidad de procesamiento es limitada</w:t>
      </w:r>
      <w:ins w:id="258" w:author="Nahuel Defossé" w:date="2017-12-08T18:19:00Z">
        <w:r w:rsidR="001F130F">
          <w:rPr>
            <w:rFonts w:ascii="Arial" w:hAnsi="Arial" w:cs="Arial"/>
            <w:color w:val="000000"/>
          </w:rPr>
          <w:t xml:space="preserve"> comparada con un CPU</w:t>
        </w:r>
      </w:ins>
      <w:del w:id="259" w:author="Nahuel Defossé" w:date="2017-12-08T18:20:00Z">
        <w:r w:rsidRPr="006E391D" w:rsidDel="001F130F">
          <w:rPr>
            <w:rFonts w:ascii="Arial" w:hAnsi="Arial" w:cs="Arial"/>
            <w:color w:val="000000"/>
          </w:rPr>
          <w:delText>,</w:delText>
        </w:r>
      </w:del>
      <w:r w:rsidRPr="006E391D">
        <w:rPr>
          <w:rFonts w:ascii="Arial" w:hAnsi="Arial" w:cs="Arial"/>
          <w:color w:val="000000"/>
        </w:rPr>
        <w:t xml:space="preserve"> dado que su objetivo es el de funcionar como controlador. </w:t>
      </w:r>
      <w:del w:id="260" w:author="Nahuel Defossé" w:date="2017-12-08T18:20:00Z">
        <w:r w:rsidRPr="006E391D" w:rsidDel="001F130F">
          <w:rPr>
            <w:rFonts w:ascii="Arial" w:hAnsi="Arial" w:cs="Arial"/>
            <w:color w:val="000000"/>
          </w:rPr>
          <w:delText xml:space="preserve">Sus usos son comunes en </w:delText>
        </w:r>
      </w:del>
      <w:ins w:id="261" w:author="Nahuel Defossé" w:date="2017-12-08T18:20:00Z">
        <w:r w:rsidR="001F130F">
          <w:rPr>
            <w:rFonts w:ascii="Arial" w:hAnsi="Arial" w:cs="Arial"/>
            <w:color w:val="000000"/>
          </w:rPr>
          <w:t xml:space="preserve">Son utilizados en </w:t>
        </w:r>
      </w:ins>
      <w:ins w:id="262" w:author="Nahuel Defossé" w:date="2017-12-08T18:21:00Z">
        <w:r w:rsidR="001F130F">
          <w:rPr>
            <w:rFonts w:ascii="Arial" w:hAnsi="Arial" w:cs="Arial"/>
            <w:color w:val="000000"/>
          </w:rPr>
          <w:t xml:space="preserve">periféricos informáticos, </w:t>
        </w:r>
      </w:ins>
      <w:commentRangeStart w:id="263"/>
      <w:r w:rsidRPr="006E391D">
        <w:rPr>
          <w:rFonts w:ascii="Arial" w:hAnsi="Arial" w:cs="Arial"/>
          <w:color w:val="000000"/>
        </w:rPr>
        <w:t>electrodomésticos</w:t>
      </w:r>
      <w:commentRangeEnd w:id="263"/>
      <w:r w:rsidR="001F130F">
        <w:rPr>
          <w:rStyle w:val="Refdecomentario"/>
          <w:rFonts w:ascii="Calibri" w:eastAsia="Calibri" w:hAnsi="Calibri" w:cs="Calibri"/>
          <w:color w:val="000000"/>
        </w:rPr>
        <w:commentReference w:id="263"/>
      </w:r>
      <w:r w:rsidRPr="006E391D">
        <w:rPr>
          <w:rFonts w:ascii="Arial" w:hAnsi="Arial" w:cs="Arial"/>
          <w:color w:val="000000"/>
        </w:rPr>
        <w:t xml:space="preserve">, </w:t>
      </w:r>
      <w:del w:id="264" w:author="Nahuel Defossé" w:date="2017-12-08T18:22:00Z">
        <w:r w:rsidRPr="006E391D" w:rsidDel="001F130F">
          <w:rPr>
            <w:rFonts w:ascii="Arial" w:hAnsi="Arial" w:cs="Arial"/>
            <w:color w:val="000000"/>
          </w:rPr>
          <w:delText>que requieren de un control sencillo.</w:delText>
        </w:r>
      </w:del>
      <w:ins w:id="265" w:author="Nahuel Defossé" w:date="2017-12-08T18:22:00Z">
        <w:r w:rsidR="001F130F">
          <w:rPr>
            <w:rFonts w:ascii="Arial" w:hAnsi="Arial" w:cs="Arial"/>
            <w:color w:val="000000"/>
          </w:rPr>
          <w:t>control</w:t>
        </w:r>
      </w:ins>
      <w:ins w:id="266" w:author="Agustin Schlapp" w:date="2017-12-18T13:00:00Z">
        <w:r w:rsidR="00757C36">
          <w:rPr>
            <w:rFonts w:ascii="Arial" w:hAnsi="Arial" w:cs="Arial"/>
            <w:color w:val="000000"/>
          </w:rPr>
          <w:t xml:space="preserve"> de</w:t>
        </w:r>
      </w:ins>
      <w:ins w:id="267" w:author="Nahuel Defossé" w:date="2017-12-08T18:22:00Z">
        <w:r w:rsidR="001F130F">
          <w:rPr>
            <w:rFonts w:ascii="Arial" w:hAnsi="Arial" w:cs="Arial"/>
            <w:color w:val="000000"/>
          </w:rPr>
          <w:t xml:space="preserve"> sistemas mecánicos, etc.</w:t>
        </w:r>
      </w:ins>
    </w:p>
    <w:p w14:paraId="400984DF" w14:textId="28446663"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Puede ser muy común pensar que un microcontrolador es igual a un microprocesador, pero esto no </w:t>
      </w:r>
      <w:r w:rsidR="006E391D" w:rsidRPr="006E391D">
        <w:rPr>
          <w:rFonts w:ascii="Arial" w:hAnsi="Arial" w:cs="Arial"/>
          <w:color w:val="000000"/>
        </w:rPr>
        <w:t>es</w:t>
      </w:r>
      <w:r w:rsidRPr="006E391D">
        <w:rPr>
          <w:rFonts w:ascii="Arial" w:hAnsi="Arial" w:cs="Arial"/>
          <w:color w:val="000000"/>
        </w:rPr>
        <w:t xml:space="preserve"> así, de </w:t>
      </w:r>
      <w:del w:id="268" w:author="Agustin Schlapp" w:date="2017-12-23T10:49:00Z">
        <w:r w:rsidRPr="006E391D" w:rsidDel="00FE361A">
          <w:rPr>
            <w:rFonts w:ascii="Arial" w:hAnsi="Arial" w:cs="Arial"/>
            <w:color w:val="000000"/>
          </w:rPr>
          <w:delText>hecho</w:delText>
        </w:r>
      </w:del>
      <w:ins w:id="269" w:author="Agustin Schlapp" w:date="2017-12-23T10:49:00Z">
        <w:r w:rsidR="00FE361A" w:rsidRPr="006E391D">
          <w:rPr>
            <w:rFonts w:ascii="Arial" w:hAnsi="Arial" w:cs="Arial"/>
            <w:color w:val="000000"/>
          </w:rPr>
          <w:t>hecho,</w:t>
        </w:r>
      </w:ins>
      <w:r w:rsidRPr="006E391D">
        <w:rPr>
          <w:rFonts w:ascii="Arial" w:hAnsi="Arial" w:cs="Arial"/>
          <w:color w:val="000000"/>
        </w:rPr>
        <w:t xml:space="preserve"> difieren en muchos aspectos. La principal diferencia es su funcionalidad, dado que, para utilizar un microprocesador en alguna aplicación real, se debe conectar con diversos componentes tales como memorias o buses de transmisión de datos.</w:t>
      </w:r>
    </w:p>
    <w:p w14:paraId="483B38C7" w14:textId="48005A78"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Aunque el microprocesador se considera una máquina de computación poderosa, no está preparado para la comunicación con los dispositivos periféricos que se le conectan. Para que el microprocesador se comunique con algún periférico, </w:t>
      </w:r>
      <w:del w:id="270" w:author="Nahuel Defossé" w:date="2017-12-08T18:24:00Z">
        <w:r w:rsidRPr="006E391D" w:rsidDel="008F3D32">
          <w:rPr>
            <w:rFonts w:ascii="Arial" w:hAnsi="Arial" w:cs="Arial"/>
            <w:color w:val="000000"/>
          </w:rPr>
          <w:delText>se deben utilizar los circuitos especiales</w:delText>
        </w:r>
      </w:del>
      <w:ins w:id="271" w:author="Nahuel Defossé" w:date="2017-12-08T18:24:00Z">
        <w:del w:id="272" w:author="Agustin Schlapp" w:date="2017-12-18T13:06:00Z">
          <w:r w:rsidR="008F3D32" w:rsidDel="00670996">
            <w:rPr>
              <w:rFonts w:ascii="Arial" w:hAnsi="Arial" w:cs="Arial"/>
              <w:color w:val="000000"/>
            </w:rPr>
            <w:delText>generalmente</w:delText>
          </w:r>
        </w:del>
      </w:ins>
      <w:ins w:id="273" w:author="Agustin Schlapp" w:date="2017-12-18T13:06:00Z">
        <w:r w:rsidR="00670996">
          <w:rPr>
            <w:rFonts w:ascii="Arial" w:hAnsi="Arial" w:cs="Arial"/>
            <w:color w:val="000000"/>
          </w:rPr>
          <w:t>debe</w:t>
        </w:r>
      </w:ins>
      <w:ins w:id="274" w:author="Nahuel Defossé" w:date="2017-12-08T18:24:00Z">
        <w:r w:rsidR="008F3D32">
          <w:rPr>
            <w:rFonts w:ascii="Arial" w:hAnsi="Arial" w:cs="Arial"/>
            <w:color w:val="000000"/>
          </w:rPr>
          <w:t xml:space="preserve"> </w:t>
        </w:r>
        <w:del w:id="275" w:author="Agustin Schlapp" w:date="2017-12-18T13:02:00Z">
          <w:r w:rsidR="008F3D32" w:rsidDel="00670996">
            <w:rPr>
              <w:rFonts w:ascii="Arial" w:hAnsi="Arial" w:cs="Arial"/>
              <w:color w:val="000000"/>
            </w:rPr>
            <w:delText>interac</w:delText>
          </w:r>
        </w:del>
      </w:ins>
      <w:ins w:id="276" w:author="Nahuel Defossé" w:date="2017-12-08T18:25:00Z">
        <w:del w:id="277" w:author="Agustin Schlapp" w:date="2017-12-18T13:02:00Z">
          <w:r w:rsidR="008F3D32" w:rsidDel="00670996">
            <w:rPr>
              <w:rFonts w:ascii="Arial" w:hAnsi="Arial" w:cs="Arial"/>
              <w:color w:val="000000"/>
            </w:rPr>
            <w:delText>úa</w:delText>
          </w:r>
        </w:del>
      </w:ins>
      <w:ins w:id="278" w:author="Agustin Schlapp" w:date="2017-12-18T13:06:00Z">
        <w:r w:rsidR="00670996">
          <w:rPr>
            <w:rFonts w:ascii="Arial" w:hAnsi="Arial" w:cs="Arial"/>
            <w:color w:val="000000"/>
          </w:rPr>
          <w:t>interactuar</w:t>
        </w:r>
      </w:ins>
      <w:ins w:id="279" w:author="Nahuel Defossé" w:date="2017-12-08T18:25:00Z">
        <w:r w:rsidR="008F3D32">
          <w:rPr>
            <w:rFonts w:ascii="Arial" w:hAnsi="Arial" w:cs="Arial"/>
            <w:color w:val="000000"/>
          </w:rPr>
          <w:t xml:space="preserve"> con un microcontrolador (cómo por ejemplo en el caso</w:t>
        </w:r>
      </w:ins>
      <w:ins w:id="280" w:author="Agustin Schlapp" w:date="2017-12-18T13:04:00Z">
        <w:r w:rsidR="00670996">
          <w:rPr>
            <w:rFonts w:ascii="Arial" w:hAnsi="Arial" w:cs="Arial"/>
            <w:color w:val="000000"/>
          </w:rPr>
          <w:t xml:space="preserve"> de</w:t>
        </w:r>
      </w:ins>
      <w:ins w:id="281" w:author="Nahuel Defossé" w:date="2017-12-08T18:25:00Z">
        <w:r w:rsidR="008F3D32">
          <w:rPr>
            <w:rFonts w:ascii="Arial" w:hAnsi="Arial" w:cs="Arial"/>
            <w:color w:val="000000"/>
          </w:rPr>
          <w:t xml:space="preserve"> un mouse, disco rígido o una cámara web)</w:t>
        </w:r>
      </w:ins>
      <w:r w:rsidRPr="006E391D">
        <w:rPr>
          <w:rFonts w:ascii="Arial" w:hAnsi="Arial" w:cs="Arial"/>
          <w:color w:val="000000"/>
        </w:rPr>
        <w:t>.</w:t>
      </w:r>
      <w:ins w:id="282" w:author="Agustin Schlapp" w:date="2017-12-18T13:03:00Z">
        <w:r w:rsidR="00670996">
          <w:rPr>
            <w:rFonts w:ascii="Arial" w:hAnsi="Arial" w:cs="Arial"/>
            <w:color w:val="000000"/>
          </w:rPr>
          <w:t xml:space="preserve"> </w:t>
        </w:r>
      </w:ins>
      <w:ins w:id="283" w:author="Agustin Schlapp" w:date="2017-12-18T13:04:00Z">
        <w:r w:rsidR="00670996">
          <w:rPr>
            <w:rFonts w:ascii="Arial" w:hAnsi="Arial" w:cs="Arial"/>
            <w:color w:val="000000"/>
          </w:rPr>
          <w:t xml:space="preserve">Por </w:t>
        </w:r>
      </w:ins>
      <w:ins w:id="284" w:author="Agustin Schlapp" w:date="2017-12-18T13:06:00Z">
        <w:r w:rsidR="00670996">
          <w:rPr>
            <w:rFonts w:ascii="Arial" w:hAnsi="Arial" w:cs="Arial"/>
            <w:color w:val="000000"/>
          </w:rPr>
          <w:t>ende,</w:t>
        </w:r>
      </w:ins>
      <w:ins w:id="285" w:author="Agustin Schlapp" w:date="2017-12-18T13:04:00Z">
        <w:r w:rsidR="00670996">
          <w:rPr>
            <w:rFonts w:ascii="Arial" w:hAnsi="Arial" w:cs="Arial"/>
            <w:color w:val="000000"/>
          </w:rPr>
          <w:t xml:space="preserve"> se puede </w:t>
        </w:r>
        <w:r w:rsidR="00670996">
          <w:rPr>
            <w:rFonts w:ascii="Arial" w:hAnsi="Arial" w:cs="Arial"/>
            <w:color w:val="000000"/>
          </w:rPr>
          <w:lastRenderedPageBreak/>
          <w:t>de</w:t>
        </w:r>
      </w:ins>
      <w:ins w:id="286" w:author="Agustin Schlapp" w:date="2017-12-18T13:05:00Z">
        <w:r w:rsidR="00670996">
          <w:rPr>
            <w:rFonts w:ascii="Arial" w:hAnsi="Arial" w:cs="Arial"/>
            <w:color w:val="000000"/>
          </w:rPr>
          <w:t>cir que</w:t>
        </w:r>
      </w:ins>
      <w:ins w:id="287" w:author="Agustin Schlapp" w:date="2017-12-18T13:06:00Z">
        <w:r w:rsidR="00670996">
          <w:rPr>
            <w:rFonts w:ascii="Arial" w:hAnsi="Arial" w:cs="Arial"/>
            <w:color w:val="000000"/>
          </w:rPr>
          <w:t>,</w:t>
        </w:r>
      </w:ins>
      <w:ins w:id="288" w:author="Agustin Schlapp" w:date="2017-12-18T13:05:00Z">
        <w:r w:rsidR="00670996">
          <w:rPr>
            <w:rFonts w:ascii="Arial" w:hAnsi="Arial" w:cs="Arial"/>
            <w:color w:val="000000"/>
          </w:rPr>
          <w:t xml:space="preserve"> el CPU requiere del microcontrolador para la comunicación con el resto del hardware.</w:t>
        </w:r>
      </w:ins>
      <w:r w:rsidRPr="006E391D">
        <w:rPr>
          <w:rFonts w:ascii="Arial" w:hAnsi="Arial" w:cs="Arial"/>
          <w:color w:val="000000"/>
        </w:rPr>
        <w:t xml:space="preserve"> </w:t>
      </w:r>
      <w:commentRangeStart w:id="289"/>
      <w:r w:rsidRPr="006E391D">
        <w:rPr>
          <w:rFonts w:ascii="Arial" w:hAnsi="Arial" w:cs="Arial"/>
          <w:color w:val="000000"/>
        </w:rPr>
        <w:t>Así era en el principio y esta práctica sigue vigente en la actualidad.</w:t>
      </w:r>
      <w:commentRangeEnd w:id="289"/>
      <w:r w:rsidR="008F3D32">
        <w:rPr>
          <w:rStyle w:val="Refdecomentario"/>
          <w:rFonts w:ascii="Calibri" w:eastAsia="Calibri" w:hAnsi="Calibri" w:cs="Calibri"/>
          <w:color w:val="000000"/>
        </w:rPr>
        <w:commentReference w:id="289"/>
      </w:r>
    </w:p>
    <w:p w14:paraId="22FDF500" w14:textId="77777777" w:rsidR="00EA0B66" w:rsidRPr="006E391D" w:rsidRDefault="00EA0B66" w:rsidP="00EA0B66">
      <w:pPr>
        <w:pStyle w:val="NormalWeb"/>
        <w:spacing w:before="0" w:beforeAutospacing="0" w:after="0" w:afterAutospacing="0"/>
        <w:jc w:val="both"/>
      </w:pPr>
      <w:r w:rsidRPr="006E391D">
        <w:t> </w:t>
      </w:r>
    </w:p>
    <w:p w14:paraId="03ACB827" w14:textId="7CC6BEB6"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Por otro lado, al microcontrolador se </w:t>
      </w:r>
      <w:ins w:id="290" w:author="Nahuel Defossé" w:date="2017-12-08T18:27:00Z">
        <w:r w:rsidR="008F3D32">
          <w:rPr>
            <w:rFonts w:ascii="Arial" w:hAnsi="Arial" w:cs="Arial"/>
            <w:color w:val="000000"/>
          </w:rPr>
          <w:t xml:space="preserve">lo </w:t>
        </w:r>
      </w:ins>
      <w:r w:rsidRPr="006E391D">
        <w:rPr>
          <w:rFonts w:ascii="Arial" w:hAnsi="Arial" w:cs="Arial"/>
          <w:color w:val="000000"/>
        </w:rPr>
        <w:t>diseña de tal manera que tenga todos los componentes integrados en el mismo chip</w:t>
      </w:r>
      <w:r w:rsidR="00A01C5D">
        <w:rPr>
          <w:rFonts w:ascii="Arial" w:hAnsi="Arial" w:cs="Arial"/>
          <w:color w:val="000000"/>
        </w:rPr>
        <w:t>, como se puede apreciar en la siguiente imagen (</w:t>
      </w:r>
      <w:r w:rsidR="00A01C5D">
        <w:rPr>
          <w:rFonts w:ascii="Arial" w:hAnsi="Arial" w:cs="Arial"/>
          <w:color w:val="000000"/>
        </w:rPr>
        <w:fldChar w:fldCharType="begin"/>
      </w:r>
      <w:r w:rsidR="00A01C5D">
        <w:rPr>
          <w:rFonts w:ascii="Arial" w:hAnsi="Arial" w:cs="Arial"/>
          <w:color w:val="000000"/>
        </w:rPr>
        <w:instrText xml:space="preserve"> REF _Ref502096770 \h </w:instrText>
      </w:r>
      <w:r w:rsidR="00A01C5D">
        <w:rPr>
          <w:rFonts w:ascii="Arial" w:hAnsi="Arial" w:cs="Arial"/>
          <w:color w:val="000000"/>
        </w:rPr>
      </w:r>
      <w:r w:rsidR="00A01C5D">
        <w:rPr>
          <w:rFonts w:ascii="Arial" w:hAnsi="Arial" w:cs="Arial"/>
          <w:color w:val="000000"/>
        </w:rPr>
        <w:fldChar w:fldCharType="separate"/>
      </w:r>
      <w:r w:rsidR="00A01C5D">
        <w:t xml:space="preserve">Ilustración </w:t>
      </w:r>
      <w:r w:rsidR="00A01C5D">
        <w:rPr>
          <w:noProof/>
        </w:rPr>
        <w:t>7</w:t>
      </w:r>
      <w:r w:rsidR="00A01C5D">
        <w:t xml:space="preserve"> - Arquitectura de un microcontrolador</w:t>
      </w:r>
      <w:r w:rsidR="00A01C5D">
        <w:rPr>
          <w:rFonts w:ascii="Arial" w:hAnsi="Arial" w:cs="Arial"/>
          <w:color w:val="000000"/>
        </w:rPr>
        <w:fldChar w:fldCharType="end"/>
      </w:r>
      <w:r w:rsidR="00A01C5D">
        <w:rPr>
          <w:rFonts w:ascii="Arial" w:hAnsi="Arial" w:cs="Arial"/>
          <w:color w:val="000000"/>
        </w:rPr>
        <w:t>)</w:t>
      </w:r>
      <w:r w:rsidRPr="006E391D">
        <w:rPr>
          <w:rFonts w:ascii="Arial" w:hAnsi="Arial" w:cs="Arial"/>
          <w:color w:val="000000"/>
        </w:rPr>
        <w:t xml:space="preserve">. No necesita de otros componentes especializados para su </w:t>
      </w:r>
      <w:del w:id="291" w:author="Nahuel Defossé" w:date="2017-12-08T18:27:00Z">
        <w:r w:rsidRPr="006E391D" w:rsidDel="008F3D32">
          <w:rPr>
            <w:rFonts w:ascii="Arial" w:hAnsi="Arial" w:cs="Arial"/>
            <w:color w:val="000000"/>
          </w:rPr>
          <w:delText>aplicación</w:delText>
        </w:r>
      </w:del>
      <w:ins w:id="292" w:author="Nahuel Defossé" w:date="2017-12-08T18:27:00Z">
        <w:r w:rsidR="008F3D32">
          <w:rPr>
            <w:rFonts w:ascii="Arial" w:hAnsi="Arial" w:cs="Arial"/>
            <w:color w:val="000000"/>
          </w:rPr>
          <w:t>operación</w:t>
        </w:r>
      </w:ins>
      <w:r w:rsidRPr="006E391D">
        <w:rPr>
          <w:rFonts w:ascii="Arial" w:hAnsi="Arial" w:cs="Arial"/>
          <w:color w:val="000000"/>
        </w:rPr>
        <w:t xml:space="preserve">, porque todos los circuitos necesarios, que de otra manera correspondan a los periféricos, ya se encuentran incorporados. </w:t>
      </w:r>
      <w:del w:id="293" w:author="Nahuel Defossé" w:date="2017-12-08T18:28:00Z">
        <w:r w:rsidRPr="006E391D" w:rsidDel="008F3D32">
          <w:rPr>
            <w:rFonts w:ascii="Arial" w:hAnsi="Arial" w:cs="Arial"/>
            <w:color w:val="000000"/>
          </w:rPr>
          <w:delText>Así se</w:delText>
        </w:r>
      </w:del>
      <w:ins w:id="294" w:author="Nahuel Defossé" w:date="2017-12-08T18:28:00Z">
        <w:r w:rsidR="008F3D32">
          <w:rPr>
            <w:rFonts w:ascii="Arial" w:hAnsi="Arial" w:cs="Arial"/>
            <w:color w:val="000000"/>
          </w:rPr>
          <w:t>De esta forma se</w:t>
        </w:r>
      </w:ins>
      <w:r w:rsidRPr="006E391D">
        <w:rPr>
          <w:rFonts w:ascii="Arial" w:hAnsi="Arial" w:cs="Arial"/>
          <w:color w:val="000000"/>
        </w:rPr>
        <w:t xml:space="preserve"> ahorra tiempo y espacio </w:t>
      </w:r>
      <w:del w:id="295" w:author="Nahuel Defossé" w:date="2017-12-08T18:28:00Z">
        <w:r w:rsidRPr="006E391D" w:rsidDel="008F3D32">
          <w:rPr>
            <w:rFonts w:ascii="Arial" w:hAnsi="Arial" w:cs="Arial"/>
            <w:color w:val="000000"/>
          </w:rPr>
          <w:delText xml:space="preserve">necesario </w:delText>
        </w:r>
      </w:del>
      <w:ins w:id="296" w:author="Nahuel Defossé" w:date="2017-12-08T18:28:00Z">
        <w:r w:rsidR="008F3D32">
          <w:rPr>
            <w:rFonts w:ascii="Arial" w:hAnsi="Arial" w:cs="Arial"/>
            <w:color w:val="000000"/>
          </w:rPr>
          <w:t>al momento de su utilizaci</w:t>
        </w:r>
      </w:ins>
      <w:ins w:id="297" w:author="Nahuel Defossé" w:date="2017-12-08T18:29:00Z">
        <w:r w:rsidR="008F3D32">
          <w:rPr>
            <w:rFonts w:ascii="Arial" w:hAnsi="Arial" w:cs="Arial"/>
            <w:color w:val="000000"/>
          </w:rPr>
          <w:t>ón</w:t>
        </w:r>
      </w:ins>
      <w:del w:id="298" w:author="Nahuel Defossé" w:date="2017-12-08T18:29:00Z">
        <w:r w:rsidRPr="006E391D" w:rsidDel="008F3D32">
          <w:rPr>
            <w:rFonts w:ascii="Arial" w:hAnsi="Arial" w:cs="Arial"/>
            <w:color w:val="000000"/>
          </w:rPr>
          <w:delText>para construir un dispositivo</w:delText>
        </w:r>
      </w:del>
      <w:r w:rsidRPr="006E391D">
        <w:rPr>
          <w:rFonts w:ascii="Arial" w:hAnsi="Arial" w:cs="Arial"/>
          <w:color w:val="000000"/>
        </w:rPr>
        <w:t xml:space="preserve">. </w:t>
      </w:r>
    </w:p>
    <w:p w14:paraId="142157A8"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Es por estas razones que han tenido grandes repercusiones para el desarrollo de la robótica.</w:t>
      </w:r>
    </w:p>
    <w:p w14:paraId="5E2C974E" w14:textId="77777777" w:rsidR="000665A2" w:rsidRDefault="00EA0B66" w:rsidP="000665A2">
      <w:pPr>
        <w:pStyle w:val="NormalWeb"/>
        <w:keepNext/>
        <w:spacing w:before="0" w:beforeAutospacing="0" w:after="0" w:afterAutospacing="0"/>
        <w:jc w:val="both"/>
      </w:pPr>
      <w:r>
        <w:rPr>
          <w:rFonts w:ascii="Arial" w:hAnsi="Arial" w:cs="Arial"/>
          <w:noProof/>
          <w:color w:val="1F1F1D"/>
          <w:shd w:val="clear" w:color="auto" w:fill="FFFFFF"/>
          <w:lang w:val="en-US" w:eastAsia="en-US"/>
        </w:rPr>
        <w:drawing>
          <wp:inline distT="0" distB="0" distL="0" distR="0" wp14:anchorId="348D9BA1" wp14:editId="2DA529AF">
            <wp:extent cx="5734050" cy="4219575"/>
            <wp:effectExtent l="0" t="0" r="0" b="9525"/>
            <wp:docPr id="2" name="Imagen 2" descr="https://lh6.googleusercontent.com/oGn73oJbNX9solOhAVQS5Hn4WaGbVPsj6VYPgsBEFF1jnuhC-ljr8ZzIH1vBx79_dWyaR9VPVAx68mnHrtkYIPK4D6a5sZtxlOV1srEl_9T25fD6cxauo1IGzRw-lAht5rT6Rl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oGn73oJbNX9solOhAVQS5Hn4WaGbVPsj6VYPgsBEFF1jnuhC-ljr8ZzIH1vBx79_dWyaR9VPVAx68mnHrtkYIPK4D6a5sZtxlOV1srEl_9T25fD6cxauo1IGzRw-lAht5rT6Rlr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4219575"/>
                    </a:xfrm>
                    <a:prstGeom prst="rect">
                      <a:avLst/>
                    </a:prstGeom>
                    <a:noFill/>
                    <a:ln>
                      <a:noFill/>
                    </a:ln>
                  </pic:spPr>
                </pic:pic>
              </a:graphicData>
            </a:graphic>
          </wp:inline>
        </w:drawing>
      </w:r>
    </w:p>
    <w:p w14:paraId="6FB56BEA" w14:textId="1270DE5F" w:rsidR="00EA0B66" w:rsidRDefault="000665A2" w:rsidP="000665A2">
      <w:pPr>
        <w:pStyle w:val="Descripcin"/>
        <w:jc w:val="center"/>
      </w:pPr>
      <w:bookmarkStart w:id="299" w:name="_Ref502096770"/>
      <w:bookmarkStart w:id="300" w:name="_Toc504153973"/>
      <w:r>
        <w:t xml:space="preserve">Ilustración </w:t>
      </w:r>
      <w:fldSimple w:instr=" SEQ Ilustración \* ARABIC ">
        <w:r w:rsidR="00C5340B">
          <w:rPr>
            <w:noProof/>
          </w:rPr>
          <w:t>7</w:t>
        </w:r>
      </w:fldSimple>
      <w:r>
        <w:t xml:space="preserve"> - Arquitectura de un microcontrolador</w:t>
      </w:r>
      <w:bookmarkEnd w:id="299"/>
      <w:bookmarkEnd w:id="300"/>
    </w:p>
    <w:p w14:paraId="1DF9F562" w14:textId="2CC61C75" w:rsidR="00EA0B66" w:rsidRPr="008F3D32" w:rsidRDefault="00EA0B66" w:rsidP="00EA0B66">
      <w:pPr>
        <w:pStyle w:val="NormalWeb"/>
        <w:spacing w:before="0" w:beforeAutospacing="0" w:after="0" w:afterAutospacing="0"/>
        <w:jc w:val="both"/>
        <w:rPr>
          <w:rFonts w:ascii="Arial" w:hAnsi="Arial" w:cs="Arial"/>
          <w:color w:val="000000"/>
          <w:rPrChange w:id="301" w:author="Nahuel Defossé" w:date="2017-12-08T18:30:00Z">
            <w:rPr/>
          </w:rPrChange>
        </w:rPr>
      </w:pPr>
      <w:r w:rsidRPr="006E391D">
        <w:rPr>
          <w:rFonts w:ascii="Arial" w:hAnsi="Arial" w:cs="Arial"/>
          <w:color w:val="000000"/>
        </w:rPr>
        <w:t xml:space="preserve">Una </w:t>
      </w:r>
      <w:r w:rsidRPr="006E391D">
        <w:rPr>
          <w:rFonts w:ascii="Arial" w:hAnsi="Arial" w:cs="Arial"/>
          <w:b/>
          <w:bCs/>
          <w:color w:val="000000"/>
        </w:rPr>
        <w:t xml:space="preserve">computadora de placa reducida </w:t>
      </w:r>
      <w:r w:rsidRPr="006E391D">
        <w:rPr>
          <w:rFonts w:ascii="Arial" w:hAnsi="Arial" w:cs="Arial"/>
          <w:color w:val="000000"/>
        </w:rPr>
        <w:t xml:space="preserve">(SBC, </w:t>
      </w:r>
      <w:r w:rsidRPr="006E391D">
        <w:rPr>
          <w:rFonts w:ascii="Arial" w:hAnsi="Arial" w:cs="Arial"/>
          <w:i/>
          <w:iCs/>
          <w:color w:val="222222"/>
          <w:shd w:val="clear" w:color="auto" w:fill="FFFFFF"/>
        </w:rPr>
        <w:t>Single Board Computer</w:t>
      </w:r>
      <w:r w:rsidRPr="006E391D">
        <w:rPr>
          <w:rFonts w:ascii="Arial" w:hAnsi="Arial" w:cs="Arial"/>
          <w:color w:val="000000"/>
        </w:rPr>
        <w:t>),</w:t>
      </w:r>
      <w:r w:rsidRPr="006E391D">
        <w:rPr>
          <w:rFonts w:ascii="Arial" w:hAnsi="Arial" w:cs="Arial"/>
          <w:b/>
          <w:bCs/>
          <w:color w:val="000000"/>
        </w:rPr>
        <w:t xml:space="preserve"> </w:t>
      </w:r>
      <w:r w:rsidRPr="006E391D">
        <w:rPr>
          <w:rFonts w:ascii="Arial" w:hAnsi="Arial" w:cs="Arial"/>
          <w:color w:val="000000"/>
        </w:rPr>
        <w:t xml:space="preserve">en cambio, es una computadora completa que integra todos los componentes necesarios, que definen a la misma, en un solo circuito (la placa madre o </w:t>
      </w:r>
      <w:r w:rsidRPr="006E391D">
        <w:rPr>
          <w:rFonts w:ascii="Arial" w:hAnsi="Arial" w:cs="Arial"/>
          <w:i/>
          <w:iCs/>
          <w:color w:val="000000"/>
        </w:rPr>
        <w:t>motherboard</w:t>
      </w:r>
      <w:r w:rsidRPr="006E391D">
        <w:rPr>
          <w:rFonts w:ascii="Arial" w:hAnsi="Arial" w:cs="Arial"/>
          <w:color w:val="000000"/>
        </w:rPr>
        <w:t xml:space="preserve">) con la particularidad de que la misma es de un tamaño mucho más reducido que el de una computadora </w:t>
      </w:r>
      <w:del w:id="302" w:author="Nahuel Defossé" w:date="2017-12-08T18:30:00Z">
        <w:r w:rsidRPr="006E391D" w:rsidDel="008F3D32">
          <w:rPr>
            <w:rFonts w:ascii="Arial" w:hAnsi="Arial" w:cs="Arial"/>
            <w:color w:val="000000"/>
          </w:rPr>
          <w:delText xml:space="preserve">común </w:delText>
        </w:r>
      </w:del>
      <w:ins w:id="303" w:author="Nahuel Defossé" w:date="2017-12-08T18:30:00Z">
        <w:r w:rsidR="008F3D32">
          <w:rPr>
            <w:rFonts w:ascii="Arial" w:hAnsi="Arial" w:cs="Arial"/>
            <w:color w:val="000000"/>
          </w:rPr>
          <w:t>tradicional</w:t>
        </w:r>
      </w:ins>
      <w:del w:id="304" w:author="Nahuel Defossé" w:date="2017-12-08T18:30:00Z">
        <w:r w:rsidRPr="006E391D" w:rsidDel="008F3D32">
          <w:rPr>
            <w:rFonts w:ascii="Arial" w:hAnsi="Arial" w:cs="Arial"/>
            <w:color w:val="000000"/>
          </w:rPr>
          <w:delText>y corriente como las PCs</w:delText>
        </w:r>
      </w:del>
      <w:r w:rsidRPr="006E391D">
        <w:rPr>
          <w:rFonts w:ascii="Arial" w:hAnsi="Arial" w:cs="Arial"/>
          <w:color w:val="000000"/>
        </w:rPr>
        <w:t xml:space="preserve">. Ejemplos típicos de este tipo de computadoras son </w:t>
      </w:r>
      <w:del w:id="305" w:author="Nahuel Defossé" w:date="2017-12-08T18:31:00Z">
        <w:r w:rsidRPr="006E391D" w:rsidDel="008F3D32">
          <w:rPr>
            <w:rFonts w:ascii="Arial" w:hAnsi="Arial" w:cs="Arial"/>
            <w:color w:val="000000"/>
          </w:rPr>
          <w:delText xml:space="preserve">tanto </w:delText>
        </w:r>
      </w:del>
      <w:r w:rsidRPr="006E391D">
        <w:rPr>
          <w:rFonts w:ascii="Arial" w:hAnsi="Arial" w:cs="Arial"/>
          <w:color w:val="000000"/>
        </w:rPr>
        <w:t xml:space="preserve">las </w:t>
      </w:r>
      <w:del w:id="306" w:author="Nahuel Defossé" w:date="2017-12-08T18:30:00Z">
        <w:r w:rsidRPr="006E391D" w:rsidDel="008F3D32">
          <w:rPr>
            <w:rFonts w:ascii="Arial" w:hAnsi="Arial" w:cs="Arial"/>
            <w:color w:val="000000"/>
          </w:rPr>
          <w:delText xml:space="preserve">arquitecturas </w:delText>
        </w:r>
      </w:del>
      <w:ins w:id="307" w:author="Nahuel Defossé" w:date="2017-12-08T18:30:00Z">
        <w:r w:rsidR="008F3D32">
          <w:rPr>
            <w:rFonts w:ascii="Arial" w:hAnsi="Arial" w:cs="Arial"/>
            <w:color w:val="000000"/>
          </w:rPr>
          <w:t>plataformas</w:t>
        </w:r>
        <w:r w:rsidR="008F3D32" w:rsidRPr="006E391D">
          <w:rPr>
            <w:rFonts w:ascii="Arial" w:hAnsi="Arial" w:cs="Arial"/>
            <w:color w:val="000000"/>
          </w:rPr>
          <w:t xml:space="preserve"> </w:t>
        </w:r>
      </w:ins>
      <w:r w:rsidRPr="006E391D">
        <w:rPr>
          <w:rFonts w:ascii="Arial" w:hAnsi="Arial" w:cs="Arial"/>
          <w:color w:val="000000"/>
        </w:rPr>
        <w:t xml:space="preserve">Arduino </w:t>
      </w:r>
      <w:del w:id="308" w:author="Nahuel Defossé" w:date="2017-12-08T18:31:00Z">
        <w:r w:rsidRPr="006E391D" w:rsidDel="008F3D32">
          <w:rPr>
            <w:rFonts w:ascii="Arial" w:hAnsi="Arial" w:cs="Arial"/>
            <w:color w:val="000000"/>
          </w:rPr>
          <w:delText xml:space="preserve">como </w:delText>
        </w:r>
      </w:del>
      <w:ins w:id="309" w:author="Nahuel Defossé" w:date="2017-12-08T18:31:00Z">
        <w:r w:rsidR="008F3D32">
          <w:rPr>
            <w:rFonts w:ascii="Arial" w:hAnsi="Arial" w:cs="Arial"/>
            <w:color w:val="000000"/>
          </w:rPr>
          <w:t>y</w:t>
        </w:r>
        <w:r w:rsidR="008F3D32" w:rsidRPr="006E391D">
          <w:rPr>
            <w:rFonts w:ascii="Arial" w:hAnsi="Arial" w:cs="Arial"/>
            <w:color w:val="000000"/>
          </w:rPr>
          <w:t xml:space="preserve"> </w:t>
        </w:r>
      </w:ins>
      <w:r w:rsidRPr="006E391D">
        <w:rPr>
          <w:rFonts w:ascii="Arial" w:hAnsi="Arial" w:cs="Arial"/>
          <w:color w:val="000000"/>
        </w:rPr>
        <w:t>Raspberry Pi.</w:t>
      </w:r>
    </w:p>
    <w:p w14:paraId="1947705E"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En el caso de Arduino, dentro de su placa se integra un microcontrolador para el procesamiento de sus órdenes programadas, en cambio, Raspberry Pi integra un microprocesador con capacidades de ejecutar un sistema operativo con interfaz gráfica. </w:t>
      </w:r>
    </w:p>
    <w:p w14:paraId="64AE8FBA" w14:textId="77777777" w:rsidR="00EA0B66" w:rsidRDefault="00EA0B66" w:rsidP="00EA0B66">
      <w:pPr>
        <w:pStyle w:val="NormalWeb"/>
        <w:spacing w:before="0" w:beforeAutospacing="0" w:after="0" w:afterAutospacing="0"/>
      </w:pPr>
      <w:r>
        <w:t> </w:t>
      </w:r>
    </w:p>
    <w:p w14:paraId="17CCBAA6" w14:textId="0E7F3E81" w:rsidR="00EA0B66" w:rsidRPr="00EA0B66" w:rsidRDefault="00EA0B66" w:rsidP="00EA0B66">
      <w:pPr>
        <w:pStyle w:val="Ttulo2"/>
        <w:rPr>
          <w:b/>
          <w:sz w:val="32"/>
          <w:szCs w:val="32"/>
        </w:rPr>
      </w:pPr>
      <w:bookmarkStart w:id="310" w:name="_Toc504153891"/>
      <w:r w:rsidRPr="00EA0B66">
        <w:rPr>
          <w:b/>
          <w:sz w:val="32"/>
          <w:szCs w:val="32"/>
        </w:rPr>
        <w:lastRenderedPageBreak/>
        <w:t xml:space="preserve">2.5. Comunicación entre distintas </w:t>
      </w:r>
      <w:commentRangeStart w:id="311"/>
      <w:del w:id="312" w:author="Nahuel Defossé" w:date="2017-12-08T18:32:00Z">
        <w:r w:rsidRPr="00EA0B66" w:rsidDel="008F3D32">
          <w:rPr>
            <w:b/>
            <w:sz w:val="32"/>
            <w:szCs w:val="32"/>
          </w:rPr>
          <w:delText xml:space="preserve">arquitecturas </w:delText>
        </w:r>
      </w:del>
      <w:commentRangeEnd w:id="311"/>
      <w:ins w:id="313" w:author="Nahuel Defossé" w:date="2017-12-08T18:32:00Z">
        <w:r w:rsidR="008F3D32">
          <w:rPr>
            <w:b/>
            <w:sz w:val="32"/>
            <w:szCs w:val="32"/>
          </w:rPr>
          <w:t>plataformas</w:t>
        </w:r>
        <w:r w:rsidR="008F3D32" w:rsidRPr="00EA0B66">
          <w:rPr>
            <w:b/>
            <w:sz w:val="32"/>
            <w:szCs w:val="32"/>
          </w:rPr>
          <w:t xml:space="preserve"> </w:t>
        </w:r>
      </w:ins>
      <w:r w:rsidR="008F3D32">
        <w:rPr>
          <w:rStyle w:val="Refdecomentario"/>
          <w:color w:val="000000"/>
        </w:rPr>
        <w:commentReference w:id="311"/>
      </w:r>
      <w:r w:rsidRPr="00EA0B66">
        <w:rPr>
          <w:b/>
          <w:sz w:val="32"/>
          <w:szCs w:val="32"/>
        </w:rPr>
        <w:t>de cómputo</w:t>
      </w:r>
      <w:bookmarkEnd w:id="310"/>
    </w:p>
    <w:p w14:paraId="2421313F" w14:textId="77777777" w:rsidR="00EA0B66" w:rsidRDefault="00EA0B66" w:rsidP="00EA0B66">
      <w:pPr>
        <w:pStyle w:val="NormalWeb"/>
        <w:spacing w:before="0" w:beforeAutospacing="0" w:after="0" w:afterAutospacing="0"/>
      </w:pPr>
      <w:r>
        <w:t> </w:t>
      </w:r>
    </w:p>
    <w:p w14:paraId="286B078B" w14:textId="07E32BDF" w:rsidR="00EA0B66" w:rsidRPr="006E391D" w:rsidRDefault="00EA0B66" w:rsidP="00EA0B66">
      <w:pPr>
        <w:pStyle w:val="NormalWeb"/>
        <w:spacing w:before="0" w:beforeAutospacing="0" w:after="0" w:afterAutospacing="0"/>
        <w:jc w:val="both"/>
      </w:pPr>
      <w:r w:rsidRPr="006E391D">
        <w:rPr>
          <w:rFonts w:ascii="Arial" w:hAnsi="Arial" w:cs="Arial"/>
          <w:color w:val="000000"/>
        </w:rPr>
        <w:t>Existen diversos medios de comunicación entre las PCs y las</w:t>
      </w:r>
      <w:ins w:id="314" w:author="Agustin Schlapp" w:date="2017-12-18T13:07:00Z">
        <w:r w:rsidR="00670996">
          <w:rPr>
            <w:rFonts w:ascii="Arial" w:hAnsi="Arial" w:cs="Arial"/>
            <w:color w:val="000000"/>
          </w:rPr>
          <w:t xml:space="preserve"> SBCs </w:t>
        </w:r>
      </w:ins>
      <w:del w:id="315" w:author="Agustin Schlapp" w:date="2017-12-18T13:07:00Z">
        <w:r w:rsidRPr="006E391D" w:rsidDel="00670996">
          <w:rPr>
            <w:rFonts w:ascii="Arial" w:hAnsi="Arial" w:cs="Arial"/>
            <w:color w:val="000000"/>
          </w:rPr>
          <w:delText xml:space="preserve"> </w:delText>
        </w:r>
        <w:commentRangeStart w:id="316"/>
        <w:r w:rsidRPr="006E391D" w:rsidDel="00670996">
          <w:rPr>
            <w:rFonts w:ascii="Arial" w:hAnsi="Arial" w:cs="Arial"/>
            <w:color w:val="000000"/>
          </w:rPr>
          <w:delText xml:space="preserve">computadoras de placa reducida </w:delText>
        </w:r>
      </w:del>
      <w:commentRangeEnd w:id="316"/>
      <w:r w:rsidR="008F3D32">
        <w:rPr>
          <w:rStyle w:val="Refdecomentario"/>
          <w:rFonts w:ascii="Calibri" w:eastAsia="Calibri" w:hAnsi="Calibri" w:cs="Calibri"/>
          <w:color w:val="000000"/>
        </w:rPr>
        <w:commentReference w:id="316"/>
      </w:r>
      <w:r w:rsidRPr="006E391D">
        <w:rPr>
          <w:rFonts w:ascii="Arial" w:hAnsi="Arial" w:cs="Arial"/>
          <w:color w:val="000000"/>
        </w:rPr>
        <w:t>o de dispositivos de cómputo entre sí, a continuación, se listan algunos de ellos:</w:t>
      </w:r>
    </w:p>
    <w:p w14:paraId="2D0D282E" w14:textId="77777777" w:rsidR="00EA0B66" w:rsidRPr="006E391D" w:rsidRDefault="00EA0B66" w:rsidP="00EA0B66">
      <w:pPr>
        <w:pStyle w:val="NormalWeb"/>
        <w:spacing w:before="0" w:beforeAutospacing="0" w:after="0" w:afterAutospacing="0"/>
        <w:jc w:val="both"/>
      </w:pPr>
      <w:r w:rsidRPr="006E391D">
        <w:t> </w:t>
      </w:r>
    </w:p>
    <w:p w14:paraId="6CCB2787" w14:textId="77777777" w:rsidR="00EA0B66" w:rsidRPr="006E391D" w:rsidRDefault="00EA0B66" w:rsidP="00EA0B66">
      <w:pPr>
        <w:pStyle w:val="NormalWeb"/>
        <w:numPr>
          <w:ilvl w:val="0"/>
          <w:numId w:val="7"/>
        </w:numPr>
        <w:spacing w:before="0" w:beforeAutospacing="0" w:after="0" w:afterAutospacing="0"/>
        <w:jc w:val="both"/>
        <w:textAlignment w:val="baseline"/>
        <w:rPr>
          <w:rFonts w:ascii="Arial" w:hAnsi="Arial" w:cs="Arial"/>
          <w:color w:val="000000"/>
        </w:rPr>
      </w:pPr>
      <w:r w:rsidRPr="006E391D">
        <w:rPr>
          <w:rFonts w:ascii="Arial" w:hAnsi="Arial" w:cs="Arial"/>
          <w:color w:val="000000"/>
          <w:u w:val="single"/>
        </w:rPr>
        <w:t>Serial</w:t>
      </w:r>
      <w:r w:rsidRPr="006E391D">
        <w:rPr>
          <w:rFonts w:ascii="Arial" w:hAnsi="Arial" w:cs="Arial"/>
          <w:color w:val="000000"/>
        </w:rPr>
        <w:t>: La comunicación serie o serial es una interfaz de comunicación de datos digitales que nos permite establecer transferencia de información entre varios dispositivos. Un puerto es el nombre genérico con que denominamos a las interfaces, físicas o virtuales, que permite esta comunicación entre dispositivos. Un puerto serie envía la información mediante una secuencia de bits. Para ello se necesitan al menos dos conectores para realizar la comunicación de datos, RX (recepción) y TX (transmisión). Las placas Arduino actuales cuenta con un puerto USB para realizar este tipo de comunicación y es su principal interfaz para conectarlos a una PC donde cargar la secuencia de órdenes que luego ejecutará.</w:t>
      </w:r>
    </w:p>
    <w:p w14:paraId="48B8566F" w14:textId="77777777" w:rsidR="00EA0B66" w:rsidRPr="006E391D" w:rsidRDefault="00EA0B66" w:rsidP="00EA0B66">
      <w:pPr>
        <w:pStyle w:val="NormalWeb"/>
        <w:numPr>
          <w:ilvl w:val="0"/>
          <w:numId w:val="7"/>
        </w:numPr>
        <w:spacing w:before="0" w:beforeAutospacing="0" w:after="0" w:afterAutospacing="0"/>
        <w:jc w:val="both"/>
        <w:textAlignment w:val="baseline"/>
        <w:rPr>
          <w:rFonts w:ascii="Arial" w:hAnsi="Arial" w:cs="Arial"/>
          <w:color w:val="000000"/>
        </w:rPr>
      </w:pPr>
      <w:r w:rsidRPr="006E391D">
        <w:rPr>
          <w:rFonts w:ascii="Arial" w:hAnsi="Arial" w:cs="Arial"/>
          <w:color w:val="000000"/>
          <w:u w:val="single"/>
        </w:rPr>
        <w:t>Inalámbricas</w:t>
      </w:r>
      <w:r w:rsidRPr="006E391D">
        <w:rPr>
          <w:rFonts w:ascii="Arial" w:hAnsi="Arial" w:cs="Arial"/>
          <w:color w:val="000000"/>
        </w:rPr>
        <w:t>: Los medios de comunicación inalámbricos, para computadoras, han evolucionado de forma exponencial desde su aparición. Su gran ventaja, como su nombre lo dice, es que no necesitan de un medio de propagación físico (como los cables) para la transmisión de los datos, sino que, para el envío de los mismo se utiliza la modulación de ondas electromagnéticas a través del espacio. Existen diversos tipos, con grandes diferencias en cuanto a velocidades y rangos de alcance. En cuanto para la robótica podemos encontrar dispositivos que nos permitan conectar computadoras de placas reducidas con diversos computadores por medio de:</w:t>
      </w:r>
    </w:p>
    <w:p w14:paraId="62D8CBD8" w14:textId="65A9247C"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Radiofrecuencia</w:t>
      </w:r>
      <w:r w:rsidRPr="006E391D">
        <w:rPr>
          <w:rFonts w:ascii="Arial" w:hAnsi="Arial" w:cs="Arial"/>
          <w:color w:val="000000"/>
        </w:rPr>
        <w:t xml:space="preserve">: Existen módulos compatibles con Arduino, como el módulo de radiofrecuencia RF 433Mhz, que nos permiten conectar dos </w:t>
      </w:r>
      <w:del w:id="317" w:author="Nahuel Defossé" w:date="2017-12-08T18:35:00Z">
        <w:r w:rsidRPr="006E391D" w:rsidDel="007C5379">
          <w:rPr>
            <w:rFonts w:ascii="Arial" w:hAnsi="Arial" w:cs="Arial"/>
            <w:color w:val="000000"/>
          </w:rPr>
          <w:delText xml:space="preserve">plaquetas </w:delText>
        </w:r>
      </w:del>
      <w:ins w:id="318" w:author="Nahuel Defossé" w:date="2017-12-08T18:35:00Z">
        <w:r w:rsidR="007C5379">
          <w:rPr>
            <w:rFonts w:ascii="Arial" w:hAnsi="Arial" w:cs="Arial"/>
            <w:color w:val="000000"/>
          </w:rPr>
          <w:t>dispositivos</w:t>
        </w:r>
        <w:r w:rsidR="007C5379" w:rsidRPr="006E391D">
          <w:rPr>
            <w:rFonts w:ascii="Arial" w:hAnsi="Arial" w:cs="Arial"/>
            <w:color w:val="000000"/>
          </w:rPr>
          <w:t xml:space="preserve"> </w:t>
        </w:r>
      </w:ins>
      <w:r w:rsidRPr="006E391D">
        <w:rPr>
          <w:rFonts w:ascii="Arial" w:hAnsi="Arial" w:cs="Arial"/>
          <w:color w:val="000000"/>
        </w:rPr>
        <w:t>de este tipo entre sí de forma inalámbrica a través de radiofrecuencia.</w:t>
      </w:r>
    </w:p>
    <w:p w14:paraId="32111069" w14:textId="43086499"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Infrarrojo</w:t>
      </w:r>
      <w:r w:rsidRPr="006E391D">
        <w:rPr>
          <w:rFonts w:ascii="Arial" w:hAnsi="Arial" w:cs="Arial"/>
          <w:color w:val="000000"/>
        </w:rPr>
        <w:t xml:space="preserve">: Las redes de luz infrarroja están limitadas por el espacio, se utilizan por lo general en dispositivos que se encuentran en un mismo espacio físico como un cuarto o un piso. </w:t>
      </w:r>
      <w:del w:id="319" w:author="Agustin Schlapp" w:date="2017-12-18T13:09:00Z">
        <w:r w:rsidRPr="006E391D" w:rsidDel="00670996">
          <w:rPr>
            <w:rFonts w:ascii="Arial" w:hAnsi="Arial" w:cs="Arial"/>
            <w:color w:val="000000"/>
          </w:rPr>
          <w:delText>Como su nombre lo indica se u</w:delText>
        </w:r>
      </w:del>
      <w:ins w:id="320" w:author="Agustin Schlapp" w:date="2017-12-18T13:09:00Z">
        <w:r w:rsidR="00670996">
          <w:rPr>
            <w:rFonts w:ascii="Arial" w:hAnsi="Arial" w:cs="Arial"/>
            <w:color w:val="000000"/>
          </w:rPr>
          <w:t>U</w:t>
        </w:r>
      </w:ins>
      <w:r w:rsidRPr="006E391D">
        <w:rPr>
          <w:rFonts w:ascii="Arial" w:hAnsi="Arial" w:cs="Arial"/>
          <w:color w:val="000000"/>
        </w:rPr>
        <w:t>tilizan</w:t>
      </w:r>
      <w:ins w:id="321" w:author="Agustin Schlapp" w:date="2017-12-18T13:10:00Z">
        <w:r w:rsidR="00670996">
          <w:rPr>
            <w:rFonts w:ascii="Arial" w:hAnsi="Arial" w:cs="Arial"/>
            <w:color w:val="000000"/>
          </w:rPr>
          <w:t xml:space="preserve"> </w:t>
        </w:r>
      </w:ins>
      <w:del w:id="322" w:author="Agustin Schlapp" w:date="2017-12-18T13:10:00Z">
        <w:r w:rsidRPr="006E391D" w:rsidDel="00670996">
          <w:rPr>
            <w:rFonts w:ascii="Arial" w:hAnsi="Arial" w:cs="Arial"/>
            <w:color w:val="000000"/>
          </w:rPr>
          <w:delText xml:space="preserve"> </w:delText>
        </w:r>
        <w:commentRangeStart w:id="323"/>
        <w:r w:rsidRPr="006E391D" w:rsidDel="00670996">
          <w:rPr>
            <w:rFonts w:ascii="Arial" w:hAnsi="Arial" w:cs="Arial"/>
            <w:color w:val="000000"/>
          </w:rPr>
          <w:delText xml:space="preserve">leds </w:delText>
        </w:r>
        <w:commentRangeEnd w:id="323"/>
        <w:r w:rsidR="007C5379" w:rsidDel="00670996">
          <w:rPr>
            <w:rStyle w:val="Refdecomentario"/>
            <w:rFonts w:ascii="Calibri" w:eastAsia="Calibri" w:hAnsi="Calibri" w:cs="Calibri"/>
            <w:color w:val="000000"/>
          </w:rPr>
          <w:commentReference w:id="323"/>
        </w:r>
        <w:r w:rsidRPr="006E391D" w:rsidDel="00670996">
          <w:rPr>
            <w:rFonts w:ascii="Arial" w:hAnsi="Arial" w:cs="Arial"/>
            <w:color w:val="000000"/>
          </w:rPr>
          <w:delText xml:space="preserve">de </w:delText>
        </w:r>
      </w:del>
      <w:r w:rsidRPr="006E391D">
        <w:rPr>
          <w:rFonts w:ascii="Arial" w:hAnsi="Arial" w:cs="Arial"/>
          <w:color w:val="000000"/>
        </w:rPr>
        <w:t xml:space="preserve">luz infrarroja </w:t>
      </w:r>
      <w:ins w:id="324" w:author="Agustin Schlapp" w:date="2017-12-18T13:10:00Z">
        <w:r w:rsidR="00670996">
          <w:rPr>
            <w:rFonts w:ascii="Arial" w:hAnsi="Arial" w:cs="Arial"/>
            <w:color w:val="000000"/>
          </w:rPr>
          <w:t xml:space="preserve">tanto como </w:t>
        </w:r>
      </w:ins>
      <w:r w:rsidRPr="006E391D">
        <w:rPr>
          <w:rFonts w:ascii="Arial" w:hAnsi="Arial" w:cs="Arial"/>
          <w:color w:val="000000"/>
        </w:rPr>
        <w:t xml:space="preserve">para la transmisión </w:t>
      </w:r>
      <w:ins w:id="325" w:author="Agustin Schlapp" w:date="2017-12-18T13:10:00Z">
        <w:r w:rsidR="00670996">
          <w:rPr>
            <w:rFonts w:ascii="Arial" w:hAnsi="Arial" w:cs="Arial"/>
            <w:color w:val="000000"/>
          </w:rPr>
          <w:t>como para la</w:t>
        </w:r>
      </w:ins>
      <w:del w:id="326" w:author="Agustin Schlapp" w:date="2017-12-18T13:10:00Z">
        <w:r w:rsidRPr="006E391D" w:rsidDel="00670996">
          <w:rPr>
            <w:rFonts w:ascii="Arial" w:hAnsi="Arial" w:cs="Arial"/>
            <w:color w:val="000000"/>
          </w:rPr>
          <w:delText>y</w:delText>
        </w:r>
      </w:del>
      <w:r w:rsidRPr="006E391D">
        <w:rPr>
          <w:rFonts w:ascii="Arial" w:hAnsi="Arial" w:cs="Arial"/>
          <w:color w:val="000000"/>
        </w:rPr>
        <w:t xml:space="preserve"> recepción de datos.</w:t>
      </w:r>
    </w:p>
    <w:p w14:paraId="53AF580C" w14:textId="77777777"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Bluetooth</w:t>
      </w:r>
      <w:r w:rsidRPr="006E391D">
        <w:rPr>
          <w:rFonts w:ascii="Arial" w:hAnsi="Arial" w:cs="Arial"/>
          <w:color w:val="000000"/>
        </w:rPr>
        <w:t xml:space="preserve">: Es una especificación industrial que permite crear redes inalámbricas de área personal (WPAN), mediante un enlace de radiofrecuencia que trabaja en la banda ISM (Industrial Scientific and Medical) de 2.4 GHz posibilitando la transmisión de voz y datos. </w:t>
      </w:r>
    </w:p>
    <w:p w14:paraId="08D19E47" w14:textId="77777777"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Wifi</w:t>
      </w:r>
      <w:r w:rsidRPr="006E391D">
        <w:rPr>
          <w:rFonts w:ascii="Arial" w:hAnsi="Arial" w:cs="Arial"/>
          <w:color w:val="000000"/>
        </w:rPr>
        <w:t>: Este mecanismo de comunicación inalámbrica es el más popular entre computadoras de hoy en día. A su vez, es una marca de la Alianza Wi-fi la cual certifica que los dispositivos cumplan con los estándares IEEE 802.11 vigentes relacionados a redes inalámbricas de área local.</w:t>
      </w:r>
    </w:p>
    <w:p w14:paraId="6CB1BC11" w14:textId="0212983D" w:rsidR="00902329" w:rsidRDefault="00EA0B66" w:rsidP="00EA0B66">
      <w:pPr>
        <w:pStyle w:val="NormalWeb"/>
        <w:spacing w:before="0" w:beforeAutospacing="0" w:after="0" w:afterAutospacing="0"/>
        <w:rPr>
          <w:ins w:id="327" w:author="Agustin Schlapp" w:date="2017-12-18T13:15:00Z"/>
        </w:rPr>
      </w:pPr>
      <w:r>
        <w:t> </w:t>
      </w:r>
    </w:p>
    <w:p w14:paraId="1E670F57" w14:textId="77777777" w:rsidR="00902329" w:rsidRDefault="00902329">
      <w:pPr>
        <w:rPr>
          <w:ins w:id="328" w:author="Agustin Schlapp" w:date="2017-12-18T13:15:00Z"/>
          <w:rFonts w:ascii="Times New Roman" w:eastAsia="Times New Roman" w:hAnsi="Times New Roman" w:cs="Times New Roman"/>
          <w:color w:val="auto"/>
          <w:sz w:val="24"/>
          <w:szCs w:val="24"/>
        </w:rPr>
      </w:pPr>
      <w:ins w:id="329" w:author="Agustin Schlapp" w:date="2017-12-18T13:15:00Z">
        <w:r>
          <w:br w:type="page"/>
        </w:r>
      </w:ins>
    </w:p>
    <w:p w14:paraId="6CAB48BE" w14:textId="1C28E578" w:rsidR="00EA0B66" w:rsidDel="00902329" w:rsidRDefault="00EA0B66" w:rsidP="00EA0B66">
      <w:pPr>
        <w:pStyle w:val="NormalWeb"/>
        <w:spacing w:before="0" w:beforeAutospacing="0" w:after="0" w:afterAutospacing="0"/>
        <w:rPr>
          <w:del w:id="330" w:author="Agustin Schlapp" w:date="2017-12-18T13:15:00Z"/>
        </w:rPr>
      </w:pPr>
    </w:p>
    <w:p w14:paraId="7988D3CE" w14:textId="77777777" w:rsidR="00EA0B66" w:rsidRPr="00EA0B66" w:rsidRDefault="00EA0B66" w:rsidP="00EA0B66">
      <w:pPr>
        <w:pStyle w:val="Ttulo2"/>
        <w:rPr>
          <w:b/>
          <w:sz w:val="32"/>
          <w:szCs w:val="32"/>
        </w:rPr>
      </w:pPr>
      <w:bookmarkStart w:id="331" w:name="_Toc504153892"/>
      <w:r w:rsidRPr="00EA0B66">
        <w:rPr>
          <w:b/>
          <w:sz w:val="32"/>
          <w:szCs w:val="32"/>
        </w:rPr>
        <w:t>2.6 ¿Qué es un SAR (Sistema Autónomo Robótico)?</w:t>
      </w:r>
      <w:bookmarkEnd w:id="331"/>
    </w:p>
    <w:p w14:paraId="11327AF4" w14:textId="77777777" w:rsidR="00EA0B66" w:rsidRDefault="00EA0B66" w:rsidP="00EA0B66">
      <w:pPr>
        <w:pStyle w:val="NormalWeb"/>
        <w:spacing w:before="0" w:beforeAutospacing="0" w:after="0" w:afterAutospacing="0"/>
      </w:pPr>
      <w:r>
        <w:t> </w:t>
      </w:r>
    </w:p>
    <w:p w14:paraId="58A39285" w14:textId="7DB3F74E"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Se le </w:t>
      </w:r>
      <w:commentRangeStart w:id="332"/>
      <w:commentRangeStart w:id="333"/>
      <w:r w:rsidRPr="006E391D">
        <w:rPr>
          <w:rFonts w:ascii="Arial" w:hAnsi="Arial" w:cs="Arial"/>
          <w:color w:val="000000"/>
        </w:rPr>
        <w:t xml:space="preserve">considera </w:t>
      </w:r>
      <w:commentRangeEnd w:id="332"/>
      <w:r w:rsidR="00A52599">
        <w:rPr>
          <w:rStyle w:val="Refdecomentario"/>
          <w:rFonts w:ascii="Calibri" w:eastAsia="Calibri" w:hAnsi="Calibri" w:cs="Calibri"/>
          <w:color w:val="000000"/>
        </w:rPr>
        <w:commentReference w:id="332"/>
      </w:r>
      <w:commentRangeEnd w:id="333"/>
      <w:r w:rsidR="00362CF4">
        <w:rPr>
          <w:rStyle w:val="Refdecomentario"/>
          <w:rFonts w:ascii="Calibri" w:eastAsia="Calibri" w:hAnsi="Calibri" w:cs="Calibri"/>
          <w:color w:val="000000"/>
        </w:rPr>
        <w:commentReference w:id="333"/>
      </w:r>
      <w:r w:rsidRPr="006E391D">
        <w:rPr>
          <w:rFonts w:ascii="Arial" w:hAnsi="Arial" w:cs="Arial"/>
          <w:color w:val="000000"/>
        </w:rPr>
        <w:t>SAR o sistema autónomo robótico a aquellos robots que presentan cierto grado de autonomía (</w:t>
      </w:r>
      <w:commentRangeStart w:id="334"/>
      <w:r w:rsidRPr="006E391D">
        <w:rPr>
          <w:rFonts w:ascii="Arial" w:hAnsi="Arial" w:cs="Arial"/>
          <w:color w:val="000000"/>
        </w:rPr>
        <w:t>Inteligencia artificial</w:t>
      </w:r>
      <w:commentRangeEnd w:id="334"/>
      <w:r w:rsidR="007257E5">
        <w:rPr>
          <w:rStyle w:val="Refdecomentario"/>
          <w:rFonts w:ascii="Calibri" w:eastAsia="Calibri" w:hAnsi="Calibri" w:cs="Calibri"/>
          <w:color w:val="000000"/>
        </w:rPr>
        <w:commentReference w:id="334"/>
      </w:r>
      <w:ins w:id="335" w:author="Agustin Schlapp" w:date="2017-12-18T13:21:00Z">
        <w:r w:rsidR="00902329">
          <w:rPr>
            <w:rStyle w:val="Refdenotaalpie"/>
            <w:rFonts w:ascii="Arial" w:hAnsi="Arial" w:cs="Arial"/>
            <w:color w:val="000000"/>
          </w:rPr>
          <w:footnoteReference w:id="4"/>
        </w:r>
      </w:ins>
      <w:r w:rsidRPr="006E391D">
        <w:rPr>
          <w:rFonts w:ascii="Arial" w:hAnsi="Arial" w:cs="Arial"/>
          <w:color w:val="000000"/>
        </w:rPr>
        <w:t>)</w:t>
      </w:r>
      <w:ins w:id="358" w:author="Agustin Schlapp" w:date="2017-12-18T13:29:00Z">
        <w:r w:rsidR="00362CF4">
          <w:rPr>
            <w:rFonts w:ascii="Arial" w:hAnsi="Arial" w:cs="Arial"/>
            <w:color w:val="000000"/>
          </w:rPr>
          <w:t xml:space="preserve"> y que, </w:t>
        </w:r>
      </w:ins>
      <w:del w:id="359" w:author="Agustin Schlapp" w:date="2017-12-18T13:29:00Z">
        <w:r w:rsidRPr="006E391D" w:rsidDel="00362CF4">
          <w:rPr>
            <w:rFonts w:ascii="Arial" w:hAnsi="Arial" w:cs="Arial"/>
            <w:color w:val="000000"/>
          </w:rPr>
          <w:delText>. Tienen</w:delText>
        </w:r>
      </w:del>
      <w:ins w:id="360" w:author="Agustin Schlapp" w:date="2017-12-18T13:29:00Z">
        <w:r w:rsidR="00362CF4">
          <w:rPr>
            <w:rFonts w:ascii="Arial" w:hAnsi="Arial" w:cs="Arial"/>
            <w:color w:val="000000"/>
          </w:rPr>
          <w:t>cuentan con</w:t>
        </w:r>
      </w:ins>
      <w:r w:rsidRPr="006E391D">
        <w:rPr>
          <w:rFonts w:ascii="Arial" w:hAnsi="Arial" w:cs="Arial"/>
          <w:color w:val="000000"/>
        </w:rPr>
        <w:t xml:space="preserve"> la capacidad de testear su entorno (por medio de sensores) para decidir qué acciones realizar (por medio de actuadores). Por ende, </w:t>
      </w:r>
      <w:ins w:id="361" w:author="Agustin Schlapp" w:date="2017-12-18T13:31:00Z">
        <w:r w:rsidR="00362CF4">
          <w:rPr>
            <w:rFonts w:ascii="Arial" w:hAnsi="Arial" w:cs="Arial"/>
            <w:color w:val="000000"/>
          </w:rPr>
          <w:t>se puede</w:t>
        </w:r>
      </w:ins>
      <w:commentRangeStart w:id="362"/>
      <w:del w:id="363" w:author="Agustin Schlapp" w:date="2017-12-18T13:31:00Z">
        <w:r w:rsidRPr="006E391D" w:rsidDel="00362CF4">
          <w:rPr>
            <w:rFonts w:ascii="Arial" w:hAnsi="Arial" w:cs="Arial"/>
            <w:color w:val="000000"/>
          </w:rPr>
          <w:delText>podemos</w:delText>
        </w:r>
      </w:del>
      <w:r w:rsidRPr="006E391D">
        <w:rPr>
          <w:rFonts w:ascii="Arial" w:hAnsi="Arial" w:cs="Arial"/>
          <w:color w:val="000000"/>
        </w:rPr>
        <w:t xml:space="preserve"> </w:t>
      </w:r>
      <w:commentRangeEnd w:id="362"/>
      <w:r w:rsidR="007257E5">
        <w:rPr>
          <w:rStyle w:val="Refdecomentario"/>
          <w:rFonts w:ascii="Calibri" w:eastAsia="Calibri" w:hAnsi="Calibri" w:cs="Calibri"/>
          <w:color w:val="000000"/>
        </w:rPr>
        <w:commentReference w:id="362"/>
      </w:r>
      <w:r w:rsidRPr="006E391D">
        <w:rPr>
          <w:rFonts w:ascii="Arial" w:hAnsi="Arial" w:cs="Arial"/>
          <w:color w:val="000000"/>
        </w:rPr>
        <w:t>decir que, son sistemas dinámicos que consisten en un controlador electrónico acoplado a un cuerpo mecánico.</w:t>
      </w:r>
    </w:p>
    <w:p w14:paraId="1638D4C8" w14:textId="56795358"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En el desarrollo propuesto por esta tesina, se diseñó y armó un sistema autónomo robótico móvil que posee </w:t>
      </w:r>
      <w:del w:id="364" w:author="Nahuel Defossé" w:date="2017-12-08T18:41:00Z">
        <w:r w:rsidRPr="006E391D" w:rsidDel="007257E5">
          <w:rPr>
            <w:rFonts w:ascii="Arial" w:hAnsi="Arial" w:cs="Arial"/>
            <w:color w:val="000000"/>
          </w:rPr>
          <w:delText xml:space="preserve">su </w:delText>
        </w:r>
      </w:del>
      <w:ins w:id="365" w:author="Nahuel Defossé" w:date="2017-12-08T18:41:00Z">
        <w:r w:rsidR="007257E5">
          <w:rPr>
            <w:rFonts w:ascii="Arial" w:hAnsi="Arial" w:cs="Arial"/>
            <w:color w:val="000000"/>
          </w:rPr>
          <w:t>un cierto</w:t>
        </w:r>
        <w:r w:rsidR="007257E5" w:rsidRPr="006E391D">
          <w:rPr>
            <w:rFonts w:ascii="Arial" w:hAnsi="Arial" w:cs="Arial"/>
            <w:color w:val="000000"/>
          </w:rPr>
          <w:t xml:space="preserve"> </w:t>
        </w:r>
      </w:ins>
      <w:r w:rsidRPr="006E391D">
        <w:rPr>
          <w:rFonts w:ascii="Arial" w:hAnsi="Arial" w:cs="Arial"/>
          <w:color w:val="000000"/>
        </w:rPr>
        <w:t xml:space="preserve">grado de </w:t>
      </w:r>
      <w:commentRangeStart w:id="366"/>
      <w:r w:rsidRPr="006E391D">
        <w:rPr>
          <w:rFonts w:ascii="Arial" w:hAnsi="Arial" w:cs="Arial"/>
          <w:color w:val="000000"/>
        </w:rPr>
        <w:t>inteligencia</w:t>
      </w:r>
      <w:commentRangeEnd w:id="366"/>
      <w:r w:rsidR="007257E5">
        <w:rPr>
          <w:rStyle w:val="Refdecomentario"/>
          <w:rFonts w:ascii="Calibri" w:eastAsia="Calibri" w:hAnsi="Calibri" w:cs="Calibri"/>
          <w:color w:val="000000"/>
        </w:rPr>
        <w:commentReference w:id="366"/>
      </w:r>
      <w:r w:rsidRPr="006E391D">
        <w:rPr>
          <w:rFonts w:ascii="Arial" w:hAnsi="Arial" w:cs="Arial"/>
          <w:color w:val="000000"/>
        </w:rPr>
        <w:t xml:space="preserve">, pero a su vez, permite ser manipulado desde una aplicación web. </w:t>
      </w:r>
    </w:p>
    <w:p w14:paraId="1D47B5AE" w14:textId="77777777" w:rsidR="00EA0B66" w:rsidRDefault="00EA0B66" w:rsidP="00EA0B66">
      <w:pPr>
        <w:pStyle w:val="NormalWeb"/>
        <w:spacing w:before="0" w:beforeAutospacing="0" w:after="0" w:afterAutospacing="0"/>
        <w:rPr>
          <w:rFonts w:ascii="Arial" w:hAnsi="Arial" w:cs="Arial"/>
          <w:b/>
          <w:bCs/>
          <w:color w:val="000000"/>
          <w:sz w:val="22"/>
          <w:szCs w:val="22"/>
        </w:rPr>
      </w:pPr>
    </w:p>
    <w:p w14:paraId="63119074" w14:textId="77777777" w:rsidR="00EA0B66" w:rsidRPr="00EA0B66" w:rsidRDefault="00EA0B66" w:rsidP="00EA0B66">
      <w:pPr>
        <w:pStyle w:val="Ttulo2"/>
        <w:rPr>
          <w:b/>
          <w:sz w:val="32"/>
          <w:szCs w:val="32"/>
        </w:rPr>
      </w:pPr>
      <w:bookmarkStart w:id="367" w:name="_Toc504153893"/>
      <w:r w:rsidRPr="00EA0B66">
        <w:rPr>
          <w:b/>
          <w:sz w:val="32"/>
          <w:szCs w:val="32"/>
        </w:rPr>
        <w:t>2.7 La robótica en la educación</w:t>
      </w:r>
      <w:bookmarkEnd w:id="367"/>
    </w:p>
    <w:p w14:paraId="33DF8D7B" w14:textId="77777777" w:rsidR="00EA0B66" w:rsidRDefault="00EA0B66" w:rsidP="00EA0B66">
      <w:pPr>
        <w:pStyle w:val="NormalWeb"/>
        <w:spacing w:before="0" w:beforeAutospacing="0" w:after="0" w:afterAutospacing="0"/>
      </w:pPr>
      <w:r>
        <w:t> </w:t>
      </w:r>
    </w:p>
    <w:p w14:paraId="0D520963" w14:textId="1D30E563" w:rsidR="00354B67" w:rsidRDefault="00EA0B66" w:rsidP="00EA0B66">
      <w:pPr>
        <w:pStyle w:val="NormalWeb"/>
        <w:spacing w:before="0" w:beforeAutospacing="0" w:after="0" w:afterAutospacing="0"/>
        <w:jc w:val="both"/>
        <w:rPr>
          <w:ins w:id="368" w:author="Agustin Schlapp" w:date="2017-12-18T21:32:00Z"/>
          <w:rFonts w:ascii="Arial" w:hAnsi="Arial" w:cs="Arial"/>
          <w:color w:val="333333"/>
          <w:shd w:val="clear" w:color="auto" w:fill="FFFFFF"/>
        </w:rPr>
      </w:pPr>
      <w:commentRangeStart w:id="369"/>
      <w:r w:rsidRPr="006E391D">
        <w:rPr>
          <w:rFonts w:ascii="Arial" w:hAnsi="Arial" w:cs="Arial"/>
          <w:color w:val="333333"/>
          <w:shd w:val="clear" w:color="auto" w:fill="FFFFFF"/>
        </w:rPr>
        <w:t>En educación pueden diferenciarse dos tipos de uso de la programación y la robótica como apoyo en la clase: por un lado,</w:t>
      </w:r>
      <w:ins w:id="370" w:author="Agustin Schlapp" w:date="2017-12-18T21:30:00Z">
        <w:r w:rsidR="00354B67">
          <w:rPr>
            <w:rFonts w:ascii="Arial" w:hAnsi="Arial" w:cs="Arial"/>
            <w:color w:val="333333"/>
            <w:shd w:val="clear" w:color="auto" w:fill="FFFFFF"/>
          </w:rPr>
          <w:t xml:space="preserve"> </w:t>
        </w:r>
      </w:ins>
      <w:del w:id="371" w:author="Agustin Schlapp" w:date="2017-12-18T21:30:00Z">
        <w:r w:rsidRPr="006E391D" w:rsidDel="00E7345E">
          <w:rPr>
            <w:rFonts w:ascii="Arial" w:hAnsi="Arial" w:cs="Arial"/>
            <w:color w:val="333333"/>
            <w:shd w:val="clear" w:color="auto" w:fill="FFFFFF"/>
          </w:rPr>
          <w:delText xml:space="preserve"> </w:delText>
        </w:r>
      </w:del>
      <w:r w:rsidRPr="006E391D">
        <w:rPr>
          <w:rFonts w:ascii="Arial" w:hAnsi="Arial" w:cs="Arial"/>
          <w:color w:val="333333"/>
          <w:shd w:val="clear" w:color="auto" w:fill="FFFFFF"/>
        </w:rPr>
        <w:t xml:space="preserve">la robótica y la programación </w:t>
      </w:r>
      <w:ins w:id="372" w:author="Agustin Schlapp" w:date="2017-12-18T21:31:00Z">
        <w:r w:rsidR="00354B67">
          <w:rPr>
            <w:rFonts w:ascii="Arial" w:hAnsi="Arial" w:cs="Arial"/>
            <w:color w:val="333333"/>
            <w:shd w:val="clear" w:color="auto" w:fill="FFFFFF"/>
          </w:rPr>
          <w:t xml:space="preserve">como elemento </w:t>
        </w:r>
      </w:ins>
      <w:r w:rsidRPr="006E391D">
        <w:rPr>
          <w:rFonts w:ascii="Arial" w:hAnsi="Arial" w:cs="Arial"/>
          <w:color w:val="333333"/>
          <w:shd w:val="clear" w:color="auto" w:fill="FFFFFF"/>
        </w:rPr>
        <w:t>educacional,</w:t>
      </w:r>
      <w:ins w:id="373" w:author="Agustin Schlapp" w:date="2017-12-18T21:31:00Z">
        <w:r w:rsidR="00354B67">
          <w:rPr>
            <w:rFonts w:ascii="Arial" w:hAnsi="Arial" w:cs="Arial"/>
            <w:color w:val="333333"/>
            <w:shd w:val="clear" w:color="auto" w:fill="FFFFFF"/>
          </w:rPr>
          <w:t xml:space="preserve"> y por otro</w:t>
        </w:r>
      </w:ins>
      <w:ins w:id="374" w:author="Agustin Schlapp" w:date="2017-12-20T14:57:00Z">
        <w:r w:rsidR="00634348">
          <w:rPr>
            <w:rFonts w:ascii="Arial" w:hAnsi="Arial" w:cs="Arial"/>
            <w:color w:val="333333"/>
            <w:shd w:val="clear" w:color="auto" w:fill="FFFFFF"/>
          </w:rPr>
          <w:t>,</w:t>
        </w:r>
      </w:ins>
      <w:ins w:id="375" w:author="Agustin Schlapp" w:date="2017-12-18T21:31:00Z">
        <w:r w:rsidR="00354B67">
          <w:rPr>
            <w:rFonts w:ascii="Arial" w:hAnsi="Arial" w:cs="Arial"/>
            <w:color w:val="333333"/>
            <w:shd w:val="clear" w:color="auto" w:fill="FFFFFF"/>
          </w:rPr>
          <w:t xml:space="preserve"> como elemento soci</w:t>
        </w:r>
      </w:ins>
      <w:ins w:id="376" w:author="Agustin Schlapp" w:date="2017-12-18T21:32:00Z">
        <w:r w:rsidR="00354B67">
          <w:rPr>
            <w:rFonts w:ascii="Arial" w:hAnsi="Arial" w:cs="Arial"/>
            <w:color w:val="333333"/>
            <w:shd w:val="clear" w:color="auto" w:fill="FFFFFF"/>
          </w:rPr>
          <w:t>al.</w:t>
        </w:r>
      </w:ins>
    </w:p>
    <w:p w14:paraId="407DA285" w14:textId="77777777" w:rsidR="00634348" w:rsidRDefault="00634348" w:rsidP="00EA0B66">
      <w:pPr>
        <w:pStyle w:val="NormalWeb"/>
        <w:spacing w:before="0" w:beforeAutospacing="0" w:after="0" w:afterAutospacing="0"/>
        <w:jc w:val="both"/>
        <w:rPr>
          <w:ins w:id="377" w:author="Agustin Schlapp" w:date="2017-12-20T14:58:00Z"/>
          <w:rFonts w:ascii="Arial" w:hAnsi="Arial" w:cs="Arial"/>
          <w:color w:val="333333"/>
          <w:shd w:val="clear" w:color="auto" w:fill="FFFFFF"/>
        </w:rPr>
      </w:pPr>
      <w:ins w:id="378" w:author="Agustin Schlapp" w:date="2017-12-20T14:57:00Z">
        <w:r>
          <w:rPr>
            <w:rFonts w:ascii="Arial" w:hAnsi="Arial" w:cs="Arial"/>
            <w:color w:val="333333"/>
            <w:shd w:val="clear" w:color="auto" w:fill="FFFFFF"/>
          </w:rPr>
          <w:t>Como elemento educacional</w:t>
        </w:r>
      </w:ins>
      <w:del w:id="379" w:author="Agustin Schlapp" w:date="2017-12-20T14:57:00Z">
        <w:r w:rsidR="00EA0B66" w:rsidRPr="006E391D" w:rsidDel="00634348">
          <w:rPr>
            <w:rFonts w:ascii="Arial" w:hAnsi="Arial" w:cs="Arial"/>
            <w:color w:val="333333"/>
            <w:shd w:val="clear" w:color="auto" w:fill="FFFFFF"/>
          </w:rPr>
          <w:delText xml:space="preserve"> que</w:delText>
        </w:r>
      </w:del>
      <w:ins w:id="380" w:author="Agustin Schlapp" w:date="2017-12-20T14:57:00Z">
        <w:r>
          <w:rPr>
            <w:rFonts w:ascii="Arial" w:hAnsi="Arial" w:cs="Arial"/>
            <w:color w:val="333333"/>
            <w:shd w:val="clear" w:color="auto" w:fill="FFFFFF"/>
          </w:rPr>
          <w:t>,</w:t>
        </w:r>
      </w:ins>
      <w:r w:rsidR="00EA0B66" w:rsidRPr="006E391D">
        <w:rPr>
          <w:rFonts w:ascii="Arial" w:hAnsi="Arial" w:cs="Arial"/>
          <w:color w:val="333333"/>
          <w:shd w:val="clear" w:color="auto" w:fill="FFFFFF"/>
        </w:rPr>
        <w:t xml:space="preserve"> consiste en un conjunto de elementos físicos o de programación que motivan a los estudiantes a construir, programar, razonar de manera lógica y crear nuevas interfaces o dispositivos</w:t>
      </w:r>
      <w:ins w:id="381" w:author="Agustin Schlapp" w:date="2017-12-20T14:58:00Z">
        <w:r>
          <w:rPr>
            <w:rFonts w:ascii="Arial" w:hAnsi="Arial" w:cs="Arial"/>
            <w:color w:val="333333"/>
            <w:shd w:val="clear" w:color="auto" w:fill="FFFFFF"/>
          </w:rPr>
          <w:t>.</w:t>
        </w:r>
      </w:ins>
    </w:p>
    <w:p w14:paraId="22436B45" w14:textId="2B37408D" w:rsidR="00EA0B66" w:rsidRPr="006E391D" w:rsidDel="00CA4CA0" w:rsidRDefault="00634348" w:rsidP="00EA0B66">
      <w:pPr>
        <w:pStyle w:val="NormalWeb"/>
        <w:spacing w:before="0" w:beforeAutospacing="0" w:after="0" w:afterAutospacing="0"/>
        <w:jc w:val="both"/>
        <w:rPr>
          <w:del w:id="382" w:author="Agustin Schlapp" w:date="2017-12-21T18:10:00Z"/>
          <w:rFonts w:ascii="Arial" w:hAnsi="Arial" w:cs="Arial"/>
          <w:color w:val="333333"/>
          <w:shd w:val="clear" w:color="auto" w:fill="FFFFFF"/>
        </w:rPr>
      </w:pPr>
      <w:ins w:id="383" w:author="Agustin Schlapp" w:date="2017-12-20T14:58:00Z">
        <w:r>
          <w:rPr>
            <w:rFonts w:ascii="Arial" w:hAnsi="Arial" w:cs="Arial"/>
            <w:color w:val="333333"/>
            <w:shd w:val="clear" w:color="auto" w:fill="FFFFFF"/>
          </w:rPr>
          <w:t>Mientras que,</w:t>
        </w:r>
      </w:ins>
      <w:del w:id="384" w:author="Agustin Schlapp" w:date="2017-12-20T14:58:00Z">
        <w:r w:rsidR="00EA0B66" w:rsidRPr="006E391D" w:rsidDel="00634348">
          <w:rPr>
            <w:rFonts w:ascii="Arial" w:hAnsi="Arial" w:cs="Arial"/>
            <w:color w:val="333333"/>
            <w:shd w:val="clear" w:color="auto" w:fill="FFFFFF"/>
          </w:rPr>
          <w:delText>;</w:delText>
        </w:r>
      </w:del>
      <w:r w:rsidR="00EA0B66" w:rsidRPr="006E391D">
        <w:rPr>
          <w:rFonts w:ascii="Arial" w:hAnsi="Arial" w:cs="Arial"/>
          <w:color w:val="333333"/>
          <w:shd w:val="clear" w:color="auto" w:fill="FFFFFF"/>
        </w:rPr>
        <w:t xml:space="preserve"> por otro</w:t>
      </w:r>
      <w:ins w:id="385" w:author="Agustin Schlapp" w:date="2017-12-20T14:58:00Z">
        <w:r>
          <w:rPr>
            <w:rFonts w:ascii="Arial" w:hAnsi="Arial" w:cs="Arial"/>
            <w:color w:val="333333"/>
            <w:shd w:val="clear" w:color="auto" w:fill="FFFFFF"/>
          </w:rPr>
          <w:t xml:space="preserve"> lado</w:t>
        </w:r>
      </w:ins>
      <w:r w:rsidR="00EA0B66" w:rsidRPr="006E391D">
        <w:rPr>
          <w:rFonts w:ascii="Arial" w:hAnsi="Arial" w:cs="Arial"/>
          <w:color w:val="333333"/>
          <w:shd w:val="clear" w:color="auto" w:fill="FFFFFF"/>
        </w:rPr>
        <w:t>, la programación y la robótica</w:t>
      </w:r>
      <w:ins w:id="386" w:author="Agustin Schlapp" w:date="2017-12-20T14:59:00Z">
        <w:r>
          <w:rPr>
            <w:rFonts w:ascii="Arial" w:hAnsi="Arial" w:cs="Arial"/>
            <w:color w:val="333333"/>
            <w:shd w:val="clear" w:color="auto" w:fill="FFFFFF"/>
          </w:rPr>
          <w:t xml:space="preserve"> también es utilizada</w:t>
        </w:r>
      </w:ins>
      <w:r w:rsidR="00EA0B66" w:rsidRPr="006E391D">
        <w:rPr>
          <w:rFonts w:ascii="Arial" w:hAnsi="Arial" w:cs="Arial"/>
          <w:color w:val="333333"/>
          <w:shd w:val="clear" w:color="auto" w:fill="FFFFFF"/>
        </w:rPr>
        <w:t xml:space="preserve"> como elemento social, por </w:t>
      </w:r>
      <w:del w:id="387" w:author="Agustin Schlapp" w:date="2017-12-20T15:14:00Z">
        <w:r w:rsidR="00EA0B66" w:rsidRPr="006E391D" w:rsidDel="00680F01">
          <w:rPr>
            <w:rFonts w:ascii="Arial" w:hAnsi="Arial" w:cs="Arial"/>
            <w:color w:val="333333"/>
            <w:shd w:val="clear" w:color="auto" w:fill="FFFFFF"/>
          </w:rPr>
          <w:delText>ejemplo</w:delText>
        </w:r>
      </w:del>
      <w:ins w:id="388" w:author="Agustin Schlapp" w:date="2017-12-20T15:14:00Z">
        <w:r w:rsidR="00680F01" w:rsidRPr="006E391D">
          <w:rPr>
            <w:rFonts w:ascii="Arial" w:hAnsi="Arial" w:cs="Arial"/>
            <w:color w:val="333333"/>
            <w:shd w:val="clear" w:color="auto" w:fill="FFFFFF"/>
          </w:rPr>
          <w:t>ejemplo,</w:t>
        </w:r>
      </w:ins>
      <w:r w:rsidR="00EA0B66" w:rsidRPr="006E391D">
        <w:rPr>
          <w:rFonts w:ascii="Arial" w:hAnsi="Arial" w:cs="Arial"/>
          <w:color w:val="333333"/>
          <w:shd w:val="clear" w:color="auto" w:fill="FFFFFF"/>
        </w:rPr>
        <w:t xml:space="preserve"> a modo de juego o gamificación, de forma que sistemas autónomos o semiautónomos interactúan con humanos u otros agentes físicos o software en roles como entrenador, compañero, dispositivo tangible o registro de información.</w:t>
      </w:r>
    </w:p>
    <w:p w14:paraId="0F7709C4" w14:textId="513EC1DF"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p>
    <w:commentRangeEnd w:id="369"/>
    <w:p w14:paraId="64BE538E" w14:textId="5EEBFB3F" w:rsidR="00EA0B66" w:rsidDel="00CA4CA0" w:rsidRDefault="00445EEB">
      <w:pPr>
        <w:shd w:val="clear" w:color="auto" w:fill="FFFFFF"/>
        <w:rPr>
          <w:del w:id="389" w:author="Agustin Schlapp" w:date="2017-12-21T18:10:00Z"/>
          <w:rFonts w:ascii="Arial" w:eastAsia="Times New Roman" w:hAnsi="Arial" w:cs="Arial"/>
          <w:color w:val="333333"/>
          <w:sz w:val="24"/>
          <w:szCs w:val="24"/>
        </w:rPr>
        <w:pPrChange w:id="390" w:author="Agustin Schlapp" w:date="2017-12-21T18:10:00Z">
          <w:pPr>
            <w:shd w:val="clear" w:color="auto" w:fill="FFFFFF"/>
            <w:spacing w:after="300"/>
          </w:pPr>
        </w:pPrChange>
      </w:pPr>
      <w:r>
        <w:rPr>
          <w:rStyle w:val="Refdecomentario"/>
        </w:rPr>
        <w:commentReference w:id="369"/>
      </w:r>
      <w:r w:rsidR="00EA0B66" w:rsidRPr="006E391D">
        <w:rPr>
          <w:rFonts w:ascii="Arial" w:eastAsia="Times New Roman" w:hAnsi="Arial" w:cs="Arial"/>
          <w:color w:val="333333"/>
          <w:sz w:val="24"/>
          <w:szCs w:val="24"/>
        </w:rPr>
        <w:t xml:space="preserve">El desarrollo de actividades educacionales basadas en robots o en programación pueden incrementar </w:t>
      </w:r>
      <w:commentRangeStart w:id="391"/>
      <w:r w:rsidR="00EA0B66" w:rsidRPr="006E391D">
        <w:rPr>
          <w:rFonts w:ascii="Arial" w:eastAsia="Times New Roman" w:hAnsi="Arial" w:cs="Arial"/>
          <w:color w:val="333333"/>
          <w:sz w:val="24"/>
          <w:szCs w:val="24"/>
        </w:rPr>
        <w:t>el compromiso por el aprendizaje en otras áreas como literatura o historia a través del juego y la motivación</w:t>
      </w:r>
      <w:commentRangeEnd w:id="391"/>
      <w:r w:rsidR="00642EE1">
        <w:rPr>
          <w:rStyle w:val="Refdecomentario"/>
        </w:rPr>
        <w:commentReference w:id="391"/>
      </w:r>
      <w:r w:rsidR="00EA0B66" w:rsidRPr="006E391D">
        <w:rPr>
          <w:rFonts w:ascii="Arial" w:eastAsia="Times New Roman" w:hAnsi="Arial" w:cs="Arial"/>
          <w:color w:val="333333"/>
          <w:sz w:val="24"/>
          <w:szCs w:val="24"/>
        </w:rPr>
        <w:t>. Aún más, su uso puede mejorar el desarrollo ético, emocional y social en base al impacto que, por ejemplo, un robot con atribuciones sociales puede causar en los niños</w:t>
      </w:r>
      <w:del w:id="392" w:author="Nahuel Defossé" w:date="2017-12-08T18:46:00Z">
        <w:r w:rsidR="00EA0B66" w:rsidRPr="006E391D" w:rsidDel="00EB5EEA">
          <w:rPr>
            <w:rFonts w:ascii="Arial" w:eastAsia="Times New Roman" w:hAnsi="Arial" w:cs="Arial"/>
            <w:color w:val="333333"/>
            <w:sz w:val="24"/>
            <w:szCs w:val="24"/>
          </w:rPr>
          <w:delText xml:space="preserve"> y las niñas</w:delText>
        </w:r>
      </w:del>
      <w:r w:rsidR="00EA0B66" w:rsidRPr="006E391D">
        <w:rPr>
          <w:rFonts w:ascii="Arial" w:eastAsia="Times New Roman" w:hAnsi="Arial" w:cs="Arial"/>
          <w:color w:val="333333"/>
          <w:sz w:val="24"/>
          <w:szCs w:val="24"/>
        </w:rPr>
        <w:t>.</w:t>
      </w:r>
    </w:p>
    <w:p w14:paraId="1E128F62" w14:textId="77777777" w:rsidR="00CA4CA0" w:rsidRPr="006E391D" w:rsidRDefault="00CA4CA0">
      <w:pPr>
        <w:shd w:val="clear" w:color="auto" w:fill="FFFFFF"/>
        <w:rPr>
          <w:ins w:id="393" w:author="Agustin Schlapp" w:date="2017-12-21T18:10:00Z"/>
          <w:rFonts w:ascii="Arial" w:eastAsia="Times New Roman" w:hAnsi="Arial" w:cs="Arial"/>
          <w:color w:val="333333"/>
          <w:sz w:val="24"/>
          <w:szCs w:val="24"/>
        </w:rPr>
        <w:pPrChange w:id="394" w:author="Agustin Schlapp" w:date="2017-12-21T18:10:00Z">
          <w:pPr>
            <w:shd w:val="clear" w:color="auto" w:fill="FFFFFF"/>
            <w:spacing w:after="300"/>
          </w:pPr>
        </w:pPrChange>
      </w:pPr>
    </w:p>
    <w:p w14:paraId="749866FE" w14:textId="32E96A39" w:rsidR="00EA0B66" w:rsidRPr="006E391D" w:rsidRDefault="00EA0B66">
      <w:pPr>
        <w:shd w:val="clear" w:color="auto" w:fill="FFFFFF"/>
        <w:rPr>
          <w:rFonts w:ascii="Arial" w:eastAsia="Times New Roman" w:hAnsi="Arial" w:cs="Arial"/>
          <w:color w:val="333333"/>
          <w:sz w:val="24"/>
          <w:szCs w:val="24"/>
        </w:rPr>
        <w:pPrChange w:id="395" w:author="Agustin Schlapp" w:date="2017-12-21T18:10:00Z">
          <w:pPr>
            <w:shd w:val="clear" w:color="auto" w:fill="FFFFFF"/>
            <w:spacing w:after="300"/>
          </w:pPr>
        </w:pPrChange>
      </w:pPr>
      <w:commentRangeStart w:id="396"/>
      <w:r w:rsidRPr="006E391D">
        <w:rPr>
          <w:rFonts w:ascii="Arial" w:eastAsia="Times New Roman" w:hAnsi="Arial" w:cs="Arial"/>
          <w:color w:val="333333"/>
          <w:sz w:val="24"/>
          <w:szCs w:val="24"/>
        </w:rPr>
        <w:t>Otro beneficio</w:t>
      </w:r>
      <w:del w:id="397" w:author="Nahuel Defossé" w:date="2017-12-08T18:46:00Z">
        <w:r w:rsidRPr="006E391D" w:rsidDel="00EB5EEA">
          <w:rPr>
            <w:rFonts w:ascii="Arial" w:eastAsia="Times New Roman" w:hAnsi="Arial" w:cs="Arial"/>
            <w:color w:val="333333"/>
            <w:sz w:val="24"/>
            <w:szCs w:val="24"/>
          </w:rPr>
          <w:delText xml:space="preserve"> prometedor</w:delText>
        </w:r>
      </w:del>
      <w:r w:rsidRPr="006E391D">
        <w:rPr>
          <w:rFonts w:ascii="Arial" w:eastAsia="Times New Roman" w:hAnsi="Arial" w:cs="Arial"/>
          <w:color w:val="333333"/>
          <w:sz w:val="24"/>
          <w:szCs w:val="24"/>
        </w:rPr>
        <w:t xml:space="preserve">, es su potencial educativo para niños </w:t>
      </w:r>
      <w:del w:id="398" w:author="Nahuel Defossé" w:date="2017-12-08T18:46:00Z">
        <w:r w:rsidRPr="006E391D" w:rsidDel="00EB5EEA">
          <w:rPr>
            <w:rFonts w:ascii="Arial" w:eastAsia="Times New Roman" w:hAnsi="Arial" w:cs="Arial"/>
            <w:color w:val="333333"/>
            <w:sz w:val="24"/>
            <w:szCs w:val="24"/>
          </w:rPr>
          <w:delText xml:space="preserve">y niñas </w:delText>
        </w:r>
      </w:del>
      <w:r w:rsidRPr="006E391D">
        <w:rPr>
          <w:rFonts w:ascii="Arial" w:eastAsia="Times New Roman" w:hAnsi="Arial" w:cs="Arial"/>
          <w:color w:val="333333"/>
          <w:sz w:val="24"/>
          <w:szCs w:val="24"/>
        </w:rPr>
        <w:t>con necesidades especiales tanto en las áreas cognitivas como psicosociales</w:t>
      </w:r>
      <w:commentRangeEnd w:id="396"/>
      <w:r w:rsidR="00EB5EEA">
        <w:rPr>
          <w:rStyle w:val="Refdecomentario"/>
        </w:rPr>
        <w:commentReference w:id="396"/>
      </w:r>
      <w:r w:rsidRPr="006E391D">
        <w:rPr>
          <w:rFonts w:ascii="Arial" w:eastAsia="Times New Roman" w:hAnsi="Arial" w:cs="Arial"/>
          <w:color w:val="333333"/>
          <w:sz w:val="24"/>
          <w:szCs w:val="24"/>
        </w:rPr>
        <w:t>. La escalabilidad de las propuestas educativas basadas en robots, y su enorme potencial motivador, lo hacen especialmente útil en programas de refuerzo y de educación especial.</w:t>
      </w:r>
    </w:p>
    <w:p w14:paraId="15B41A82" w14:textId="178DC9E5" w:rsidR="00EA0B66" w:rsidRPr="006E391D" w:rsidDel="00E61AFD" w:rsidRDefault="00EA0B66" w:rsidP="00EA0B66">
      <w:pPr>
        <w:pStyle w:val="NormalWeb"/>
        <w:spacing w:before="0" w:beforeAutospacing="0" w:after="0" w:afterAutospacing="0"/>
        <w:jc w:val="both"/>
        <w:rPr>
          <w:del w:id="399" w:author="Agustin Schlapp" w:date="2017-12-21T18:11:00Z"/>
          <w:rFonts w:ascii="Arial" w:hAnsi="Arial" w:cs="Arial"/>
          <w:color w:val="333333"/>
          <w:shd w:val="clear" w:color="auto" w:fill="FFFFFF"/>
        </w:rPr>
      </w:pPr>
      <w:r w:rsidRPr="006E391D">
        <w:rPr>
          <w:rFonts w:ascii="Arial" w:hAnsi="Arial" w:cs="Arial"/>
          <w:color w:val="333333"/>
          <w:shd w:val="clear" w:color="auto" w:fill="FFFFFF"/>
        </w:rPr>
        <w:t xml:space="preserve">Una de las grandes controversias en estas áreas, es sobre los materiales que deben utilizarse en el aula. </w:t>
      </w:r>
      <w:commentRangeStart w:id="400"/>
      <w:r w:rsidRPr="006E391D">
        <w:rPr>
          <w:rFonts w:ascii="Arial" w:hAnsi="Arial" w:cs="Arial"/>
          <w:color w:val="333333"/>
          <w:shd w:val="clear" w:color="auto" w:fill="FFFFFF"/>
        </w:rPr>
        <w:t>Algunos investigadores</w:t>
      </w:r>
      <w:ins w:id="401" w:author="Agustin Schlapp" w:date="2017-12-21T18:12:00Z">
        <w:r w:rsidR="005C7DF5">
          <w:rPr>
            <w:rFonts w:ascii="Arial" w:hAnsi="Arial" w:cs="Arial"/>
            <w:color w:val="333333"/>
            <w:shd w:val="clear" w:color="auto" w:fill="FFFFFF"/>
          </w:rPr>
          <w:t xml:space="preserve">, como Cecilio </w:t>
        </w:r>
      </w:ins>
      <w:ins w:id="402" w:author="Agustin Schlapp" w:date="2017-12-21T18:13:00Z">
        <w:r w:rsidR="005C7DF5">
          <w:rPr>
            <w:rFonts w:ascii="Arial" w:hAnsi="Arial" w:cs="Arial"/>
            <w:color w:val="333333"/>
            <w:shd w:val="clear" w:color="auto" w:fill="FFFFFF"/>
          </w:rPr>
          <w:t>Angulo (</w:t>
        </w:r>
        <w:r w:rsidR="005C7DF5" w:rsidRPr="005C7DF5">
          <w:rPr>
            <w:rFonts w:ascii="Arial" w:hAnsi="Arial" w:cs="Arial"/>
            <w:color w:val="333333"/>
            <w:shd w:val="clear" w:color="auto" w:fill="FFFFFF"/>
            <w:rPrChange w:id="403" w:author="Agustin Schlapp" w:date="2017-12-21T18:13:00Z">
              <w:rPr>
                <w:rFonts w:ascii="Arial" w:hAnsi="Arial" w:cs="Arial"/>
                <w:color w:val="333333"/>
                <w:sz w:val="21"/>
                <w:szCs w:val="21"/>
                <w:shd w:val="clear" w:color="auto" w:fill="FFFFFF"/>
              </w:rPr>
            </w:rPrChange>
          </w:rPr>
          <w:t>Profesor de la Universitat Politècnica de Catalunya y director del Grupo de Investigación en Ingeniería del Conocimiento</w:t>
        </w:r>
      </w:ins>
      <w:ins w:id="404" w:author="Agustin Schlapp" w:date="2017-12-21T18:12:00Z">
        <w:r w:rsidR="005C7DF5">
          <w:rPr>
            <w:rFonts w:ascii="Arial" w:hAnsi="Arial" w:cs="Arial"/>
            <w:color w:val="333333"/>
            <w:shd w:val="clear" w:color="auto" w:fill="FFFFFF"/>
          </w:rPr>
          <w:t>),</w:t>
        </w:r>
      </w:ins>
      <w:r w:rsidRPr="006E391D">
        <w:rPr>
          <w:rFonts w:ascii="Arial" w:hAnsi="Arial" w:cs="Arial"/>
          <w:color w:val="333333"/>
          <w:shd w:val="clear" w:color="auto" w:fill="FFFFFF"/>
        </w:rPr>
        <w:t xml:space="preserve"> afirman </w:t>
      </w:r>
      <w:commentRangeEnd w:id="400"/>
      <w:r w:rsidR="00EB5EEA">
        <w:rPr>
          <w:rStyle w:val="Refdecomentario"/>
          <w:rFonts w:ascii="Calibri" w:eastAsia="Calibri" w:hAnsi="Calibri" w:cs="Calibri"/>
          <w:color w:val="000000"/>
        </w:rPr>
        <w:commentReference w:id="400"/>
      </w:r>
      <w:r w:rsidRPr="006E391D">
        <w:rPr>
          <w:rFonts w:ascii="Arial" w:hAnsi="Arial" w:cs="Arial"/>
          <w:color w:val="333333"/>
          <w:shd w:val="clear" w:color="auto" w:fill="FFFFFF"/>
        </w:rPr>
        <w:t xml:space="preserve">que los dispositivos tangibles aumentan el nivel de inmersión porque los estudiantes están manipulando las cosas en un mundo real. Sin embargo, podemos encontrar otros estudios que entienden que los dispositivos no tangibles, como los elementos de programación, atraen más y evitan limitaciones a causa de la necesidad de un cuerpo físico en el espacio real. Por tanto, lo que parece </w:t>
      </w:r>
      <w:r w:rsidRPr="006E391D">
        <w:rPr>
          <w:rFonts w:ascii="Arial" w:hAnsi="Arial" w:cs="Arial"/>
          <w:color w:val="333333"/>
          <w:shd w:val="clear" w:color="auto" w:fill="FFFFFF"/>
        </w:rPr>
        <w:lastRenderedPageBreak/>
        <w:t>lógico es un enfoque híbrido entre robótica y programación, donde una fusión entre lo físico y lo virtual proporciona más flexibilidad a los docentes y a los estudiantes.</w:t>
      </w:r>
    </w:p>
    <w:p w14:paraId="3969A6FF" w14:textId="77777777"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p>
    <w:p w14:paraId="25386033" w14:textId="6A9568B3"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r w:rsidRPr="006E391D">
        <w:rPr>
          <w:rFonts w:ascii="Arial" w:hAnsi="Arial" w:cs="Arial"/>
          <w:color w:val="333333"/>
          <w:shd w:val="clear" w:color="auto" w:fill="FFFFFF"/>
        </w:rPr>
        <w:t xml:space="preserve">La robótica y la programación en conjunto </w:t>
      </w:r>
      <w:del w:id="405" w:author="Nahuel Defossé" w:date="2017-12-08T18:51:00Z">
        <w:r w:rsidRPr="006E391D" w:rsidDel="009A779E">
          <w:rPr>
            <w:rFonts w:ascii="Arial" w:hAnsi="Arial" w:cs="Arial"/>
            <w:color w:val="333333"/>
            <w:shd w:val="clear" w:color="auto" w:fill="FFFFFF"/>
          </w:rPr>
          <w:delText xml:space="preserve">introducen </w:delText>
        </w:r>
      </w:del>
      <w:del w:id="406" w:author="Nahuel Defossé" w:date="2017-12-08T18:52:00Z">
        <w:r w:rsidRPr="006E391D" w:rsidDel="009A779E">
          <w:rPr>
            <w:rFonts w:ascii="Arial" w:hAnsi="Arial" w:cs="Arial"/>
            <w:color w:val="333333"/>
            <w:shd w:val="clear" w:color="auto" w:fill="FFFFFF"/>
          </w:rPr>
          <w:delText xml:space="preserve">a </w:delText>
        </w:r>
      </w:del>
      <w:del w:id="407" w:author="Nahuel Defossé" w:date="2017-12-08T18:50:00Z">
        <w:r w:rsidRPr="006E391D" w:rsidDel="009A779E">
          <w:rPr>
            <w:rFonts w:ascii="Arial" w:hAnsi="Arial" w:cs="Arial"/>
            <w:color w:val="333333"/>
            <w:shd w:val="clear" w:color="auto" w:fill="FFFFFF"/>
          </w:rPr>
          <w:delText xml:space="preserve">sus interesados </w:delText>
        </w:r>
      </w:del>
      <w:del w:id="408" w:author="Nahuel Defossé" w:date="2017-12-08T18:51:00Z">
        <w:r w:rsidRPr="006E391D" w:rsidDel="009A779E">
          <w:rPr>
            <w:rFonts w:ascii="Arial" w:hAnsi="Arial" w:cs="Arial"/>
            <w:color w:val="333333"/>
            <w:shd w:val="clear" w:color="auto" w:fill="FFFFFF"/>
          </w:rPr>
          <w:delText xml:space="preserve">en </w:delText>
        </w:r>
      </w:del>
      <w:del w:id="409" w:author="Nahuel Defossé" w:date="2017-12-08T18:50:00Z">
        <w:r w:rsidRPr="006E391D" w:rsidDel="009A779E">
          <w:rPr>
            <w:rFonts w:ascii="Arial" w:hAnsi="Arial" w:cs="Arial"/>
            <w:color w:val="333333"/>
            <w:shd w:val="clear" w:color="auto" w:fill="FFFFFF"/>
          </w:rPr>
          <w:delText>una dimensión sensacional</w:delText>
        </w:r>
      </w:del>
      <w:del w:id="410" w:author="Nahuel Defossé" w:date="2017-12-08T18:52:00Z">
        <w:r w:rsidRPr="006E391D" w:rsidDel="009A779E">
          <w:rPr>
            <w:rFonts w:ascii="Arial" w:hAnsi="Arial" w:cs="Arial"/>
            <w:color w:val="333333"/>
            <w:shd w:val="clear" w:color="auto" w:fill="FFFFFF"/>
          </w:rPr>
          <w:delText xml:space="preserve">, dado que </w:delText>
        </w:r>
      </w:del>
      <w:r w:rsidRPr="006E391D">
        <w:rPr>
          <w:rFonts w:ascii="Arial" w:hAnsi="Arial" w:cs="Arial"/>
          <w:color w:val="333333"/>
          <w:shd w:val="clear" w:color="auto" w:fill="FFFFFF"/>
        </w:rPr>
        <w:t xml:space="preserve">brindan una experiencia de aprendizaje particular respecto a otras áreas, porque la </w:t>
      </w:r>
      <w:del w:id="411" w:author="Nahuel Defossé" w:date="2017-12-08T18:52:00Z">
        <w:r w:rsidRPr="006E391D" w:rsidDel="009A779E">
          <w:rPr>
            <w:rFonts w:ascii="Arial" w:hAnsi="Arial" w:cs="Arial"/>
            <w:color w:val="333333"/>
            <w:shd w:val="clear" w:color="auto" w:fill="FFFFFF"/>
          </w:rPr>
          <w:delText xml:space="preserve">potencia </w:delText>
        </w:r>
      </w:del>
      <w:ins w:id="412" w:author="Nahuel Defossé" w:date="2017-12-08T18:52:00Z">
        <w:r w:rsidR="009A779E">
          <w:rPr>
            <w:rFonts w:ascii="Arial" w:hAnsi="Arial" w:cs="Arial"/>
            <w:color w:val="333333"/>
            <w:shd w:val="clear" w:color="auto" w:fill="FFFFFF"/>
          </w:rPr>
          <w:t>posibilidades ofrecidas por la utilización de computadoras</w:t>
        </w:r>
      </w:ins>
      <w:del w:id="413" w:author="Nahuel Defossé" w:date="2017-12-08T18:52:00Z">
        <w:r w:rsidRPr="006E391D" w:rsidDel="009A779E">
          <w:rPr>
            <w:rFonts w:ascii="Arial" w:hAnsi="Arial" w:cs="Arial"/>
            <w:color w:val="333333"/>
            <w:shd w:val="clear" w:color="auto" w:fill="FFFFFF"/>
          </w:rPr>
          <w:delText>computacional</w:delText>
        </w:r>
      </w:del>
      <w:r w:rsidRPr="006E391D">
        <w:rPr>
          <w:rFonts w:ascii="Arial" w:hAnsi="Arial" w:cs="Arial"/>
          <w:color w:val="333333"/>
          <w:shd w:val="clear" w:color="auto" w:fill="FFFFFF"/>
        </w:rPr>
        <w:t xml:space="preserve"> se localiza no solo en una pantalla, sino también, en objetos tangibles, que comparten con </w:t>
      </w:r>
      <w:del w:id="414" w:author="Nahuel Defossé" w:date="2017-12-08T18:52:00Z">
        <w:r w:rsidRPr="006E391D" w:rsidDel="009A779E">
          <w:rPr>
            <w:rFonts w:ascii="Arial" w:hAnsi="Arial" w:cs="Arial"/>
            <w:color w:val="333333"/>
            <w:shd w:val="clear" w:color="auto" w:fill="FFFFFF"/>
          </w:rPr>
          <w:delText xml:space="preserve">nosotros </w:delText>
        </w:r>
      </w:del>
      <w:ins w:id="415" w:author="Nahuel Defossé" w:date="2017-12-08T18:52:00Z">
        <w:r w:rsidR="009A779E">
          <w:rPr>
            <w:rFonts w:ascii="Arial" w:hAnsi="Arial" w:cs="Arial"/>
            <w:color w:val="333333"/>
            <w:shd w:val="clear" w:color="auto" w:fill="FFFFFF"/>
          </w:rPr>
          <w:t>los interesados</w:t>
        </w:r>
        <w:r w:rsidR="009A779E" w:rsidRPr="006E391D">
          <w:rPr>
            <w:rFonts w:ascii="Arial" w:hAnsi="Arial" w:cs="Arial"/>
            <w:color w:val="333333"/>
            <w:shd w:val="clear" w:color="auto" w:fill="FFFFFF"/>
          </w:rPr>
          <w:t xml:space="preserve"> </w:t>
        </w:r>
        <w:r w:rsidR="009A779E">
          <w:rPr>
            <w:rFonts w:ascii="Arial" w:hAnsi="Arial" w:cs="Arial"/>
            <w:color w:val="333333"/>
            <w:shd w:val="clear" w:color="auto" w:fill="FFFFFF"/>
          </w:rPr>
          <w:t xml:space="preserve">en </w:t>
        </w:r>
      </w:ins>
      <w:r w:rsidRPr="006E391D">
        <w:rPr>
          <w:rFonts w:ascii="Arial" w:hAnsi="Arial" w:cs="Arial"/>
          <w:color w:val="333333"/>
          <w:shd w:val="clear" w:color="auto" w:fill="FFFFFF"/>
        </w:rPr>
        <w:t xml:space="preserve">un espacio físico </w:t>
      </w:r>
      <w:ins w:id="416" w:author="Nahuel Defossé" w:date="2017-12-08T18:53:00Z">
        <w:r w:rsidR="009A779E">
          <w:rPr>
            <w:rFonts w:ascii="Arial" w:hAnsi="Arial" w:cs="Arial"/>
            <w:color w:val="333333"/>
            <w:shd w:val="clear" w:color="auto" w:fill="FFFFFF"/>
          </w:rPr>
          <w:t>con</w:t>
        </w:r>
      </w:ins>
      <w:del w:id="417" w:author="Nahuel Defossé" w:date="2017-12-08T18:53:00Z">
        <w:r w:rsidRPr="006E391D" w:rsidDel="009A779E">
          <w:rPr>
            <w:rFonts w:ascii="Arial" w:hAnsi="Arial" w:cs="Arial"/>
            <w:color w:val="333333"/>
            <w:shd w:val="clear" w:color="auto" w:fill="FFFFFF"/>
          </w:rPr>
          <w:delText>y</w:delText>
        </w:r>
      </w:del>
      <w:r w:rsidRPr="006E391D">
        <w:rPr>
          <w:rFonts w:ascii="Arial" w:hAnsi="Arial" w:cs="Arial"/>
          <w:color w:val="333333"/>
          <w:shd w:val="clear" w:color="auto" w:fill="FFFFFF"/>
        </w:rPr>
        <w:t xml:space="preserve"> la posibilidad de </w:t>
      </w:r>
      <w:del w:id="418" w:author="Nahuel Defossé" w:date="2017-12-08T18:53:00Z">
        <w:r w:rsidRPr="006E391D" w:rsidDel="009A779E">
          <w:rPr>
            <w:rFonts w:ascii="Arial" w:hAnsi="Arial" w:cs="Arial"/>
            <w:color w:val="333333"/>
            <w:shd w:val="clear" w:color="auto" w:fill="FFFFFF"/>
          </w:rPr>
          <w:delText xml:space="preserve">ser afectados </w:delText>
        </w:r>
      </w:del>
      <w:ins w:id="419" w:author="Nahuel Defossé" w:date="2017-12-08T18:53:00Z">
        <w:r w:rsidR="009A779E">
          <w:rPr>
            <w:rFonts w:ascii="Arial" w:hAnsi="Arial" w:cs="Arial"/>
            <w:color w:val="333333"/>
            <w:shd w:val="clear" w:color="auto" w:fill="FFFFFF"/>
          </w:rPr>
          <w:t xml:space="preserve">afectar </w:t>
        </w:r>
      </w:ins>
      <w:del w:id="420" w:author="Nahuel Defossé" w:date="2017-12-08T18:53:00Z">
        <w:r w:rsidRPr="006E391D" w:rsidDel="009A779E">
          <w:rPr>
            <w:rFonts w:ascii="Arial" w:hAnsi="Arial" w:cs="Arial"/>
            <w:color w:val="333333"/>
            <w:shd w:val="clear" w:color="auto" w:fill="FFFFFF"/>
          </w:rPr>
          <w:delText xml:space="preserve">por nuestro </w:delText>
        </w:r>
      </w:del>
      <w:ins w:id="421" w:author="Nahuel Defossé" w:date="2017-12-08T18:53:00Z">
        <w:r w:rsidR="009A779E">
          <w:rPr>
            <w:rFonts w:ascii="Arial" w:hAnsi="Arial" w:cs="Arial"/>
            <w:color w:val="333333"/>
            <w:shd w:val="clear" w:color="auto" w:fill="FFFFFF"/>
          </w:rPr>
          <w:t xml:space="preserve">su </w:t>
        </w:r>
      </w:ins>
      <w:r w:rsidRPr="006E391D">
        <w:rPr>
          <w:rFonts w:ascii="Arial" w:hAnsi="Arial" w:cs="Arial"/>
          <w:color w:val="333333"/>
          <w:shd w:val="clear" w:color="auto" w:fill="FFFFFF"/>
        </w:rPr>
        <w:t xml:space="preserve">entorno. Aprender a través de la robótica aumenta el compromiso de los </w:t>
      </w:r>
      <w:del w:id="422" w:author="Nahuel Defossé" w:date="2017-12-08T18:53:00Z">
        <w:r w:rsidRPr="006E391D" w:rsidDel="009A779E">
          <w:rPr>
            <w:rFonts w:ascii="Arial" w:hAnsi="Arial" w:cs="Arial"/>
            <w:color w:val="333333"/>
            <w:shd w:val="clear" w:color="auto" w:fill="FFFFFF"/>
          </w:rPr>
          <w:delText xml:space="preserve">niños </w:delText>
        </w:r>
      </w:del>
      <w:ins w:id="423" w:author="Nahuel Defossé" w:date="2017-12-08T18:53:00Z">
        <w:r w:rsidR="009A779E">
          <w:rPr>
            <w:rFonts w:ascii="Arial" w:hAnsi="Arial" w:cs="Arial"/>
            <w:color w:val="333333"/>
            <w:shd w:val="clear" w:color="auto" w:fill="FFFFFF"/>
          </w:rPr>
          <w:t>alumnos</w:t>
        </w:r>
        <w:r w:rsidR="009A779E" w:rsidRPr="006E391D">
          <w:rPr>
            <w:rFonts w:ascii="Arial" w:hAnsi="Arial" w:cs="Arial"/>
            <w:color w:val="333333"/>
            <w:shd w:val="clear" w:color="auto" w:fill="FFFFFF"/>
          </w:rPr>
          <w:t xml:space="preserve"> </w:t>
        </w:r>
      </w:ins>
      <w:r w:rsidRPr="006E391D">
        <w:rPr>
          <w:rFonts w:ascii="Arial" w:hAnsi="Arial" w:cs="Arial"/>
          <w:color w:val="333333"/>
          <w:shd w:val="clear" w:color="auto" w:fill="FFFFFF"/>
        </w:rPr>
        <w:t>en actividades basadas en la manipulación, el desarrollo de habilidades motoras, la coordinación ojo-mano y una forma de entender las ideas abstractas. Además, las actividades basadas en robots proporcionan un contexto apropiado para el comportamiento cooperativo y el trabajo en equipo.</w:t>
      </w:r>
      <w:ins w:id="424" w:author="Agustin Schlapp" w:date="2017-12-21T18:11:00Z">
        <w:r w:rsidR="00E61AFD">
          <w:rPr>
            <w:rStyle w:val="Refdenotaalfinal"/>
            <w:rFonts w:ascii="Arial" w:hAnsi="Arial" w:cs="Arial"/>
            <w:color w:val="333333"/>
            <w:shd w:val="clear" w:color="auto" w:fill="FFFFFF"/>
          </w:rPr>
          <w:endnoteReference w:id="1"/>
        </w:r>
      </w:ins>
    </w:p>
    <w:p w14:paraId="7ECF5D04" w14:textId="77777777" w:rsidR="00EA0B66" w:rsidRPr="006E391D" w:rsidRDefault="00EA0B66" w:rsidP="00EA0B66">
      <w:pPr>
        <w:pStyle w:val="NormalWeb"/>
        <w:spacing w:before="0" w:beforeAutospacing="0" w:after="0" w:afterAutospacing="0"/>
        <w:jc w:val="both"/>
      </w:pPr>
      <w:r w:rsidRPr="006E391D">
        <w:t> </w:t>
      </w:r>
    </w:p>
    <w:p w14:paraId="74305025" w14:textId="77777777" w:rsidR="00EA0B66" w:rsidRPr="006E391D" w:rsidRDefault="00EA0B66" w:rsidP="00EA0B66">
      <w:pPr>
        <w:pStyle w:val="NormalWeb"/>
        <w:shd w:val="clear" w:color="auto" w:fill="FFFFFF"/>
        <w:spacing w:before="120" w:beforeAutospacing="0" w:after="120" w:afterAutospacing="0"/>
        <w:jc w:val="both"/>
        <w:rPr>
          <w:rFonts w:ascii="Arial" w:hAnsi="Arial" w:cs="Arial"/>
          <w:color w:val="222222"/>
        </w:rPr>
      </w:pPr>
      <w:r w:rsidRPr="006E391D">
        <w:rPr>
          <w:rFonts w:ascii="Arial" w:hAnsi="Arial" w:cs="Arial"/>
          <w:color w:val="222222"/>
        </w:rPr>
        <w:t>En Argentina, existen distintos centros de estudios relacionados con la robótica educativa, uno de los más renombrados es RoboGroup. Esta es una empresa nacional dedicada al diseño, fabricación y capacitación en robótica, que, según la misma, su objetivo es insertar la robótica como sistema interdisciplinario de aprendizaje en las entidades educativas de todos los niveles de nuestro país. Anualmente organiza campeonatos de robots para alumnos de colegios primarios y secundarios llamados Roboliga.</w:t>
      </w:r>
      <w:del w:id="427" w:author="Agustin Schlapp" w:date="2017-12-21T18:14:00Z">
        <w:r w:rsidRPr="006E391D" w:rsidDel="00F46662">
          <w:delText> </w:delText>
        </w:r>
      </w:del>
    </w:p>
    <w:p w14:paraId="7C7F98A5" w14:textId="77777777" w:rsidR="00EA0B66" w:rsidRDefault="00EA0B66" w:rsidP="00EA0B66">
      <w:pPr>
        <w:pStyle w:val="NormalWeb"/>
        <w:spacing w:before="0" w:beforeAutospacing="0" w:after="0" w:afterAutospacing="0"/>
      </w:pPr>
      <w:r>
        <w:t> </w:t>
      </w:r>
    </w:p>
    <w:p w14:paraId="460FDFDC" w14:textId="77777777" w:rsidR="00EA0B66" w:rsidRDefault="00EA0B66" w:rsidP="00EA0B66">
      <w:pPr>
        <w:pStyle w:val="NormalWeb"/>
        <w:spacing w:before="0" w:beforeAutospacing="0" w:after="0" w:afterAutospacing="0"/>
      </w:pPr>
      <w:r>
        <w:t>  </w:t>
      </w:r>
    </w:p>
    <w:p w14:paraId="6A0BE6BE" w14:textId="77777777" w:rsidR="009E0758" w:rsidRDefault="009E0758">
      <w:r>
        <w:br w:type="page"/>
      </w:r>
    </w:p>
    <w:p w14:paraId="659FEF79" w14:textId="77777777" w:rsidR="009E0758" w:rsidRPr="009E0758" w:rsidRDefault="009E0758" w:rsidP="009E0758">
      <w:pPr>
        <w:pStyle w:val="Ttulo1"/>
        <w:rPr>
          <w:sz w:val="36"/>
          <w:szCs w:val="36"/>
        </w:rPr>
      </w:pPr>
      <w:bookmarkStart w:id="428" w:name="_Ref503637687"/>
      <w:bookmarkStart w:id="429" w:name="_Ref503823279"/>
      <w:bookmarkStart w:id="430" w:name="_Toc504153894"/>
      <w:r>
        <w:rPr>
          <w:sz w:val="36"/>
          <w:szCs w:val="36"/>
        </w:rPr>
        <w:lastRenderedPageBreak/>
        <w:t>Capítulo 3</w:t>
      </w:r>
      <w:r w:rsidRPr="009E0758">
        <w:rPr>
          <w:sz w:val="36"/>
          <w:szCs w:val="36"/>
        </w:rPr>
        <w:t xml:space="preserve"> – Arduino</w:t>
      </w:r>
      <w:bookmarkEnd w:id="428"/>
      <w:bookmarkEnd w:id="429"/>
      <w:bookmarkEnd w:id="430"/>
    </w:p>
    <w:p w14:paraId="43B2D6BD" w14:textId="77777777" w:rsidR="009E0758" w:rsidRDefault="009E0758" w:rsidP="009E0758"/>
    <w:p w14:paraId="3EE4EC13" w14:textId="77777777" w:rsidR="009E0758" w:rsidRPr="009E0758" w:rsidRDefault="00E36D15" w:rsidP="009E0758">
      <w:pPr>
        <w:pStyle w:val="Ttulo2"/>
        <w:rPr>
          <w:b/>
          <w:sz w:val="32"/>
          <w:szCs w:val="32"/>
        </w:rPr>
      </w:pPr>
      <w:bookmarkStart w:id="431" w:name="_Toc504153895"/>
      <w:r>
        <w:rPr>
          <w:b/>
          <w:sz w:val="32"/>
          <w:szCs w:val="32"/>
        </w:rPr>
        <w:t xml:space="preserve">3.1 </w:t>
      </w:r>
      <w:r w:rsidR="009E0758" w:rsidRPr="009E0758">
        <w:rPr>
          <w:b/>
          <w:sz w:val="32"/>
          <w:szCs w:val="32"/>
        </w:rPr>
        <w:t>¿Qué es Arduino?</w:t>
      </w:r>
      <w:bookmarkEnd w:id="431"/>
    </w:p>
    <w:p w14:paraId="6F415F74" w14:textId="77777777" w:rsidR="009E0758" w:rsidRDefault="009E0758" w:rsidP="009E0758"/>
    <w:p w14:paraId="39F7DB14" w14:textId="27EDBAA3" w:rsidR="009E0758" w:rsidRPr="009E0758" w:rsidRDefault="001A78D3" w:rsidP="009E0758">
      <w:pPr>
        <w:rPr>
          <w:rFonts w:ascii="Arial" w:hAnsi="Arial" w:cs="Arial"/>
          <w:color w:val="0000FF"/>
          <w:sz w:val="24"/>
          <w:szCs w:val="24"/>
        </w:rPr>
      </w:pPr>
      <w:r>
        <w:rPr>
          <w:noProof/>
          <w:lang w:val="en-US" w:eastAsia="en-US"/>
        </w:rPr>
        <mc:AlternateContent>
          <mc:Choice Requires="wps">
            <w:drawing>
              <wp:anchor distT="0" distB="0" distL="114300" distR="114300" simplePos="0" relativeHeight="251665408" behindDoc="0" locked="0" layoutInCell="1" allowOverlap="1" wp14:anchorId="65E0889A" wp14:editId="343CDD37">
                <wp:simplePos x="0" y="0"/>
                <wp:positionH relativeFrom="column">
                  <wp:posOffset>3062605</wp:posOffset>
                </wp:positionH>
                <wp:positionV relativeFrom="paragraph">
                  <wp:posOffset>1661795</wp:posOffset>
                </wp:positionV>
                <wp:extent cx="2333625" cy="266700"/>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333625" cy="266700"/>
                        </a:xfrm>
                        <a:prstGeom prst="rect">
                          <a:avLst/>
                        </a:prstGeom>
                        <a:solidFill>
                          <a:prstClr val="white"/>
                        </a:solidFill>
                        <a:ln>
                          <a:noFill/>
                        </a:ln>
                      </wps:spPr>
                      <wps:txbx>
                        <w:txbxContent>
                          <w:p w14:paraId="5E2CA549" w14:textId="142A5E7C" w:rsidR="00A87E1C" w:rsidRPr="000352EE" w:rsidRDefault="00A87E1C" w:rsidP="001A78D3">
                            <w:pPr>
                              <w:pStyle w:val="Descripcin"/>
                              <w:jc w:val="center"/>
                              <w:rPr>
                                <w:rFonts w:ascii="Calibri" w:eastAsia="Calibri" w:hAnsi="Calibri" w:cs="Calibri"/>
                                <w:noProof/>
                                <w:color w:val="000000"/>
                              </w:rPr>
                            </w:pPr>
                            <w:bookmarkStart w:id="432" w:name="_Ref502097007"/>
                            <w:bookmarkStart w:id="433" w:name="_Toc504153974"/>
                            <w:r>
                              <w:t xml:space="preserve">Ilustración </w:t>
                            </w:r>
                            <w:fldSimple w:instr=" SEQ Ilustración \* ARABIC ">
                              <w:r w:rsidR="00C5340B">
                                <w:rPr>
                                  <w:noProof/>
                                </w:rPr>
                                <w:t>8</w:t>
                              </w:r>
                            </w:fldSimple>
                            <w:r>
                              <w:t xml:space="preserve"> - Logo Arduino</w:t>
                            </w:r>
                            <w:bookmarkEnd w:id="432"/>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0889A" id="Cuadro de texto 59" o:spid="_x0000_s1031" type="#_x0000_t202" style="position:absolute;left:0;text-align:left;margin-left:241.15pt;margin-top:130.85pt;width:183.75pt;height:2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" stroked="f">
                <v:textbox style="mso-fit-shape-to-text:t" inset="0,0,0,0">
                  <w:txbxContent>
                    <w:p w14:paraId="5E2CA549" w14:textId="142A5E7C" w:rsidR="00A87E1C" w:rsidRPr="000352EE" w:rsidRDefault="00A87E1C" w:rsidP="001A78D3">
                      <w:pPr>
                        <w:pStyle w:val="Descripcin"/>
                        <w:jc w:val="center"/>
                        <w:rPr>
                          <w:rFonts w:ascii="Calibri" w:eastAsia="Calibri" w:hAnsi="Calibri" w:cs="Calibri"/>
                          <w:noProof/>
                          <w:color w:val="000000"/>
                        </w:rPr>
                      </w:pPr>
                      <w:bookmarkStart w:id="434" w:name="_Ref502097007"/>
                      <w:bookmarkStart w:id="435" w:name="_Toc504153974"/>
                      <w:r>
                        <w:t xml:space="preserve">Ilustración </w:t>
                      </w:r>
                      <w:fldSimple w:instr=" SEQ Ilustración \* ARABIC ">
                        <w:r w:rsidR="00C5340B">
                          <w:rPr>
                            <w:noProof/>
                          </w:rPr>
                          <w:t>8</w:t>
                        </w:r>
                      </w:fldSimple>
                      <w:r>
                        <w:t xml:space="preserve"> - Logo Arduino</w:t>
                      </w:r>
                      <w:bookmarkEnd w:id="434"/>
                      <w:bookmarkEnd w:id="435"/>
                    </w:p>
                  </w:txbxContent>
                </v:textbox>
                <w10:wrap type="square"/>
              </v:shape>
            </w:pict>
          </mc:Fallback>
        </mc:AlternateContent>
      </w:r>
      <w:r>
        <w:rPr>
          <w:noProof/>
          <w:lang w:val="en-US" w:eastAsia="en-US"/>
        </w:rPr>
        <w:drawing>
          <wp:anchor distT="0" distB="0" distL="114300" distR="114300" simplePos="0" relativeHeight="251663360" behindDoc="0" locked="0" layoutInCell="1" allowOverlap="1" wp14:anchorId="0A79DF42" wp14:editId="1DFF5B21">
            <wp:simplePos x="0" y="0"/>
            <wp:positionH relativeFrom="column">
              <wp:posOffset>3062623</wp:posOffset>
            </wp:positionH>
            <wp:positionV relativeFrom="paragraph">
              <wp:posOffset>10285</wp:posOffset>
            </wp:positionV>
            <wp:extent cx="2333625" cy="1594485"/>
            <wp:effectExtent l="0" t="0" r="9525" b="5715"/>
            <wp:wrapSquare wrapText="bothSides"/>
            <wp:docPr id="14" name="Imagen 14" descr="Arduino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Logo.sv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33625" cy="15944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0758" w:rsidRPr="009E0758">
        <w:rPr>
          <w:rFonts w:ascii="Arial" w:hAnsi="Arial" w:cs="Arial"/>
          <w:sz w:val="24"/>
          <w:szCs w:val="24"/>
        </w:rPr>
        <w:t>Arduino es una plataforma</w:t>
      </w:r>
      <w:r>
        <w:rPr>
          <w:rFonts w:ascii="Arial" w:hAnsi="Arial" w:cs="Arial"/>
          <w:sz w:val="24"/>
          <w:szCs w:val="24"/>
        </w:rPr>
        <w:t xml:space="preserve"> y compañía, del mismo nombre,</w:t>
      </w:r>
      <w:r w:rsidR="009E0758" w:rsidRPr="009E0758">
        <w:rPr>
          <w:rFonts w:ascii="Arial" w:hAnsi="Arial" w:cs="Arial"/>
          <w:sz w:val="24"/>
          <w:szCs w:val="24"/>
        </w:rPr>
        <w:t xml:space="preserve"> de electrónica "open-source" o de código abierto cuyos principios son contar con software y hardware fáciles de usar</w:t>
      </w:r>
      <w:ins w:id="436" w:author="Nahuel Defossé" w:date="2017-12-08T18:54:00Z">
        <w:r w:rsidR="00B531F8">
          <w:rPr>
            <w:rFonts w:ascii="Arial" w:hAnsi="Arial" w:cs="Arial"/>
            <w:sz w:val="24"/>
            <w:szCs w:val="24"/>
          </w:rPr>
          <w:t xml:space="preserve"> y que cualquiera pueda fabricar y mejorrar</w:t>
        </w:r>
      </w:ins>
      <w:r w:rsidR="009E0758" w:rsidRPr="009E0758">
        <w:rPr>
          <w:rFonts w:ascii="Arial" w:hAnsi="Arial" w:cs="Arial"/>
          <w:sz w:val="24"/>
          <w:szCs w:val="24"/>
        </w:rPr>
        <w:t xml:space="preserve">. Es decir, </w:t>
      </w:r>
      <w:del w:id="437" w:author="Nahuel Defossé" w:date="2017-12-08T18:55:00Z">
        <w:r w:rsidR="009E0758" w:rsidRPr="009E0758" w:rsidDel="00B531F8">
          <w:rPr>
            <w:rFonts w:ascii="Arial" w:hAnsi="Arial" w:cs="Arial"/>
            <w:sz w:val="24"/>
            <w:szCs w:val="24"/>
          </w:rPr>
          <w:delText xml:space="preserve">que promete ser una </w:delText>
        </w:r>
      </w:del>
      <w:ins w:id="438" w:author="Nahuel Defossé" w:date="2017-12-08T18:55:00Z">
        <w:r w:rsidR="00B531F8">
          <w:rPr>
            <w:rFonts w:ascii="Arial" w:hAnsi="Arial" w:cs="Arial"/>
            <w:sz w:val="24"/>
            <w:szCs w:val="24"/>
          </w:rPr>
          <w:t xml:space="preserve">se propone como una </w:t>
        </w:r>
      </w:ins>
      <w:del w:id="439" w:author="Nahuel Defossé" w:date="2017-12-08T18:55:00Z">
        <w:r w:rsidR="009E0758" w:rsidRPr="009E0758" w:rsidDel="00B531F8">
          <w:rPr>
            <w:rFonts w:ascii="Arial" w:hAnsi="Arial" w:cs="Arial"/>
            <w:sz w:val="24"/>
            <w:szCs w:val="24"/>
          </w:rPr>
          <w:delText xml:space="preserve">forma </w:delText>
        </w:r>
      </w:del>
      <w:ins w:id="440" w:author="Nahuel Defossé" w:date="2017-12-08T18:55:00Z">
        <w:r w:rsidR="00B531F8">
          <w:rPr>
            <w:rFonts w:ascii="Arial" w:hAnsi="Arial" w:cs="Arial"/>
            <w:sz w:val="24"/>
            <w:szCs w:val="24"/>
          </w:rPr>
          <w:t xml:space="preserve">plataforma </w:t>
        </w:r>
      </w:ins>
      <w:r w:rsidR="009E0758" w:rsidRPr="009E0758">
        <w:rPr>
          <w:rFonts w:ascii="Arial" w:hAnsi="Arial" w:cs="Arial"/>
          <w:sz w:val="24"/>
          <w:szCs w:val="24"/>
        </w:rPr>
        <w:t xml:space="preserve">sencilla de </w:t>
      </w:r>
      <w:del w:id="441" w:author="Nahuel Defossé" w:date="2017-12-08T18:55:00Z">
        <w:r w:rsidR="009E0758" w:rsidRPr="009E0758" w:rsidDel="00B531F8">
          <w:rPr>
            <w:rFonts w:ascii="Arial" w:hAnsi="Arial" w:cs="Arial"/>
            <w:sz w:val="24"/>
            <w:szCs w:val="24"/>
          </w:rPr>
          <w:delText xml:space="preserve">realizar </w:delText>
        </w:r>
      </w:del>
      <w:ins w:id="442" w:author="Nahuel Defossé" w:date="2017-12-08T18:55:00Z">
        <w:r w:rsidR="00B531F8">
          <w:rPr>
            <w:rFonts w:ascii="Arial" w:hAnsi="Arial" w:cs="Arial"/>
            <w:sz w:val="24"/>
            <w:szCs w:val="24"/>
          </w:rPr>
          <w:t>aprender para realizar</w:t>
        </w:r>
        <w:r w:rsidR="00B531F8" w:rsidRPr="009E0758">
          <w:rPr>
            <w:rFonts w:ascii="Arial" w:hAnsi="Arial" w:cs="Arial"/>
            <w:sz w:val="24"/>
            <w:szCs w:val="24"/>
          </w:rPr>
          <w:t xml:space="preserve"> </w:t>
        </w:r>
      </w:ins>
      <w:r w:rsidR="009E0758" w:rsidRPr="009E0758">
        <w:rPr>
          <w:rFonts w:ascii="Arial" w:hAnsi="Arial" w:cs="Arial"/>
          <w:sz w:val="24"/>
          <w:szCs w:val="24"/>
        </w:rPr>
        <w:t xml:space="preserve">proyectos interactivos para </w:t>
      </w:r>
      <w:del w:id="443" w:author="Nahuel Defossé" w:date="2017-12-08T18:55:00Z">
        <w:r w:rsidR="009E0758" w:rsidRPr="009E0758" w:rsidDel="00B531F8">
          <w:rPr>
            <w:rFonts w:ascii="Arial" w:hAnsi="Arial" w:cs="Arial"/>
            <w:sz w:val="24"/>
            <w:szCs w:val="24"/>
          </w:rPr>
          <w:delText>cualquier persona</w:delText>
        </w:r>
      </w:del>
      <w:ins w:id="444" w:author="Nahuel Defossé" w:date="2017-12-08T18:55:00Z">
        <w:r w:rsidR="00B531F8">
          <w:rPr>
            <w:rFonts w:ascii="Arial" w:hAnsi="Arial" w:cs="Arial"/>
            <w:sz w:val="24"/>
            <w:szCs w:val="24"/>
          </w:rPr>
          <w:t>público no necesariamente con conocmientos técnicos</w:t>
        </w:r>
      </w:ins>
      <w:r w:rsidR="009E0758" w:rsidRPr="009E0758">
        <w:rPr>
          <w:rFonts w:ascii="Arial" w:hAnsi="Arial" w:cs="Arial"/>
          <w:sz w:val="24"/>
          <w:szCs w:val="24"/>
        </w:rPr>
        <w:t>.</w:t>
      </w:r>
      <w:r w:rsidR="009E0758" w:rsidRPr="009E0758">
        <w:rPr>
          <w:rFonts w:ascii="Arial" w:hAnsi="Arial" w:cs="Arial"/>
          <w:color w:val="0000FF"/>
          <w:sz w:val="24"/>
          <w:szCs w:val="24"/>
        </w:rPr>
        <w:t xml:space="preserve"> </w:t>
      </w:r>
    </w:p>
    <w:p w14:paraId="749C6481" w14:textId="64C1E916" w:rsidR="009E0758" w:rsidRPr="001A78D3" w:rsidRDefault="009E0758" w:rsidP="001A78D3">
      <w:pPr>
        <w:rPr>
          <w:rFonts w:ascii="Arial" w:hAnsi="Arial" w:cs="Arial"/>
          <w:sz w:val="24"/>
          <w:szCs w:val="24"/>
        </w:rPr>
      </w:pPr>
      <w:r w:rsidRPr="009E0758">
        <w:rPr>
          <w:rFonts w:ascii="Arial" w:hAnsi="Arial" w:cs="Arial"/>
          <w:sz w:val="24"/>
          <w:szCs w:val="24"/>
        </w:rPr>
        <w:t xml:space="preserve">Arduino se </w:t>
      </w:r>
      <w:del w:id="445" w:author="Nahuel Defossé" w:date="2017-12-08T18:56:00Z">
        <w:r w:rsidRPr="009E0758" w:rsidDel="00B531F8">
          <w:rPr>
            <w:rFonts w:ascii="Arial" w:hAnsi="Arial" w:cs="Arial"/>
            <w:sz w:val="24"/>
            <w:szCs w:val="24"/>
          </w:rPr>
          <w:delText>basa en una sencilla placa</w:delText>
        </w:r>
      </w:del>
      <w:ins w:id="446" w:author="Nahuel Defossé" w:date="2017-12-08T18:56:00Z">
        <w:r w:rsidR="00B531F8">
          <w:rPr>
            <w:rFonts w:ascii="Arial" w:hAnsi="Arial" w:cs="Arial"/>
            <w:sz w:val="24"/>
            <w:szCs w:val="24"/>
          </w:rPr>
          <w:t>trata de una SBC</w:t>
        </w:r>
      </w:ins>
      <w:r w:rsidRPr="009E0758">
        <w:rPr>
          <w:rFonts w:ascii="Arial" w:hAnsi="Arial" w:cs="Arial"/>
          <w:sz w:val="24"/>
          <w:szCs w:val="24"/>
        </w:rPr>
        <w:t xml:space="preserve"> con entradas y salidas, analógicas y digitales,</w:t>
      </w:r>
      <w:ins w:id="447" w:author="Nahuel Defossé" w:date="2017-12-08T18:56:00Z">
        <w:r w:rsidR="00B531F8">
          <w:rPr>
            <w:rFonts w:ascii="Arial" w:hAnsi="Arial" w:cs="Arial"/>
            <w:sz w:val="24"/>
            <w:szCs w:val="24"/>
          </w:rPr>
          <w:t xml:space="preserve"> la cual es programda bajo</w:t>
        </w:r>
      </w:ins>
      <w:r w:rsidRPr="009E0758">
        <w:rPr>
          <w:rFonts w:ascii="Arial" w:hAnsi="Arial" w:cs="Arial"/>
          <w:sz w:val="24"/>
          <w:szCs w:val="24"/>
        </w:rPr>
        <w:t xml:space="preserve"> </w:t>
      </w:r>
      <w:del w:id="448" w:author="Nahuel Defossé" w:date="2017-12-08T18:56:00Z">
        <w:r w:rsidRPr="009E0758" w:rsidDel="00B531F8">
          <w:rPr>
            <w:rFonts w:ascii="Arial" w:hAnsi="Arial" w:cs="Arial"/>
            <w:sz w:val="24"/>
            <w:szCs w:val="24"/>
          </w:rPr>
          <w:delText xml:space="preserve">en </w:delText>
        </w:r>
      </w:del>
      <w:r w:rsidRPr="009E0758">
        <w:rPr>
          <w:rFonts w:ascii="Arial" w:hAnsi="Arial" w:cs="Arial"/>
          <w:sz w:val="24"/>
          <w:szCs w:val="24"/>
        </w:rPr>
        <w:t>un entorno de desarrollo</w:t>
      </w:r>
      <w:r w:rsidR="002330FE">
        <w:rPr>
          <w:rFonts w:ascii="Arial" w:hAnsi="Arial" w:cs="Arial"/>
          <w:sz w:val="24"/>
          <w:szCs w:val="24"/>
        </w:rPr>
        <w:t>,</w:t>
      </w:r>
      <w:r w:rsidRPr="009E0758">
        <w:rPr>
          <w:rFonts w:ascii="Arial" w:hAnsi="Arial" w:cs="Arial"/>
          <w:sz w:val="24"/>
          <w:szCs w:val="24"/>
        </w:rPr>
        <w:t xml:space="preserve"> </w:t>
      </w:r>
      <w:del w:id="449" w:author="Nahuel Defossé" w:date="2017-12-08T18:56:00Z">
        <w:r w:rsidRPr="009E0758" w:rsidDel="00B531F8">
          <w:rPr>
            <w:rFonts w:ascii="Arial" w:hAnsi="Arial" w:cs="Arial"/>
            <w:sz w:val="24"/>
            <w:szCs w:val="24"/>
          </w:rPr>
          <w:delText xml:space="preserve">está basado </w:delText>
        </w:r>
      </w:del>
      <w:ins w:id="450" w:author="Nahuel Defossé" w:date="2017-12-08T18:56:00Z">
        <w:r w:rsidR="00B531F8">
          <w:rPr>
            <w:rFonts w:ascii="Arial" w:hAnsi="Arial" w:cs="Arial"/>
            <w:sz w:val="24"/>
            <w:szCs w:val="24"/>
          </w:rPr>
          <w:t xml:space="preserve">inspirado </w:t>
        </w:r>
      </w:ins>
      <w:r w:rsidRPr="009E0758">
        <w:rPr>
          <w:rFonts w:ascii="Arial" w:hAnsi="Arial" w:cs="Arial"/>
          <w:sz w:val="24"/>
          <w:szCs w:val="24"/>
        </w:rPr>
        <w:t xml:space="preserve">en el </w:t>
      </w:r>
      <w:del w:id="451" w:author="Nahuel Defossé" w:date="2017-12-08T18:57:00Z">
        <w:r w:rsidRPr="009E0758" w:rsidDel="00B531F8">
          <w:rPr>
            <w:rFonts w:ascii="Arial" w:hAnsi="Arial" w:cs="Arial"/>
            <w:sz w:val="24"/>
            <w:szCs w:val="24"/>
          </w:rPr>
          <w:delText xml:space="preserve">lenguaje </w:delText>
        </w:r>
      </w:del>
      <w:ins w:id="452" w:author="Nahuel Defossé" w:date="2017-12-08T18:57:00Z">
        <w:r w:rsidR="00B531F8">
          <w:rPr>
            <w:rFonts w:ascii="Arial" w:hAnsi="Arial" w:cs="Arial"/>
            <w:sz w:val="24"/>
            <w:szCs w:val="24"/>
          </w:rPr>
          <w:t xml:space="preserve">entorno </w:t>
        </w:r>
      </w:ins>
      <w:r w:rsidRPr="009E0758">
        <w:rPr>
          <w:rFonts w:ascii="Arial" w:hAnsi="Arial" w:cs="Arial"/>
          <w:sz w:val="24"/>
          <w:szCs w:val="24"/>
        </w:rPr>
        <w:t xml:space="preserve">de programación </w:t>
      </w:r>
      <w:r w:rsidRPr="009E0758">
        <w:rPr>
          <w:rFonts w:ascii="Arial" w:hAnsi="Arial" w:cs="Arial"/>
          <w:b/>
          <w:sz w:val="24"/>
          <w:szCs w:val="24"/>
        </w:rPr>
        <w:t>Processing</w:t>
      </w:r>
      <w:ins w:id="453" w:author="Nahuel Defossé" w:date="2017-12-08T18:58:00Z">
        <w:r w:rsidR="00B531F8">
          <w:rPr>
            <w:rFonts w:ascii="Arial" w:hAnsi="Arial" w:cs="Arial"/>
            <w:sz w:val="24"/>
            <w:szCs w:val="24"/>
          </w:rPr>
          <w:t>.</w:t>
        </w:r>
      </w:ins>
      <w:r w:rsidR="00060E43">
        <w:rPr>
          <w:rFonts w:ascii="Arial" w:hAnsi="Arial" w:cs="Arial"/>
          <w:sz w:val="24"/>
          <w:szCs w:val="24"/>
        </w:rPr>
        <w:t xml:space="preserve"> En la imagen </w:t>
      </w:r>
      <w:r w:rsidR="00C96CD5">
        <w:rPr>
          <w:rFonts w:ascii="Arial" w:hAnsi="Arial" w:cs="Arial"/>
          <w:sz w:val="24"/>
          <w:szCs w:val="24"/>
        </w:rPr>
        <w:t>(</w:t>
      </w:r>
      <w:r w:rsidR="00C96CD5">
        <w:rPr>
          <w:rFonts w:ascii="Arial" w:hAnsi="Arial" w:cs="Arial"/>
          <w:sz w:val="24"/>
          <w:szCs w:val="24"/>
        </w:rPr>
        <w:fldChar w:fldCharType="begin"/>
      </w:r>
      <w:r w:rsidR="00C96CD5">
        <w:rPr>
          <w:rFonts w:ascii="Arial" w:hAnsi="Arial" w:cs="Arial"/>
          <w:sz w:val="24"/>
          <w:szCs w:val="24"/>
        </w:rPr>
        <w:instrText xml:space="preserve"> REF _Ref502097007 \h </w:instrText>
      </w:r>
      <w:r w:rsidR="00C96CD5">
        <w:rPr>
          <w:rFonts w:ascii="Arial" w:hAnsi="Arial" w:cs="Arial"/>
          <w:sz w:val="24"/>
          <w:szCs w:val="24"/>
        </w:rPr>
      </w:r>
      <w:r w:rsidR="00C96CD5">
        <w:rPr>
          <w:rFonts w:ascii="Arial" w:hAnsi="Arial" w:cs="Arial"/>
          <w:sz w:val="24"/>
          <w:szCs w:val="24"/>
        </w:rPr>
        <w:fldChar w:fldCharType="separate"/>
      </w:r>
      <w:r w:rsidR="00C96CD5">
        <w:t xml:space="preserve">Ilustración </w:t>
      </w:r>
      <w:r w:rsidR="00C96CD5">
        <w:rPr>
          <w:noProof/>
        </w:rPr>
        <w:t>8</w:t>
      </w:r>
      <w:r w:rsidR="00C96CD5">
        <w:t xml:space="preserve"> - Logo Arduino</w:t>
      </w:r>
      <w:r w:rsidR="00C96CD5">
        <w:rPr>
          <w:rFonts w:ascii="Arial" w:hAnsi="Arial" w:cs="Arial"/>
          <w:sz w:val="24"/>
          <w:szCs w:val="24"/>
        </w:rPr>
        <w:fldChar w:fldCharType="end"/>
      </w:r>
      <w:r w:rsidR="00C96CD5">
        <w:rPr>
          <w:rFonts w:ascii="Arial" w:hAnsi="Arial" w:cs="Arial"/>
          <w:sz w:val="24"/>
          <w:szCs w:val="24"/>
        </w:rPr>
        <w:t>) se puede ver el logo oficial de la compañía.</w:t>
      </w:r>
      <w:del w:id="454" w:author="Nahuel Defossé" w:date="2017-12-08T18:57:00Z">
        <w:r w:rsidRPr="009E0758" w:rsidDel="00B531F8">
          <w:rPr>
            <w:rFonts w:ascii="Arial" w:hAnsi="Arial" w:cs="Arial"/>
            <w:sz w:val="24"/>
            <w:szCs w:val="24"/>
          </w:rPr>
          <w:delText>. Es un dispositivo que conecta el mundo físico con el mundo virtual, o el mundo analógico con el digital.</w:delText>
        </w:r>
      </w:del>
    </w:p>
    <w:p w14:paraId="2EC8ABB1" w14:textId="77777777" w:rsidR="009E0758" w:rsidRDefault="009E0758" w:rsidP="009E0758">
      <w:pPr>
        <w:rPr>
          <w:rFonts w:ascii="Helvetica" w:hAnsi="Helvetica" w:cs="Helvetica"/>
          <w:b/>
          <w:bCs/>
          <w:color w:val="444444"/>
          <w:sz w:val="21"/>
          <w:szCs w:val="21"/>
          <w:bdr w:val="none" w:sz="0" w:space="0" w:color="auto" w:frame="1"/>
          <w:shd w:val="clear" w:color="auto" w:fill="FFFFFF"/>
        </w:rPr>
      </w:pPr>
    </w:p>
    <w:p w14:paraId="636F5E78" w14:textId="77777777" w:rsidR="009E0758" w:rsidRDefault="00E36D15" w:rsidP="009E0758">
      <w:pPr>
        <w:pStyle w:val="Ttulo2"/>
        <w:rPr>
          <w:b/>
          <w:sz w:val="32"/>
          <w:szCs w:val="32"/>
        </w:rPr>
      </w:pPr>
      <w:bookmarkStart w:id="455" w:name="_Toc504153896"/>
      <w:r>
        <w:rPr>
          <w:b/>
          <w:sz w:val="32"/>
          <w:szCs w:val="32"/>
        </w:rPr>
        <w:t xml:space="preserve">3.2 </w:t>
      </w:r>
      <w:r w:rsidR="009E0758" w:rsidRPr="009E0758">
        <w:rPr>
          <w:b/>
          <w:sz w:val="32"/>
          <w:szCs w:val="32"/>
        </w:rPr>
        <w:t>¿Qué es Processing?</w:t>
      </w:r>
      <w:bookmarkEnd w:id="455"/>
    </w:p>
    <w:p w14:paraId="42881223" w14:textId="77777777" w:rsidR="009E0758" w:rsidRPr="009E0758" w:rsidRDefault="009E0758" w:rsidP="009E0758"/>
    <w:p w14:paraId="792C9BCF" w14:textId="50B99184" w:rsidR="009E0758" w:rsidRPr="009E0758" w:rsidRDefault="009E0758" w:rsidP="009E0758">
      <w:pPr>
        <w:rPr>
          <w:rFonts w:ascii="Arial" w:hAnsi="Arial" w:cs="Arial"/>
          <w:sz w:val="24"/>
          <w:szCs w:val="24"/>
        </w:rPr>
      </w:pPr>
      <w:r w:rsidRPr="00B531F8">
        <w:rPr>
          <w:rFonts w:ascii="Arial" w:hAnsi="Arial" w:cs="Arial"/>
          <w:b/>
          <w:sz w:val="24"/>
          <w:szCs w:val="24"/>
          <w:rPrChange w:id="456" w:author="Nahuel Defossé" w:date="2017-12-08T18:57:00Z">
            <w:rPr>
              <w:rFonts w:ascii="Arial" w:hAnsi="Arial" w:cs="Arial"/>
              <w:sz w:val="24"/>
              <w:szCs w:val="24"/>
            </w:rPr>
          </w:rPrChange>
        </w:rPr>
        <w:t>Processing </w:t>
      </w:r>
      <w:r w:rsidRPr="009E0758">
        <w:rPr>
          <w:rFonts w:ascii="Arial" w:hAnsi="Arial" w:cs="Arial"/>
          <w:sz w:val="24"/>
          <w:szCs w:val="24"/>
        </w:rPr>
        <w:t>es</w:t>
      </w:r>
      <w:r w:rsidR="00673E7D">
        <w:rPr>
          <w:rFonts w:ascii="Arial" w:hAnsi="Arial" w:cs="Arial"/>
          <w:sz w:val="24"/>
          <w:szCs w:val="24"/>
        </w:rPr>
        <w:t xml:space="preserve"> </w:t>
      </w:r>
      <w:r w:rsidRPr="009E0758">
        <w:rPr>
          <w:rFonts w:ascii="Arial" w:hAnsi="Arial" w:cs="Arial"/>
          <w:sz w:val="24"/>
          <w:szCs w:val="24"/>
        </w:rPr>
        <w:t>un lenguaje de programación y entorno de desarrollo integrado de código abierto basado en Java, de fácil utilización, y que sirve como medio para la enseñanza y producción de proyectos multimedia e interactivos de diseño digital.</w:t>
      </w:r>
      <w:r w:rsidR="00C96CD5">
        <w:rPr>
          <w:rFonts w:ascii="Arial" w:hAnsi="Arial" w:cs="Arial"/>
          <w:sz w:val="24"/>
          <w:szCs w:val="24"/>
        </w:rPr>
        <w:t xml:space="preserve"> En la imagen (</w:t>
      </w:r>
      <w:r w:rsidR="00C96CD5">
        <w:rPr>
          <w:rFonts w:ascii="Arial" w:hAnsi="Arial" w:cs="Arial"/>
          <w:sz w:val="24"/>
          <w:szCs w:val="24"/>
        </w:rPr>
        <w:fldChar w:fldCharType="begin"/>
      </w:r>
      <w:r w:rsidR="00C96CD5">
        <w:rPr>
          <w:rFonts w:ascii="Arial" w:hAnsi="Arial" w:cs="Arial"/>
          <w:sz w:val="24"/>
          <w:szCs w:val="24"/>
        </w:rPr>
        <w:instrText xml:space="preserve"> REF _Ref502097076 \h </w:instrText>
      </w:r>
      <w:r w:rsidR="00C96CD5">
        <w:rPr>
          <w:rFonts w:ascii="Arial" w:hAnsi="Arial" w:cs="Arial"/>
          <w:sz w:val="24"/>
          <w:szCs w:val="24"/>
        </w:rPr>
      </w:r>
      <w:r w:rsidR="00C96CD5">
        <w:rPr>
          <w:rFonts w:ascii="Arial" w:hAnsi="Arial" w:cs="Arial"/>
          <w:sz w:val="24"/>
          <w:szCs w:val="24"/>
        </w:rPr>
        <w:fldChar w:fldCharType="separate"/>
      </w:r>
      <w:r w:rsidR="00C96CD5">
        <w:t xml:space="preserve">Ilustración </w:t>
      </w:r>
      <w:r w:rsidR="00C96CD5">
        <w:rPr>
          <w:noProof/>
        </w:rPr>
        <w:t>9</w:t>
      </w:r>
      <w:r w:rsidR="00C96CD5">
        <w:t xml:space="preserve"> - Logo de Processing</w:t>
      </w:r>
      <w:r w:rsidR="00C96CD5">
        <w:rPr>
          <w:rFonts w:ascii="Arial" w:hAnsi="Arial" w:cs="Arial"/>
          <w:sz w:val="24"/>
          <w:szCs w:val="24"/>
        </w:rPr>
        <w:fldChar w:fldCharType="end"/>
      </w:r>
      <w:r w:rsidR="00C96CD5">
        <w:rPr>
          <w:rFonts w:ascii="Arial" w:hAnsi="Arial" w:cs="Arial"/>
          <w:sz w:val="24"/>
          <w:szCs w:val="24"/>
        </w:rPr>
        <w:t>) se puede apreciar su logo.</w:t>
      </w:r>
    </w:p>
    <w:p w14:paraId="3713CA35" w14:textId="096F84C7" w:rsidR="00673E7D" w:rsidRDefault="009E0758" w:rsidP="009E0758">
      <w:pPr>
        <w:rPr>
          <w:rStyle w:val="Hipervnculo"/>
          <w:rFonts w:ascii="Arial" w:hAnsi="Arial" w:cs="Arial"/>
          <w:sz w:val="24"/>
          <w:szCs w:val="24"/>
        </w:rPr>
      </w:pPr>
      <w:r>
        <w:rPr>
          <w:noProof/>
          <w:lang w:val="en-US" w:eastAsia="en-US"/>
        </w:rPr>
        <mc:AlternateContent>
          <mc:Choice Requires="wps">
            <w:drawing>
              <wp:anchor distT="0" distB="0" distL="114300" distR="114300" simplePos="0" relativeHeight="251659264" behindDoc="1" locked="0" layoutInCell="1" allowOverlap="1" wp14:anchorId="619A1F9A" wp14:editId="6857B3CA">
                <wp:simplePos x="0" y="0"/>
                <wp:positionH relativeFrom="column">
                  <wp:posOffset>1905</wp:posOffset>
                </wp:positionH>
                <wp:positionV relativeFrom="paragraph">
                  <wp:posOffset>2517775</wp:posOffset>
                </wp:positionV>
                <wp:extent cx="2457450" cy="266700"/>
                <wp:effectExtent l="0" t="0" r="0" b="0"/>
                <wp:wrapTight wrapText="bothSides">
                  <wp:wrapPolygon edited="0">
                    <wp:start x="0" y="0"/>
                    <wp:lineTo x="0" y="21600"/>
                    <wp:lineTo x="21600" y="21600"/>
                    <wp:lineTo x="21600" y="0"/>
                  </wp:wrapPolygon>
                </wp:wrapTight>
                <wp:docPr id="21" name="Cuadro de texto 21"/>
                <wp:cNvGraphicFramePr/>
                <a:graphic xmlns:a="http://schemas.openxmlformats.org/drawingml/2006/main">
                  <a:graphicData uri="http://schemas.microsoft.com/office/word/2010/wordprocessingShape">
                    <wps:wsp>
                      <wps:cNvSpPr txBox="1"/>
                      <wps:spPr>
                        <a:xfrm>
                          <a:off x="0" y="0"/>
                          <a:ext cx="2457450" cy="266700"/>
                        </a:xfrm>
                        <a:prstGeom prst="rect">
                          <a:avLst/>
                        </a:prstGeom>
                        <a:solidFill>
                          <a:prstClr val="white"/>
                        </a:solidFill>
                        <a:ln>
                          <a:noFill/>
                        </a:ln>
                      </wps:spPr>
                      <wps:txbx>
                        <w:txbxContent>
                          <w:p w14:paraId="7EDB5019" w14:textId="593F0F63" w:rsidR="00A87E1C" w:rsidRPr="00F55A56" w:rsidRDefault="00A87E1C" w:rsidP="001A78D3">
                            <w:pPr>
                              <w:pStyle w:val="Descripcin"/>
                              <w:jc w:val="center"/>
                              <w:rPr>
                                <w:rFonts w:ascii="Calibri" w:eastAsia="Calibri" w:hAnsi="Calibri" w:cs="Calibri"/>
                                <w:noProof/>
                                <w:color w:val="000000"/>
                              </w:rPr>
                            </w:pPr>
                            <w:bookmarkStart w:id="457" w:name="_Ref502097076"/>
                            <w:bookmarkStart w:id="458" w:name="_Toc504153975"/>
                            <w:r>
                              <w:t xml:space="preserve">Ilustración </w:t>
                            </w:r>
                            <w:fldSimple w:instr=" SEQ Ilustración \* ARABIC ">
                              <w:r w:rsidR="00C5340B">
                                <w:rPr>
                                  <w:noProof/>
                                </w:rPr>
                                <w:t>9</w:t>
                              </w:r>
                            </w:fldSimple>
                            <w:r>
                              <w:t xml:space="preserve"> - Logo de Processing</w:t>
                            </w:r>
                            <w:bookmarkEnd w:id="457"/>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A1F9A" id="Cuadro de texto 21" o:spid="_x0000_s1032" type="#_x0000_t202" style="position:absolute;left:0;text-align:left;margin-left:.15pt;margin-top:198.25pt;width:193.5pt;height:21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" stroked="f">
                <v:textbox style="mso-fit-shape-to-text:t" inset="0,0,0,0">
                  <w:txbxContent>
                    <w:p w14:paraId="7EDB5019" w14:textId="593F0F63" w:rsidR="00A87E1C" w:rsidRPr="00F55A56" w:rsidRDefault="00A87E1C" w:rsidP="001A78D3">
                      <w:pPr>
                        <w:pStyle w:val="Descripcin"/>
                        <w:jc w:val="center"/>
                        <w:rPr>
                          <w:rFonts w:ascii="Calibri" w:eastAsia="Calibri" w:hAnsi="Calibri" w:cs="Calibri"/>
                          <w:noProof/>
                          <w:color w:val="000000"/>
                        </w:rPr>
                      </w:pPr>
                      <w:bookmarkStart w:id="459" w:name="_Ref502097076"/>
                      <w:bookmarkStart w:id="460" w:name="_Toc504153975"/>
                      <w:r>
                        <w:t xml:space="preserve">Ilustración </w:t>
                      </w:r>
                      <w:fldSimple w:instr=" SEQ Ilustración \* ARABIC ">
                        <w:r w:rsidR="00C5340B">
                          <w:rPr>
                            <w:noProof/>
                          </w:rPr>
                          <w:t>9</w:t>
                        </w:r>
                      </w:fldSimple>
                      <w:r>
                        <w:t xml:space="preserve"> - Logo de Processing</w:t>
                      </w:r>
                      <w:bookmarkEnd w:id="459"/>
                      <w:bookmarkEnd w:id="460"/>
                    </w:p>
                  </w:txbxContent>
                </v:textbox>
                <w10:wrap type="tight"/>
              </v:shape>
            </w:pict>
          </mc:Fallback>
        </mc:AlternateContent>
      </w:r>
      <w:r w:rsidRPr="00125435">
        <w:rPr>
          <w:noProof/>
          <w:lang w:val="en-US" w:eastAsia="en-US"/>
        </w:rPr>
        <w:drawing>
          <wp:anchor distT="0" distB="0" distL="114300" distR="114300" simplePos="0" relativeHeight="251653120" behindDoc="1" locked="0" layoutInCell="1" allowOverlap="1" wp14:anchorId="5D13F510" wp14:editId="07992C12">
            <wp:simplePos x="0" y="0"/>
            <wp:positionH relativeFrom="column">
              <wp:posOffset>2515</wp:posOffset>
            </wp:positionH>
            <wp:positionV relativeFrom="paragraph">
              <wp:posOffset>3429</wp:posOffset>
            </wp:positionV>
            <wp:extent cx="2457907" cy="2457907"/>
            <wp:effectExtent l="0" t="0" r="0" b="0"/>
            <wp:wrapTight wrapText="bothSides">
              <wp:wrapPolygon edited="0">
                <wp:start x="2177" y="0"/>
                <wp:lineTo x="1340" y="670"/>
                <wp:lineTo x="0" y="2344"/>
                <wp:lineTo x="0" y="19591"/>
                <wp:lineTo x="2344" y="21433"/>
                <wp:lineTo x="19088" y="21433"/>
                <wp:lineTo x="19591" y="21098"/>
                <wp:lineTo x="21265" y="19591"/>
                <wp:lineTo x="21433" y="2344"/>
                <wp:lineTo x="20093" y="670"/>
                <wp:lineTo x="19256" y="0"/>
                <wp:lineTo x="2177" y="0"/>
              </wp:wrapPolygon>
            </wp:wrapTight>
            <wp:docPr id="15" name="Imagen 15" descr="Resultado de imagen para process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processing log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57907" cy="2457907"/>
                    </a:xfrm>
                    <a:prstGeom prst="rect">
                      <a:avLst/>
                    </a:prstGeom>
                    <a:noFill/>
                    <a:ln>
                      <a:noFill/>
                    </a:ln>
                  </pic:spPr>
                </pic:pic>
              </a:graphicData>
            </a:graphic>
          </wp:anchor>
        </w:drawing>
      </w:r>
      <w:r w:rsidRPr="009E0758">
        <w:rPr>
          <w:rFonts w:ascii="Arial" w:hAnsi="Arial" w:cs="Arial"/>
          <w:sz w:val="24"/>
          <w:szCs w:val="24"/>
        </w:rPr>
        <w:t xml:space="preserve">Uno de los objetivos </w:t>
      </w:r>
      <w:del w:id="461" w:author="Nahuel Defossé" w:date="2017-12-08T18:58:00Z">
        <w:r w:rsidRPr="009E0758" w:rsidDel="00B531F8">
          <w:rPr>
            <w:rFonts w:ascii="Arial" w:hAnsi="Arial" w:cs="Arial"/>
            <w:sz w:val="24"/>
            <w:szCs w:val="24"/>
          </w:rPr>
          <w:delText xml:space="preserve">declarados </w:delText>
        </w:r>
      </w:del>
      <w:ins w:id="462" w:author="Nahuel Defossé" w:date="2017-12-08T18:58:00Z">
        <w:r w:rsidR="00B531F8">
          <w:rPr>
            <w:rFonts w:ascii="Arial" w:hAnsi="Arial" w:cs="Arial"/>
            <w:sz w:val="24"/>
            <w:szCs w:val="24"/>
          </w:rPr>
          <w:t>expresos</w:t>
        </w:r>
        <w:r w:rsidR="00B531F8" w:rsidRPr="009E0758">
          <w:rPr>
            <w:rFonts w:ascii="Arial" w:hAnsi="Arial" w:cs="Arial"/>
            <w:sz w:val="24"/>
            <w:szCs w:val="24"/>
          </w:rPr>
          <w:t xml:space="preserve"> </w:t>
        </w:r>
      </w:ins>
      <w:r w:rsidRPr="009E0758">
        <w:rPr>
          <w:rFonts w:ascii="Arial" w:hAnsi="Arial" w:cs="Arial"/>
          <w:sz w:val="24"/>
          <w:szCs w:val="24"/>
        </w:rPr>
        <w:t xml:space="preserve">de Processing es el </w:t>
      </w:r>
      <w:r w:rsidRPr="00673E7D">
        <w:rPr>
          <w:rFonts w:ascii="Arial" w:hAnsi="Arial" w:cs="Arial"/>
          <w:sz w:val="24"/>
          <w:szCs w:val="24"/>
        </w:rPr>
        <w:t>de actuar como herramienta para que artistas, diseñadores visuales y miembros de otras comunidades ajenos a</w:t>
      </w:r>
      <w:del w:id="463" w:author="Nahuel Defossé" w:date="2017-12-08T18:58:00Z">
        <w:r w:rsidRPr="00673E7D" w:rsidDel="00B531F8">
          <w:rPr>
            <w:rFonts w:ascii="Arial" w:hAnsi="Arial" w:cs="Arial"/>
            <w:sz w:val="24"/>
            <w:szCs w:val="24"/>
          </w:rPr>
          <w:delText>l</w:delText>
        </w:r>
      </w:del>
      <w:r w:rsidRPr="00673E7D">
        <w:rPr>
          <w:rFonts w:ascii="Arial" w:hAnsi="Arial" w:cs="Arial"/>
          <w:sz w:val="24"/>
          <w:szCs w:val="24"/>
        </w:rPr>
        <w:t xml:space="preserve"> </w:t>
      </w:r>
      <w:del w:id="464" w:author="Nahuel Defossé" w:date="2017-12-08T18:58:00Z">
        <w:r w:rsidRPr="00673E7D" w:rsidDel="00B531F8">
          <w:rPr>
            <w:rFonts w:ascii="Arial" w:hAnsi="Arial" w:cs="Arial"/>
            <w:sz w:val="24"/>
            <w:szCs w:val="24"/>
          </w:rPr>
          <w:delText xml:space="preserve">lenguaje de </w:delText>
        </w:r>
      </w:del>
      <w:r w:rsidRPr="00673E7D">
        <w:rPr>
          <w:rFonts w:ascii="Arial" w:hAnsi="Arial" w:cs="Arial"/>
          <w:sz w:val="24"/>
          <w:szCs w:val="24"/>
        </w:rPr>
        <w:t>la programación</w:t>
      </w:r>
      <w:r w:rsidRPr="009E0758">
        <w:rPr>
          <w:rFonts w:ascii="Arial" w:hAnsi="Arial" w:cs="Arial"/>
          <w:sz w:val="24"/>
          <w:szCs w:val="24"/>
        </w:rPr>
        <w:t>, apren</w:t>
      </w:r>
      <w:ins w:id="465" w:author="Nahuel Defossé" w:date="2017-12-08T18:59:00Z">
        <w:r w:rsidR="00B92710">
          <w:rPr>
            <w:rFonts w:ascii="Arial" w:hAnsi="Arial" w:cs="Arial"/>
            <w:sz w:val="24"/>
            <w:szCs w:val="24"/>
          </w:rPr>
          <w:t>da</w:t>
        </w:r>
      </w:ins>
      <w:del w:id="466" w:author="Nahuel Defossé" w:date="2017-12-08T18:59:00Z">
        <w:r w:rsidRPr="009E0758" w:rsidDel="00B92710">
          <w:rPr>
            <w:rFonts w:ascii="Arial" w:hAnsi="Arial" w:cs="Arial"/>
            <w:sz w:val="24"/>
            <w:szCs w:val="24"/>
          </w:rPr>
          <w:delText>diera</w:delText>
        </w:r>
      </w:del>
      <w:r w:rsidRPr="009E0758">
        <w:rPr>
          <w:rFonts w:ascii="Arial" w:hAnsi="Arial" w:cs="Arial"/>
          <w:sz w:val="24"/>
          <w:szCs w:val="24"/>
        </w:rPr>
        <w:t xml:space="preserve">n las </w:t>
      </w:r>
      <w:r w:rsidR="00673E7D">
        <w:rPr>
          <w:rFonts w:ascii="Arial" w:hAnsi="Arial" w:cs="Arial"/>
          <w:sz w:val="24"/>
          <w:szCs w:val="24"/>
        </w:rPr>
        <w:t>b</w:t>
      </w:r>
      <w:r w:rsidRPr="009E0758">
        <w:rPr>
          <w:rFonts w:ascii="Arial" w:hAnsi="Arial" w:cs="Arial"/>
          <w:sz w:val="24"/>
          <w:szCs w:val="24"/>
        </w:rPr>
        <w:t xml:space="preserve">ases de la misma a través de una </w:t>
      </w:r>
      <w:del w:id="467" w:author="Nahuel Defossé" w:date="2017-12-08T18:59:00Z">
        <w:r w:rsidRPr="009E0758" w:rsidDel="00B92710">
          <w:rPr>
            <w:rFonts w:ascii="Arial" w:hAnsi="Arial" w:cs="Arial"/>
            <w:sz w:val="24"/>
            <w:szCs w:val="24"/>
          </w:rPr>
          <w:delText xml:space="preserve">muestra </w:delText>
        </w:r>
      </w:del>
      <w:r w:rsidR="00C96CD5">
        <w:rPr>
          <w:rFonts w:ascii="Arial" w:hAnsi="Arial" w:cs="Arial"/>
          <w:sz w:val="24"/>
          <w:szCs w:val="24"/>
        </w:rPr>
        <w:t>realimentación</w:t>
      </w:r>
      <w:ins w:id="468" w:author="Nahuel Defossé" w:date="2017-12-08T18:59:00Z">
        <w:r w:rsidR="00B92710">
          <w:rPr>
            <w:rFonts w:ascii="Arial" w:hAnsi="Arial" w:cs="Arial"/>
            <w:sz w:val="24"/>
            <w:szCs w:val="24"/>
          </w:rPr>
          <w:t xml:space="preserve"> </w:t>
        </w:r>
      </w:ins>
      <w:r w:rsidRPr="009E0758">
        <w:rPr>
          <w:rFonts w:ascii="Arial" w:hAnsi="Arial" w:cs="Arial"/>
          <w:sz w:val="24"/>
          <w:szCs w:val="24"/>
        </w:rPr>
        <w:t xml:space="preserve">gráfica </w:t>
      </w:r>
      <w:del w:id="469" w:author="Nahuel Defossé" w:date="2017-12-08T18:59:00Z">
        <w:r w:rsidRPr="009E0758" w:rsidDel="00B92710">
          <w:rPr>
            <w:rFonts w:ascii="Arial" w:hAnsi="Arial" w:cs="Arial"/>
            <w:sz w:val="24"/>
            <w:szCs w:val="24"/>
          </w:rPr>
          <w:delText xml:space="preserve">instantánea </w:delText>
        </w:r>
      </w:del>
      <w:ins w:id="470" w:author="Nahuel Defossé" w:date="2017-12-08T18:59:00Z">
        <w:r w:rsidR="00B92710">
          <w:rPr>
            <w:rFonts w:ascii="Arial" w:hAnsi="Arial" w:cs="Arial"/>
            <w:sz w:val="24"/>
            <w:szCs w:val="24"/>
          </w:rPr>
          <w:t xml:space="preserve">inmediata </w:t>
        </w:r>
      </w:ins>
      <w:r w:rsidRPr="009E0758">
        <w:rPr>
          <w:rFonts w:ascii="Arial" w:hAnsi="Arial" w:cs="Arial"/>
          <w:sz w:val="24"/>
          <w:szCs w:val="24"/>
        </w:rPr>
        <w:t xml:space="preserve">y visual </w:t>
      </w:r>
      <w:del w:id="471" w:author="Nahuel Defossé" w:date="2017-12-08T18:59:00Z">
        <w:r w:rsidRPr="009E0758" w:rsidDel="00B92710">
          <w:rPr>
            <w:rFonts w:ascii="Arial" w:hAnsi="Arial" w:cs="Arial"/>
            <w:sz w:val="24"/>
            <w:szCs w:val="24"/>
          </w:rPr>
          <w:delText>de la información</w:delText>
        </w:r>
      </w:del>
      <w:ins w:id="472" w:author="Nahuel Defossé" w:date="2017-12-08T18:59:00Z">
        <w:r w:rsidR="00B92710">
          <w:rPr>
            <w:rFonts w:ascii="Arial" w:hAnsi="Arial" w:cs="Arial"/>
            <w:sz w:val="24"/>
            <w:szCs w:val="24"/>
          </w:rPr>
          <w:t xml:space="preserve">de los resultados obtenidos de su experiencia de </w:t>
        </w:r>
      </w:ins>
      <w:r w:rsidR="00C96CD5">
        <w:rPr>
          <w:rFonts w:ascii="Arial" w:hAnsi="Arial" w:cs="Arial"/>
          <w:sz w:val="24"/>
          <w:szCs w:val="24"/>
        </w:rPr>
        <w:t>programación</w:t>
      </w:r>
      <w:r w:rsidRPr="00673E7D">
        <w:rPr>
          <w:rFonts w:ascii="Arial" w:hAnsi="Arial" w:cs="Arial"/>
          <w:sz w:val="24"/>
          <w:szCs w:val="24"/>
        </w:rPr>
        <w:t>.</w:t>
      </w:r>
    </w:p>
    <w:p w14:paraId="0D412621" w14:textId="2F9DC66A" w:rsidR="009E0758" w:rsidRDefault="009E0758" w:rsidP="009E0758">
      <w:pPr>
        <w:rPr>
          <w:ins w:id="473" w:author="Agustin Schlapp" w:date="2017-12-21T18:45:00Z"/>
          <w:rFonts w:ascii="Arial" w:hAnsi="Arial" w:cs="Arial"/>
          <w:sz w:val="24"/>
          <w:szCs w:val="24"/>
        </w:rPr>
      </w:pPr>
      <w:r w:rsidRPr="009E0758">
        <w:rPr>
          <w:rFonts w:ascii="Arial" w:hAnsi="Arial" w:cs="Arial"/>
          <w:sz w:val="24"/>
          <w:szCs w:val="24"/>
        </w:rPr>
        <w:t xml:space="preserve">El lenguaje de Processing se basa en Java, aunque hace uso de una sintaxis simplificada y de un </w:t>
      </w:r>
      <w:del w:id="474" w:author="Nahuel Defossé" w:date="2017-12-08T19:00:00Z">
        <w:r w:rsidRPr="009E0758" w:rsidDel="00B92710">
          <w:rPr>
            <w:rFonts w:ascii="Arial" w:hAnsi="Arial" w:cs="Arial"/>
            <w:sz w:val="24"/>
            <w:szCs w:val="24"/>
          </w:rPr>
          <w:delText xml:space="preserve">modelo </w:delText>
        </w:r>
      </w:del>
      <w:ins w:id="475" w:author="Nahuel Defossé" w:date="2017-12-08T19:00:00Z">
        <w:r w:rsidR="00B92710">
          <w:rPr>
            <w:rFonts w:ascii="Arial" w:hAnsi="Arial" w:cs="Arial"/>
            <w:sz w:val="24"/>
            <w:szCs w:val="24"/>
          </w:rPr>
          <w:t>una biblioteca sencilla para generación de</w:t>
        </w:r>
      </w:ins>
      <w:del w:id="476" w:author="Nahuel Defossé" w:date="2017-12-08T19:00:00Z">
        <w:r w:rsidRPr="009E0758" w:rsidDel="00B92710">
          <w:rPr>
            <w:rFonts w:ascii="Arial" w:hAnsi="Arial" w:cs="Arial"/>
            <w:sz w:val="24"/>
            <w:szCs w:val="24"/>
          </w:rPr>
          <w:delText>de programación de</w:delText>
        </w:r>
      </w:del>
      <w:r w:rsidRPr="009E0758">
        <w:rPr>
          <w:rFonts w:ascii="Arial" w:hAnsi="Arial" w:cs="Arial"/>
          <w:sz w:val="24"/>
          <w:szCs w:val="24"/>
        </w:rPr>
        <w:t xml:space="preserve"> gráficos.</w:t>
      </w:r>
    </w:p>
    <w:p w14:paraId="6D5A458A" w14:textId="60878C99" w:rsidR="00DE1C24" w:rsidRPr="00C94514" w:rsidRDefault="00DE1C24" w:rsidP="00DE1C24">
      <w:pPr>
        <w:rPr>
          <w:ins w:id="477" w:author="Agustin Schlapp" w:date="2017-12-21T18:45:00Z"/>
          <w:rFonts w:ascii="Arial" w:hAnsi="Arial" w:cs="Arial"/>
          <w:sz w:val="24"/>
          <w:szCs w:val="24"/>
          <w:rPrChange w:id="478" w:author="Agustin Schlapp" w:date="2017-12-21T18:46:00Z">
            <w:rPr>
              <w:ins w:id="479" w:author="Agustin Schlapp" w:date="2017-12-21T18:45:00Z"/>
              <w:highlight w:val="yellow"/>
            </w:rPr>
          </w:rPrChange>
        </w:rPr>
      </w:pPr>
      <w:ins w:id="480" w:author="Agustin Schlapp" w:date="2017-12-21T18:45:00Z">
        <w:r w:rsidRPr="00C94514">
          <w:rPr>
            <w:rFonts w:ascii="Arial" w:hAnsi="Arial" w:cs="Arial"/>
            <w:sz w:val="24"/>
            <w:szCs w:val="24"/>
            <w:rPrChange w:id="481" w:author="Agustin Schlapp" w:date="2017-12-21T18:46:00Z">
              <w:rPr>
                <w:highlight w:val="yellow"/>
              </w:rPr>
            </w:rPrChange>
          </w:rPr>
          <w:t>Por otro lado, Wiring (Basado en Processing) viene con una librería de C/C++ la cual hace operaciones comunes de input/</w:t>
        </w:r>
      </w:ins>
      <w:ins w:id="482" w:author="Agustin Schlapp" w:date="2017-12-21T18:46:00Z">
        <w:r w:rsidR="00C94514" w:rsidRPr="001C33FD">
          <w:rPr>
            <w:rFonts w:ascii="Arial" w:hAnsi="Arial" w:cs="Arial"/>
            <w:sz w:val="24"/>
            <w:szCs w:val="24"/>
          </w:rPr>
          <w:t>output mucho más fácil</w:t>
        </w:r>
      </w:ins>
      <w:ins w:id="483" w:author="Agustin Schlapp" w:date="2017-12-21T18:45:00Z">
        <w:r w:rsidRPr="00C94514">
          <w:rPr>
            <w:rFonts w:ascii="Arial" w:hAnsi="Arial" w:cs="Arial"/>
            <w:sz w:val="24"/>
            <w:szCs w:val="24"/>
            <w:rPrChange w:id="484" w:author="Agustin Schlapp" w:date="2017-12-21T18:46:00Z">
              <w:rPr>
                <w:highlight w:val="yellow"/>
              </w:rPr>
            </w:rPrChange>
          </w:rPr>
          <w:t>. Los programas de Wiring están escritos en C/C++, pese a que sus usuarios sólo necesiten definir dos funciones para hacer un programa ejecutable:</w:t>
        </w:r>
      </w:ins>
    </w:p>
    <w:p w14:paraId="3B2ABA3E" w14:textId="77777777" w:rsidR="00DE1C24" w:rsidRPr="00C94514" w:rsidRDefault="00DE1C24" w:rsidP="00DE1C24">
      <w:pPr>
        <w:rPr>
          <w:ins w:id="485" w:author="Agustin Schlapp" w:date="2017-12-21T18:45:00Z"/>
          <w:rFonts w:ascii="Arial" w:hAnsi="Arial" w:cs="Arial"/>
          <w:sz w:val="24"/>
          <w:szCs w:val="24"/>
          <w:rPrChange w:id="486" w:author="Agustin Schlapp" w:date="2017-12-21T18:46:00Z">
            <w:rPr>
              <w:ins w:id="487" w:author="Agustin Schlapp" w:date="2017-12-21T18:45:00Z"/>
              <w:highlight w:val="yellow"/>
            </w:rPr>
          </w:rPrChange>
        </w:rPr>
      </w:pPr>
      <w:ins w:id="488" w:author="Agustin Schlapp" w:date="2017-12-21T18:45:00Z">
        <w:r w:rsidRPr="00C94514">
          <w:rPr>
            <w:rFonts w:ascii="Arial" w:hAnsi="Arial" w:cs="Arial"/>
            <w:sz w:val="24"/>
            <w:szCs w:val="24"/>
            <w:rPrChange w:id="489" w:author="Agustin Schlapp" w:date="2017-12-21T18:46:00Z">
              <w:rPr>
                <w:highlight w:val="yellow"/>
              </w:rPr>
            </w:rPrChange>
          </w:rPr>
          <w:lastRenderedPageBreak/>
          <w:t>setup() – una función ejecutada sólo una vez en el inicio de un programa la cual puede ser usada para definir los ajustes iniciales de un entorno.</w:t>
        </w:r>
      </w:ins>
    </w:p>
    <w:p w14:paraId="7137A0C8" w14:textId="77777777" w:rsidR="00DE1C24" w:rsidRPr="00C94514" w:rsidRDefault="00DE1C24" w:rsidP="00DE1C24">
      <w:pPr>
        <w:rPr>
          <w:ins w:id="490" w:author="Agustin Schlapp" w:date="2017-12-21T18:45:00Z"/>
          <w:rFonts w:ascii="Arial" w:hAnsi="Arial" w:cs="Arial"/>
          <w:sz w:val="24"/>
          <w:szCs w:val="24"/>
          <w:rPrChange w:id="491" w:author="Agustin Schlapp" w:date="2017-12-21T18:46:00Z">
            <w:rPr>
              <w:ins w:id="492" w:author="Agustin Schlapp" w:date="2017-12-21T18:45:00Z"/>
              <w:highlight w:val="yellow"/>
            </w:rPr>
          </w:rPrChange>
        </w:rPr>
      </w:pPr>
      <w:ins w:id="493" w:author="Agustin Schlapp" w:date="2017-12-21T18:45:00Z">
        <w:r w:rsidRPr="00C94514">
          <w:rPr>
            <w:rFonts w:ascii="Arial" w:hAnsi="Arial" w:cs="Arial"/>
            <w:sz w:val="24"/>
            <w:szCs w:val="24"/>
            <w:rPrChange w:id="494" w:author="Agustin Schlapp" w:date="2017-12-21T18:46:00Z">
              <w:rPr>
                <w:highlight w:val="yellow"/>
              </w:rPr>
            </w:rPrChange>
          </w:rPr>
          <w:t>loop() – una función llamada repetidamente hasta que la placa es apagada.</w:t>
        </w:r>
      </w:ins>
    </w:p>
    <w:p w14:paraId="7E2004B3" w14:textId="4AD5C6B9" w:rsidR="00DE1C24" w:rsidRPr="00C94514" w:rsidRDefault="00DE1C24" w:rsidP="00DE1C24">
      <w:pPr>
        <w:rPr>
          <w:ins w:id="495" w:author="Agustin Schlapp" w:date="2017-12-21T18:45:00Z"/>
          <w:rFonts w:ascii="Arial" w:hAnsi="Arial" w:cs="Arial"/>
          <w:sz w:val="24"/>
          <w:szCs w:val="24"/>
          <w:rPrChange w:id="496" w:author="Agustin Schlapp" w:date="2017-12-21T18:46:00Z">
            <w:rPr>
              <w:ins w:id="497" w:author="Agustin Schlapp" w:date="2017-12-21T18:45:00Z"/>
            </w:rPr>
          </w:rPrChange>
        </w:rPr>
      </w:pPr>
      <w:ins w:id="498" w:author="Agustin Schlapp" w:date="2017-12-21T18:45:00Z">
        <w:r w:rsidRPr="00C94514">
          <w:rPr>
            <w:rFonts w:ascii="Arial" w:hAnsi="Arial" w:cs="Arial"/>
            <w:sz w:val="24"/>
            <w:szCs w:val="24"/>
            <w:rPrChange w:id="499" w:author="Agustin Schlapp" w:date="2017-12-21T18:46:00Z">
              <w:rPr>
                <w:highlight w:val="yellow"/>
              </w:rPr>
            </w:rPrChange>
          </w:rPr>
          <w:t>Como podemos apreciar en la siguiente ilustración (</w:t>
        </w:r>
      </w:ins>
      <w:r w:rsidR="00111E24">
        <w:rPr>
          <w:rFonts w:ascii="Arial" w:hAnsi="Arial" w:cs="Arial"/>
          <w:sz w:val="24"/>
          <w:szCs w:val="24"/>
        </w:rPr>
        <w:fldChar w:fldCharType="begin"/>
      </w:r>
      <w:r w:rsidR="00111E24">
        <w:rPr>
          <w:rFonts w:ascii="Arial" w:hAnsi="Arial" w:cs="Arial"/>
          <w:sz w:val="24"/>
          <w:szCs w:val="24"/>
        </w:rPr>
        <w:instrText xml:space="preserve"> REF _Ref502097107 \h </w:instrText>
      </w:r>
      <w:r w:rsidR="00111E24">
        <w:rPr>
          <w:rFonts w:ascii="Arial" w:hAnsi="Arial" w:cs="Arial"/>
          <w:sz w:val="24"/>
          <w:szCs w:val="24"/>
        </w:rPr>
      </w:r>
      <w:r w:rsidR="00111E24">
        <w:rPr>
          <w:rFonts w:ascii="Arial" w:hAnsi="Arial" w:cs="Arial"/>
          <w:sz w:val="24"/>
          <w:szCs w:val="24"/>
        </w:rPr>
        <w:fldChar w:fldCharType="separate"/>
      </w:r>
      <w:ins w:id="500" w:author="Agustin Schlapp" w:date="2017-12-21T18:50:00Z">
        <w:r w:rsidR="00111E24">
          <w:t xml:space="preserve">Ilustración </w:t>
        </w:r>
      </w:ins>
      <w:r w:rsidR="00111E24">
        <w:rPr>
          <w:noProof/>
        </w:rPr>
        <w:t>10</w:t>
      </w:r>
      <w:ins w:id="501" w:author="Agustin Schlapp" w:date="2017-12-21T18:50:00Z">
        <w:r w:rsidR="00111E24">
          <w:t xml:space="preserve"> - Wiring IDE</w:t>
        </w:r>
      </w:ins>
      <w:r w:rsidR="00111E24">
        <w:rPr>
          <w:rFonts w:ascii="Arial" w:hAnsi="Arial" w:cs="Arial"/>
          <w:sz w:val="24"/>
          <w:szCs w:val="24"/>
        </w:rPr>
        <w:fldChar w:fldCharType="end"/>
      </w:r>
      <w:ins w:id="502" w:author="Agustin Schlapp" w:date="2017-12-21T18:45:00Z">
        <w:r w:rsidRPr="00C94514">
          <w:rPr>
            <w:rFonts w:ascii="Arial" w:hAnsi="Arial" w:cs="Arial"/>
            <w:sz w:val="24"/>
            <w:szCs w:val="24"/>
            <w:rPrChange w:id="503" w:author="Agustin Schlapp" w:date="2017-12-21T18:46:00Z">
              <w:rPr>
                <w:highlight w:val="yellow"/>
              </w:rPr>
            </w:rPrChange>
          </w:rPr>
          <w:t xml:space="preserve">) hacer un blink a un led es muy sencillo dado la abstracción que nos otorga la librería. Un </w:t>
        </w:r>
        <w:r w:rsidRPr="00C94514">
          <w:rPr>
            <w:rFonts w:ascii="Arial" w:hAnsi="Arial" w:cs="Arial"/>
            <w:sz w:val="24"/>
            <w:szCs w:val="24"/>
            <w:rPrChange w:id="504" w:author="Agustin Schlapp" w:date="2017-12-21T18:46:00Z">
              <w:rPr/>
            </w:rPrChange>
          </w:rPr>
          <w:t xml:space="preserve">blink es un parpadeo de un led conectado a la placa. Se lo considera el “hola mundo” de Arduino. </w:t>
        </w:r>
      </w:ins>
    </w:p>
    <w:p w14:paraId="2C38593C" w14:textId="77777777" w:rsidR="00C94514" w:rsidRDefault="00DE1C24">
      <w:pPr>
        <w:pStyle w:val="NormalWeb"/>
        <w:keepNext/>
        <w:shd w:val="clear" w:color="auto" w:fill="FFFFFF"/>
        <w:spacing w:before="120" w:beforeAutospacing="0" w:after="120" w:afterAutospacing="0"/>
        <w:jc w:val="center"/>
        <w:rPr>
          <w:ins w:id="505" w:author="Agustin Schlapp" w:date="2017-12-21T18:50:00Z"/>
        </w:rPr>
        <w:pPrChange w:id="506" w:author="Agustin Schlapp" w:date="2017-12-21T19:52:00Z">
          <w:pPr>
            <w:pStyle w:val="NormalWeb"/>
            <w:keepNext/>
            <w:shd w:val="clear" w:color="auto" w:fill="FFFFFF"/>
            <w:spacing w:before="120" w:beforeAutospacing="0" w:after="120" w:afterAutospacing="0"/>
          </w:pPr>
        </w:pPrChange>
      </w:pPr>
      <w:ins w:id="507" w:author="Agustin Schlapp" w:date="2017-12-21T18:45:00Z">
        <w:r>
          <w:rPr>
            <w:noProof/>
            <w:lang w:val="en-US" w:eastAsia="en-US"/>
          </w:rPr>
          <w:drawing>
            <wp:inline distT="0" distB="0" distL="0" distR="0" wp14:anchorId="0E13A95E" wp14:editId="1A3C604B">
              <wp:extent cx="3381375" cy="2971800"/>
              <wp:effectExtent l="0" t="0" r="9525" b="0"/>
              <wp:docPr id="242" name="Imagen 242" descr="ID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 screensho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81375" cy="2971800"/>
                      </a:xfrm>
                      <a:prstGeom prst="rect">
                        <a:avLst/>
                      </a:prstGeom>
                      <a:noFill/>
                      <a:ln>
                        <a:noFill/>
                      </a:ln>
                    </pic:spPr>
                  </pic:pic>
                </a:graphicData>
              </a:graphic>
            </wp:inline>
          </w:drawing>
        </w:r>
      </w:ins>
    </w:p>
    <w:p w14:paraId="2D614489" w14:textId="5A0C1C18" w:rsidR="00DE1C24" w:rsidRDefault="00C94514">
      <w:pPr>
        <w:pStyle w:val="Descripcin"/>
        <w:jc w:val="center"/>
        <w:rPr>
          <w:ins w:id="508" w:author="Agustin Schlapp" w:date="2017-12-21T18:45:00Z"/>
        </w:rPr>
        <w:pPrChange w:id="509" w:author="Agustin Schlapp" w:date="2017-12-21T19:52:00Z">
          <w:pPr>
            <w:pStyle w:val="NormalWeb"/>
            <w:keepNext/>
            <w:shd w:val="clear" w:color="auto" w:fill="FFFFFF"/>
            <w:spacing w:before="120" w:beforeAutospacing="0" w:after="120" w:afterAutospacing="0"/>
          </w:pPr>
        </w:pPrChange>
      </w:pPr>
      <w:bookmarkStart w:id="510" w:name="_Ref502097107"/>
      <w:bookmarkStart w:id="511" w:name="_Toc504153976"/>
      <w:ins w:id="512" w:author="Agustin Schlapp" w:date="2017-12-21T18:50:00Z">
        <w:r>
          <w:t xml:space="preserve">Ilustración </w:t>
        </w:r>
        <w:r>
          <w:fldChar w:fldCharType="begin"/>
        </w:r>
        <w:r>
          <w:instrText xml:space="preserve"> SEQ Ilustración \* ARABIC </w:instrText>
        </w:r>
      </w:ins>
      <w:r>
        <w:fldChar w:fldCharType="separate"/>
      </w:r>
      <w:r w:rsidR="00C5340B">
        <w:rPr>
          <w:noProof/>
        </w:rPr>
        <w:t>10</w:t>
      </w:r>
      <w:ins w:id="513" w:author="Agustin Schlapp" w:date="2017-12-21T18:50:00Z">
        <w:r>
          <w:fldChar w:fldCharType="end"/>
        </w:r>
        <w:r>
          <w:t xml:space="preserve"> - Wiring IDE</w:t>
        </w:r>
      </w:ins>
      <w:bookmarkEnd w:id="510"/>
      <w:bookmarkEnd w:id="511"/>
    </w:p>
    <w:p w14:paraId="12ED0502" w14:textId="448E9CF9" w:rsidR="00DE1C24" w:rsidRPr="00C94514" w:rsidRDefault="00DE1C24" w:rsidP="00DE1C24">
      <w:pPr>
        <w:rPr>
          <w:ins w:id="514" w:author="Agustin Schlapp" w:date="2017-12-21T18:45:00Z"/>
          <w:rFonts w:ascii="Arial" w:hAnsi="Arial" w:cs="Arial"/>
          <w:sz w:val="24"/>
          <w:szCs w:val="24"/>
          <w:rPrChange w:id="515" w:author="Agustin Schlapp" w:date="2017-12-21T18:46:00Z">
            <w:rPr>
              <w:ins w:id="516" w:author="Agustin Schlapp" w:date="2017-12-21T18:45:00Z"/>
              <w:lang w:eastAsia="en-US"/>
            </w:rPr>
          </w:rPrChange>
        </w:rPr>
      </w:pPr>
      <w:ins w:id="517" w:author="Agustin Schlapp" w:date="2017-12-21T18:45:00Z">
        <w:r w:rsidRPr="00C94514">
          <w:rPr>
            <w:rFonts w:ascii="Arial" w:hAnsi="Arial" w:cs="Arial"/>
            <w:sz w:val="24"/>
            <w:szCs w:val="24"/>
            <w:rPrChange w:id="518" w:author="Agustin Schlapp" w:date="2017-12-21T18:46:00Z">
              <w:rPr>
                <w:highlight w:val="yellow"/>
                <w:lang w:eastAsia="en-US"/>
              </w:rPr>
            </w:rPrChange>
          </w:rPr>
          <w:t>Por otro lado, trabajando con C++ sin librerías quedaría como en la siguiente figura (</w:t>
        </w:r>
      </w:ins>
      <w:r w:rsidR="00111E24">
        <w:rPr>
          <w:rFonts w:ascii="Arial" w:hAnsi="Arial" w:cs="Arial"/>
          <w:sz w:val="24"/>
          <w:szCs w:val="24"/>
        </w:rPr>
        <w:fldChar w:fldCharType="begin"/>
      </w:r>
      <w:r w:rsidR="00111E24">
        <w:rPr>
          <w:rFonts w:ascii="Arial" w:hAnsi="Arial" w:cs="Arial"/>
          <w:sz w:val="24"/>
          <w:szCs w:val="24"/>
        </w:rPr>
        <w:instrText xml:space="preserve"> REF _Ref502097119 \h </w:instrText>
      </w:r>
      <w:r w:rsidR="00111E24">
        <w:rPr>
          <w:rFonts w:ascii="Arial" w:hAnsi="Arial" w:cs="Arial"/>
          <w:sz w:val="24"/>
          <w:szCs w:val="24"/>
        </w:rPr>
      </w:r>
      <w:r w:rsidR="00111E24">
        <w:rPr>
          <w:rFonts w:ascii="Arial" w:hAnsi="Arial" w:cs="Arial"/>
          <w:sz w:val="24"/>
          <w:szCs w:val="24"/>
        </w:rPr>
        <w:fldChar w:fldCharType="separate"/>
      </w:r>
      <w:ins w:id="519" w:author="Agustin Schlapp" w:date="2017-12-21T18:51:00Z">
        <w:r w:rsidR="00111E24">
          <w:t xml:space="preserve">Ilustración </w:t>
        </w:r>
      </w:ins>
      <w:r w:rsidR="00111E24">
        <w:rPr>
          <w:noProof/>
        </w:rPr>
        <w:t>11</w:t>
      </w:r>
      <w:ins w:id="520" w:author="Agustin Schlapp" w:date="2017-12-21T18:51:00Z">
        <w:r w:rsidR="00111E24">
          <w:t xml:space="preserve"> - C++ Blink ejemplo</w:t>
        </w:r>
      </w:ins>
      <w:r w:rsidR="00111E24">
        <w:rPr>
          <w:rFonts w:ascii="Arial" w:hAnsi="Arial" w:cs="Arial"/>
          <w:sz w:val="24"/>
          <w:szCs w:val="24"/>
        </w:rPr>
        <w:fldChar w:fldCharType="end"/>
      </w:r>
      <w:ins w:id="521" w:author="Agustin Schlapp" w:date="2017-12-21T18:45:00Z">
        <w:r w:rsidRPr="00C94514">
          <w:rPr>
            <w:rFonts w:ascii="Arial" w:hAnsi="Arial" w:cs="Arial"/>
            <w:sz w:val="24"/>
            <w:szCs w:val="24"/>
            <w:rPrChange w:id="522" w:author="Agustin Schlapp" w:date="2017-12-21T18:46:00Z">
              <w:rPr>
                <w:highlight w:val="yellow"/>
                <w:lang w:eastAsia="en-US"/>
              </w:rPr>
            </w:rPrChange>
          </w:rPr>
          <w:t>) haciendo el mismo blink, programando directamente con la biblioteca AVR (control de los puertos de entrada y salida) y en C.</w:t>
        </w:r>
      </w:ins>
      <w:ins w:id="523" w:author="Agustin Schlapp" w:date="2017-12-21T18:48:00Z">
        <w:r w:rsidR="00C94514">
          <w:rPr>
            <w:rStyle w:val="Refdenotaalfinal"/>
            <w:rFonts w:ascii="Arial" w:hAnsi="Arial" w:cs="Arial"/>
            <w:sz w:val="24"/>
            <w:szCs w:val="24"/>
          </w:rPr>
          <w:endnoteReference w:id="2"/>
        </w:r>
      </w:ins>
      <w:ins w:id="527" w:author="Agustin Schlapp" w:date="2017-12-21T18:45:00Z">
        <w:r w:rsidRPr="00C94514">
          <w:rPr>
            <w:rFonts w:ascii="Arial" w:hAnsi="Arial" w:cs="Arial"/>
            <w:sz w:val="24"/>
            <w:szCs w:val="24"/>
            <w:rPrChange w:id="528" w:author="Agustin Schlapp" w:date="2017-12-21T18:46:00Z">
              <w:rPr>
                <w:lang w:eastAsia="en-US"/>
              </w:rPr>
            </w:rPrChange>
          </w:rPr>
          <w:t xml:space="preserve"> </w:t>
        </w:r>
      </w:ins>
    </w:p>
    <w:p w14:paraId="689CB86A" w14:textId="77777777" w:rsidR="00C94514" w:rsidRDefault="00DE1C24">
      <w:pPr>
        <w:keepNext/>
        <w:jc w:val="center"/>
        <w:rPr>
          <w:ins w:id="529" w:author="Agustin Schlapp" w:date="2017-12-21T18:51:00Z"/>
        </w:rPr>
        <w:pPrChange w:id="530" w:author="Agustin Schlapp" w:date="2017-12-21T19:52:00Z">
          <w:pPr>
            <w:keepNext/>
          </w:pPr>
        </w:pPrChange>
      </w:pPr>
      <w:ins w:id="531" w:author="Agustin Schlapp" w:date="2017-12-21T18:45:00Z">
        <w:r>
          <w:rPr>
            <w:noProof/>
            <w:lang w:val="en-US" w:eastAsia="en-US"/>
          </w:rPr>
          <w:drawing>
            <wp:inline distT="0" distB="0" distL="0" distR="0" wp14:anchorId="1549890B" wp14:editId="1946E81A">
              <wp:extent cx="3771900" cy="2486025"/>
              <wp:effectExtent l="0" t="0" r="0"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71900" cy="2486025"/>
                      </a:xfrm>
                      <a:prstGeom prst="rect">
                        <a:avLst/>
                      </a:prstGeom>
                      <a:noFill/>
                      <a:ln>
                        <a:noFill/>
                      </a:ln>
                    </pic:spPr>
                  </pic:pic>
                </a:graphicData>
              </a:graphic>
            </wp:inline>
          </w:drawing>
        </w:r>
      </w:ins>
    </w:p>
    <w:p w14:paraId="52D1A63A" w14:textId="682F6F3B" w:rsidR="00DE1C24" w:rsidRPr="00C94514" w:rsidRDefault="00C94514">
      <w:pPr>
        <w:pStyle w:val="Descripcin"/>
        <w:jc w:val="center"/>
        <w:rPr>
          <w:ins w:id="532" w:author="Agustin Schlapp" w:date="2017-12-21T18:45:00Z"/>
          <w:rPrChange w:id="533" w:author="Agustin Schlapp" w:date="2017-12-21T18:51:00Z">
            <w:rPr>
              <w:ins w:id="534" w:author="Agustin Schlapp" w:date="2017-12-21T18:45:00Z"/>
              <w:rFonts w:ascii="Arial" w:hAnsi="Arial" w:cs="Arial"/>
              <w:sz w:val="24"/>
              <w:szCs w:val="24"/>
            </w:rPr>
          </w:rPrChange>
        </w:rPr>
        <w:pPrChange w:id="535" w:author="Agustin Schlapp" w:date="2017-12-21T19:52:00Z">
          <w:pPr/>
        </w:pPrChange>
      </w:pPr>
      <w:bookmarkStart w:id="536" w:name="_Ref502097119"/>
      <w:bookmarkStart w:id="537" w:name="_Toc504153977"/>
      <w:ins w:id="538" w:author="Agustin Schlapp" w:date="2017-12-21T18:51:00Z">
        <w:r>
          <w:t xml:space="preserve">Ilustración </w:t>
        </w:r>
        <w:r>
          <w:fldChar w:fldCharType="begin"/>
        </w:r>
        <w:r>
          <w:instrText xml:space="preserve"> SEQ Ilustración \* ARABIC </w:instrText>
        </w:r>
      </w:ins>
      <w:r>
        <w:fldChar w:fldCharType="separate"/>
      </w:r>
      <w:r w:rsidR="00C5340B">
        <w:rPr>
          <w:noProof/>
        </w:rPr>
        <w:t>11</w:t>
      </w:r>
      <w:ins w:id="539" w:author="Agustin Schlapp" w:date="2017-12-21T18:51:00Z">
        <w:r>
          <w:fldChar w:fldCharType="end"/>
        </w:r>
        <w:r>
          <w:t xml:space="preserve"> - C++ Blink ejemplo</w:t>
        </w:r>
      </w:ins>
      <w:bookmarkEnd w:id="536"/>
      <w:bookmarkEnd w:id="537"/>
    </w:p>
    <w:p w14:paraId="1CE29F30" w14:textId="77777777" w:rsidR="00DE1C24" w:rsidRPr="009E0758" w:rsidRDefault="00DE1C24" w:rsidP="009E0758">
      <w:pPr>
        <w:rPr>
          <w:rFonts w:ascii="Arial" w:hAnsi="Arial" w:cs="Arial"/>
          <w:sz w:val="24"/>
          <w:szCs w:val="24"/>
        </w:rPr>
      </w:pPr>
    </w:p>
    <w:p w14:paraId="1989EFEE" w14:textId="77777777" w:rsidR="00C94514" w:rsidRDefault="00C94514">
      <w:pPr>
        <w:rPr>
          <w:ins w:id="540" w:author="Agustin Schlapp" w:date="2017-12-21T18:51:00Z"/>
          <w:rFonts w:ascii="Arial" w:hAnsi="Arial" w:cs="Arial"/>
          <w:color w:val="666666"/>
          <w:sz w:val="24"/>
          <w:szCs w:val="24"/>
        </w:rPr>
      </w:pPr>
      <w:ins w:id="541" w:author="Agustin Schlapp" w:date="2017-12-21T18:51:00Z">
        <w:r>
          <w:rPr>
            <w:rFonts w:ascii="Arial" w:hAnsi="Arial" w:cs="Arial"/>
            <w:sz w:val="24"/>
            <w:szCs w:val="24"/>
          </w:rPr>
          <w:br w:type="page"/>
        </w:r>
      </w:ins>
    </w:p>
    <w:p w14:paraId="6C7063F0" w14:textId="41D7E3FD" w:rsidR="00B92710" w:rsidRPr="001C33FD" w:rsidDel="00C94514" w:rsidRDefault="001C33FD" w:rsidP="009E0758">
      <w:pPr>
        <w:rPr>
          <w:ins w:id="542" w:author="Nahuel Defossé" w:date="2017-12-08T19:03:00Z"/>
          <w:del w:id="543" w:author="Agustin Schlapp" w:date="2017-12-21T18:47:00Z"/>
          <w:b/>
          <w:sz w:val="32"/>
          <w:szCs w:val="32"/>
          <w:rPrChange w:id="544" w:author="Agustin Schlapp" w:date="2017-12-21T18:54:00Z">
            <w:rPr>
              <w:ins w:id="545" w:author="Nahuel Defossé" w:date="2017-12-08T19:03:00Z"/>
              <w:del w:id="546" w:author="Agustin Schlapp" w:date="2017-12-21T18:47:00Z"/>
              <w:rFonts w:ascii="Arial" w:hAnsi="Arial" w:cs="Arial"/>
              <w:sz w:val="24"/>
              <w:szCs w:val="24"/>
            </w:rPr>
          </w:rPrChange>
        </w:rPr>
      </w:pPr>
      <w:bookmarkStart w:id="547" w:name="_Toc504153897"/>
      <w:ins w:id="548" w:author="Agustin Schlapp" w:date="2017-12-21T18:54:00Z">
        <w:r>
          <w:rPr>
            <w:b/>
            <w:sz w:val="32"/>
            <w:szCs w:val="32"/>
          </w:rPr>
          <w:lastRenderedPageBreak/>
          <w:t>3.3</w:t>
        </w:r>
        <w:bookmarkEnd w:id="547"/>
        <w:r>
          <w:rPr>
            <w:b/>
            <w:sz w:val="32"/>
            <w:szCs w:val="32"/>
          </w:rPr>
          <w:t xml:space="preserve"> </w:t>
        </w:r>
      </w:ins>
      <w:ins w:id="549" w:author="Nahuel Defossé" w:date="2017-12-08T19:00:00Z">
        <w:del w:id="550" w:author="Agustin Schlapp" w:date="2017-12-21T18:47:00Z">
          <w:r w:rsidR="00B92710" w:rsidRPr="001C33FD" w:rsidDel="00C94514">
            <w:rPr>
              <w:b/>
              <w:sz w:val="32"/>
              <w:szCs w:val="32"/>
              <w:rPrChange w:id="551" w:author="Agustin Schlapp" w:date="2017-12-21T18:54:00Z">
                <w:rPr>
                  <w:rFonts w:ascii="Arial" w:hAnsi="Arial" w:cs="Arial"/>
                  <w:sz w:val="24"/>
                  <w:szCs w:val="24"/>
                </w:rPr>
              </w:rPrChange>
            </w:rPr>
            <w:delText xml:space="preserve">Basado en </w:delText>
          </w:r>
        </w:del>
      </w:ins>
      <w:del w:id="552" w:author="Agustin Schlapp" w:date="2017-12-21T18:47:00Z">
        <w:r w:rsidR="009E0758" w:rsidRPr="001C33FD" w:rsidDel="00C94514">
          <w:rPr>
            <w:b/>
            <w:sz w:val="32"/>
            <w:szCs w:val="32"/>
            <w:rPrChange w:id="553" w:author="Agustin Schlapp" w:date="2017-12-21T18:54:00Z">
              <w:rPr>
                <w:rFonts w:ascii="Arial" w:hAnsi="Arial" w:cs="Arial"/>
                <w:sz w:val="24"/>
                <w:szCs w:val="24"/>
              </w:rPr>
            </w:rPrChange>
          </w:rPr>
          <w:delText>Processing dio lugar a otro proyecto,</w:delText>
        </w:r>
      </w:del>
      <w:ins w:id="554" w:author="Nahuel Defossé" w:date="2017-12-08T19:01:00Z">
        <w:del w:id="555" w:author="Agustin Schlapp" w:date="2017-12-21T18:47:00Z">
          <w:r w:rsidR="00B92710" w:rsidRPr="001C33FD" w:rsidDel="00C94514">
            <w:rPr>
              <w:b/>
              <w:sz w:val="32"/>
              <w:szCs w:val="32"/>
              <w:rPrChange w:id="556" w:author="Agustin Schlapp" w:date="2017-12-21T18:54:00Z">
                <w:rPr>
                  <w:rFonts w:ascii="Arial" w:hAnsi="Arial" w:cs="Arial"/>
                  <w:sz w:val="24"/>
                  <w:szCs w:val="24"/>
                </w:rPr>
              </w:rPrChange>
            </w:rPr>
            <w:delText>el proyecto</w:delText>
          </w:r>
        </w:del>
      </w:ins>
      <w:del w:id="557" w:author="Agustin Schlapp" w:date="2017-12-21T18:47:00Z">
        <w:r w:rsidR="009E0758" w:rsidRPr="001C33FD" w:rsidDel="00C94514">
          <w:rPr>
            <w:b/>
            <w:sz w:val="32"/>
            <w:szCs w:val="32"/>
            <w:rPrChange w:id="558" w:author="Agustin Schlapp" w:date="2017-12-21T18:54:00Z">
              <w:rPr>
                <w:rFonts w:ascii="Arial" w:hAnsi="Arial" w:cs="Arial"/>
                <w:sz w:val="24"/>
                <w:szCs w:val="24"/>
              </w:rPr>
            </w:rPrChange>
          </w:rPr>
          <w:delText xml:space="preserve"> Wiring, que </w:delText>
        </w:r>
      </w:del>
      <w:ins w:id="559" w:author="Nahuel Defossé" w:date="2017-12-08T19:01:00Z">
        <w:del w:id="560" w:author="Agustin Schlapp" w:date="2017-12-21T18:47:00Z">
          <w:r w:rsidR="00B92710" w:rsidRPr="001C33FD" w:rsidDel="00C94514">
            <w:rPr>
              <w:b/>
              <w:sz w:val="32"/>
              <w:szCs w:val="32"/>
              <w:rPrChange w:id="561" w:author="Agustin Schlapp" w:date="2017-12-21T18:54:00Z">
                <w:rPr>
                  <w:rFonts w:ascii="Arial" w:hAnsi="Arial" w:cs="Arial"/>
                  <w:sz w:val="24"/>
                  <w:szCs w:val="24"/>
                </w:rPr>
              </w:rPrChange>
            </w:rPr>
            <w:delText>re</w:delText>
          </w:r>
        </w:del>
      </w:ins>
      <w:del w:id="562" w:author="Agustin Schlapp" w:date="2017-12-21T18:47:00Z">
        <w:r w:rsidR="009E0758" w:rsidRPr="001C33FD" w:rsidDel="00C94514">
          <w:rPr>
            <w:b/>
            <w:sz w:val="32"/>
            <w:szCs w:val="32"/>
            <w:rPrChange w:id="563" w:author="Agustin Schlapp" w:date="2017-12-21T18:54:00Z">
              <w:rPr>
                <w:rFonts w:ascii="Arial" w:hAnsi="Arial" w:cs="Arial"/>
                <w:sz w:val="24"/>
                <w:szCs w:val="24"/>
              </w:rPr>
            </w:rPrChange>
          </w:rPr>
          <w:delText xml:space="preserve">utiliza el IDE de Processing con </w:delText>
        </w:r>
      </w:del>
      <w:ins w:id="564" w:author="Nahuel Defossé" w:date="2017-12-08T19:01:00Z">
        <w:del w:id="565" w:author="Agustin Schlapp" w:date="2017-12-21T18:47:00Z">
          <w:r w:rsidR="00B92710" w:rsidRPr="001C33FD" w:rsidDel="00C94514">
            <w:rPr>
              <w:b/>
              <w:sz w:val="32"/>
              <w:szCs w:val="32"/>
              <w:rPrChange w:id="566" w:author="Agustin Schlapp" w:date="2017-12-21T18:54:00Z">
                <w:rPr>
                  <w:rFonts w:ascii="Arial" w:hAnsi="Arial" w:cs="Arial"/>
                  <w:sz w:val="24"/>
                  <w:szCs w:val="24"/>
                </w:rPr>
              </w:rPrChange>
            </w:rPr>
            <w:delText xml:space="preserve">substitiyendo Java </w:delText>
          </w:r>
        </w:del>
      </w:ins>
      <w:del w:id="567" w:author="Agustin Schlapp" w:date="2017-12-21T18:47:00Z">
        <w:r w:rsidR="009E0758" w:rsidRPr="001C33FD" w:rsidDel="00C94514">
          <w:rPr>
            <w:b/>
            <w:sz w:val="32"/>
            <w:szCs w:val="32"/>
            <w:rPrChange w:id="568" w:author="Agustin Schlapp" w:date="2017-12-21T18:54:00Z">
              <w:rPr>
                <w:rFonts w:ascii="Arial" w:hAnsi="Arial" w:cs="Arial"/>
                <w:sz w:val="24"/>
                <w:szCs w:val="24"/>
              </w:rPr>
            </w:rPrChange>
          </w:rPr>
          <w:delText xml:space="preserve">una versión </w:delText>
        </w:r>
        <w:commentRangeStart w:id="569"/>
        <w:r w:rsidR="009E0758" w:rsidRPr="001C33FD" w:rsidDel="00C94514">
          <w:rPr>
            <w:b/>
            <w:sz w:val="32"/>
            <w:szCs w:val="32"/>
            <w:rPrChange w:id="570" w:author="Agustin Schlapp" w:date="2017-12-21T18:54:00Z">
              <w:rPr>
                <w:rFonts w:ascii="Arial" w:hAnsi="Arial" w:cs="Arial"/>
                <w:sz w:val="24"/>
                <w:szCs w:val="24"/>
              </w:rPr>
            </w:rPrChange>
          </w:rPr>
          <w:delText xml:space="preserve">simplificada </w:delText>
        </w:r>
        <w:commentRangeEnd w:id="569"/>
        <w:r w:rsidR="00B92710" w:rsidRPr="001C33FD" w:rsidDel="00C94514">
          <w:rPr>
            <w:b/>
            <w:sz w:val="32"/>
            <w:szCs w:val="32"/>
            <w:rPrChange w:id="571" w:author="Agustin Schlapp" w:date="2017-12-21T18:54:00Z">
              <w:rPr>
                <w:rStyle w:val="Refdecomentario"/>
              </w:rPr>
            </w:rPrChange>
          </w:rPr>
          <w:commentReference w:id="569"/>
        </w:r>
        <w:r w:rsidR="009E0758" w:rsidRPr="001C33FD" w:rsidDel="00C94514">
          <w:rPr>
            <w:b/>
            <w:sz w:val="32"/>
            <w:szCs w:val="32"/>
            <w:rPrChange w:id="572" w:author="Agustin Schlapp" w:date="2017-12-21T18:54:00Z">
              <w:rPr>
                <w:rFonts w:ascii="Arial" w:hAnsi="Arial" w:cs="Arial"/>
                <w:sz w:val="24"/>
                <w:szCs w:val="24"/>
              </w:rPr>
            </w:rPrChange>
          </w:rPr>
          <w:delText xml:space="preserve">del lenguaje C++ como modo de enseñar a artistas cómo programar microcontroladores. En la actualidad hay dos Proyectos independientes de hardware, Wiring y Arduino, utilizando el entorno de Wiring y su lenguaje. </w:delText>
        </w:r>
      </w:del>
    </w:p>
    <w:p w14:paraId="39EB6181" w14:textId="77777777" w:rsidR="00C94514" w:rsidRPr="001C33FD" w:rsidRDefault="00C94514" w:rsidP="00C94514">
      <w:pPr>
        <w:pStyle w:val="Ttulo2"/>
        <w:rPr>
          <w:ins w:id="573" w:author="Agustin Schlapp" w:date="2017-12-21T18:49:00Z"/>
          <w:b/>
          <w:sz w:val="32"/>
          <w:szCs w:val="32"/>
          <w:rPrChange w:id="574" w:author="Agustin Schlapp" w:date="2017-12-21T18:54:00Z">
            <w:rPr>
              <w:ins w:id="575" w:author="Agustin Schlapp" w:date="2017-12-21T18:49:00Z"/>
              <w:b/>
              <w:sz w:val="32"/>
              <w:szCs w:val="32"/>
              <w:highlight w:val="yellow"/>
            </w:rPr>
          </w:rPrChange>
        </w:rPr>
      </w:pPr>
      <w:bookmarkStart w:id="576" w:name="_Toc504153898"/>
      <w:ins w:id="577" w:author="Agustin Schlapp" w:date="2017-12-21T18:49:00Z">
        <w:r w:rsidRPr="001C33FD">
          <w:rPr>
            <w:b/>
            <w:sz w:val="32"/>
            <w:szCs w:val="32"/>
            <w:rPrChange w:id="578" w:author="Agustin Schlapp" w:date="2017-12-21T18:54:00Z">
              <w:rPr>
                <w:b/>
                <w:sz w:val="32"/>
                <w:szCs w:val="32"/>
                <w:highlight w:val="yellow"/>
              </w:rPr>
            </w:rPrChange>
          </w:rPr>
          <w:t>Fritzing</w:t>
        </w:r>
        <w:bookmarkEnd w:id="576"/>
        <w:r w:rsidRPr="001C33FD">
          <w:rPr>
            <w:b/>
            <w:sz w:val="32"/>
            <w:szCs w:val="32"/>
            <w:rPrChange w:id="579" w:author="Agustin Schlapp" w:date="2017-12-21T18:54:00Z">
              <w:rPr>
                <w:b/>
                <w:sz w:val="32"/>
                <w:szCs w:val="32"/>
                <w:highlight w:val="yellow"/>
              </w:rPr>
            </w:rPrChange>
          </w:rPr>
          <w:t xml:space="preserve"> </w:t>
        </w:r>
      </w:ins>
    </w:p>
    <w:p w14:paraId="5B15F5B3" w14:textId="77777777" w:rsidR="00C94514" w:rsidRPr="004F4EFF" w:rsidRDefault="00C94514" w:rsidP="00C94514">
      <w:pPr>
        <w:rPr>
          <w:ins w:id="580" w:author="Agustin Schlapp" w:date="2017-12-21T18:49:00Z"/>
          <w:rFonts w:ascii="Arial" w:hAnsi="Arial" w:cs="Arial"/>
          <w:sz w:val="24"/>
          <w:szCs w:val="24"/>
          <w:highlight w:val="yellow"/>
        </w:rPr>
      </w:pPr>
    </w:p>
    <w:p w14:paraId="747FC70A" w14:textId="325EC635" w:rsidR="00C94514" w:rsidRDefault="00C94514" w:rsidP="00C94514">
      <w:pPr>
        <w:rPr>
          <w:ins w:id="581" w:author="Agustin Schlapp" w:date="2017-12-21T18:51:00Z"/>
          <w:rFonts w:ascii="Arial" w:hAnsi="Arial" w:cs="Arial"/>
          <w:sz w:val="24"/>
          <w:szCs w:val="24"/>
        </w:rPr>
      </w:pPr>
      <w:commentRangeStart w:id="582"/>
      <w:ins w:id="583" w:author="Agustin Schlapp" w:date="2017-12-21T18:49:00Z">
        <w:r w:rsidRPr="00C94514">
          <w:rPr>
            <w:rFonts w:ascii="Arial" w:hAnsi="Arial" w:cs="Arial"/>
            <w:sz w:val="24"/>
            <w:szCs w:val="24"/>
            <w:rPrChange w:id="584" w:author="Agustin Schlapp" w:date="2017-12-21T18:51:00Z">
              <w:rPr>
                <w:rFonts w:ascii="Arial" w:hAnsi="Arial" w:cs="Arial"/>
                <w:sz w:val="24"/>
                <w:szCs w:val="24"/>
                <w:highlight w:val="yellow"/>
              </w:rPr>
            </w:rPrChange>
          </w:rPr>
          <w:t>El entorno Fritzing ayuda a los diseñadores y artistas a documentar sus prototipos interactivos y dar paso en la creación de prototipos físicos al producto real.</w:t>
        </w:r>
        <w:commentRangeEnd w:id="582"/>
        <w:r w:rsidRPr="00C94514">
          <w:rPr>
            <w:rFonts w:ascii="Arial" w:hAnsi="Arial" w:cs="Arial"/>
            <w:sz w:val="24"/>
            <w:szCs w:val="24"/>
            <w:rPrChange w:id="585" w:author="Agustin Schlapp" w:date="2017-12-21T18:51:00Z">
              <w:rPr>
                <w:rStyle w:val="Refdecomentario"/>
                <w:highlight w:val="yellow"/>
              </w:rPr>
            </w:rPrChange>
          </w:rPr>
          <w:commentReference w:id="582"/>
        </w:r>
        <w:r w:rsidRPr="00C94514">
          <w:rPr>
            <w:rFonts w:ascii="Arial" w:hAnsi="Arial" w:cs="Arial"/>
            <w:sz w:val="24"/>
            <w:szCs w:val="24"/>
            <w:rPrChange w:id="586" w:author="Agustin Schlapp" w:date="2017-12-21T18:51:00Z">
              <w:rPr>
                <w:rFonts w:ascii="Arial" w:hAnsi="Arial" w:cs="Arial"/>
                <w:sz w:val="24"/>
                <w:szCs w:val="24"/>
                <w:highlight w:val="yellow"/>
              </w:rPr>
            </w:rPrChange>
          </w:rPr>
          <w:t xml:space="preserve"> Como podemos apreciar en la siguiente ilustración (</w:t>
        </w:r>
      </w:ins>
      <w:r w:rsidR="00111E24">
        <w:rPr>
          <w:rFonts w:ascii="Arial" w:hAnsi="Arial" w:cs="Arial"/>
          <w:sz w:val="24"/>
          <w:szCs w:val="24"/>
        </w:rPr>
        <w:fldChar w:fldCharType="begin"/>
      </w:r>
      <w:r w:rsidR="00111E24">
        <w:rPr>
          <w:rFonts w:ascii="Arial" w:hAnsi="Arial" w:cs="Arial"/>
          <w:sz w:val="24"/>
          <w:szCs w:val="24"/>
        </w:rPr>
        <w:instrText xml:space="preserve"> REF _Ref502097139 \h </w:instrText>
      </w:r>
      <w:r w:rsidR="00111E24">
        <w:rPr>
          <w:rFonts w:ascii="Arial" w:hAnsi="Arial" w:cs="Arial"/>
          <w:sz w:val="24"/>
          <w:szCs w:val="24"/>
        </w:rPr>
      </w:r>
      <w:r w:rsidR="00111E24">
        <w:rPr>
          <w:rFonts w:ascii="Arial" w:hAnsi="Arial" w:cs="Arial"/>
          <w:sz w:val="24"/>
          <w:szCs w:val="24"/>
        </w:rPr>
        <w:fldChar w:fldCharType="separate"/>
      </w:r>
      <w:ins w:id="587" w:author="Agustin Schlapp" w:date="2017-12-21T19:51:00Z">
        <w:r w:rsidR="00111E24">
          <w:t xml:space="preserve">Ilustración </w:t>
        </w:r>
      </w:ins>
      <w:r w:rsidR="00111E24">
        <w:rPr>
          <w:noProof/>
        </w:rPr>
        <w:t>12</w:t>
      </w:r>
      <w:ins w:id="588" w:author="Agustin Schlapp" w:date="2017-12-21T19:51:00Z">
        <w:r w:rsidR="00111E24">
          <w:t xml:space="preserve"> - Entorno Fritzing</w:t>
        </w:r>
      </w:ins>
      <w:r w:rsidR="00111E24">
        <w:rPr>
          <w:rFonts w:ascii="Arial" w:hAnsi="Arial" w:cs="Arial"/>
          <w:sz w:val="24"/>
          <w:szCs w:val="24"/>
        </w:rPr>
        <w:fldChar w:fldCharType="end"/>
      </w:r>
      <w:ins w:id="589" w:author="Agustin Schlapp" w:date="2017-12-21T18:49:00Z">
        <w:r w:rsidRPr="00C94514">
          <w:rPr>
            <w:rFonts w:ascii="Arial" w:hAnsi="Arial" w:cs="Arial"/>
            <w:sz w:val="24"/>
            <w:szCs w:val="24"/>
            <w:rPrChange w:id="590" w:author="Agustin Schlapp" w:date="2017-12-21T18:51:00Z">
              <w:rPr>
                <w:rFonts w:ascii="Arial" w:hAnsi="Arial" w:cs="Arial"/>
                <w:sz w:val="24"/>
                <w:szCs w:val="24"/>
                <w:highlight w:val="yellow"/>
              </w:rPr>
            </w:rPrChange>
          </w:rPr>
          <w:t xml:space="preserve">), permite arrastrar componentes y generar un </w:t>
        </w:r>
        <w:r w:rsidRPr="00C94514">
          <w:rPr>
            <w:rFonts w:ascii="Arial" w:hAnsi="Arial" w:cs="Arial"/>
            <w:sz w:val="24"/>
            <w:szCs w:val="24"/>
            <w:rPrChange w:id="591" w:author="Agustin Schlapp" w:date="2017-12-21T18:51:00Z">
              <w:rPr>
                <w:rFonts w:ascii="Arial" w:hAnsi="Arial" w:cs="Arial"/>
                <w:b/>
                <w:sz w:val="24"/>
                <w:szCs w:val="24"/>
                <w:highlight w:val="yellow"/>
              </w:rPr>
            </w:rPrChange>
          </w:rPr>
          <w:t>sketch</w:t>
        </w:r>
        <w:r w:rsidRPr="00C94514">
          <w:rPr>
            <w:rFonts w:ascii="Arial" w:hAnsi="Arial" w:cs="Arial"/>
            <w:sz w:val="24"/>
            <w:szCs w:val="24"/>
            <w:rPrChange w:id="592" w:author="Agustin Schlapp" w:date="2017-12-21T18:51:00Z">
              <w:rPr>
                <w:rFonts w:ascii="Arial" w:hAnsi="Arial" w:cs="Arial"/>
                <w:sz w:val="24"/>
                <w:szCs w:val="24"/>
                <w:highlight w:val="yellow"/>
              </w:rPr>
            </w:rPrChange>
          </w:rPr>
          <w:t>.</w:t>
        </w:r>
      </w:ins>
    </w:p>
    <w:p w14:paraId="16C47F8A" w14:textId="77777777" w:rsidR="00C94514" w:rsidRDefault="00C94514" w:rsidP="00C94514">
      <w:pPr>
        <w:rPr>
          <w:ins w:id="593" w:author="Agustin Schlapp" w:date="2017-12-21T18:49:00Z"/>
          <w:rFonts w:ascii="Arial" w:hAnsi="Arial" w:cs="Arial"/>
          <w:sz w:val="24"/>
          <w:szCs w:val="24"/>
        </w:rPr>
      </w:pPr>
    </w:p>
    <w:p w14:paraId="6FDC47C4" w14:textId="77777777" w:rsidR="00C10128" w:rsidRDefault="00C94514">
      <w:pPr>
        <w:keepNext/>
        <w:jc w:val="center"/>
        <w:rPr>
          <w:ins w:id="594" w:author="Agustin Schlapp" w:date="2017-12-21T19:51:00Z"/>
        </w:rPr>
        <w:pPrChange w:id="595" w:author="Agustin Schlapp" w:date="2017-12-21T19:52:00Z">
          <w:pPr>
            <w:keepNext/>
          </w:pPr>
        </w:pPrChange>
      </w:pPr>
      <w:ins w:id="596" w:author="Agustin Schlapp" w:date="2017-12-21T18:49:00Z">
        <w:r>
          <w:rPr>
            <w:noProof/>
            <w:lang w:val="en-US" w:eastAsia="en-US"/>
          </w:rPr>
          <w:drawing>
            <wp:inline distT="0" distB="0" distL="0" distR="0" wp14:anchorId="66AA14CE" wp14:editId="5042F287">
              <wp:extent cx="4038600" cy="2753758"/>
              <wp:effectExtent l="0" t="0" r="0" b="8890"/>
              <wp:docPr id="244" name="Imagen 244" descr="http://fritzing.org/static/img/fritzing-preview-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fritzing.org/static/img/fritzing-preview-bb.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40912" cy="2755334"/>
                      </a:xfrm>
                      <a:prstGeom prst="rect">
                        <a:avLst/>
                      </a:prstGeom>
                      <a:noFill/>
                      <a:ln>
                        <a:noFill/>
                      </a:ln>
                    </pic:spPr>
                  </pic:pic>
                </a:graphicData>
              </a:graphic>
            </wp:inline>
          </w:drawing>
        </w:r>
      </w:ins>
    </w:p>
    <w:p w14:paraId="6503C3DD" w14:textId="043CC510" w:rsidR="00C94514" w:rsidRDefault="00C10128">
      <w:pPr>
        <w:pStyle w:val="Descripcin"/>
        <w:jc w:val="center"/>
        <w:rPr>
          <w:ins w:id="597" w:author="Agustin Schlapp" w:date="2017-12-21T18:49:00Z"/>
        </w:rPr>
        <w:pPrChange w:id="598" w:author="Agustin Schlapp" w:date="2017-12-21T19:52:00Z">
          <w:pPr>
            <w:keepNext/>
          </w:pPr>
        </w:pPrChange>
      </w:pPr>
      <w:bookmarkStart w:id="599" w:name="_Ref502097139"/>
      <w:bookmarkStart w:id="600" w:name="_Toc504153978"/>
      <w:ins w:id="601" w:author="Agustin Schlapp" w:date="2017-12-21T19:51:00Z">
        <w:r>
          <w:t xml:space="preserve">Ilustración </w:t>
        </w:r>
        <w:r>
          <w:fldChar w:fldCharType="begin"/>
        </w:r>
        <w:r>
          <w:instrText xml:space="preserve"> SEQ Ilustración \* ARABIC </w:instrText>
        </w:r>
      </w:ins>
      <w:r>
        <w:fldChar w:fldCharType="separate"/>
      </w:r>
      <w:r w:rsidR="00C5340B">
        <w:rPr>
          <w:noProof/>
        </w:rPr>
        <w:t>12</w:t>
      </w:r>
      <w:ins w:id="602" w:author="Agustin Schlapp" w:date="2017-12-21T19:51:00Z">
        <w:r>
          <w:fldChar w:fldCharType="end"/>
        </w:r>
        <w:r>
          <w:t xml:space="preserve"> - Entorno Fritzing</w:t>
        </w:r>
      </w:ins>
      <w:bookmarkEnd w:id="599"/>
      <w:bookmarkEnd w:id="600"/>
    </w:p>
    <w:p w14:paraId="3788CAAB" w14:textId="6D4D7266" w:rsidR="00B92710" w:rsidDel="00C94514" w:rsidRDefault="00B92710" w:rsidP="009E0758">
      <w:pPr>
        <w:rPr>
          <w:ins w:id="603" w:author="Nahuel Defossé" w:date="2017-12-08T19:03:00Z"/>
          <w:del w:id="604" w:author="Agustin Schlapp" w:date="2017-12-21T18:49:00Z"/>
          <w:rFonts w:ascii="Arial" w:hAnsi="Arial" w:cs="Arial"/>
          <w:sz w:val="24"/>
          <w:szCs w:val="24"/>
        </w:rPr>
      </w:pPr>
      <w:ins w:id="605" w:author="Nahuel Defossé" w:date="2017-12-08T19:03:00Z">
        <w:del w:id="606" w:author="Agustin Schlapp" w:date="2017-12-21T18:49:00Z">
          <w:r w:rsidDel="00C94514">
            <w:rPr>
              <w:rFonts w:ascii="Arial" w:hAnsi="Arial" w:cs="Arial"/>
              <w:sz w:val="24"/>
              <w:szCs w:val="24"/>
            </w:rPr>
            <w:delText>PONER EJEMPLOS DE PROCESSING Y WIRING</w:delText>
          </w:r>
        </w:del>
      </w:ins>
    </w:p>
    <w:p w14:paraId="17606F6C" w14:textId="7972887F" w:rsidR="009E0758" w:rsidRPr="009E0758" w:rsidDel="00C94514" w:rsidRDefault="009E0758" w:rsidP="009E0758">
      <w:pPr>
        <w:rPr>
          <w:del w:id="607" w:author="Agustin Schlapp" w:date="2017-12-21T18:49:00Z"/>
          <w:rFonts w:ascii="Arial" w:hAnsi="Arial" w:cs="Arial"/>
          <w:sz w:val="24"/>
          <w:szCs w:val="24"/>
        </w:rPr>
      </w:pPr>
      <w:commentRangeStart w:id="608"/>
      <w:del w:id="609" w:author="Agustin Schlapp" w:date="2017-12-21T18:49:00Z">
        <w:r w:rsidRPr="009E0758" w:rsidDel="00C94514">
          <w:rPr>
            <w:rFonts w:ascii="Arial" w:hAnsi="Arial" w:cs="Arial"/>
            <w:sz w:val="24"/>
            <w:szCs w:val="24"/>
          </w:rPr>
          <w:delText>El entorno Fritzing de software es otro del mismo tipo, que ayuda a los diseñadores y artistas a documentar sus prototipos interactivos y dar paso en la creación de prototipos físicos al producto real.</w:delText>
        </w:r>
        <w:commentRangeEnd w:id="608"/>
        <w:r w:rsidR="00B92710" w:rsidDel="00C94514">
          <w:rPr>
            <w:rStyle w:val="Refdecomentario"/>
          </w:rPr>
          <w:commentReference w:id="608"/>
        </w:r>
      </w:del>
    </w:p>
    <w:p w14:paraId="699F34E2" w14:textId="03C18729" w:rsidR="009E0758" w:rsidRDefault="00E36D15" w:rsidP="009E0758">
      <w:pPr>
        <w:pStyle w:val="Ttulo2"/>
        <w:rPr>
          <w:b/>
          <w:sz w:val="32"/>
          <w:szCs w:val="32"/>
        </w:rPr>
      </w:pPr>
      <w:bookmarkStart w:id="610" w:name="_Toc504153899"/>
      <w:r>
        <w:rPr>
          <w:b/>
          <w:sz w:val="32"/>
          <w:szCs w:val="32"/>
        </w:rPr>
        <w:t>3.</w:t>
      </w:r>
      <w:ins w:id="611" w:author="Agustin Schlapp" w:date="2017-12-21T18:55:00Z">
        <w:r w:rsidR="00CD51D7">
          <w:rPr>
            <w:b/>
            <w:sz w:val="32"/>
            <w:szCs w:val="32"/>
          </w:rPr>
          <w:t>4</w:t>
        </w:r>
      </w:ins>
      <w:del w:id="612" w:author="Agustin Schlapp" w:date="2017-12-21T18:55:00Z">
        <w:r w:rsidDel="00CD51D7">
          <w:rPr>
            <w:b/>
            <w:sz w:val="32"/>
            <w:szCs w:val="32"/>
          </w:rPr>
          <w:delText>3</w:delText>
        </w:r>
      </w:del>
      <w:r>
        <w:rPr>
          <w:b/>
          <w:sz w:val="32"/>
          <w:szCs w:val="32"/>
        </w:rPr>
        <w:t xml:space="preserve"> </w:t>
      </w:r>
      <w:r w:rsidR="009E0758" w:rsidRPr="009E0758">
        <w:rPr>
          <w:b/>
          <w:sz w:val="32"/>
          <w:szCs w:val="32"/>
        </w:rPr>
        <w:t>¿Qué es Wiring?</w:t>
      </w:r>
      <w:bookmarkEnd w:id="610"/>
    </w:p>
    <w:p w14:paraId="1BBCBA37" w14:textId="77777777" w:rsidR="009E0758" w:rsidRPr="009E0758" w:rsidRDefault="009E0758" w:rsidP="009E0758"/>
    <w:p w14:paraId="324089FA" w14:textId="77777777" w:rsidR="009E0758" w:rsidRPr="009E0758" w:rsidRDefault="009E0758" w:rsidP="009E0758">
      <w:pPr>
        <w:rPr>
          <w:rFonts w:ascii="Arial" w:hAnsi="Arial" w:cs="Arial"/>
          <w:sz w:val="24"/>
          <w:szCs w:val="24"/>
        </w:rPr>
      </w:pPr>
      <w:r w:rsidRPr="009E0758">
        <w:rPr>
          <w:rFonts w:ascii="Arial" w:hAnsi="Arial" w:cs="Arial"/>
          <w:sz w:val="24"/>
          <w:szCs w:val="24"/>
        </w:rPr>
        <w:t>Wiring es una plataforma de prototipado electrónico de fuente abierta compuesta de un lenguaje de programación, un entorno de desarrollo integrado (IDE), y un microcontrolador. </w:t>
      </w:r>
    </w:p>
    <w:p w14:paraId="70FA05EC" w14:textId="77777777" w:rsidR="009E0758" w:rsidRPr="009E0758" w:rsidRDefault="009E0758" w:rsidP="009E0758">
      <w:pPr>
        <w:rPr>
          <w:rFonts w:ascii="Arial" w:hAnsi="Arial" w:cs="Arial"/>
          <w:sz w:val="24"/>
          <w:szCs w:val="24"/>
        </w:rPr>
      </w:pPr>
      <w:r w:rsidRPr="009E0758">
        <w:rPr>
          <w:rFonts w:ascii="Arial" w:hAnsi="Arial" w:cs="Arial"/>
          <w:sz w:val="24"/>
          <w:szCs w:val="24"/>
        </w:rPr>
        <w:t xml:space="preserve">Esta plataforma permite escribir software para controlar dispositivos conectados a la tarjeta electrónica para crear toda clase de objetos interactivos, espacios o experiencias físicas que sienten y responden al mundo físico. </w:t>
      </w:r>
    </w:p>
    <w:p w14:paraId="42C2213A" w14:textId="77777777" w:rsidR="009E0758" w:rsidRPr="009E0758" w:rsidDel="00CD51D7" w:rsidRDefault="009E0758" w:rsidP="009E0758">
      <w:pPr>
        <w:rPr>
          <w:del w:id="613" w:author="Agustin Schlapp" w:date="2017-12-21T18:55:00Z"/>
          <w:rFonts w:ascii="Arial" w:hAnsi="Arial" w:cs="Arial"/>
          <w:sz w:val="24"/>
          <w:szCs w:val="24"/>
        </w:rPr>
      </w:pPr>
      <w:r w:rsidRPr="009E0758">
        <w:rPr>
          <w:rFonts w:ascii="Arial" w:hAnsi="Arial" w:cs="Arial"/>
          <w:sz w:val="24"/>
          <w:szCs w:val="24"/>
        </w:rPr>
        <w:t>Este proceso se llama</w:t>
      </w:r>
      <w:r w:rsidRPr="001C33FD">
        <w:rPr>
          <w:rFonts w:ascii="Arial" w:hAnsi="Arial" w:cs="Arial"/>
          <w:i/>
          <w:sz w:val="24"/>
          <w:szCs w:val="24"/>
          <w:rPrChange w:id="614" w:author="Agustin Schlapp" w:date="2017-12-21T18:54:00Z">
            <w:rPr>
              <w:rFonts w:ascii="Arial" w:hAnsi="Arial" w:cs="Arial"/>
              <w:sz w:val="24"/>
              <w:szCs w:val="24"/>
            </w:rPr>
          </w:rPrChange>
        </w:rPr>
        <w:t xml:space="preserve"> </w:t>
      </w:r>
      <w:commentRangeStart w:id="615"/>
      <w:r w:rsidRPr="001C33FD">
        <w:rPr>
          <w:rFonts w:ascii="Arial" w:hAnsi="Arial" w:cs="Arial"/>
          <w:i/>
          <w:sz w:val="24"/>
          <w:szCs w:val="24"/>
          <w:rPrChange w:id="616" w:author="Agustin Schlapp" w:date="2017-12-21T18:54:00Z">
            <w:rPr>
              <w:rFonts w:ascii="Arial" w:hAnsi="Arial" w:cs="Arial"/>
              <w:sz w:val="24"/>
              <w:szCs w:val="24"/>
            </w:rPr>
          </w:rPrChange>
        </w:rPr>
        <w:t>sketching</w:t>
      </w:r>
      <w:r w:rsidRPr="009E0758">
        <w:rPr>
          <w:rFonts w:ascii="Arial" w:hAnsi="Arial" w:cs="Arial"/>
          <w:sz w:val="24"/>
          <w:szCs w:val="24"/>
        </w:rPr>
        <w:t xml:space="preserve"> </w:t>
      </w:r>
      <w:commentRangeEnd w:id="615"/>
      <w:r w:rsidR="00B92710">
        <w:rPr>
          <w:rStyle w:val="Refdecomentario"/>
        </w:rPr>
        <w:commentReference w:id="615"/>
      </w:r>
      <w:r w:rsidRPr="009E0758">
        <w:rPr>
          <w:rFonts w:ascii="Arial" w:hAnsi="Arial" w:cs="Arial"/>
          <w:sz w:val="24"/>
          <w:szCs w:val="24"/>
        </w:rPr>
        <w:t>con hardware; se explora una gran cantidad de ideas de forma muy rápida, se seleccionan las más interesantes, se afinan y producen prototipos en un proceso iterativo.</w:t>
      </w:r>
    </w:p>
    <w:p w14:paraId="2C817687" w14:textId="77777777" w:rsidR="009E0758" w:rsidRDefault="009E0758" w:rsidP="009E0758">
      <w:pPr>
        <w:rPr>
          <w:rFonts w:ascii="Helvetica" w:hAnsi="Helvetica" w:cs="Helvetica"/>
          <w:b/>
          <w:bCs/>
          <w:color w:val="444444"/>
          <w:sz w:val="21"/>
          <w:szCs w:val="21"/>
          <w:bdr w:val="none" w:sz="0" w:space="0" w:color="auto" w:frame="1"/>
          <w:shd w:val="clear" w:color="auto" w:fill="FFFFFF"/>
        </w:rPr>
      </w:pPr>
    </w:p>
    <w:p w14:paraId="7DACE551" w14:textId="264F6612" w:rsidR="009E0758" w:rsidRDefault="00E36D15" w:rsidP="009E0758">
      <w:pPr>
        <w:pStyle w:val="Ttulo2"/>
        <w:rPr>
          <w:b/>
          <w:sz w:val="32"/>
          <w:szCs w:val="32"/>
        </w:rPr>
      </w:pPr>
      <w:bookmarkStart w:id="617" w:name="_Toc504153900"/>
      <w:r>
        <w:rPr>
          <w:b/>
          <w:sz w:val="32"/>
          <w:szCs w:val="32"/>
        </w:rPr>
        <w:t>3.</w:t>
      </w:r>
      <w:ins w:id="618" w:author="Agustin Schlapp" w:date="2017-12-21T18:55:00Z">
        <w:r w:rsidR="00CD51D7">
          <w:rPr>
            <w:b/>
            <w:sz w:val="32"/>
            <w:szCs w:val="32"/>
          </w:rPr>
          <w:t>5</w:t>
        </w:r>
      </w:ins>
      <w:del w:id="619" w:author="Agustin Schlapp" w:date="2017-12-21T18:55:00Z">
        <w:r w:rsidDel="00CD51D7">
          <w:rPr>
            <w:b/>
            <w:sz w:val="32"/>
            <w:szCs w:val="32"/>
          </w:rPr>
          <w:delText>4</w:delText>
        </w:r>
      </w:del>
      <w:r>
        <w:rPr>
          <w:b/>
          <w:sz w:val="32"/>
          <w:szCs w:val="32"/>
        </w:rPr>
        <w:t xml:space="preserve"> </w:t>
      </w:r>
      <w:r w:rsidR="009E0758" w:rsidRPr="009E0758">
        <w:rPr>
          <w:b/>
          <w:sz w:val="32"/>
          <w:szCs w:val="32"/>
        </w:rPr>
        <w:t>Entonces Arduino es…</w:t>
      </w:r>
      <w:bookmarkEnd w:id="617"/>
    </w:p>
    <w:p w14:paraId="6CE6512E" w14:textId="77777777" w:rsidR="009E0758" w:rsidRPr="009E0758" w:rsidRDefault="009E0758" w:rsidP="009E0758"/>
    <w:p w14:paraId="5AC53C2F" w14:textId="77777777" w:rsidR="009E0758" w:rsidRPr="009E0758" w:rsidRDefault="009E0758" w:rsidP="00673E7D">
      <w:pPr>
        <w:pStyle w:val="Prrafodelista"/>
        <w:numPr>
          <w:ilvl w:val="0"/>
          <w:numId w:val="8"/>
        </w:numPr>
        <w:jc w:val="both"/>
        <w:rPr>
          <w:rFonts w:ascii="Arial" w:hAnsi="Arial" w:cs="Arial"/>
          <w:sz w:val="24"/>
          <w:szCs w:val="24"/>
        </w:rPr>
      </w:pPr>
      <w:r w:rsidRPr="009E0758">
        <w:rPr>
          <w:rFonts w:ascii="Arial" w:hAnsi="Arial" w:cs="Arial"/>
          <w:sz w:val="24"/>
          <w:szCs w:val="24"/>
        </w:rPr>
        <w:t>Una plataforma de hardware libre, basada en una placa con un microcontrolador y un entorno de desarrollo, diseñada para facilitar el uso de la electrónica en proyectos multidisciplinares.</w:t>
      </w:r>
    </w:p>
    <w:p w14:paraId="5BA2B542" w14:textId="77777777" w:rsidR="009E0758" w:rsidRPr="009E0758" w:rsidRDefault="009E0758" w:rsidP="00673E7D">
      <w:pPr>
        <w:pStyle w:val="Prrafodelista"/>
        <w:numPr>
          <w:ilvl w:val="0"/>
          <w:numId w:val="8"/>
        </w:numPr>
        <w:jc w:val="both"/>
        <w:rPr>
          <w:rFonts w:ascii="Arial" w:hAnsi="Arial" w:cs="Arial"/>
          <w:sz w:val="24"/>
          <w:szCs w:val="24"/>
        </w:rPr>
      </w:pPr>
      <w:r w:rsidRPr="009E0758">
        <w:rPr>
          <w:rFonts w:ascii="Arial" w:hAnsi="Arial" w:cs="Arial"/>
          <w:sz w:val="24"/>
          <w:szCs w:val="24"/>
        </w:rPr>
        <w:t xml:space="preserve">Una plataforma de hardware abierto que facilita la programación de un microcontrolador. Los microcontroladores nos rodean en nuestra vida diaria, usan los sensores para escuchar el mundo físico y los actuadores para interactuar con el </w:t>
      </w:r>
      <w:r w:rsidR="00673E7D">
        <w:rPr>
          <w:rFonts w:ascii="Arial" w:hAnsi="Arial" w:cs="Arial"/>
          <w:sz w:val="24"/>
          <w:szCs w:val="24"/>
        </w:rPr>
        <w:t>mismo</w:t>
      </w:r>
      <w:r w:rsidRPr="009E0758">
        <w:rPr>
          <w:rFonts w:ascii="Arial" w:hAnsi="Arial" w:cs="Arial"/>
          <w:sz w:val="24"/>
          <w:szCs w:val="24"/>
        </w:rPr>
        <w:t>. Los microcontroladores leen sobre los sensores y escriben sobre los actuadores.</w:t>
      </w:r>
    </w:p>
    <w:p w14:paraId="0C108B2F" w14:textId="77777777" w:rsidR="009E0758" w:rsidRPr="00125435" w:rsidRDefault="009E0758" w:rsidP="009E0758">
      <w:pPr>
        <w:pStyle w:val="Prrafodelista"/>
      </w:pPr>
    </w:p>
    <w:p w14:paraId="71B83442" w14:textId="6346B37D" w:rsidR="009E0758" w:rsidRPr="009E0758" w:rsidRDefault="00E36D15" w:rsidP="009E0758">
      <w:pPr>
        <w:pStyle w:val="Ttulo2"/>
        <w:rPr>
          <w:b/>
          <w:sz w:val="32"/>
          <w:szCs w:val="32"/>
        </w:rPr>
      </w:pPr>
      <w:bookmarkStart w:id="620" w:name="_Toc504153901"/>
      <w:r>
        <w:rPr>
          <w:b/>
          <w:sz w:val="32"/>
          <w:szCs w:val="32"/>
        </w:rPr>
        <w:lastRenderedPageBreak/>
        <w:t>3.</w:t>
      </w:r>
      <w:ins w:id="621" w:author="Agustin Schlapp" w:date="2017-12-21T18:56:00Z">
        <w:r w:rsidR="00CD51D7">
          <w:rPr>
            <w:b/>
            <w:sz w:val="32"/>
            <w:szCs w:val="32"/>
          </w:rPr>
          <w:t>6</w:t>
        </w:r>
      </w:ins>
      <w:del w:id="622" w:author="Agustin Schlapp" w:date="2017-12-21T18:56:00Z">
        <w:r w:rsidDel="00CD51D7">
          <w:rPr>
            <w:b/>
            <w:sz w:val="32"/>
            <w:szCs w:val="32"/>
          </w:rPr>
          <w:delText>4</w:delText>
        </w:r>
      </w:del>
      <w:r>
        <w:rPr>
          <w:b/>
          <w:sz w:val="32"/>
          <w:szCs w:val="32"/>
        </w:rPr>
        <w:t xml:space="preserve"> </w:t>
      </w:r>
      <w:del w:id="623" w:author="Nahuel Defossé" w:date="2017-12-08T19:05:00Z">
        <w:r w:rsidR="009E0758" w:rsidRPr="009E0758" w:rsidDel="00B92710">
          <w:rPr>
            <w:b/>
            <w:sz w:val="32"/>
            <w:szCs w:val="32"/>
          </w:rPr>
          <w:delText xml:space="preserve">Hardware </w:delText>
        </w:r>
      </w:del>
      <w:ins w:id="624" w:author="Nahuel Defossé" w:date="2017-12-08T19:05:00Z">
        <w:r w:rsidR="00B92710">
          <w:rPr>
            <w:b/>
            <w:sz w:val="32"/>
            <w:szCs w:val="32"/>
          </w:rPr>
          <w:t>Plataforma</w:t>
        </w:r>
        <w:r w:rsidR="00B92710" w:rsidRPr="009E0758">
          <w:rPr>
            <w:b/>
            <w:sz w:val="32"/>
            <w:szCs w:val="32"/>
          </w:rPr>
          <w:t xml:space="preserve"> </w:t>
        </w:r>
      </w:ins>
      <w:r w:rsidR="009E0758" w:rsidRPr="009E0758">
        <w:rPr>
          <w:b/>
          <w:sz w:val="32"/>
          <w:szCs w:val="32"/>
        </w:rPr>
        <w:t>Arduino</w:t>
      </w:r>
      <w:bookmarkEnd w:id="620"/>
    </w:p>
    <w:p w14:paraId="42B9ABEE" w14:textId="69819739" w:rsidR="009E0758" w:rsidRPr="00CD10E8" w:rsidRDefault="009E0758" w:rsidP="009E0758"/>
    <w:p w14:paraId="6805AF49" w14:textId="62403F97" w:rsidR="00D14530" w:rsidRDefault="009E0758" w:rsidP="00177CE1">
      <w:pPr>
        <w:rPr>
          <w:ins w:id="625" w:author="Agustin Schlapp" w:date="2017-12-21T18:55:00Z"/>
          <w:rFonts w:ascii="Arial" w:hAnsi="Arial" w:cs="Arial"/>
          <w:sz w:val="24"/>
          <w:szCs w:val="24"/>
        </w:rPr>
      </w:pPr>
      <w:del w:id="626" w:author="Nahuel Defossé" w:date="2017-12-08T19:05:00Z">
        <w:r w:rsidRPr="009E0758" w:rsidDel="00B92710">
          <w:rPr>
            <w:rFonts w:ascii="Arial" w:hAnsi="Arial" w:cs="Arial"/>
            <w:sz w:val="24"/>
            <w:szCs w:val="24"/>
          </w:rPr>
          <w:delText>El hardware </w:delText>
        </w:r>
      </w:del>
      <w:ins w:id="627" w:author="Nahuel Defossé" w:date="2017-12-08T19:05:00Z">
        <w:r w:rsidR="00B92710">
          <w:rPr>
            <w:rFonts w:ascii="Arial" w:hAnsi="Arial" w:cs="Arial"/>
            <w:sz w:val="24"/>
            <w:szCs w:val="24"/>
          </w:rPr>
          <w:t xml:space="preserve">La plataforma </w:t>
        </w:r>
      </w:ins>
      <w:r w:rsidRPr="009E0758">
        <w:rPr>
          <w:rFonts w:ascii="Arial" w:hAnsi="Arial" w:cs="Arial"/>
          <w:sz w:val="24"/>
          <w:szCs w:val="24"/>
        </w:rPr>
        <w:t>consiste en una placa de circuito impreso con un microcontrolador, usualmente Atmel AVR, puertos digitales y analógicos de entrada/salida los cuales pueden conectarse a placas de expansión (</w:t>
      </w:r>
      <w:commentRangeStart w:id="628"/>
      <w:r w:rsidRPr="00177CE1">
        <w:rPr>
          <w:rFonts w:ascii="Arial" w:hAnsi="Arial" w:cs="Arial"/>
          <w:i/>
          <w:sz w:val="24"/>
          <w:szCs w:val="24"/>
          <w:rPrChange w:id="629" w:author="Agustin Schlapp" w:date="2017-12-21T18:54:00Z">
            <w:rPr>
              <w:rFonts w:ascii="Arial" w:hAnsi="Arial" w:cs="Arial"/>
              <w:b/>
              <w:sz w:val="24"/>
              <w:szCs w:val="24"/>
            </w:rPr>
          </w:rPrChange>
        </w:rPr>
        <w:t>shields</w:t>
      </w:r>
      <w:commentRangeEnd w:id="628"/>
      <w:r w:rsidR="00B92710" w:rsidRPr="00177CE1">
        <w:rPr>
          <w:rStyle w:val="Refdecomentario"/>
          <w:i/>
          <w:rPrChange w:id="630" w:author="Agustin Schlapp" w:date="2017-12-21T18:54:00Z">
            <w:rPr>
              <w:rStyle w:val="Refdecomentario"/>
            </w:rPr>
          </w:rPrChange>
        </w:rPr>
        <w:commentReference w:id="628"/>
      </w:r>
      <w:r w:rsidRPr="009E0758">
        <w:rPr>
          <w:rFonts w:ascii="Arial" w:hAnsi="Arial" w:cs="Arial"/>
          <w:sz w:val="24"/>
          <w:szCs w:val="24"/>
        </w:rPr>
        <w:t xml:space="preserve">), que amplían las características de funcionamiento de la placa Arduino. Asimismo, posee un puerto de conexión USB desde donde se puede alimentar la placa y establecer comunicación con el </w:t>
      </w:r>
      <w:commentRangeStart w:id="631"/>
      <w:r w:rsidRPr="009E0758">
        <w:rPr>
          <w:rFonts w:ascii="Arial" w:hAnsi="Arial" w:cs="Arial"/>
          <w:sz w:val="24"/>
          <w:szCs w:val="24"/>
        </w:rPr>
        <w:t>computador</w:t>
      </w:r>
      <w:commentRangeEnd w:id="631"/>
      <w:r w:rsidR="00B92710">
        <w:rPr>
          <w:rStyle w:val="Refdecomentario"/>
        </w:rPr>
        <w:commentReference w:id="631"/>
      </w:r>
      <w:r w:rsidRPr="009E0758">
        <w:rPr>
          <w:rFonts w:ascii="Arial" w:hAnsi="Arial" w:cs="Arial"/>
          <w:sz w:val="24"/>
          <w:szCs w:val="24"/>
        </w:rPr>
        <w:t>.</w:t>
      </w:r>
    </w:p>
    <w:p w14:paraId="54E15D9F" w14:textId="77777777" w:rsidR="00177CE1" w:rsidRPr="00177CE1" w:rsidRDefault="00177CE1" w:rsidP="00177CE1">
      <w:pPr>
        <w:rPr>
          <w:ins w:id="632" w:author="Agustin Schlapp" w:date="2017-12-21T18:55:00Z"/>
          <w:rFonts w:ascii="Arial" w:hAnsi="Arial" w:cs="Arial"/>
          <w:sz w:val="24"/>
          <w:szCs w:val="24"/>
          <w:rPrChange w:id="633" w:author="Agustin Schlapp" w:date="2017-12-21T18:55:00Z">
            <w:rPr>
              <w:ins w:id="634" w:author="Agustin Schlapp" w:date="2017-12-21T18:55:00Z"/>
              <w:highlight w:val="yellow"/>
            </w:rPr>
          </w:rPrChange>
        </w:rPr>
      </w:pPr>
      <w:ins w:id="635" w:author="Agustin Schlapp" w:date="2017-12-21T18:55:00Z">
        <w:r w:rsidRPr="00177CE1">
          <w:rPr>
            <w:rFonts w:ascii="Arial" w:hAnsi="Arial" w:cs="Arial"/>
            <w:sz w:val="24"/>
            <w:szCs w:val="24"/>
            <w:rPrChange w:id="636" w:author="Agustin Schlapp" w:date="2017-12-21T18:55:00Z">
              <w:rPr>
                <w:highlight w:val="yellow"/>
              </w:rPr>
            </w:rPrChange>
          </w:rPr>
          <w:t>Los puertos serie que cuentan las distintas plataformas Arduino presentan puertos de serie como UART. La UART (universally asynchronous receiver/transmitter) es una unidad que incorporan ciertos procesadores, encargada de realizar la conversión de los datos a una secuencia de bits y transmitirlos o recibirlos a una velocidad determinada.</w:t>
        </w:r>
      </w:ins>
    </w:p>
    <w:p w14:paraId="64D17A7F" w14:textId="77777777" w:rsidR="00177CE1" w:rsidRPr="00177CE1" w:rsidRDefault="00177CE1" w:rsidP="00177CE1">
      <w:pPr>
        <w:rPr>
          <w:ins w:id="637" w:author="Agustin Schlapp" w:date="2017-12-21T18:55:00Z"/>
          <w:rFonts w:ascii="Arial" w:hAnsi="Arial" w:cs="Arial"/>
          <w:sz w:val="24"/>
          <w:szCs w:val="24"/>
          <w:rPrChange w:id="638" w:author="Agustin Schlapp" w:date="2017-12-21T18:55:00Z">
            <w:rPr>
              <w:ins w:id="639" w:author="Agustin Schlapp" w:date="2017-12-21T18:55:00Z"/>
              <w:highlight w:val="yellow"/>
            </w:rPr>
          </w:rPrChange>
        </w:rPr>
      </w:pPr>
      <w:ins w:id="640" w:author="Agustin Schlapp" w:date="2017-12-21T18:55:00Z">
        <w:r w:rsidRPr="00177CE1">
          <w:rPr>
            <w:rFonts w:ascii="Arial" w:hAnsi="Arial" w:cs="Arial"/>
            <w:sz w:val="24"/>
            <w:szCs w:val="24"/>
            <w:rPrChange w:id="641" w:author="Agustin Schlapp" w:date="2017-12-21T18:55:00Z">
              <w:rPr>
                <w:highlight w:val="yellow"/>
              </w:rPr>
            </w:rPrChange>
          </w:rPr>
          <w:t>Por otro lado, tambi</w:t>
        </w:r>
        <w:r w:rsidRPr="00177CE1">
          <w:rPr>
            <w:rFonts w:ascii="Arial" w:hAnsi="Arial" w:cs="Arial" w:hint="eastAsia"/>
            <w:sz w:val="24"/>
            <w:szCs w:val="24"/>
            <w:rPrChange w:id="642" w:author="Agustin Schlapp" w:date="2017-12-21T18:55:00Z">
              <w:rPr>
                <w:rFonts w:hint="eastAsia"/>
                <w:highlight w:val="yellow"/>
              </w:rPr>
            </w:rPrChange>
          </w:rPr>
          <w:t>é</w:t>
        </w:r>
        <w:r w:rsidRPr="00177CE1">
          <w:rPr>
            <w:rFonts w:ascii="Arial" w:hAnsi="Arial" w:cs="Arial"/>
            <w:sz w:val="24"/>
            <w:szCs w:val="24"/>
            <w:rPrChange w:id="643" w:author="Agustin Schlapp" w:date="2017-12-21T18:55:00Z">
              <w:rPr>
                <w:highlight w:val="yellow"/>
              </w:rPr>
            </w:rPrChange>
          </w:rPr>
          <w:t>n posee un nivel TTL</w:t>
        </w:r>
        <w:r w:rsidRPr="00177CE1">
          <w:rPr>
            <w:rFonts w:ascii="Arial" w:hAnsi="Arial" w:cs="Arial" w:hint="eastAsia"/>
            <w:sz w:val="24"/>
            <w:szCs w:val="24"/>
            <w:rPrChange w:id="644" w:author="Agustin Schlapp" w:date="2017-12-21T18:55:00Z">
              <w:rPr>
                <w:rFonts w:hint="eastAsia"/>
                <w:highlight w:val="yellow"/>
              </w:rPr>
            </w:rPrChange>
          </w:rPr>
          <w:t> </w:t>
        </w:r>
        <w:r w:rsidRPr="00177CE1">
          <w:rPr>
            <w:rFonts w:ascii="Arial" w:hAnsi="Arial" w:cs="Arial"/>
            <w:sz w:val="24"/>
            <w:szCs w:val="24"/>
            <w:rPrChange w:id="645" w:author="Agustin Schlapp" w:date="2017-12-21T18:55:00Z">
              <w:rPr>
                <w:highlight w:val="yellow"/>
              </w:rPr>
            </w:rPrChange>
          </w:rPr>
          <w:t>(transistor-transistor logic). Esto significa que la comunicación se realiza mediante variaciones en la señal entre 0V y Vcc (donde Vcc suele ser 3.3V o 5V). Por el contrario, otros sistemas de transmisión emplean variaciones de voltaje de -Vcc a +Vcc (por ejemplo, los puertos RS-232 típicamente varían entre -13V a 13V).</w:t>
        </w:r>
      </w:ins>
    </w:p>
    <w:p w14:paraId="53553CE4" w14:textId="23412FA4" w:rsidR="00177CE1" w:rsidRPr="00177CE1" w:rsidRDefault="00177CE1" w:rsidP="00177CE1">
      <w:pPr>
        <w:rPr>
          <w:ins w:id="646" w:author="Agustin Schlapp" w:date="2017-12-21T18:55:00Z"/>
          <w:rFonts w:ascii="Arial" w:hAnsi="Arial" w:cs="Arial"/>
          <w:sz w:val="24"/>
          <w:szCs w:val="24"/>
          <w:rPrChange w:id="647" w:author="Agustin Schlapp" w:date="2017-12-21T18:55:00Z">
            <w:rPr>
              <w:ins w:id="648" w:author="Agustin Schlapp" w:date="2017-12-21T18:55:00Z"/>
            </w:rPr>
          </w:rPrChange>
        </w:rPr>
      </w:pPr>
      <w:ins w:id="649" w:author="Agustin Schlapp" w:date="2017-12-21T18:55:00Z">
        <w:r w:rsidRPr="00177CE1">
          <w:rPr>
            <w:rFonts w:ascii="Arial" w:hAnsi="Arial" w:cs="Arial"/>
            <w:sz w:val="24"/>
            <w:szCs w:val="24"/>
            <w:rPrChange w:id="650" w:author="Agustin Schlapp" w:date="2017-12-21T18:55:00Z">
              <w:rPr>
                <w:highlight w:val="yellow"/>
              </w:rPr>
            </w:rPrChange>
          </w:rPr>
          <w:t>Como podemos observar en la siguiente ilustración (</w:t>
        </w:r>
      </w:ins>
      <w:r w:rsidR="00111E24">
        <w:rPr>
          <w:rFonts w:ascii="Arial" w:hAnsi="Arial" w:cs="Arial"/>
          <w:sz w:val="24"/>
          <w:szCs w:val="24"/>
        </w:rPr>
        <w:fldChar w:fldCharType="begin"/>
      </w:r>
      <w:r w:rsidR="00111E24">
        <w:rPr>
          <w:rFonts w:ascii="Arial" w:hAnsi="Arial" w:cs="Arial"/>
          <w:sz w:val="24"/>
          <w:szCs w:val="24"/>
        </w:rPr>
        <w:instrText xml:space="preserve"> REF _Ref502097155 \h </w:instrText>
      </w:r>
      <w:r w:rsidR="00111E24">
        <w:rPr>
          <w:rFonts w:ascii="Arial" w:hAnsi="Arial" w:cs="Arial"/>
          <w:sz w:val="24"/>
          <w:szCs w:val="24"/>
        </w:rPr>
      </w:r>
      <w:r w:rsidR="00111E24">
        <w:rPr>
          <w:rFonts w:ascii="Arial" w:hAnsi="Arial" w:cs="Arial"/>
          <w:sz w:val="24"/>
          <w:szCs w:val="24"/>
        </w:rPr>
        <w:fldChar w:fldCharType="separate"/>
      </w:r>
      <w:ins w:id="651" w:author="Agustin Schlapp" w:date="2017-12-21T18:57:00Z">
        <w:r w:rsidR="00111E24">
          <w:t xml:space="preserve">Ilustración </w:t>
        </w:r>
      </w:ins>
      <w:r w:rsidR="00111E24">
        <w:rPr>
          <w:noProof/>
        </w:rPr>
        <w:t>13</w:t>
      </w:r>
      <w:ins w:id="652" w:author="Agustin Schlapp" w:date="2017-12-21T18:57:00Z">
        <w:r w:rsidR="00111E24">
          <w:t xml:space="preserve"> - Ejemplo serie</w:t>
        </w:r>
      </w:ins>
      <w:r w:rsidR="00111E24">
        <w:rPr>
          <w:rFonts w:ascii="Arial" w:hAnsi="Arial" w:cs="Arial"/>
          <w:sz w:val="24"/>
          <w:szCs w:val="24"/>
        </w:rPr>
        <w:fldChar w:fldCharType="end"/>
      </w:r>
      <w:ins w:id="653" w:author="Agustin Schlapp" w:date="2017-12-21T18:55:00Z">
        <w:r w:rsidRPr="00177CE1">
          <w:rPr>
            <w:rFonts w:ascii="Arial" w:hAnsi="Arial" w:cs="Arial"/>
            <w:sz w:val="24"/>
            <w:szCs w:val="24"/>
            <w:rPrChange w:id="654" w:author="Agustin Schlapp" w:date="2017-12-21T18:55:00Z">
              <w:rPr>
                <w:highlight w:val="yellow"/>
              </w:rPr>
            </w:rPrChange>
          </w:rPr>
          <w:t>), se realiza una comunicación serie a (9600 bps) imprimiendo un contador. La zona marcada con rojo, es un botón que al presionarlo nos permite acceder a la terminal y ver el flujo serie seteando el clock correspondiente.</w:t>
        </w:r>
        <w:r w:rsidRPr="00177CE1">
          <w:rPr>
            <w:rFonts w:ascii="Arial" w:hAnsi="Arial" w:cs="Arial"/>
            <w:sz w:val="24"/>
            <w:szCs w:val="24"/>
            <w:rPrChange w:id="655" w:author="Agustin Schlapp" w:date="2017-12-21T18:55:00Z">
              <w:rPr/>
            </w:rPrChange>
          </w:rPr>
          <w:t xml:space="preserve"> </w:t>
        </w:r>
      </w:ins>
    </w:p>
    <w:p w14:paraId="55D461D1" w14:textId="77777777" w:rsidR="00177CE1" w:rsidRDefault="00177CE1">
      <w:pPr>
        <w:rPr>
          <w:rFonts w:ascii="Arial" w:hAnsi="Arial" w:cs="Arial"/>
          <w:sz w:val="24"/>
          <w:szCs w:val="24"/>
        </w:rPr>
      </w:pPr>
    </w:p>
    <w:p w14:paraId="760F0424" w14:textId="77777777" w:rsidR="00035FC5" w:rsidRDefault="00035FC5">
      <w:pPr>
        <w:keepNext/>
        <w:jc w:val="center"/>
        <w:rPr>
          <w:ins w:id="656" w:author="Agustin Schlapp" w:date="2017-12-21T18:57:00Z"/>
        </w:rPr>
        <w:pPrChange w:id="657" w:author="Agustin Schlapp" w:date="2017-12-21T18:57:00Z">
          <w:pPr>
            <w:jc w:val="center"/>
          </w:pPr>
        </w:pPrChange>
      </w:pPr>
      <w:ins w:id="658" w:author="Agustin Schlapp" w:date="2017-12-21T18:56:00Z">
        <w:r>
          <w:rPr>
            <w:noProof/>
            <w:lang w:val="en-US" w:eastAsia="en-US"/>
          </w:rPr>
          <w:drawing>
            <wp:inline distT="0" distB="0" distL="0" distR="0" wp14:anchorId="28D1397A" wp14:editId="335F1104">
              <wp:extent cx="3635375" cy="4362450"/>
              <wp:effectExtent l="0" t="0" r="3175" b="0"/>
              <wp:docPr id="246" name="Imagen 246" descr="arduino-serial-monito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duino-serial-monitor-ID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38053" cy="4365664"/>
                      </a:xfrm>
                      <a:prstGeom prst="rect">
                        <a:avLst/>
                      </a:prstGeom>
                      <a:noFill/>
                      <a:ln>
                        <a:noFill/>
                      </a:ln>
                    </pic:spPr>
                  </pic:pic>
                </a:graphicData>
              </a:graphic>
            </wp:inline>
          </w:drawing>
        </w:r>
      </w:ins>
    </w:p>
    <w:p w14:paraId="391EDF5A" w14:textId="0922EB20" w:rsidR="00035FC5" w:rsidRDefault="00035FC5">
      <w:pPr>
        <w:pStyle w:val="Descripcin"/>
        <w:jc w:val="center"/>
        <w:rPr>
          <w:ins w:id="659" w:author="Agustin Schlapp" w:date="2017-12-21T18:57:00Z"/>
        </w:rPr>
        <w:pPrChange w:id="660" w:author="Agustin Schlapp" w:date="2017-12-21T18:57:00Z">
          <w:pPr>
            <w:pStyle w:val="Descripcin"/>
          </w:pPr>
        </w:pPrChange>
      </w:pPr>
      <w:bookmarkStart w:id="661" w:name="_Ref502097155"/>
      <w:bookmarkStart w:id="662" w:name="_Toc504153979"/>
      <w:ins w:id="663" w:author="Agustin Schlapp" w:date="2017-12-21T18:57:00Z">
        <w:r>
          <w:t xml:space="preserve">Ilustración </w:t>
        </w:r>
        <w:r>
          <w:fldChar w:fldCharType="begin"/>
        </w:r>
        <w:r>
          <w:instrText xml:space="preserve"> SEQ Ilustración \* ARABIC </w:instrText>
        </w:r>
      </w:ins>
      <w:r>
        <w:fldChar w:fldCharType="separate"/>
      </w:r>
      <w:r w:rsidR="00C5340B">
        <w:rPr>
          <w:noProof/>
        </w:rPr>
        <w:t>13</w:t>
      </w:r>
      <w:ins w:id="664" w:author="Agustin Schlapp" w:date="2017-12-21T18:57:00Z">
        <w:r>
          <w:fldChar w:fldCharType="end"/>
        </w:r>
        <w:r>
          <w:t xml:space="preserve"> - Ejemplo serie</w:t>
        </w:r>
        <w:bookmarkEnd w:id="661"/>
        <w:bookmarkEnd w:id="662"/>
      </w:ins>
    </w:p>
    <w:p w14:paraId="3D227DF4" w14:textId="52EB9ABE" w:rsidR="00D14530" w:rsidRPr="00F6534F" w:rsidDel="00F6534F" w:rsidRDefault="00D14530">
      <w:pPr>
        <w:pStyle w:val="Ttulo2"/>
        <w:rPr>
          <w:del w:id="665" w:author="Agustin Schlapp" w:date="2017-12-21T18:58:00Z"/>
          <w:b/>
          <w:sz w:val="32"/>
          <w:szCs w:val="32"/>
          <w:rPrChange w:id="666" w:author="Agustin Schlapp" w:date="2017-12-21T18:58:00Z">
            <w:rPr>
              <w:del w:id="667" w:author="Agustin Schlapp" w:date="2017-12-21T18:58:00Z"/>
              <w:rFonts w:ascii="Arial" w:hAnsi="Arial" w:cs="Arial"/>
              <w:sz w:val="24"/>
              <w:szCs w:val="24"/>
            </w:rPr>
          </w:rPrChange>
        </w:rPr>
        <w:pPrChange w:id="668" w:author="Agustin Schlapp" w:date="2017-12-21T18:58:00Z">
          <w:pPr/>
        </w:pPrChange>
      </w:pPr>
      <w:del w:id="669" w:author="Agustin Schlapp" w:date="2017-12-21T18:57:00Z">
        <w:r w:rsidRPr="00F6534F" w:rsidDel="00F6534F">
          <w:rPr>
            <w:b/>
            <w:sz w:val="32"/>
            <w:szCs w:val="32"/>
            <w:rPrChange w:id="670" w:author="Agustin Schlapp" w:date="2017-12-21T18:58:00Z">
              <w:rPr>
                <w:rFonts w:ascii="Arial" w:hAnsi="Arial" w:cs="Arial"/>
                <w:sz w:val="24"/>
                <w:szCs w:val="24"/>
              </w:rPr>
            </w:rPrChange>
          </w:rPr>
          <w:lastRenderedPageBreak/>
          <w:br w:type="page"/>
        </w:r>
      </w:del>
    </w:p>
    <w:p w14:paraId="6F46CBD6" w14:textId="650F15D2" w:rsidR="009E0758" w:rsidRPr="00F6534F" w:rsidRDefault="00E36D15">
      <w:pPr>
        <w:pStyle w:val="Ttulo2"/>
        <w:rPr>
          <w:b/>
          <w:sz w:val="32"/>
          <w:szCs w:val="32"/>
          <w:rPrChange w:id="671" w:author="Agustin Schlapp" w:date="2017-12-21T18:58:00Z">
            <w:rPr/>
          </w:rPrChange>
        </w:rPr>
      </w:pPr>
      <w:bookmarkStart w:id="672" w:name="_Toc504153902"/>
      <w:r w:rsidRPr="00F6534F">
        <w:rPr>
          <w:b/>
          <w:sz w:val="32"/>
          <w:szCs w:val="32"/>
          <w:rPrChange w:id="673" w:author="Agustin Schlapp" w:date="2017-12-21T18:58:00Z">
            <w:rPr/>
          </w:rPrChange>
        </w:rPr>
        <w:t>3.</w:t>
      </w:r>
      <w:ins w:id="674" w:author="Agustin Schlapp" w:date="2017-12-21T18:56:00Z">
        <w:r w:rsidR="00CD51D7" w:rsidRPr="00F6534F">
          <w:rPr>
            <w:b/>
            <w:sz w:val="32"/>
            <w:szCs w:val="32"/>
            <w:rPrChange w:id="675" w:author="Agustin Schlapp" w:date="2017-12-21T18:58:00Z">
              <w:rPr/>
            </w:rPrChange>
          </w:rPr>
          <w:t>7</w:t>
        </w:r>
      </w:ins>
      <w:del w:id="676" w:author="Agustin Schlapp" w:date="2017-12-21T18:56:00Z">
        <w:r w:rsidRPr="00F6534F" w:rsidDel="00CD51D7">
          <w:rPr>
            <w:b/>
            <w:sz w:val="32"/>
            <w:szCs w:val="32"/>
            <w:rPrChange w:id="677" w:author="Agustin Schlapp" w:date="2017-12-21T18:58:00Z">
              <w:rPr/>
            </w:rPrChange>
          </w:rPr>
          <w:delText>5</w:delText>
        </w:r>
      </w:del>
      <w:r w:rsidRPr="00F6534F">
        <w:rPr>
          <w:b/>
          <w:sz w:val="32"/>
          <w:szCs w:val="32"/>
          <w:rPrChange w:id="678" w:author="Agustin Schlapp" w:date="2017-12-21T18:58:00Z">
            <w:rPr/>
          </w:rPrChange>
        </w:rPr>
        <w:t xml:space="preserve"> </w:t>
      </w:r>
      <w:r w:rsidR="009E0758" w:rsidRPr="00F6534F">
        <w:rPr>
          <w:b/>
          <w:sz w:val="32"/>
          <w:szCs w:val="32"/>
          <w:rPrChange w:id="679" w:author="Agustin Schlapp" w:date="2017-12-21T18:58:00Z">
            <w:rPr/>
          </w:rPrChange>
        </w:rPr>
        <w:t>Distintas plataformas para Arduino</w:t>
      </w:r>
      <w:bookmarkEnd w:id="672"/>
    </w:p>
    <w:p w14:paraId="0A06B48D" w14:textId="77777777" w:rsidR="009E0758" w:rsidRDefault="009E0758" w:rsidP="009E0758"/>
    <w:p w14:paraId="6BDC5CFC" w14:textId="77777777" w:rsidR="00F6534F" w:rsidRDefault="00D14530">
      <w:pPr>
        <w:keepNext/>
        <w:rPr>
          <w:ins w:id="680" w:author="Agustin Schlapp" w:date="2017-12-21T19:07:00Z"/>
        </w:rPr>
        <w:pPrChange w:id="681" w:author="Agustin Schlapp" w:date="2017-12-21T19:07:00Z">
          <w:pPr/>
        </w:pPrChange>
      </w:pPr>
      <w:r>
        <w:rPr>
          <w:noProof/>
          <w:lang w:val="en-US" w:eastAsia="en-US"/>
        </w:rPr>
        <w:drawing>
          <wp:inline distT="0" distB="0" distL="0" distR="0" wp14:anchorId="4EB2D70C" wp14:editId="611C967A">
            <wp:extent cx="4332401" cy="429466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2039" t="18112" r="23937"/>
                    <a:stretch/>
                  </pic:blipFill>
                  <pic:spPr bwMode="auto">
                    <a:xfrm>
                      <a:off x="0" y="0"/>
                      <a:ext cx="4344680" cy="4306837"/>
                    </a:xfrm>
                    <a:prstGeom prst="rect">
                      <a:avLst/>
                    </a:prstGeom>
                    <a:ln>
                      <a:noFill/>
                    </a:ln>
                    <a:extLst>
                      <a:ext uri="{53640926-AAD7-44D8-BBD7-CCE9431645EC}">
                        <a14:shadowObscured xmlns:a14="http://schemas.microsoft.com/office/drawing/2010/main"/>
                      </a:ext>
                    </a:extLst>
                  </pic:spPr>
                </pic:pic>
              </a:graphicData>
            </a:graphic>
          </wp:inline>
        </w:drawing>
      </w:r>
    </w:p>
    <w:p w14:paraId="3E49369A" w14:textId="4D9778C8" w:rsidR="00D14530" w:rsidRDefault="00F6534F">
      <w:pPr>
        <w:pStyle w:val="Descripcin"/>
        <w:jc w:val="center"/>
        <w:pPrChange w:id="682" w:author="Agustin Schlapp" w:date="2017-12-21T19:07:00Z">
          <w:pPr/>
        </w:pPrChange>
      </w:pPr>
      <w:bookmarkStart w:id="683" w:name="_Ref502097174"/>
      <w:bookmarkStart w:id="684" w:name="_Toc504153980"/>
      <w:ins w:id="685" w:author="Agustin Schlapp" w:date="2017-12-21T19:07:00Z">
        <w:r>
          <w:t xml:space="preserve">Ilustración </w:t>
        </w:r>
        <w:r>
          <w:fldChar w:fldCharType="begin"/>
        </w:r>
        <w:r>
          <w:instrText xml:space="preserve"> SEQ Ilustración \* ARABIC </w:instrText>
        </w:r>
      </w:ins>
      <w:r>
        <w:fldChar w:fldCharType="separate"/>
      </w:r>
      <w:r w:rsidR="00C5340B">
        <w:rPr>
          <w:noProof/>
        </w:rPr>
        <w:t>14</w:t>
      </w:r>
      <w:ins w:id="686" w:author="Agustin Schlapp" w:date="2017-12-21T19:07:00Z">
        <w:r>
          <w:fldChar w:fldCharType="end"/>
        </w:r>
        <w:r>
          <w:t xml:space="preserve"> - Niveles de entrada a la plataforma Arduino</w:t>
        </w:r>
      </w:ins>
      <w:bookmarkEnd w:id="683"/>
      <w:bookmarkEnd w:id="684"/>
    </w:p>
    <w:p w14:paraId="19C08053" w14:textId="78ABEBC3" w:rsidR="009E0758" w:rsidDel="00F6534F" w:rsidRDefault="00E36D15" w:rsidP="009E0758">
      <w:pPr>
        <w:pStyle w:val="Ttulo2"/>
        <w:rPr>
          <w:del w:id="687" w:author="Agustin Schlapp" w:date="2017-12-21T19:05:00Z"/>
          <w:b/>
          <w:sz w:val="32"/>
          <w:szCs w:val="32"/>
        </w:rPr>
      </w:pPr>
      <w:del w:id="688" w:author="Agustin Schlapp" w:date="2017-12-21T19:05:00Z">
        <w:r w:rsidDel="00F6534F">
          <w:rPr>
            <w:b/>
            <w:sz w:val="32"/>
            <w:szCs w:val="32"/>
          </w:rPr>
          <w:delText xml:space="preserve">3.6 </w:delText>
        </w:r>
        <w:commentRangeStart w:id="689"/>
        <w:r w:rsidR="009E0758" w:rsidRPr="009E0758" w:rsidDel="00F6534F">
          <w:rPr>
            <w:b/>
            <w:sz w:val="32"/>
            <w:szCs w:val="32"/>
          </w:rPr>
          <w:delText xml:space="preserve">Universo </w:delText>
        </w:r>
        <w:commentRangeEnd w:id="689"/>
        <w:r w:rsidR="002319DD" w:rsidDel="00F6534F">
          <w:rPr>
            <w:rStyle w:val="Refdecomentario"/>
            <w:color w:val="000000"/>
          </w:rPr>
          <w:commentReference w:id="689"/>
        </w:r>
        <w:r w:rsidR="009E0758" w:rsidRPr="009E0758" w:rsidDel="00F6534F">
          <w:rPr>
            <w:b/>
            <w:sz w:val="32"/>
            <w:szCs w:val="32"/>
          </w:rPr>
          <w:delText>Arduino</w:delText>
        </w:r>
      </w:del>
    </w:p>
    <w:p w14:paraId="0907A37B" w14:textId="719EE1B6" w:rsidR="009E0758" w:rsidRPr="009E0758" w:rsidDel="00F6534F" w:rsidRDefault="009E0758" w:rsidP="009E0758">
      <w:pPr>
        <w:rPr>
          <w:del w:id="690" w:author="Agustin Schlapp" w:date="2017-12-21T19:05:00Z"/>
        </w:rPr>
      </w:pPr>
    </w:p>
    <w:p w14:paraId="0517696C" w14:textId="53DD73D4" w:rsidR="009E0758" w:rsidRPr="00E36D15" w:rsidDel="00F6534F" w:rsidRDefault="00E36D15" w:rsidP="00E36D15">
      <w:pPr>
        <w:pStyle w:val="Ttulo3"/>
        <w:rPr>
          <w:del w:id="691" w:author="Agustin Schlapp" w:date="2017-12-21T19:05:00Z"/>
          <w:b w:val="0"/>
          <w:sz w:val="28"/>
          <w:szCs w:val="28"/>
        </w:rPr>
      </w:pPr>
      <w:commentRangeStart w:id="692"/>
      <w:del w:id="693" w:author="Agustin Schlapp" w:date="2017-12-21T19:05:00Z">
        <w:r w:rsidDel="00F6534F">
          <w:rPr>
            <w:b w:val="0"/>
            <w:sz w:val="28"/>
            <w:szCs w:val="28"/>
          </w:rPr>
          <w:delText xml:space="preserve">3.6.1 </w:delText>
        </w:r>
        <w:r w:rsidR="009E0758" w:rsidRPr="00E36D15" w:rsidDel="00F6534F">
          <w:rPr>
            <w:b w:val="0"/>
            <w:sz w:val="28"/>
            <w:szCs w:val="28"/>
          </w:rPr>
          <w:delText>Placas</w:delText>
        </w:r>
      </w:del>
    </w:p>
    <w:p w14:paraId="6E340F80" w14:textId="1E5D530D" w:rsidR="009E0758" w:rsidRPr="009E0758" w:rsidDel="00F6534F" w:rsidRDefault="009E0758" w:rsidP="009E0758">
      <w:pPr>
        <w:shd w:val="clear" w:color="auto" w:fill="FFFFFF"/>
        <w:spacing w:after="24"/>
        <w:ind w:left="709"/>
        <w:rPr>
          <w:del w:id="694" w:author="Agustin Schlapp" w:date="2017-12-21T19:05:00Z"/>
          <w:rFonts w:ascii="Arial" w:hAnsi="Arial" w:cs="Arial"/>
          <w:color w:val="222222"/>
          <w:sz w:val="24"/>
          <w:szCs w:val="24"/>
        </w:rPr>
      </w:pPr>
      <w:del w:id="695" w:author="Agustin Schlapp" w:date="2017-12-21T19:05:00Z">
        <w:r w:rsidRPr="009E0758" w:rsidDel="00F6534F">
          <w:rPr>
            <w:rFonts w:ascii="Arial" w:hAnsi="Arial" w:cs="Arial"/>
            <w:color w:val="222222"/>
            <w:sz w:val="24"/>
            <w:szCs w:val="24"/>
          </w:rPr>
          <w:delText>Arduino Galileo,Arduino Uno, Arduino Leonardo, Arduino Due, Arduino Yún, Arduino Tre (En Desarrollo), Arduino Zero, Arduino Micro, Arduino Esplora, Arduino Mega ADK, Arduino Ethernet, Arduino Mega 2560, Arduino Robot, Arduino Mini, Arduino Nano, LilyPad Arduino Simple, LilyPad Arduino SimpleSnap, LilyPad Arduino, LilyPad Arduino USB, Arduino Pro Mini, Arduino Fio, Arduino Pro, Arduino MKR1000/Genuino MKR1000, Arduino MICRO/Genuino MICRO, Arduino 101/Genuino 101, Arduino Gemma.</w:delText>
        </w:r>
      </w:del>
    </w:p>
    <w:p w14:paraId="5E439556" w14:textId="462D93FC" w:rsidR="009E0758" w:rsidRPr="0039563B" w:rsidDel="00F6534F" w:rsidRDefault="00E36D15" w:rsidP="00E36D15">
      <w:pPr>
        <w:pStyle w:val="Ttulo3"/>
        <w:rPr>
          <w:del w:id="696" w:author="Agustin Schlapp" w:date="2017-12-21T19:05:00Z"/>
          <w:b w:val="0"/>
          <w:sz w:val="28"/>
          <w:szCs w:val="28"/>
          <w:rPrChange w:id="697" w:author="Agustin Schlapp" w:date="2017-12-21T19:38:00Z">
            <w:rPr>
              <w:del w:id="698" w:author="Agustin Schlapp" w:date="2017-12-21T19:05:00Z"/>
              <w:b w:val="0"/>
              <w:sz w:val="28"/>
              <w:szCs w:val="28"/>
              <w:lang w:val="en-US"/>
            </w:rPr>
          </w:rPrChange>
        </w:rPr>
      </w:pPr>
      <w:del w:id="699" w:author="Agustin Schlapp" w:date="2017-12-21T19:05:00Z">
        <w:r w:rsidRPr="0039563B" w:rsidDel="00F6534F">
          <w:rPr>
            <w:b w:val="0"/>
            <w:sz w:val="28"/>
            <w:szCs w:val="28"/>
            <w:rPrChange w:id="700" w:author="Agustin Schlapp" w:date="2017-12-21T19:38:00Z">
              <w:rPr>
                <w:b w:val="0"/>
                <w:sz w:val="28"/>
                <w:szCs w:val="28"/>
                <w:lang w:val="en-US"/>
              </w:rPr>
            </w:rPrChange>
          </w:rPr>
          <w:delText xml:space="preserve">3.6.2 </w:delText>
        </w:r>
        <w:r w:rsidR="009E0758" w:rsidRPr="0039563B" w:rsidDel="00F6534F">
          <w:rPr>
            <w:b w:val="0"/>
            <w:sz w:val="28"/>
            <w:szCs w:val="28"/>
            <w:rPrChange w:id="701" w:author="Agustin Schlapp" w:date="2017-12-21T19:38:00Z">
              <w:rPr>
                <w:b w:val="0"/>
                <w:sz w:val="28"/>
                <w:szCs w:val="28"/>
                <w:lang w:val="en-US"/>
              </w:rPr>
            </w:rPrChange>
          </w:rPr>
          <w:delText>Placas de expansión (shields)</w:delText>
        </w:r>
      </w:del>
    </w:p>
    <w:p w14:paraId="61C4FD8D" w14:textId="6BE85DF6" w:rsidR="009E0758" w:rsidRPr="0039563B" w:rsidDel="00F6534F" w:rsidRDefault="009E0758" w:rsidP="009E0758">
      <w:pPr>
        <w:shd w:val="clear" w:color="auto" w:fill="FFFFFF"/>
        <w:spacing w:after="24"/>
        <w:ind w:left="709"/>
        <w:rPr>
          <w:del w:id="702" w:author="Agustin Schlapp" w:date="2017-12-21T19:05:00Z"/>
          <w:rFonts w:ascii="Arial" w:hAnsi="Arial" w:cs="Arial"/>
          <w:color w:val="222222"/>
          <w:sz w:val="24"/>
          <w:szCs w:val="24"/>
          <w:rPrChange w:id="703" w:author="Agustin Schlapp" w:date="2017-12-21T19:38:00Z">
            <w:rPr>
              <w:del w:id="704" w:author="Agustin Schlapp" w:date="2017-12-21T19:05:00Z"/>
              <w:rFonts w:ascii="Arial" w:hAnsi="Arial" w:cs="Arial"/>
              <w:color w:val="222222"/>
              <w:sz w:val="24"/>
              <w:szCs w:val="24"/>
              <w:lang w:val="en-US"/>
            </w:rPr>
          </w:rPrChange>
        </w:rPr>
      </w:pPr>
      <w:del w:id="705" w:author="Agustin Schlapp" w:date="2017-12-21T19:05:00Z">
        <w:r w:rsidRPr="0039563B" w:rsidDel="00F6534F">
          <w:rPr>
            <w:rFonts w:ascii="Arial" w:hAnsi="Arial" w:cs="Arial"/>
            <w:color w:val="222222"/>
            <w:sz w:val="24"/>
            <w:szCs w:val="24"/>
            <w:rPrChange w:id="706" w:author="Agustin Schlapp" w:date="2017-12-21T19:38:00Z">
              <w:rPr>
                <w:rFonts w:ascii="Arial" w:hAnsi="Arial" w:cs="Arial"/>
                <w:color w:val="222222"/>
                <w:sz w:val="24"/>
                <w:szCs w:val="24"/>
                <w:lang w:val="en-US"/>
              </w:rPr>
            </w:rPrChange>
          </w:rPr>
          <w:delText>Arduino GSM Shield, Arduino Ethernet Shield, Arduino WiFi Shield, Arduino Wireless SD Shield, Arduino USB Host Shield, Arduino Motor Shield, Arduino Wireless Proto Shield, Arduino Proto Shield.</w:delText>
        </w:r>
      </w:del>
    </w:p>
    <w:p w14:paraId="5D3FE6FC" w14:textId="0BB505F6" w:rsidR="009E0758" w:rsidRPr="0039563B" w:rsidDel="00F6534F" w:rsidRDefault="00E36D15" w:rsidP="00E36D15">
      <w:pPr>
        <w:pStyle w:val="Ttulo3"/>
        <w:rPr>
          <w:del w:id="707" w:author="Agustin Schlapp" w:date="2017-12-21T19:05:00Z"/>
          <w:b w:val="0"/>
          <w:sz w:val="28"/>
          <w:szCs w:val="28"/>
          <w:rPrChange w:id="708" w:author="Agustin Schlapp" w:date="2017-12-21T19:38:00Z">
            <w:rPr>
              <w:del w:id="709" w:author="Agustin Schlapp" w:date="2017-12-21T19:05:00Z"/>
              <w:b w:val="0"/>
              <w:sz w:val="28"/>
              <w:szCs w:val="28"/>
              <w:lang w:val="en-US"/>
            </w:rPr>
          </w:rPrChange>
        </w:rPr>
      </w:pPr>
      <w:del w:id="710" w:author="Agustin Schlapp" w:date="2017-12-21T19:05:00Z">
        <w:r w:rsidRPr="0039563B" w:rsidDel="00F6534F">
          <w:rPr>
            <w:b w:val="0"/>
            <w:sz w:val="28"/>
            <w:szCs w:val="28"/>
            <w:rPrChange w:id="711" w:author="Agustin Schlapp" w:date="2017-12-21T19:38:00Z">
              <w:rPr>
                <w:b w:val="0"/>
                <w:sz w:val="28"/>
                <w:szCs w:val="28"/>
                <w:lang w:val="en-US"/>
              </w:rPr>
            </w:rPrChange>
          </w:rPr>
          <w:delText xml:space="preserve">3.6.3 </w:delText>
        </w:r>
        <w:r w:rsidR="009E0758" w:rsidRPr="0039563B" w:rsidDel="00F6534F">
          <w:rPr>
            <w:b w:val="0"/>
            <w:sz w:val="28"/>
            <w:szCs w:val="28"/>
            <w:rPrChange w:id="712" w:author="Agustin Schlapp" w:date="2017-12-21T19:38:00Z">
              <w:rPr>
                <w:b w:val="0"/>
                <w:sz w:val="28"/>
                <w:szCs w:val="28"/>
                <w:lang w:val="en-US"/>
              </w:rPr>
            </w:rPrChange>
          </w:rPr>
          <w:delText>Kits</w:delText>
        </w:r>
      </w:del>
    </w:p>
    <w:p w14:paraId="778D2670" w14:textId="3AB273C0" w:rsidR="009E0758" w:rsidRPr="0039563B" w:rsidDel="00F6534F" w:rsidRDefault="009E0758" w:rsidP="009E0758">
      <w:pPr>
        <w:shd w:val="clear" w:color="auto" w:fill="FFFFFF"/>
        <w:spacing w:after="24"/>
        <w:ind w:left="709"/>
        <w:rPr>
          <w:del w:id="713" w:author="Agustin Schlapp" w:date="2017-12-21T19:05:00Z"/>
          <w:rFonts w:ascii="Arial" w:hAnsi="Arial" w:cs="Arial"/>
          <w:color w:val="222222"/>
          <w:sz w:val="24"/>
          <w:szCs w:val="24"/>
          <w:rPrChange w:id="714" w:author="Agustin Schlapp" w:date="2017-12-21T19:38:00Z">
            <w:rPr>
              <w:del w:id="715" w:author="Agustin Schlapp" w:date="2017-12-21T19:05:00Z"/>
              <w:rFonts w:ascii="Arial" w:hAnsi="Arial" w:cs="Arial"/>
              <w:color w:val="222222"/>
              <w:sz w:val="24"/>
              <w:szCs w:val="24"/>
              <w:lang w:val="en-US"/>
            </w:rPr>
          </w:rPrChange>
        </w:rPr>
      </w:pPr>
      <w:del w:id="716" w:author="Agustin Schlapp" w:date="2017-12-21T19:05:00Z">
        <w:r w:rsidRPr="0039563B" w:rsidDel="00F6534F">
          <w:rPr>
            <w:rFonts w:ascii="Arial" w:hAnsi="Arial" w:cs="Arial"/>
            <w:color w:val="222222"/>
            <w:sz w:val="24"/>
            <w:szCs w:val="24"/>
            <w:rPrChange w:id="717" w:author="Agustin Schlapp" w:date="2017-12-21T19:38:00Z">
              <w:rPr>
                <w:rFonts w:ascii="Arial" w:hAnsi="Arial" w:cs="Arial"/>
                <w:color w:val="222222"/>
                <w:sz w:val="24"/>
                <w:szCs w:val="24"/>
                <w:lang w:val="en-US"/>
              </w:rPr>
            </w:rPrChange>
          </w:rPr>
          <w:delText>The Arduino Starter Kit, Arduino Materia 101.</w:delText>
        </w:r>
      </w:del>
    </w:p>
    <w:p w14:paraId="7D088F2B" w14:textId="4A04B356" w:rsidR="009E0758" w:rsidRPr="00E36D15" w:rsidDel="00F6534F" w:rsidRDefault="00E36D15" w:rsidP="00E36D15">
      <w:pPr>
        <w:pStyle w:val="Ttulo3"/>
        <w:rPr>
          <w:del w:id="718" w:author="Agustin Schlapp" w:date="2017-12-21T19:05:00Z"/>
          <w:b w:val="0"/>
          <w:sz w:val="28"/>
          <w:szCs w:val="28"/>
        </w:rPr>
      </w:pPr>
      <w:del w:id="719" w:author="Agustin Schlapp" w:date="2017-12-21T19:05:00Z">
        <w:r w:rsidDel="00F6534F">
          <w:rPr>
            <w:b w:val="0"/>
            <w:sz w:val="28"/>
            <w:szCs w:val="28"/>
          </w:rPr>
          <w:delText xml:space="preserve">3.6.4 </w:delText>
        </w:r>
        <w:r w:rsidR="009E0758" w:rsidRPr="00E36D15" w:rsidDel="00F6534F">
          <w:rPr>
            <w:b w:val="0"/>
            <w:sz w:val="28"/>
            <w:szCs w:val="28"/>
          </w:rPr>
          <w:delText>Accesorios</w:delText>
        </w:r>
      </w:del>
    </w:p>
    <w:p w14:paraId="4C6967D2" w14:textId="3160C548" w:rsidR="009E0758" w:rsidRPr="00CC4B6C" w:rsidDel="00F6534F" w:rsidRDefault="009E0758" w:rsidP="009E0758">
      <w:pPr>
        <w:shd w:val="clear" w:color="auto" w:fill="FFFFFF"/>
        <w:spacing w:after="24"/>
        <w:ind w:left="709"/>
        <w:rPr>
          <w:del w:id="720" w:author="Agustin Schlapp" w:date="2017-12-21T19:05:00Z"/>
          <w:rFonts w:ascii="Arial" w:hAnsi="Arial" w:cs="Arial"/>
          <w:color w:val="222222"/>
          <w:sz w:val="24"/>
          <w:szCs w:val="24"/>
        </w:rPr>
      </w:pPr>
      <w:del w:id="721" w:author="Agustin Schlapp" w:date="2017-12-21T19:05:00Z">
        <w:r w:rsidRPr="00CC4B6C" w:rsidDel="00F6534F">
          <w:rPr>
            <w:rFonts w:ascii="Arial" w:hAnsi="Arial" w:cs="Arial"/>
            <w:color w:val="222222"/>
            <w:sz w:val="24"/>
            <w:szCs w:val="24"/>
          </w:rPr>
          <w:delText>TFT LCD Screen, USB/Serial Light Adapter, Arduino ISP, Mini USB/Serial Adapter.</w:delText>
        </w:r>
      </w:del>
    </w:p>
    <w:p w14:paraId="02C0BF3B" w14:textId="34557B41" w:rsidR="009E0758" w:rsidRPr="00E36D15" w:rsidDel="00F6534F" w:rsidRDefault="00E36D15" w:rsidP="00E36D15">
      <w:pPr>
        <w:pStyle w:val="Ttulo3"/>
        <w:rPr>
          <w:del w:id="722" w:author="Agustin Schlapp" w:date="2017-12-21T19:05:00Z"/>
          <w:b w:val="0"/>
          <w:sz w:val="28"/>
          <w:szCs w:val="28"/>
        </w:rPr>
      </w:pPr>
      <w:del w:id="723" w:author="Agustin Schlapp" w:date="2017-12-21T19:05:00Z">
        <w:r w:rsidDel="00F6534F">
          <w:rPr>
            <w:b w:val="0"/>
            <w:sz w:val="28"/>
            <w:szCs w:val="28"/>
          </w:rPr>
          <w:delText xml:space="preserve">3.6.5 </w:delText>
        </w:r>
        <w:r w:rsidR="009E0758" w:rsidRPr="00E36D15" w:rsidDel="00F6534F">
          <w:rPr>
            <w:b w:val="0"/>
            <w:sz w:val="28"/>
            <w:szCs w:val="28"/>
          </w:rPr>
          <w:delText>Impresoras 3d</w:delText>
        </w:r>
      </w:del>
    </w:p>
    <w:p w14:paraId="3774E90A" w14:textId="4E664CBF" w:rsidR="009E0758" w:rsidRPr="009E0758" w:rsidDel="00F6534F" w:rsidRDefault="009E0758" w:rsidP="009E0758">
      <w:pPr>
        <w:shd w:val="clear" w:color="auto" w:fill="FFFFFF"/>
        <w:spacing w:after="24"/>
        <w:ind w:left="709"/>
        <w:rPr>
          <w:del w:id="724" w:author="Agustin Schlapp" w:date="2017-12-21T19:05:00Z"/>
          <w:rFonts w:ascii="Arial" w:hAnsi="Arial" w:cs="Arial"/>
          <w:color w:val="222222"/>
          <w:sz w:val="24"/>
          <w:szCs w:val="24"/>
        </w:rPr>
      </w:pPr>
      <w:del w:id="725" w:author="Agustin Schlapp" w:date="2017-12-21T19:05:00Z">
        <w:r w:rsidRPr="009E0758" w:rsidDel="00F6534F">
          <w:rPr>
            <w:rFonts w:ascii="Arial" w:hAnsi="Arial" w:cs="Arial"/>
            <w:color w:val="222222"/>
            <w:sz w:val="24"/>
            <w:szCs w:val="24"/>
          </w:rPr>
          <w:delText>Arduino Materia 101.</w:delText>
        </w:r>
      </w:del>
    </w:p>
    <w:commentRangeEnd w:id="692"/>
    <w:p w14:paraId="1B1CFDBA" w14:textId="77777777" w:rsidR="009E0758" w:rsidRPr="009E0758" w:rsidRDefault="002319DD" w:rsidP="009E0758">
      <w:pPr>
        <w:rPr>
          <w:rFonts w:ascii="Arial" w:hAnsi="Arial" w:cs="Arial"/>
          <w:sz w:val="24"/>
          <w:szCs w:val="24"/>
        </w:rPr>
      </w:pPr>
      <w:r>
        <w:rPr>
          <w:rStyle w:val="Refdecomentario"/>
        </w:rPr>
        <w:commentReference w:id="692"/>
      </w:r>
    </w:p>
    <w:p w14:paraId="532B94F4" w14:textId="74A186CD" w:rsidR="00F6534F" w:rsidRDefault="00F6534F">
      <w:pPr>
        <w:rPr>
          <w:ins w:id="726" w:author="Agustin Schlapp" w:date="2017-12-21T19:39:00Z"/>
          <w:rFonts w:ascii="Arial" w:hAnsi="Arial" w:cs="Arial"/>
          <w:sz w:val="24"/>
          <w:szCs w:val="24"/>
        </w:rPr>
      </w:pPr>
      <w:ins w:id="727" w:author="Agustin Schlapp" w:date="2017-12-21T19:05:00Z">
        <w:r>
          <w:rPr>
            <w:rFonts w:ascii="Arial" w:hAnsi="Arial" w:cs="Arial"/>
            <w:sz w:val="24"/>
            <w:szCs w:val="24"/>
          </w:rPr>
          <w:t xml:space="preserve">Existe una gran variedad de </w:t>
        </w:r>
      </w:ins>
      <w:ins w:id="728" w:author="Agustin Schlapp" w:date="2017-12-21T19:38:00Z">
        <w:r w:rsidR="0039563B">
          <w:rPr>
            <w:rFonts w:ascii="Arial" w:hAnsi="Arial" w:cs="Arial"/>
            <w:sz w:val="24"/>
            <w:szCs w:val="24"/>
          </w:rPr>
          <w:t>productos Arduino</w:t>
        </w:r>
        <w:r w:rsidR="004D454F">
          <w:rPr>
            <w:rFonts w:ascii="Arial" w:hAnsi="Arial" w:cs="Arial"/>
            <w:sz w:val="24"/>
            <w:szCs w:val="24"/>
          </w:rPr>
          <w:t>, la compañía los cataloga, como se puede aprecias en la imagen anterior (</w:t>
        </w:r>
      </w:ins>
      <w:r w:rsidR="00111E24">
        <w:rPr>
          <w:rFonts w:ascii="Arial" w:hAnsi="Arial" w:cs="Arial"/>
          <w:sz w:val="24"/>
          <w:szCs w:val="24"/>
        </w:rPr>
        <w:fldChar w:fldCharType="begin"/>
      </w:r>
      <w:r w:rsidR="00111E24">
        <w:rPr>
          <w:rFonts w:ascii="Arial" w:hAnsi="Arial" w:cs="Arial"/>
          <w:sz w:val="24"/>
          <w:szCs w:val="24"/>
        </w:rPr>
        <w:instrText xml:space="preserve"> REF _Ref502097174 \h </w:instrText>
      </w:r>
      <w:r w:rsidR="00111E24">
        <w:rPr>
          <w:rFonts w:ascii="Arial" w:hAnsi="Arial" w:cs="Arial"/>
          <w:sz w:val="24"/>
          <w:szCs w:val="24"/>
        </w:rPr>
      </w:r>
      <w:r w:rsidR="00111E24">
        <w:rPr>
          <w:rFonts w:ascii="Arial" w:hAnsi="Arial" w:cs="Arial"/>
          <w:sz w:val="24"/>
          <w:szCs w:val="24"/>
        </w:rPr>
        <w:fldChar w:fldCharType="separate"/>
      </w:r>
      <w:ins w:id="729" w:author="Agustin Schlapp" w:date="2017-12-21T19:07:00Z">
        <w:r w:rsidR="00111E24">
          <w:t xml:space="preserve">Ilustración </w:t>
        </w:r>
      </w:ins>
      <w:r w:rsidR="00111E24">
        <w:rPr>
          <w:noProof/>
        </w:rPr>
        <w:t>14</w:t>
      </w:r>
      <w:ins w:id="730" w:author="Agustin Schlapp" w:date="2017-12-21T19:07:00Z">
        <w:r w:rsidR="00111E24">
          <w:t xml:space="preserve"> - Niveles de entrada a la plataforma Arduino</w:t>
        </w:r>
      </w:ins>
      <w:r w:rsidR="00111E24">
        <w:rPr>
          <w:rFonts w:ascii="Arial" w:hAnsi="Arial" w:cs="Arial"/>
          <w:sz w:val="24"/>
          <w:szCs w:val="24"/>
        </w:rPr>
        <w:fldChar w:fldCharType="end"/>
      </w:r>
      <w:ins w:id="731" w:author="Agustin Schlapp" w:date="2017-12-21T19:38:00Z">
        <w:r w:rsidR="004D454F">
          <w:rPr>
            <w:rFonts w:ascii="Arial" w:hAnsi="Arial" w:cs="Arial"/>
            <w:sz w:val="24"/>
            <w:szCs w:val="24"/>
          </w:rPr>
          <w:t>), en distintos niveles</w:t>
        </w:r>
      </w:ins>
      <w:ins w:id="732" w:author="Agustin Schlapp" w:date="2017-12-21T19:40:00Z">
        <w:r w:rsidR="004D454F">
          <w:rPr>
            <w:rFonts w:ascii="Arial" w:hAnsi="Arial" w:cs="Arial"/>
            <w:sz w:val="24"/>
            <w:szCs w:val="24"/>
          </w:rPr>
          <w:t xml:space="preserve"> </w:t>
        </w:r>
      </w:ins>
      <w:ins w:id="733" w:author="Agustin Schlapp" w:date="2017-12-21T19:39:00Z">
        <w:r w:rsidR="004D454F">
          <w:rPr>
            <w:rFonts w:ascii="Arial" w:hAnsi="Arial" w:cs="Arial"/>
            <w:sz w:val="24"/>
            <w:szCs w:val="24"/>
          </w:rPr>
          <w:t>según su utilidad</w:t>
        </w:r>
      </w:ins>
      <w:ins w:id="734" w:author="Agustin Schlapp" w:date="2017-12-21T20:11:00Z">
        <w:r w:rsidR="00C13867">
          <w:rPr>
            <w:rStyle w:val="Refdenotaalfinal"/>
            <w:rFonts w:ascii="Arial" w:hAnsi="Arial" w:cs="Arial"/>
            <w:sz w:val="24"/>
            <w:szCs w:val="24"/>
          </w:rPr>
          <w:endnoteReference w:id="3"/>
        </w:r>
      </w:ins>
      <w:ins w:id="738" w:author="Agustin Schlapp" w:date="2017-12-21T19:39:00Z">
        <w:r w:rsidR="004D454F">
          <w:rPr>
            <w:rFonts w:ascii="Arial" w:hAnsi="Arial" w:cs="Arial"/>
            <w:sz w:val="24"/>
            <w:szCs w:val="24"/>
          </w:rPr>
          <w:t>:</w:t>
        </w:r>
      </w:ins>
    </w:p>
    <w:p w14:paraId="2E04F9A1" w14:textId="0BDDA50D" w:rsidR="004D454F" w:rsidRDefault="004D454F" w:rsidP="009E0758">
      <w:pPr>
        <w:rPr>
          <w:ins w:id="739" w:author="Agustin Schlapp" w:date="2017-12-21T19:39:00Z"/>
          <w:rFonts w:ascii="Arial" w:hAnsi="Arial" w:cs="Arial"/>
          <w:sz w:val="24"/>
          <w:szCs w:val="24"/>
        </w:rPr>
      </w:pPr>
    </w:p>
    <w:p w14:paraId="5A36A3F8" w14:textId="78DF7A63" w:rsidR="004D454F" w:rsidRDefault="004D454F">
      <w:pPr>
        <w:pStyle w:val="Prrafodelista"/>
        <w:numPr>
          <w:ilvl w:val="0"/>
          <w:numId w:val="26"/>
        </w:numPr>
        <w:jc w:val="both"/>
        <w:rPr>
          <w:ins w:id="740" w:author="Agustin Schlapp" w:date="2017-12-21T19:42:00Z"/>
          <w:rFonts w:ascii="Arial" w:hAnsi="Arial" w:cs="Arial"/>
          <w:sz w:val="24"/>
          <w:szCs w:val="24"/>
        </w:rPr>
        <w:pPrChange w:id="741" w:author="Agustin Schlapp" w:date="2017-12-21T19:53:00Z">
          <w:pPr>
            <w:pStyle w:val="Prrafodelista"/>
            <w:numPr>
              <w:numId w:val="26"/>
            </w:numPr>
            <w:ind w:hanging="360"/>
          </w:pPr>
        </w:pPrChange>
      </w:pPr>
      <w:ins w:id="742" w:author="Agustin Schlapp" w:date="2017-12-21T19:40:00Z">
        <w:r w:rsidRPr="004D454F">
          <w:rPr>
            <w:rFonts w:ascii="Arial" w:hAnsi="Arial" w:cs="Arial"/>
            <w:sz w:val="24"/>
            <w:szCs w:val="24"/>
            <w:u w:val="single"/>
            <w:rPrChange w:id="743" w:author="Agustin Schlapp" w:date="2017-12-21T19:40:00Z">
              <w:rPr>
                <w:rFonts w:ascii="Arial" w:hAnsi="Arial" w:cs="Arial"/>
                <w:sz w:val="24"/>
                <w:szCs w:val="24"/>
              </w:rPr>
            </w:rPrChange>
          </w:rPr>
          <w:t>Nivel de entrada</w:t>
        </w:r>
        <w:r>
          <w:rPr>
            <w:rFonts w:ascii="Arial" w:hAnsi="Arial" w:cs="Arial"/>
            <w:sz w:val="24"/>
            <w:szCs w:val="24"/>
          </w:rPr>
          <w:t xml:space="preserve">: </w:t>
        </w:r>
      </w:ins>
      <w:ins w:id="744" w:author="Agustin Schlapp" w:date="2017-12-21T19:41:00Z">
        <w:r>
          <w:rPr>
            <w:rFonts w:ascii="Arial" w:hAnsi="Arial" w:cs="Arial"/>
            <w:sz w:val="24"/>
            <w:szCs w:val="24"/>
          </w:rPr>
          <w:t>Son los más sencillos de utilizar, ideales para comenzar con la plataforma Arduino</w:t>
        </w:r>
      </w:ins>
      <w:ins w:id="745" w:author="Agustin Schlapp" w:date="2017-12-21T19:44:00Z">
        <w:r>
          <w:rPr>
            <w:rFonts w:ascii="Arial" w:hAnsi="Arial" w:cs="Arial"/>
            <w:sz w:val="24"/>
            <w:szCs w:val="24"/>
          </w:rPr>
          <w:t xml:space="preserve"> y realizar proyectos sencillos</w:t>
        </w:r>
      </w:ins>
      <w:ins w:id="746" w:author="Agustin Schlapp" w:date="2017-12-21T19:42:00Z">
        <w:r>
          <w:rPr>
            <w:rFonts w:ascii="Arial" w:hAnsi="Arial" w:cs="Arial"/>
            <w:sz w:val="24"/>
            <w:szCs w:val="24"/>
          </w:rPr>
          <w:t>.</w:t>
        </w:r>
      </w:ins>
    </w:p>
    <w:p w14:paraId="51119E3E" w14:textId="5F187D40" w:rsidR="004D454F" w:rsidRDefault="004D454F">
      <w:pPr>
        <w:pStyle w:val="Prrafodelista"/>
        <w:numPr>
          <w:ilvl w:val="0"/>
          <w:numId w:val="26"/>
        </w:numPr>
        <w:jc w:val="both"/>
        <w:rPr>
          <w:ins w:id="747" w:author="Agustin Schlapp" w:date="2017-12-21T19:46:00Z"/>
          <w:rFonts w:ascii="Arial" w:hAnsi="Arial" w:cs="Arial"/>
          <w:sz w:val="24"/>
          <w:szCs w:val="24"/>
        </w:rPr>
        <w:pPrChange w:id="748" w:author="Agustin Schlapp" w:date="2017-12-21T19:53:00Z">
          <w:pPr>
            <w:pStyle w:val="Prrafodelista"/>
            <w:numPr>
              <w:numId w:val="26"/>
            </w:numPr>
            <w:ind w:hanging="360"/>
          </w:pPr>
        </w:pPrChange>
      </w:pPr>
      <w:ins w:id="749" w:author="Agustin Schlapp" w:date="2017-12-21T19:43:00Z">
        <w:r>
          <w:rPr>
            <w:rFonts w:ascii="Arial" w:hAnsi="Arial" w:cs="Arial"/>
            <w:sz w:val="24"/>
            <w:szCs w:val="24"/>
            <w:u w:val="single"/>
          </w:rPr>
          <w:t>Características mejoradas</w:t>
        </w:r>
        <w:r w:rsidRPr="004D454F">
          <w:rPr>
            <w:rFonts w:ascii="Arial" w:hAnsi="Arial" w:cs="Arial"/>
            <w:sz w:val="24"/>
            <w:szCs w:val="24"/>
            <w:rPrChange w:id="750" w:author="Agustin Schlapp" w:date="2017-12-21T19:43:00Z">
              <w:rPr>
                <w:rFonts w:ascii="Arial" w:hAnsi="Arial" w:cs="Arial"/>
                <w:sz w:val="24"/>
                <w:szCs w:val="24"/>
                <w:u w:val="single"/>
              </w:rPr>
            </w:rPrChange>
          </w:rPr>
          <w:t>:</w:t>
        </w:r>
        <w:r>
          <w:rPr>
            <w:rFonts w:ascii="Arial" w:hAnsi="Arial" w:cs="Arial"/>
            <w:sz w:val="24"/>
            <w:szCs w:val="24"/>
          </w:rPr>
          <w:t xml:space="preserve"> Estas plataformas poseen cara</w:t>
        </w:r>
      </w:ins>
      <w:ins w:id="751" w:author="Agustin Schlapp" w:date="2017-12-21T19:44:00Z">
        <w:r>
          <w:rPr>
            <w:rFonts w:ascii="Arial" w:hAnsi="Arial" w:cs="Arial"/>
            <w:sz w:val="24"/>
            <w:szCs w:val="24"/>
          </w:rPr>
          <w:t>cterísticas superiores, con respecto a l</w:t>
        </w:r>
      </w:ins>
      <w:ins w:id="752" w:author="Agustin Schlapp" w:date="2017-12-21T19:45:00Z">
        <w:r>
          <w:rPr>
            <w:rFonts w:ascii="Arial" w:hAnsi="Arial" w:cs="Arial"/>
            <w:sz w:val="24"/>
            <w:szCs w:val="24"/>
          </w:rPr>
          <w:t>a</w:t>
        </w:r>
      </w:ins>
      <w:ins w:id="753" w:author="Agustin Schlapp" w:date="2017-12-21T19:44:00Z">
        <w:r>
          <w:rPr>
            <w:rFonts w:ascii="Arial" w:hAnsi="Arial" w:cs="Arial"/>
            <w:sz w:val="24"/>
            <w:szCs w:val="24"/>
          </w:rPr>
          <w:t>s del nivel de entrada</w:t>
        </w:r>
      </w:ins>
      <w:ins w:id="754" w:author="Agustin Schlapp" w:date="2017-12-21T19:45:00Z">
        <w:r>
          <w:rPr>
            <w:rFonts w:ascii="Arial" w:hAnsi="Arial" w:cs="Arial"/>
            <w:sz w:val="24"/>
            <w:szCs w:val="24"/>
          </w:rPr>
          <w:t xml:space="preserve">, </w:t>
        </w:r>
      </w:ins>
      <w:ins w:id="755" w:author="Agustin Schlapp" w:date="2017-12-21T19:46:00Z">
        <w:r>
          <w:rPr>
            <w:rFonts w:ascii="Arial" w:hAnsi="Arial" w:cs="Arial"/>
            <w:sz w:val="24"/>
            <w:szCs w:val="24"/>
          </w:rPr>
          <w:t>están pensadas para proyectos más avanzados o de respuesta más rápida.</w:t>
        </w:r>
      </w:ins>
    </w:p>
    <w:p w14:paraId="4989DE6F" w14:textId="69AD60EF" w:rsidR="004D454F" w:rsidRDefault="004D454F" w:rsidP="006E1039">
      <w:pPr>
        <w:pStyle w:val="Prrafodelista"/>
        <w:numPr>
          <w:ilvl w:val="0"/>
          <w:numId w:val="26"/>
        </w:numPr>
        <w:jc w:val="both"/>
        <w:rPr>
          <w:ins w:id="756" w:author="Agustin Schlapp" w:date="2017-12-21T19:56:00Z"/>
          <w:rFonts w:ascii="Arial" w:hAnsi="Arial" w:cs="Arial"/>
          <w:sz w:val="24"/>
          <w:szCs w:val="24"/>
        </w:rPr>
      </w:pPr>
      <w:ins w:id="757" w:author="Agustin Schlapp" w:date="2017-12-21T19:47:00Z">
        <w:r>
          <w:rPr>
            <w:rFonts w:ascii="Arial" w:hAnsi="Arial" w:cs="Arial"/>
            <w:sz w:val="24"/>
            <w:szCs w:val="24"/>
            <w:u w:val="single"/>
          </w:rPr>
          <w:t>Internet de las cosas</w:t>
        </w:r>
        <w:r w:rsidRPr="004D454F">
          <w:rPr>
            <w:rFonts w:ascii="Arial" w:hAnsi="Arial" w:cs="Arial"/>
            <w:sz w:val="24"/>
            <w:szCs w:val="24"/>
            <w:rPrChange w:id="758" w:author="Agustin Schlapp" w:date="2017-12-21T19:47:00Z">
              <w:rPr>
                <w:rFonts w:ascii="Arial" w:hAnsi="Arial" w:cs="Arial"/>
                <w:sz w:val="24"/>
                <w:szCs w:val="24"/>
                <w:u w:val="single"/>
              </w:rPr>
            </w:rPrChange>
          </w:rPr>
          <w:t>:</w:t>
        </w:r>
        <w:r>
          <w:rPr>
            <w:rFonts w:ascii="Arial" w:hAnsi="Arial" w:cs="Arial"/>
            <w:sz w:val="24"/>
            <w:szCs w:val="24"/>
          </w:rPr>
          <w:t xml:space="preserve"> </w:t>
        </w:r>
      </w:ins>
      <w:ins w:id="759" w:author="Agustin Schlapp" w:date="2017-12-21T19:48:00Z">
        <w:r>
          <w:rPr>
            <w:rFonts w:ascii="Arial" w:hAnsi="Arial" w:cs="Arial"/>
            <w:sz w:val="24"/>
            <w:szCs w:val="24"/>
          </w:rPr>
          <w:t>Estas placas vienen</w:t>
        </w:r>
        <w:r w:rsidR="002B3947">
          <w:rPr>
            <w:rFonts w:ascii="Arial" w:hAnsi="Arial" w:cs="Arial"/>
            <w:sz w:val="24"/>
            <w:szCs w:val="24"/>
          </w:rPr>
          <w:t xml:space="preserve"> incorporadas</w:t>
        </w:r>
        <w:r>
          <w:rPr>
            <w:rFonts w:ascii="Arial" w:hAnsi="Arial" w:cs="Arial"/>
            <w:sz w:val="24"/>
            <w:szCs w:val="24"/>
          </w:rPr>
          <w:t xml:space="preserve"> con componentes </w:t>
        </w:r>
        <w:r w:rsidR="002B3947">
          <w:rPr>
            <w:rFonts w:ascii="Arial" w:hAnsi="Arial" w:cs="Arial"/>
            <w:sz w:val="24"/>
            <w:szCs w:val="24"/>
          </w:rPr>
          <w:t>que permitan realizar trabajos relacionados con la IoT</w:t>
        </w:r>
      </w:ins>
      <w:ins w:id="760" w:author="Agustin Schlapp" w:date="2017-12-21T19:49:00Z">
        <w:r w:rsidR="002B3947">
          <w:rPr>
            <w:rFonts w:ascii="Arial" w:hAnsi="Arial" w:cs="Arial"/>
            <w:sz w:val="24"/>
            <w:szCs w:val="24"/>
          </w:rPr>
          <w:t xml:space="preserve"> </w:t>
        </w:r>
      </w:ins>
      <w:ins w:id="761" w:author="Agustin Schlapp" w:date="2017-12-21T19:48:00Z">
        <w:r w:rsidR="002B3947">
          <w:rPr>
            <w:rFonts w:ascii="Arial" w:hAnsi="Arial" w:cs="Arial"/>
            <w:sz w:val="24"/>
            <w:szCs w:val="24"/>
          </w:rPr>
          <w:t>(Internet de las cosas)</w:t>
        </w:r>
      </w:ins>
      <w:ins w:id="762" w:author="Agustin Schlapp" w:date="2017-12-21T19:49:00Z">
        <w:r w:rsidR="00C10128">
          <w:rPr>
            <w:rStyle w:val="Refdenotaalpie"/>
            <w:rFonts w:ascii="Arial" w:hAnsi="Arial" w:cs="Arial"/>
            <w:sz w:val="24"/>
            <w:szCs w:val="24"/>
          </w:rPr>
          <w:footnoteReference w:id="5"/>
        </w:r>
        <w:r w:rsidR="002B3947">
          <w:rPr>
            <w:rFonts w:ascii="Arial" w:hAnsi="Arial" w:cs="Arial"/>
            <w:sz w:val="24"/>
            <w:szCs w:val="24"/>
          </w:rPr>
          <w:t>.</w:t>
        </w:r>
      </w:ins>
    </w:p>
    <w:p w14:paraId="6AA6F50C" w14:textId="5A7FB77B" w:rsidR="00C416B6" w:rsidRDefault="00C416B6" w:rsidP="006E1039">
      <w:pPr>
        <w:pStyle w:val="Prrafodelista"/>
        <w:numPr>
          <w:ilvl w:val="0"/>
          <w:numId w:val="26"/>
        </w:numPr>
        <w:jc w:val="both"/>
        <w:rPr>
          <w:ins w:id="776" w:author="Agustin Schlapp" w:date="2017-12-21T20:02:00Z"/>
          <w:rFonts w:ascii="Arial" w:hAnsi="Arial" w:cs="Arial"/>
          <w:sz w:val="24"/>
          <w:szCs w:val="24"/>
        </w:rPr>
      </w:pPr>
      <w:ins w:id="777" w:author="Agustin Schlapp" w:date="2017-12-21T19:58:00Z">
        <w:r w:rsidRPr="00C416B6">
          <w:rPr>
            <w:rFonts w:ascii="Arial" w:hAnsi="Arial" w:cs="Arial"/>
            <w:sz w:val="24"/>
            <w:szCs w:val="24"/>
            <w:u w:val="single"/>
            <w:rPrChange w:id="778" w:author="Agustin Schlapp" w:date="2017-12-21T20:00:00Z">
              <w:rPr>
                <w:rFonts w:ascii="Arial" w:hAnsi="Arial" w:cs="Arial"/>
                <w:sz w:val="24"/>
                <w:szCs w:val="24"/>
              </w:rPr>
            </w:rPrChange>
          </w:rPr>
          <w:t>Educación</w:t>
        </w:r>
        <w:r>
          <w:rPr>
            <w:rFonts w:ascii="Arial" w:hAnsi="Arial" w:cs="Arial"/>
            <w:sz w:val="24"/>
            <w:szCs w:val="24"/>
          </w:rPr>
          <w:t xml:space="preserve">: En este caso, Arduino, ofrece </w:t>
        </w:r>
      </w:ins>
      <w:ins w:id="779" w:author="Agustin Schlapp" w:date="2017-12-21T19:59:00Z">
        <w:r>
          <w:rPr>
            <w:rFonts w:ascii="Arial" w:hAnsi="Arial" w:cs="Arial"/>
            <w:sz w:val="24"/>
            <w:szCs w:val="24"/>
          </w:rPr>
          <w:t>un kit con herramientas y más de 25 proyectos</w:t>
        </w:r>
      </w:ins>
      <w:ins w:id="780" w:author="Agustin Schlapp" w:date="2017-12-21T20:02:00Z">
        <w:r>
          <w:rPr>
            <w:rFonts w:ascii="Arial" w:hAnsi="Arial" w:cs="Arial"/>
            <w:sz w:val="24"/>
            <w:szCs w:val="24"/>
          </w:rPr>
          <w:t>, orientados a la educación,</w:t>
        </w:r>
      </w:ins>
      <w:ins w:id="781" w:author="Agustin Schlapp" w:date="2017-12-21T20:00:00Z">
        <w:r>
          <w:rPr>
            <w:rFonts w:ascii="Arial" w:hAnsi="Arial" w:cs="Arial"/>
            <w:sz w:val="24"/>
            <w:szCs w:val="24"/>
          </w:rPr>
          <w:t xml:space="preserve"> para realizar con sus plataformas</w:t>
        </w:r>
      </w:ins>
      <w:ins w:id="782" w:author="Agustin Schlapp" w:date="2017-12-21T20:02:00Z">
        <w:r>
          <w:rPr>
            <w:rFonts w:ascii="Arial" w:hAnsi="Arial" w:cs="Arial"/>
            <w:sz w:val="24"/>
            <w:szCs w:val="24"/>
          </w:rPr>
          <w:t>.</w:t>
        </w:r>
      </w:ins>
    </w:p>
    <w:p w14:paraId="70AEC505" w14:textId="0099F245" w:rsidR="00C416B6" w:rsidRDefault="00C416B6" w:rsidP="006E1039">
      <w:pPr>
        <w:pStyle w:val="Prrafodelista"/>
        <w:numPr>
          <w:ilvl w:val="0"/>
          <w:numId w:val="26"/>
        </w:numPr>
        <w:jc w:val="both"/>
        <w:rPr>
          <w:ins w:id="783" w:author="Agustin Schlapp" w:date="2017-12-21T20:09:00Z"/>
          <w:rFonts w:ascii="Arial" w:hAnsi="Arial" w:cs="Arial"/>
          <w:sz w:val="24"/>
          <w:szCs w:val="24"/>
        </w:rPr>
      </w:pPr>
      <w:ins w:id="784" w:author="Agustin Schlapp" w:date="2017-12-21T20:05:00Z">
        <w:r w:rsidRPr="00C416B6">
          <w:rPr>
            <w:rFonts w:ascii="Arial" w:hAnsi="Arial" w:cs="Arial"/>
            <w:sz w:val="24"/>
            <w:szCs w:val="24"/>
            <w:u w:val="single"/>
            <w:rPrChange w:id="785" w:author="Agustin Schlapp" w:date="2017-12-21T20:08:00Z">
              <w:rPr>
                <w:rFonts w:ascii="Arial" w:hAnsi="Arial" w:cs="Arial"/>
                <w:sz w:val="24"/>
                <w:szCs w:val="24"/>
              </w:rPr>
            </w:rPrChange>
          </w:rPr>
          <w:lastRenderedPageBreak/>
          <w:t>Usables</w:t>
        </w:r>
      </w:ins>
      <w:ins w:id="786" w:author="Agustin Schlapp" w:date="2017-12-21T20:06:00Z">
        <w:r>
          <w:rPr>
            <w:rFonts w:ascii="Arial" w:hAnsi="Arial" w:cs="Arial"/>
            <w:sz w:val="24"/>
            <w:szCs w:val="24"/>
          </w:rPr>
          <w:t xml:space="preserve">: Estas plataformas están pensadas para </w:t>
        </w:r>
      </w:ins>
      <w:ins w:id="787" w:author="Agustin Schlapp" w:date="2017-12-21T20:09:00Z">
        <w:r w:rsidR="007335E8">
          <w:rPr>
            <w:rFonts w:ascii="Arial" w:hAnsi="Arial" w:cs="Arial"/>
            <w:sz w:val="24"/>
            <w:szCs w:val="24"/>
          </w:rPr>
          <w:t>“</w:t>
        </w:r>
      </w:ins>
      <w:ins w:id="788" w:author="Agustin Schlapp" w:date="2017-12-21T20:07:00Z">
        <w:r>
          <w:rPr>
            <w:rFonts w:ascii="Arial" w:hAnsi="Arial" w:cs="Arial"/>
            <w:sz w:val="24"/>
            <w:szCs w:val="24"/>
          </w:rPr>
          <w:t>agregar</w:t>
        </w:r>
      </w:ins>
      <w:ins w:id="789" w:author="Agustin Schlapp" w:date="2017-12-21T20:08:00Z">
        <w:r w:rsidR="007335E8">
          <w:rPr>
            <w:rFonts w:ascii="Arial" w:hAnsi="Arial" w:cs="Arial"/>
            <w:sz w:val="24"/>
            <w:szCs w:val="24"/>
          </w:rPr>
          <w:t>le algo de electr</w:t>
        </w:r>
      </w:ins>
      <w:ins w:id="790" w:author="Agustin Schlapp" w:date="2017-12-21T20:09:00Z">
        <w:r w:rsidR="007335E8">
          <w:rPr>
            <w:rFonts w:ascii="Arial" w:hAnsi="Arial" w:cs="Arial"/>
            <w:sz w:val="24"/>
            <w:szCs w:val="24"/>
          </w:rPr>
          <w:t>ónica” a prendas de vestir.</w:t>
        </w:r>
      </w:ins>
    </w:p>
    <w:p w14:paraId="3B6C9EBF" w14:textId="4D91352C" w:rsidR="006E1039" w:rsidRPr="007335E8" w:rsidRDefault="007335E8">
      <w:pPr>
        <w:pStyle w:val="Prrafodelista"/>
        <w:numPr>
          <w:ilvl w:val="0"/>
          <w:numId w:val="26"/>
        </w:numPr>
        <w:jc w:val="both"/>
        <w:rPr>
          <w:ins w:id="791" w:author="Agustin Schlapp" w:date="2017-12-21T19:05:00Z"/>
          <w:rFonts w:ascii="Arial" w:hAnsi="Arial" w:cs="Arial"/>
          <w:sz w:val="24"/>
          <w:szCs w:val="24"/>
          <w:rPrChange w:id="792" w:author="Agustin Schlapp" w:date="2017-12-21T20:11:00Z">
            <w:rPr>
              <w:ins w:id="793" w:author="Agustin Schlapp" w:date="2017-12-21T19:05:00Z"/>
            </w:rPr>
          </w:rPrChange>
        </w:rPr>
        <w:pPrChange w:id="794" w:author="Agustin Schlapp" w:date="2017-12-21T20:02:00Z">
          <w:pPr/>
        </w:pPrChange>
      </w:pPr>
      <w:ins w:id="795" w:author="Agustin Schlapp" w:date="2017-12-21T20:09:00Z">
        <w:r>
          <w:rPr>
            <w:rFonts w:ascii="Arial" w:hAnsi="Arial" w:cs="Arial"/>
            <w:sz w:val="24"/>
            <w:szCs w:val="24"/>
            <w:u w:val="single"/>
          </w:rPr>
          <w:t>Impresión 3D</w:t>
        </w:r>
        <w:r w:rsidRPr="007335E8">
          <w:rPr>
            <w:rFonts w:ascii="Arial" w:hAnsi="Arial" w:cs="Arial"/>
            <w:sz w:val="24"/>
            <w:szCs w:val="24"/>
            <w:rPrChange w:id="796" w:author="Agustin Schlapp" w:date="2017-12-21T20:09:00Z">
              <w:rPr>
                <w:rFonts w:ascii="Arial" w:hAnsi="Arial" w:cs="Arial"/>
                <w:sz w:val="24"/>
                <w:szCs w:val="24"/>
                <w:u w:val="single"/>
              </w:rPr>
            </w:rPrChange>
          </w:rPr>
          <w:t>:</w:t>
        </w:r>
        <w:r>
          <w:rPr>
            <w:rFonts w:ascii="Arial" w:hAnsi="Arial" w:cs="Arial"/>
            <w:sz w:val="24"/>
            <w:szCs w:val="24"/>
          </w:rPr>
          <w:t xml:space="preserve"> </w:t>
        </w:r>
      </w:ins>
      <w:ins w:id="797" w:author="Agustin Schlapp" w:date="2017-12-21T20:10:00Z">
        <w:r>
          <w:rPr>
            <w:rFonts w:ascii="Arial" w:hAnsi="Arial" w:cs="Arial"/>
            <w:sz w:val="24"/>
            <w:szCs w:val="24"/>
          </w:rPr>
          <w:t>Arduino ofrece una impresora 3D nombrada como Mat</w:t>
        </w:r>
      </w:ins>
      <w:ins w:id="798" w:author="Agustin Schlapp" w:date="2017-12-21T20:11:00Z">
        <w:r>
          <w:rPr>
            <w:rFonts w:ascii="Arial" w:hAnsi="Arial" w:cs="Arial"/>
            <w:sz w:val="24"/>
            <w:szCs w:val="24"/>
          </w:rPr>
          <w:t>eria 101.</w:t>
        </w:r>
      </w:ins>
    </w:p>
    <w:p w14:paraId="423E91ED" w14:textId="4A66AAC4" w:rsidR="009E0758" w:rsidRDefault="009E0758" w:rsidP="009E0758">
      <w:pPr>
        <w:rPr>
          <w:rFonts w:ascii="Arial" w:hAnsi="Arial" w:cs="Arial"/>
          <w:sz w:val="24"/>
          <w:szCs w:val="24"/>
        </w:rPr>
      </w:pPr>
      <w:del w:id="799" w:author="Agustin Schlapp" w:date="2017-12-21T19:05:00Z">
        <w:r w:rsidRPr="009E0758" w:rsidDel="00F6534F">
          <w:rPr>
            <w:rFonts w:ascii="Arial" w:hAnsi="Arial" w:cs="Arial"/>
            <w:sz w:val="24"/>
            <w:szCs w:val="24"/>
          </w:rPr>
          <w:delText> </w:delText>
        </w:r>
      </w:del>
      <w:r w:rsidRPr="009E0758">
        <w:rPr>
          <w:rFonts w:ascii="Arial" w:hAnsi="Arial" w:cs="Arial"/>
          <w:sz w:val="24"/>
          <w:szCs w:val="24"/>
        </w:rPr>
        <w:t xml:space="preserve">El hardware Arduino más sencillo consiste en una placa con un microcontrolador y una serie de puertos de entrada y salida. Los microcontroladores </w:t>
      </w:r>
      <w:ins w:id="800" w:author="Nahuel Defossé" w:date="2017-12-08T19:18:00Z">
        <w:r w:rsidR="00F3750F">
          <w:rPr>
            <w:rFonts w:ascii="Arial" w:hAnsi="Arial" w:cs="Arial"/>
            <w:sz w:val="24"/>
            <w:szCs w:val="24"/>
          </w:rPr>
          <w:t xml:space="preserve"> de 8 bits de </w:t>
        </w:r>
      </w:ins>
      <w:r w:rsidRPr="009E0758">
        <w:rPr>
          <w:rFonts w:ascii="Arial" w:hAnsi="Arial" w:cs="Arial"/>
          <w:sz w:val="24"/>
          <w:szCs w:val="24"/>
        </w:rPr>
        <w:t xml:space="preserve">AVR más </w:t>
      </w:r>
      <w:del w:id="801" w:author="Nahuel Defossé" w:date="2017-12-08T19:18:00Z">
        <w:r w:rsidRPr="009E0758" w:rsidDel="00F3750F">
          <w:rPr>
            <w:rFonts w:ascii="Arial" w:hAnsi="Arial" w:cs="Arial"/>
            <w:sz w:val="24"/>
            <w:szCs w:val="24"/>
          </w:rPr>
          <w:delText xml:space="preserve">usados </w:delText>
        </w:r>
      </w:del>
      <w:ins w:id="802" w:author="Nahuel Defossé" w:date="2017-12-08T19:18:00Z">
        <w:r w:rsidR="00F3750F">
          <w:rPr>
            <w:rFonts w:ascii="Arial" w:hAnsi="Arial" w:cs="Arial"/>
            <w:sz w:val="24"/>
            <w:szCs w:val="24"/>
          </w:rPr>
          <w:t xml:space="preserve">utilizados en estas placas </w:t>
        </w:r>
      </w:ins>
      <w:r w:rsidRPr="009E0758">
        <w:rPr>
          <w:rFonts w:ascii="Arial" w:hAnsi="Arial" w:cs="Arial"/>
          <w:sz w:val="24"/>
          <w:szCs w:val="24"/>
        </w:rPr>
        <w:t>son el Atmega168, Atmega328, Atmega1280, y Atmega8 por su sencillez y bajo coste</w:t>
      </w:r>
      <w:del w:id="803" w:author="Nahuel Defossé" w:date="2017-12-08T19:18:00Z">
        <w:r w:rsidRPr="009E0758" w:rsidDel="00F3750F">
          <w:rPr>
            <w:rFonts w:ascii="Arial" w:hAnsi="Arial" w:cs="Arial"/>
            <w:sz w:val="24"/>
            <w:szCs w:val="24"/>
          </w:rPr>
          <w:delText xml:space="preserve"> que permiten el desarrollo de múltiples diseños</w:delText>
        </w:r>
      </w:del>
      <w:r w:rsidRPr="009E0758">
        <w:rPr>
          <w:rFonts w:ascii="Arial" w:hAnsi="Arial" w:cs="Arial"/>
          <w:sz w:val="24"/>
          <w:szCs w:val="24"/>
        </w:rPr>
        <w:t xml:space="preserve">, aunque también </w:t>
      </w:r>
      <w:del w:id="804" w:author="Nahuel Defossé" w:date="2017-12-08T19:19:00Z">
        <w:r w:rsidRPr="009E0758" w:rsidDel="00F3750F">
          <w:rPr>
            <w:rFonts w:ascii="Arial" w:hAnsi="Arial" w:cs="Arial"/>
            <w:sz w:val="24"/>
            <w:szCs w:val="24"/>
          </w:rPr>
          <w:delText xml:space="preserve">nos </w:delText>
        </w:r>
      </w:del>
      <w:ins w:id="805" w:author="Nahuel Defossé" w:date="2017-12-08T19:19:00Z">
        <w:r w:rsidR="00F3750F">
          <w:rPr>
            <w:rFonts w:ascii="Arial" w:hAnsi="Arial" w:cs="Arial"/>
            <w:sz w:val="24"/>
            <w:szCs w:val="24"/>
          </w:rPr>
          <w:t>se dispone</w:t>
        </w:r>
        <w:r w:rsidR="00F3750F" w:rsidRPr="009E0758">
          <w:rPr>
            <w:rFonts w:ascii="Arial" w:hAnsi="Arial" w:cs="Arial"/>
            <w:sz w:val="24"/>
            <w:szCs w:val="24"/>
          </w:rPr>
          <w:t xml:space="preserve"> </w:t>
        </w:r>
      </w:ins>
      <w:del w:id="806" w:author="Nahuel Defossé" w:date="2017-12-08T19:19:00Z">
        <w:r w:rsidRPr="009E0758" w:rsidDel="00F3750F">
          <w:rPr>
            <w:rFonts w:ascii="Arial" w:hAnsi="Arial" w:cs="Arial"/>
            <w:sz w:val="24"/>
            <w:szCs w:val="24"/>
          </w:rPr>
          <w:delText xml:space="preserve">encontramos </w:delText>
        </w:r>
        <w:r w:rsidR="008B6A96" w:rsidDel="00F3750F">
          <w:rPr>
            <w:rFonts w:ascii="Arial" w:hAnsi="Arial" w:cs="Arial"/>
            <w:sz w:val="24"/>
            <w:szCs w:val="24"/>
          </w:rPr>
          <w:delText xml:space="preserve">con </w:delText>
        </w:r>
      </w:del>
      <w:ins w:id="807" w:author="Nahuel Defossé" w:date="2017-12-08T19:19:00Z">
        <w:r w:rsidR="00F3750F">
          <w:rPr>
            <w:rFonts w:ascii="Arial" w:hAnsi="Arial" w:cs="Arial"/>
            <w:sz w:val="24"/>
            <w:szCs w:val="24"/>
          </w:rPr>
          <w:t xml:space="preserve">de </w:t>
        </w:r>
      </w:ins>
      <w:r w:rsidRPr="009E0758">
        <w:rPr>
          <w:rFonts w:ascii="Arial" w:hAnsi="Arial" w:cs="Arial"/>
          <w:sz w:val="24"/>
          <w:szCs w:val="24"/>
        </w:rPr>
        <w:t xml:space="preserve">microcontroladores </w:t>
      </w:r>
      <w:ins w:id="808" w:author="Nahuel Defossé" w:date="2017-12-08T19:19:00Z">
        <w:r w:rsidR="00F3750F">
          <w:rPr>
            <w:rFonts w:ascii="Arial" w:hAnsi="Arial" w:cs="Arial"/>
            <w:sz w:val="24"/>
            <w:szCs w:val="24"/>
          </w:rPr>
          <w:t xml:space="preserve">ARM, cómo el caso del </w:t>
        </w:r>
      </w:ins>
      <w:r w:rsidRPr="009E0758">
        <w:rPr>
          <w:rFonts w:ascii="Arial" w:hAnsi="Arial" w:cs="Arial"/>
          <w:sz w:val="24"/>
          <w:szCs w:val="24"/>
        </w:rPr>
        <w:t xml:space="preserve">CortexM3 </w:t>
      </w:r>
      <w:del w:id="809" w:author="Nahuel Defossé" w:date="2017-12-08T19:19:00Z">
        <w:r w:rsidRPr="009E0758" w:rsidDel="00F3750F">
          <w:rPr>
            <w:rFonts w:ascii="Arial" w:hAnsi="Arial" w:cs="Arial"/>
            <w:sz w:val="24"/>
            <w:szCs w:val="24"/>
          </w:rPr>
          <w:delText xml:space="preserve">de ARM </w:delText>
        </w:r>
      </w:del>
      <w:r w:rsidRPr="009E0758">
        <w:rPr>
          <w:rFonts w:ascii="Arial" w:hAnsi="Arial" w:cs="Arial"/>
          <w:sz w:val="24"/>
          <w:szCs w:val="24"/>
        </w:rPr>
        <w:t>de 32 bits</w:t>
      </w:r>
      <w:del w:id="810" w:author="Nahuel Defossé" w:date="2017-12-08T19:19:00Z">
        <w:r w:rsidRPr="009E0758" w:rsidDel="00F3750F">
          <w:rPr>
            <w:rFonts w:ascii="Arial" w:hAnsi="Arial" w:cs="Arial"/>
            <w:sz w:val="24"/>
            <w:szCs w:val="24"/>
          </w:rPr>
          <w:delText>, que coexistirán con las más limitadas, pero también económicas AVR de 8 bits</w:delText>
        </w:r>
      </w:del>
      <w:r w:rsidRPr="009E0758">
        <w:rPr>
          <w:rFonts w:ascii="Arial" w:hAnsi="Arial" w:cs="Arial"/>
          <w:sz w:val="24"/>
          <w:szCs w:val="24"/>
        </w:rPr>
        <w:t xml:space="preserve">. </w:t>
      </w:r>
      <w:ins w:id="811" w:author="Nahuel Defossé" w:date="2017-12-08T19:19:00Z">
        <w:r w:rsidR="00F3750F">
          <w:rPr>
            <w:rFonts w:ascii="Arial" w:hAnsi="Arial" w:cs="Arial"/>
            <w:sz w:val="24"/>
            <w:szCs w:val="24"/>
          </w:rPr>
          <w:t xml:space="preserve">A pesar de que </w:t>
        </w:r>
      </w:ins>
      <w:r w:rsidRPr="009E0758">
        <w:rPr>
          <w:rFonts w:ascii="Arial" w:hAnsi="Arial" w:cs="Arial"/>
          <w:sz w:val="24"/>
          <w:szCs w:val="24"/>
        </w:rPr>
        <w:t xml:space="preserve">ARM y AVR son plataformas diferentes, </w:t>
      </w:r>
      <w:del w:id="812" w:author="Nahuel Defossé" w:date="2017-12-08T19:20:00Z">
        <w:r w:rsidRPr="009E0758" w:rsidDel="00F3750F">
          <w:rPr>
            <w:rFonts w:ascii="Arial" w:hAnsi="Arial" w:cs="Arial"/>
            <w:sz w:val="24"/>
            <w:szCs w:val="24"/>
          </w:rPr>
          <w:delText xml:space="preserve">pero gracias </w:delText>
        </w:r>
      </w:del>
      <w:r w:rsidRPr="009E0758">
        <w:rPr>
          <w:rFonts w:ascii="Arial" w:hAnsi="Arial" w:cs="Arial"/>
          <w:sz w:val="24"/>
          <w:szCs w:val="24"/>
        </w:rPr>
        <w:t>al</w:t>
      </w:r>
      <w:ins w:id="813" w:author="Nahuel Defossé" w:date="2017-12-08T19:20:00Z">
        <w:r w:rsidR="00F3750F">
          <w:rPr>
            <w:rFonts w:ascii="Arial" w:hAnsi="Arial" w:cs="Arial"/>
            <w:sz w:val="24"/>
            <w:szCs w:val="24"/>
          </w:rPr>
          <w:t xml:space="preserve"> utilizar la</w:t>
        </w:r>
      </w:ins>
      <w:r w:rsidRPr="009E0758">
        <w:rPr>
          <w:rFonts w:ascii="Arial" w:hAnsi="Arial" w:cs="Arial"/>
          <w:sz w:val="24"/>
          <w:szCs w:val="24"/>
        </w:rPr>
        <w:t xml:space="preserve"> IDE de Arduino</w:t>
      </w:r>
      <w:ins w:id="814" w:author="Nahuel Defossé" w:date="2017-12-08T19:20:00Z">
        <w:r w:rsidR="00F3750F">
          <w:rPr>
            <w:rFonts w:ascii="Arial" w:hAnsi="Arial" w:cs="Arial"/>
            <w:sz w:val="24"/>
            <w:szCs w:val="24"/>
          </w:rPr>
          <w:t xml:space="preserve">, </w:t>
        </w:r>
      </w:ins>
      <w:del w:id="815" w:author="Nahuel Defossé" w:date="2017-12-08T19:20:00Z">
        <w:r w:rsidRPr="009E0758" w:rsidDel="00F3750F">
          <w:rPr>
            <w:rFonts w:ascii="Arial" w:hAnsi="Arial" w:cs="Arial"/>
            <w:sz w:val="24"/>
            <w:szCs w:val="24"/>
          </w:rPr>
          <w:delText xml:space="preserve"> </w:delText>
        </w:r>
      </w:del>
      <w:r w:rsidRPr="009E0758">
        <w:rPr>
          <w:rFonts w:ascii="Arial" w:hAnsi="Arial" w:cs="Arial"/>
          <w:sz w:val="24"/>
          <w:szCs w:val="24"/>
        </w:rPr>
        <w:t>los programas se compilan y luego se ejecutan sin cambios en cualquiera de las plataformas.</w:t>
      </w:r>
      <w:r w:rsidR="00C13867">
        <w:rPr>
          <w:rFonts w:ascii="Arial" w:hAnsi="Arial" w:cs="Arial"/>
          <w:sz w:val="24"/>
          <w:szCs w:val="24"/>
        </w:rPr>
        <w:t xml:space="preserve"> </w:t>
      </w:r>
      <w:r w:rsidR="00C13867" w:rsidRPr="00C13867">
        <w:rPr>
          <w:rFonts w:ascii="Arial" w:hAnsi="Arial" w:cs="Arial"/>
          <w:sz w:val="24"/>
          <w:szCs w:val="24"/>
          <w:rPrChange w:id="816" w:author="Agustin Schlapp" w:date="2017-12-21T20:14:00Z">
            <w:rPr>
              <w:rFonts w:ascii="Arial" w:hAnsi="Arial" w:cs="Arial"/>
              <w:sz w:val="24"/>
              <w:szCs w:val="24"/>
              <w:highlight w:val="yellow"/>
            </w:rPr>
          </w:rPrChange>
        </w:rPr>
        <w:t>En la imagen (</w:t>
      </w:r>
      <w:r w:rsidR="00111E24">
        <w:rPr>
          <w:rFonts w:ascii="Arial" w:hAnsi="Arial" w:cs="Arial"/>
          <w:sz w:val="24"/>
          <w:szCs w:val="24"/>
        </w:rPr>
        <w:fldChar w:fldCharType="begin"/>
      </w:r>
      <w:r w:rsidR="00111E24">
        <w:rPr>
          <w:rFonts w:ascii="Arial" w:hAnsi="Arial" w:cs="Arial"/>
          <w:sz w:val="24"/>
          <w:szCs w:val="24"/>
        </w:rPr>
        <w:instrText xml:space="preserve"> REF _Ref502097233 \h </w:instrText>
      </w:r>
      <w:r w:rsidR="00111E24">
        <w:rPr>
          <w:rFonts w:ascii="Arial" w:hAnsi="Arial" w:cs="Arial"/>
          <w:sz w:val="24"/>
          <w:szCs w:val="24"/>
        </w:rPr>
      </w:r>
      <w:r w:rsidR="00111E24">
        <w:rPr>
          <w:rFonts w:ascii="Arial" w:hAnsi="Arial" w:cs="Arial"/>
          <w:sz w:val="24"/>
          <w:szCs w:val="24"/>
        </w:rPr>
        <w:fldChar w:fldCharType="separate"/>
      </w:r>
      <w:r w:rsidR="00111E24">
        <w:t xml:space="preserve">Ilustración </w:t>
      </w:r>
      <w:r w:rsidR="00111E24">
        <w:rPr>
          <w:noProof/>
        </w:rPr>
        <w:t>15</w:t>
      </w:r>
      <w:r w:rsidR="00111E24">
        <w:t xml:space="preserve"> - Arduino Uno</w:t>
      </w:r>
      <w:r w:rsidR="00111E24">
        <w:rPr>
          <w:rFonts w:ascii="Arial" w:hAnsi="Arial" w:cs="Arial"/>
          <w:sz w:val="24"/>
          <w:szCs w:val="24"/>
        </w:rPr>
        <w:fldChar w:fldCharType="end"/>
      </w:r>
      <w:r w:rsidR="00111E24">
        <w:rPr>
          <w:rFonts w:ascii="Arial" w:hAnsi="Arial" w:cs="Arial"/>
          <w:sz w:val="24"/>
          <w:szCs w:val="24"/>
        </w:rPr>
        <w:t xml:space="preserve">) </w:t>
      </w:r>
      <w:r w:rsidR="00C13867" w:rsidRPr="00C13867">
        <w:rPr>
          <w:rFonts w:ascii="Arial" w:hAnsi="Arial" w:cs="Arial"/>
          <w:sz w:val="24"/>
          <w:szCs w:val="24"/>
          <w:rPrChange w:id="817" w:author="Agustin Schlapp" w:date="2017-12-21T20:14:00Z">
            <w:rPr>
              <w:rFonts w:ascii="Arial" w:hAnsi="Arial" w:cs="Arial"/>
              <w:sz w:val="24"/>
              <w:szCs w:val="24"/>
              <w:highlight w:val="yellow"/>
            </w:rPr>
          </w:rPrChange>
        </w:rPr>
        <w:t>se visualiza la distribución física de puertos y componentes de la versión Arduino Uno R3.</w:t>
      </w:r>
    </w:p>
    <w:p w14:paraId="75710444" w14:textId="77777777" w:rsidR="00464F9E" w:rsidRPr="009E0758" w:rsidRDefault="00464F9E" w:rsidP="009E0758">
      <w:pPr>
        <w:rPr>
          <w:rFonts w:ascii="Arial" w:hAnsi="Arial" w:cs="Arial"/>
          <w:sz w:val="24"/>
          <w:szCs w:val="24"/>
        </w:rPr>
      </w:pPr>
    </w:p>
    <w:p w14:paraId="0BBD965F" w14:textId="77777777" w:rsidR="009E0758" w:rsidRDefault="009E0758">
      <w:pPr>
        <w:keepNext/>
        <w:jc w:val="center"/>
        <w:pPrChange w:id="818" w:author="Agustin Schlapp" w:date="2017-12-21T20:11:00Z">
          <w:pPr>
            <w:keepNext/>
          </w:pPr>
        </w:pPrChange>
      </w:pPr>
      <w:r>
        <w:rPr>
          <w:noProof/>
          <w:lang w:val="en-US" w:eastAsia="en-US"/>
        </w:rPr>
        <w:drawing>
          <wp:inline distT="0" distB="0" distL="0" distR="0" wp14:anchorId="57B218E3" wp14:editId="20C59FDD">
            <wp:extent cx="4286885" cy="3028315"/>
            <wp:effectExtent l="0" t="0" r="0" b="635"/>
            <wp:docPr id="17" name="Imagen 17" descr="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UNO R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86885" cy="3028315"/>
                    </a:xfrm>
                    <a:prstGeom prst="rect">
                      <a:avLst/>
                    </a:prstGeom>
                    <a:noFill/>
                    <a:ln>
                      <a:noFill/>
                    </a:ln>
                  </pic:spPr>
                </pic:pic>
              </a:graphicData>
            </a:graphic>
          </wp:inline>
        </w:drawing>
      </w:r>
    </w:p>
    <w:p w14:paraId="033E831F" w14:textId="1B055914" w:rsidR="009E0758" w:rsidRDefault="009E0758" w:rsidP="00464F9E">
      <w:pPr>
        <w:pStyle w:val="Descripcin"/>
        <w:jc w:val="center"/>
        <w:rPr>
          <w:rStyle w:val="apple-converted-space"/>
          <w:rFonts w:ascii="Georgia" w:hAnsi="Georgia"/>
          <w:color w:val="333333"/>
          <w:shd w:val="clear" w:color="auto" w:fill="FFFFFF"/>
        </w:rPr>
      </w:pPr>
      <w:bookmarkStart w:id="819" w:name="_Ref502097233"/>
      <w:bookmarkStart w:id="820" w:name="_Toc504153981"/>
      <w:r>
        <w:t xml:space="preserve">Ilustración </w:t>
      </w:r>
      <w:fldSimple w:instr=" SEQ Ilustración \* ARABIC ">
        <w:r w:rsidR="00C5340B">
          <w:rPr>
            <w:noProof/>
          </w:rPr>
          <w:t>15</w:t>
        </w:r>
      </w:fldSimple>
      <w:r>
        <w:t xml:space="preserve"> - Arduino Uno</w:t>
      </w:r>
      <w:bookmarkEnd w:id="819"/>
      <w:bookmarkEnd w:id="820"/>
    </w:p>
    <w:p w14:paraId="1038F01E" w14:textId="77777777" w:rsidR="009E0758" w:rsidRDefault="009E0758" w:rsidP="009E0758">
      <w:pPr>
        <w:rPr>
          <w:rStyle w:val="apple-converted-space"/>
          <w:rFonts w:ascii="Georgia" w:hAnsi="Georgia"/>
          <w:color w:val="333333"/>
          <w:shd w:val="clear" w:color="auto" w:fill="FFFFFF"/>
        </w:rPr>
      </w:pPr>
    </w:p>
    <w:p w14:paraId="736056AF" w14:textId="3CEB9BC1" w:rsidR="009E0758" w:rsidRDefault="00646568" w:rsidP="009E0758">
      <w:pPr>
        <w:pStyle w:val="Ttulo2"/>
        <w:rPr>
          <w:b/>
          <w:sz w:val="32"/>
          <w:szCs w:val="32"/>
        </w:rPr>
      </w:pPr>
      <w:bookmarkStart w:id="821" w:name="_Toc504153903"/>
      <w:r>
        <w:rPr>
          <w:b/>
          <w:sz w:val="32"/>
          <w:szCs w:val="32"/>
        </w:rPr>
        <w:t>3.</w:t>
      </w:r>
      <w:ins w:id="822" w:author="Agustin Schlapp" w:date="2017-12-21T20:16:00Z">
        <w:r w:rsidR="00C13867">
          <w:rPr>
            <w:b/>
            <w:sz w:val="32"/>
            <w:szCs w:val="32"/>
          </w:rPr>
          <w:t>8</w:t>
        </w:r>
      </w:ins>
      <w:del w:id="823" w:author="Agustin Schlapp" w:date="2017-12-21T20:16:00Z">
        <w:r w:rsidDel="00C13867">
          <w:rPr>
            <w:b/>
            <w:sz w:val="32"/>
            <w:szCs w:val="32"/>
          </w:rPr>
          <w:delText>7</w:delText>
        </w:r>
      </w:del>
      <w:r>
        <w:rPr>
          <w:b/>
          <w:sz w:val="32"/>
          <w:szCs w:val="32"/>
        </w:rPr>
        <w:t xml:space="preserve"> </w:t>
      </w:r>
      <w:r w:rsidR="009E0758" w:rsidRPr="009E0758">
        <w:rPr>
          <w:b/>
          <w:sz w:val="32"/>
          <w:szCs w:val="32"/>
        </w:rPr>
        <w:t>Diferencias entre distintas placas de la familia Arduino</w:t>
      </w:r>
      <w:bookmarkEnd w:id="821"/>
    </w:p>
    <w:p w14:paraId="51EA79B9" w14:textId="77777777" w:rsidR="009E0758" w:rsidRPr="009E0758" w:rsidRDefault="009E0758" w:rsidP="009E0758"/>
    <w:p w14:paraId="2B4C9BAE" w14:textId="4CC61809" w:rsidR="0019110A" w:rsidRDefault="009E0758" w:rsidP="009E0758">
      <w:pPr>
        <w:rPr>
          <w:rFonts w:ascii="Arial" w:hAnsi="Arial" w:cs="Arial"/>
          <w:sz w:val="24"/>
          <w:szCs w:val="24"/>
        </w:rPr>
      </w:pPr>
      <w:del w:id="824" w:author="Nahuel Defossé" w:date="2017-12-09T19:43:00Z">
        <w:r w:rsidRPr="009E0758" w:rsidDel="00E37D5E">
          <w:rPr>
            <w:rFonts w:ascii="Arial" w:hAnsi="Arial" w:cs="Arial"/>
            <w:sz w:val="24"/>
            <w:szCs w:val="24"/>
          </w:rPr>
          <w:delText xml:space="preserve">La </w:delText>
        </w:r>
      </w:del>
      <w:ins w:id="825" w:author="Nahuel Defossé" w:date="2017-12-09T19:43:00Z">
        <w:r w:rsidR="00E37D5E">
          <w:rPr>
            <w:rFonts w:ascii="Arial" w:hAnsi="Arial" w:cs="Arial"/>
            <w:sz w:val="24"/>
            <w:szCs w:val="24"/>
          </w:rPr>
          <w:t>Una primera</w:t>
        </w:r>
        <w:r w:rsidR="00E37D5E" w:rsidRPr="009E0758">
          <w:rPr>
            <w:rFonts w:ascii="Arial" w:hAnsi="Arial" w:cs="Arial"/>
            <w:sz w:val="24"/>
            <w:szCs w:val="24"/>
          </w:rPr>
          <w:t xml:space="preserve"> </w:t>
        </w:r>
      </w:ins>
      <w:r w:rsidRPr="009E0758">
        <w:rPr>
          <w:rFonts w:ascii="Arial" w:hAnsi="Arial" w:cs="Arial"/>
          <w:sz w:val="24"/>
          <w:szCs w:val="24"/>
        </w:rPr>
        <w:t>diferencia</w:t>
      </w:r>
      <w:ins w:id="826" w:author="Nahuel Defossé" w:date="2017-12-09T19:43:00Z">
        <w:r w:rsidR="00E37D5E">
          <w:rPr>
            <w:rFonts w:ascii="Arial" w:hAnsi="Arial" w:cs="Arial"/>
            <w:sz w:val="24"/>
            <w:szCs w:val="24"/>
          </w:rPr>
          <w:t>ción</w:t>
        </w:r>
      </w:ins>
      <w:r w:rsidRPr="009E0758">
        <w:rPr>
          <w:rFonts w:ascii="Arial" w:hAnsi="Arial" w:cs="Arial"/>
          <w:sz w:val="24"/>
          <w:szCs w:val="24"/>
        </w:rPr>
        <w:t xml:space="preserve"> entre los distintos </w:t>
      </w:r>
      <w:ins w:id="827" w:author="Nahuel Defossé" w:date="2017-12-09T19:40:00Z">
        <w:r w:rsidR="005747C8">
          <w:rPr>
            <w:rFonts w:ascii="Arial" w:hAnsi="Arial" w:cs="Arial"/>
            <w:sz w:val="24"/>
            <w:szCs w:val="24"/>
          </w:rPr>
          <w:t xml:space="preserve">modelos de </w:t>
        </w:r>
      </w:ins>
      <w:r w:rsidRPr="009E0758">
        <w:rPr>
          <w:rFonts w:ascii="Arial" w:hAnsi="Arial" w:cs="Arial"/>
          <w:sz w:val="24"/>
          <w:szCs w:val="24"/>
        </w:rPr>
        <w:t xml:space="preserve">Arduino la encontraremos </w:t>
      </w:r>
      <w:del w:id="828" w:author="Nahuel Defossé" w:date="2017-12-09T19:43:00Z">
        <w:r w:rsidRPr="009E0758" w:rsidDel="00E37D5E">
          <w:rPr>
            <w:rFonts w:ascii="Arial" w:hAnsi="Arial" w:cs="Arial"/>
            <w:sz w:val="24"/>
            <w:szCs w:val="24"/>
          </w:rPr>
          <w:delText xml:space="preserve">por un lado </w:delText>
        </w:r>
      </w:del>
      <w:r w:rsidRPr="009E0758">
        <w:rPr>
          <w:rFonts w:ascii="Arial" w:hAnsi="Arial" w:cs="Arial"/>
          <w:sz w:val="24"/>
          <w:szCs w:val="24"/>
        </w:rPr>
        <w:t xml:space="preserve">en </w:t>
      </w:r>
      <w:del w:id="829" w:author="Nahuel Defossé" w:date="2017-12-09T19:40:00Z">
        <w:r w:rsidRPr="009E0758" w:rsidDel="00E37D5E">
          <w:rPr>
            <w:rFonts w:ascii="Arial" w:hAnsi="Arial" w:cs="Arial"/>
            <w:sz w:val="24"/>
            <w:szCs w:val="24"/>
          </w:rPr>
          <w:delText xml:space="preserve">la tensión </w:delText>
        </w:r>
      </w:del>
      <w:ins w:id="830" w:author="Nahuel Defossé" w:date="2017-12-09T19:40:00Z">
        <w:r w:rsidR="00E37D5E">
          <w:rPr>
            <w:rFonts w:ascii="Arial" w:hAnsi="Arial" w:cs="Arial"/>
            <w:sz w:val="24"/>
            <w:szCs w:val="24"/>
          </w:rPr>
          <w:t xml:space="preserve">el </w:t>
        </w:r>
        <w:del w:id="831" w:author="Agustin Schlapp" w:date="2017-12-21T20:15:00Z">
          <w:r w:rsidR="00E37D5E" w:rsidDel="00C13867">
            <w:rPr>
              <w:rFonts w:ascii="Arial" w:hAnsi="Arial" w:cs="Arial"/>
              <w:sz w:val="24"/>
              <w:szCs w:val="24"/>
            </w:rPr>
            <w:delText xml:space="preserve">voltaje </w:delText>
          </w:r>
        </w:del>
      </w:ins>
      <w:ins w:id="832" w:author="Nahuel Defossé" w:date="2017-12-09T19:43:00Z">
        <w:del w:id="833" w:author="Agustin Schlapp" w:date="2017-12-21T20:15:00Z">
          <w:r w:rsidR="00E37D5E" w:rsidDel="00C13867">
            <w:rPr>
              <w:rFonts w:ascii="Arial" w:hAnsi="Arial" w:cs="Arial"/>
              <w:sz w:val="24"/>
              <w:szCs w:val="24"/>
            </w:rPr>
            <w:delText xml:space="preserve"> o</w:delText>
          </w:r>
        </w:del>
      </w:ins>
      <w:ins w:id="834" w:author="Agustin Schlapp" w:date="2017-12-21T20:15:00Z">
        <w:r w:rsidR="00C13867">
          <w:rPr>
            <w:rFonts w:ascii="Arial" w:hAnsi="Arial" w:cs="Arial"/>
            <w:sz w:val="24"/>
            <w:szCs w:val="24"/>
          </w:rPr>
          <w:t>voltaje o</w:t>
        </w:r>
      </w:ins>
      <w:ins w:id="835" w:author="Nahuel Defossé" w:date="2017-12-09T19:43:00Z">
        <w:r w:rsidR="00E37D5E">
          <w:rPr>
            <w:rFonts w:ascii="Arial" w:hAnsi="Arial" w:cs="Arial"/>
            <w:sz w:val="24"/>
            <w:szCs w:val="24"/>
          </w:rPr>
          <w:t xml:space="preserve"> tensión de </w:t>
        </w:r>
        <w:del w:id="836" w:author="Agustin Schlapp" w:date="2017-12-21T20:15:00Z">
          <w:r w:rsidR="00E37D5E" w:rsidDel="00C13867">
            <w:rPr>
              <w:rFonts w:ascii="Arial" w:hAnsi="Arial" w:cs="Arial"/>
              <w:sz w:val="24"/>
              <w:szCs w:val="24"/>
            </w:rPr>
            <w:delText>almientación</w:delText>
          </w:r>
        </w:del>
      </w:ins>
      <w:ins w:id="837" w:author="Agustin Schlapp" w:date="2017-12-21T20:15:00Z">
        <w:r w:rsidR="00C13867">
          <w:rPr>
            <w:rFonts w:ascii="Arial" w:hAnsi="Arial" w:cs="Arial"/>
            <w:sz w:val="24"/>
            <w:szCs w:val="24"/>
          </w:rPr>
          <w:t>alimentación</w:t>
        </w:r>
      </w:ins>
      <w:del w:id="838" w:author="Nahuel Defossé" w:date="2017-12-09T19:43:00Z">
        <w:r w:rsidRPr="009E0758" w:rsidDel="00E37D5E">
          <w:rPr>
            <w:rFonts w:ascii="Arial" w:hAnsi="Arial" w:cs="Arial"/>
            <w:sz w:val="24"/>
            <w:szCs w:val="24"/>
          </w:rPr>
          <w:delText>utilizad</w:delText>
        </w:r>
      </w:del>
      <w:del w:id="839" w:author="Nahuel Defossé" w:date="2017-12-09T19:41:00Z">
        <w:r w:rsidRPr="009E0758" w:rsidDel="00E37D5E">
          <w:rPr>
            <w:rFonts w:ascii="Arial" w:hAnsi="Arial" w:cs="Arial"/>
            <w:sz w:val="24"/>
            <w:szCs w:val="24"/>
          </w:rPr>
          <w:delText>a</w:delText>
        </w:r>
      </w:del>
      <w:del w:id="840" w:author="Nahuel Defossé" w:date="2017-12-09T19:43:00Z">
        <w:r w:rsidRPr="009E0758" w:rsidDel="00E37D5E">
          <w:rPr>
            <w:rFonts w:ascii="Arial" w:hAnsi="Arial" w:cs="Arial"/>
            <w:sz w:val="24"/>
            <w:szCs w:val="24"/>
          </w:rPr>
          <w:delText xml:space="preserve"> en </w:delText>
        </w:r>
      </w:del>
      <w:ins w:id="841" w:author="Nahuel Defossé" w:date="2017-12-09T19:43:00Z">
        <w:r w:rsidR="00E37D5E">
          <w:rPr>
            <w:rFonts w:ascii="Arial" w:hAnsi="Arial" w:cs="Arial"/>
            <w:sz w:val="24"/>
            <w:szCs w:val="24"/>
          </w:rPr>
          <w:t xml:space="preserve"> de </w:t>
        </w:r>
      </w:ins>
      <w:r w:rsidRPr="009E0758">
        <w:rPr>
          <w:rFonts w:ascii="Arial" w:hAnsi="Arial" w:cs="Arial"/>
          <w:sz w:val="24"/>
          <w:szCs w:val="24"/>
        </w:rPr>
        <w:t xml:space="preserve">las placas. </w:t>
      </w:r>
      <w:del w:id="842" w:author="Nahuel Defossé" w:date="2017-12-09T19:44:00Z">
        <w:r w:rsidRPr="009E0758" w:rsidDel="00E37D5E">
          <w:rPr>
            <w:rFonts w:ascii="Arial" w:hAnsi="Arial" w:cs="Arial"/>
            <w:sz w:val="24"/>
            <w:szCs w:val="24"/>
          </w:rPr>
          <w:delText xml:space="preserve">Generalmente las microcontroladoras con </w:delText>
        </w:r>
      </w:del>
      <w:ins w:id="843" w:author="Nahuel Defossé" w:date="2017-12-09T19:44:00Z">
        <w:r w:rsidR="00E37D5E">
          <w:rPr>
            <w:rFonts w:ascii="Arial" w:hAnsi="Arial" w:cs="Arial"/>
            <w:sz w:val="24"/>
            <w:szCs w:val="24"/>
          </w:rPr>
          <w:t xml:space="preserve">Las basadas en </w:t>
        </w:r>
      </w:ins>
      <w:r w:rsidRPr="009E0758">
        <w:rPr>
          <w:rFonts w:ascii="Arial" w:hAnsi="Arial" w:cs="Arial"/>
          <w:sz w:val="24"/>
          <w:szCs w:val="24"/>
        </w:rPr>
        <w:t xml:space="preserve">CortexM3 </w:t>
      </w:r>
      <w:del w:id="844" w:author="Nahuel Defossé" w:date="2017-12-09T19:44:00Z">
        <w:r w:rsidRPr="009E0758" w:rsidDel="00E37D5E">
          <w:rPr>
            <w:rFonts w:ascii="Arial" w:hAnsi="Arial" w:cs="Arial"/>
            <w:sz w:val="24"/>
            <w:szCs w:val="24"/>
          </w:rPr>
          <w:delText xml:space="preserve">tienen </w:delText>
        </w:r>
      </w:del>
      <w:ins w:id="845" w:author="Nahuel Defossé" w:date="2017-12-09T19:44:00Z">
        <w:r w:rsidR="00E37D5E">
          <w:rPr>
            <w:rFonts w:ascii="Arial" w:hAnsi="Arial" w:cs="Arial"/>
            <w:sz w:val="24"/>
            <w:szCs w:val="24"/>
          </w:rPr>
          <w:t xml:space="preserve">operan con </w:t>
        </w:r>
      </w:ins>
      <w:r w:rsidRPr="009E0758">
        <w:rPr>
          <w:rFonts w:ascii="Arial" w:hAnsi="Arial" w:cs="Arial"/>
          <w:sz w:val="24"/>
          <w:szCs w:val="24"/>
        </w:rPr>
        <w:t xml:space="preserve">un voltaje de 3,3 voltios, mientras que la mayor parte de las placas </w:t>
      </w:r>
      <w:ins w:id="846" w:author="Nahuel Defossé" w:date="2017-12-09T19:44:00Z">
        <w:r w:rsidR="00E37D5E">
          <w:rPr>
            <w:rFonts w:ascii="Arial" w:hAnsi="Arial" w:cs="Arial"/>
            <w:sz w:val="24"/>
            <w:szCs w:val="24"/>
          </w:rPr>
          <w:t xml:space="preserve">basadas en </w:t>
        </w:r>
      </w:ins>
      <w:del w:id="847" w:author="Nahuel Defossé" w:date="2017-12-09T19:44:00Z">
        <w:r w:rsidRPr="009E0758" w:rsidDel="00E37D5E">
          <w:rPr>
            <w:rFonts w:ascii="Arial" w:hAnsi="Arial" w:cs="Arial"/>
            <w:sz w:val="24"/>
            <w:szCs w:val="24"/>
          </w:rPr>
          <w:delText xml:space="preserve">con </w:delText>
        </w:r>
      </w:del>
      <w:r w:rsidRPr="009E0758">
        <w:rPr>
          <w:rFonts w:ascii="Arial" w:hAnsi="Arial" w:cs="Arial"/>
          <w:sz w:val="24"/>
          <w:szCs w:val="24"/>
        </w:rPr>
        <w:t xml:space="preserve">AVR utilizan una tensión de 5 voltios. Esto de todas formas no es un factor decisivo en la </w:t>
      </w:r>
      <w:del w:id="848" w:author="Nahuel Defossé" w:date="2017-12-09T19:44:00Z">
        <w:r w:rsidRPr="009E0758" w:rsidDel="00E37D5E">
          <w:rPr>
            <w:rFonts w:ascii="Arial" w:hAnsi="Arial" w:cs="Arial"/>
            <w:sz w:val="24"/>
            <w:szCs w:val="24"/>
          </w:rPr>
          <w:delText xml:space="preserve">adquisición </w:delText>
        </w:r>
      </w:del>
      <w:ins w:id="849" w:author="Nahuel Defossé" w:date="2017-12-09T19:44:00Z">
        <w:r w:rsidR="00E37D5E">
          <w:rPr>
            <w:rFonts w:ascii="Arial" w:hAnsi="Arial" w:cs="Arial"/>
            <w:sz w:val="24"/>
            <w:szCs w:val="24"/>
          </w:rPr>
          <w:t>elección</w:t>
        </w:r>
        <w:r w:rsidR="00E37D5E" w:rsidRPr="009E0758">
          <w:rPr>
            <w:rFonts w:ascii="Arial" w:hAnsi="Arial" w:cs="Arial"/>
            <w:sz w:val="24"/>
            <w:szCs w:val="24"/>
          </w:rPr>
          <w:t xml:space="preserve"> </w:t>
        </w:r>
      </w:ins>
      <w:r w:rsidRPr="009E0758">
        <w:rPr>
          <w:rFonts w:ascii="Arial" w:hAnsi="Arial" w:cs="Arial"/>
          <w:sz w:val="24"/>
          <w:szCs w:val="24"/>
        </w:rPr>
        <w:t>de una placa</w:t>
      </w:r>
      <w:ins w:id="850" w:author="Nahuel Defossé" w:date="2017-12-09T19:44:00Z">
        <w:r w:rsidR="00E37D5E">
          <w:rPr>
            <w:rFonts w:ascii="Arial" w:hAnsi="Arial" w:cs="Arial"/>
            <w:sz w:val="24"/>
            <w:szCs w:val="24"/>
          </w:rPr>
          <w:t>,</w:t>
        </w:r>
      </w:ins>
      <w:r w:rsidRPr="009E0758">
        <w:rPr>
          <w:rFonts w:ascii="Arial" w:hAnsi="Arial" w:cs="Arial"/>
          <w:sz w:val="24"/>
          <w:szCs w:val="24"/>
        </w:rPr>
        <w:t xml:space="preserve"> dado que existen conmutadores de tensión </w:t>
      </w:r>
      <w:del w:id="851" w:author="Nahuel Defossé" w:date="2017-12-09T20:04:00Z">
        <w:r w:rsidRPr="009E0758" w:rsidDel="00D96C8B">
          <w:rPr>
            <w:rFonts w:ascii="Arial" w:hAnsi="Arial" w:cs="Arial"/>
            <w:sz w:val="24"/>
            <w:szCs w:val="24"/>
          </w:rPr>
          <w:delText xml:space="preserve">como </w:delText>
        </w:r>
      </w:del>
      <w:ins w:id="852" w:author="Nahuel Defossé" w:date="2017-12-09T20:04:00Z">
        <w:r w:rsidR="00D96C8B">
          <w:rPr>
            <w:rFonts w:ascii="Arial" w:hAnsi="Arial" w:cs="Arial"/>
            <w:sz w:val="24"/>
            <w:szCs w:val="24"/>
          </w:rPr>
          <w:t>en muchos</w:t>
        </w:r>
        <w:r w:rsidR="00D96C8B" w:rsidRPr="009E0758">
          <w:rPr>
            <w:rFonts w:ascii="Arial" w:hAnsi="Arial" w:cs="Arial"/>
            <w:sz w:val="24"/>
            <w:szCs w:val="24"/>
          </w:rPr>
          <w:t xml:space="preserve"> </w:t>
        </w:r>
      </w:ins>
      <w:r w:rsidRPr="009E0758">
        <w:rPr>
          <w:rFonts w:ascii="Arial" w:hAnsi="Arial" w:cs="Arial"/>
          <w:sz w:val="24"/>
          <w:szCs w:val="24"/>
        </w:rPr>
        <w:t>actuadores</w:t>
      </w:r>
      <w:ins w:id="853" w:author="Nahuel Defossé" w:date="2017-12-09T20:04:00Z">
        <w:r w:rsidR="00D96C8B">
          <w:rPr>
            <w:rFonts w:ascii="Arial" w:hAnsi="Arial" w:cs="Arial"/>
            <w:sz w:val="24"/>
            <w:szCs w:val="24"/>
          </w:rPr>
          <w:t xml:space="preserve"> y </w:t>
        </w:r>
      </w:ins>
      <w:del w:id="854" w:author="Nahuel Defossé" w:date="2017-12-09T20:04:00Z">
        <w:r w:rsidRPr="009E0758" w:rsidDel="00D96C8B">
          <w:rPr>
            <w:rFonts w:ascii="Arial" w:hAnsi="Arial" w:cs="Arial"/>
            <w:sz w:val="24"/>
            <w:szCs w:val="24"/>
          </w:rPr>
          <w:delText>/</w:delText>
        </w:r>
      </w:del>
      <w:r w:rsidRPr="009E0758">
        <w:rPr>
          <w:rFonts w:ascii="Arial" w:hAnsi="Arial" w:cs="Arial"/>
          <w:sz w:val="24"/>
          <w:szCs w:val="24"/>
        </w:rPr>
        <w:t>sensores compatibles.</w:t>
      </w:r>
    </w:p>
    <w:p w14:paraId="34FD2426" w14:textId="77777777" w:rsidR="0019110A" w:rsidRDefault="0019110A">
      <w:pPr>
        <w:rPr>
          <w:rFonts w:ascii="Arial" w:hAnsi="Arial" w:cs="Arial"/>
          <w:sz w:val="24"/>
          <w:szCs w:val="24"/>
        </w:rPr>
      </w:pPr>
      <w:r>
        <w:rPr>
          <w:rFonts w:ascii="Arial" w:hAnsi="Arial" w:cs="Arial"/>
          <w:sz w:val="24"/>
          <w:szCs w:val="24"/>
        </w:rPr>
        <w:br w:type="page"/>
      </w:r>
    </w:p>
    <w:p w14:paraId="6E6099A6" w14:textId="77777777" w:rsidR="009E0758" w:rsidRPr="009E0758" w:rsidRDefault="009E0758" w:rsidP="009E0758">
      <w:pPr>
        <w:rPr>
          <w:rFonts w:ascii="Arial" w:hAnsi="Arial" w:cs="Arial"/>
          <w:sz w:val="24"/>
          <w:szCs w:val="24"/>
        </w:rPr>
      </w:pPr>
      <w:commentRangeStart w:id="855"/>
      <w:r w:rsidRPr="009E0758">
        <w:rPr>
          <w:rFonts w:ascii="Arial" w:hAnsi="Arial" w:cs="Arial"/>
          <w:sz w:val="24"/>
          <w:szCs w:val="24"/>
        </w:rPr>
        <w:lastRenderedPageBreak/>
        <w:t>Los usos posibles que se le pueden dar a un Arduino, en forma general son:</w:t>
      </w:r>
    </w:p>
    <w:p w14:paraId="0AF358F7" w14:textId="77777777" w:rsidR="009E0758" w:rsidRPr="009E0758" w:rsidRDefault="009E0758" w:rsidP="009E0758">
      <w:pPr>
        <w:pStyle w:val="Prrafodelista"/>
        <w:numPr>
          <w:ilvl w:val="0"/>
          <w:numId w:val="9"/>
        </w:numPr>
        <w:rPr>
          <w:rFonts w:ascii="Arial" w:hAnsi="Arial" w:cs="Arial"/>
          <w:sz w:val="24"/>
          <w:szCs w:val="24"/>
        </w:rPr>
      </w:pPr>
      <w:r w:rsidRPr="009E0758">
        <w:rPr>
          <w:rFonts w:ascii="Arial" w:hAnsi="Arial" w:cs="Arial"/>
          <w:sz w:val="24"/>
          <w:szCs w:val="24"/>
        </w:rPr>
        <w:t xml:space="preserve">Aquellos en los que el Arduino es utilizado como microcontrolador, tiene un programa descargado desde un ordenador y funciona de forma independiente de éste, y controla y alimenta determinados dispositivos y toma decisiones de acuerdo al programa descargado e interactúa con el mundo físico gracias a sensores y actuadores. </w:t>
      </w:r>
    </w:p>
    <w:p w14:paraId="34A89F53" w14:textId="77777777" w:rsidR="009E0758" w:rsidRPr="00464F9E" w:rsidRDefault="009E0758" w:rsidP="009E0758">
      <w:pPr>
        <w:pStyle w:val="Prrafodelista"/>
        <w:numPr>
          <w:ilvl w:val="0"/>
          <w:numId w:val="9"/>
        </w:numPr>
        <w:rPr>
          <w:rFonts w:ascii="Arial" w:hAnsi="Arial" w:cs="Arial"/>
          <w:sz w:val="24"/>
          <w:szCs w:val="24"/>
        </w:rPr>
      </w:pPr>
      <w:r w:rsidRPr="009E0758">
        <w:rPr>
          <w:rFonts w:ascii="Arial" w:hAnsi="Arial" w:cs="Arial"/>
          <w:sz w:val="24"/>
          <w:szCs w:val="24"/>
        </w:rPr>
        <w:t>La placa Arduino hace de interfaz entre un ordenador (como podría ser una Raspberry Pi) u otro dispositivo, que ejecuta una determinada tarea, para traducir dicha tarea en el mundo físico a una acción (actuadores).</w:t>
      </w:r>
    </w:p>
    <w:p w14:paraId="43F4F158" w14:textId="704A75C5" w:rsidR="009E0758" w:rsidRPr="009E0758" w:rsidRDefault="008D3897" w:rsidP="009E0758">
      <w:pPr>
        <w:pStyle w:val="Ttulo2"/>
        <w:rPr>
          <w:b/>
          <w:sz w:val="32"/>
          <w:szCs w:val="32"/>
        </w:rPr>
      </w:pPr>
      <w:bookmarkStart w:id="856" w:name="_Toc504153904"/>
      <w:commentRangeEnd w:id="855"/>
      <w:r>
        <w:rPr>
          <w:rStyle w:val="Refdecomentario"/>
          <w:color w:val="000000"/>
        </w:rPr>
        <w:commentReference w:id="855"/>
      </w:r>
      <w:r w:rsidR="00646568">
        <w:rPr>
          <w:b/>
          <w:sz w:val="32"/>
          <w:szCs w:val="32"/>
        </w:rPr>
        <w:t>3.</w:t>
      </w:r>
      <w:ins w:id="857" w:author="Agustin Schlapp" w:date="2017-12-21T20:16:00Z">
        <w:r w:rsidR="00C13867">
          <w:rPr>
            <w:b/>
            <w:sz w:val="32"/>
            <w:szCs w:val="32"/>
          </w:rPr>
          <w:t>9</w:t>
        </w:r>
      </w:ins>
      <w:del w:id="858" w:author="Agustin Schlapp" w:date="2017-12-21T20:16:00Z">
        <w:r w:rsidR="00646568" w:rsidDel="00C13867">
          <w:rPr>
            <w:b/>
            <w:sz w:val="32"/>
            <w:szCs w:val="32"/>
          </w:rPr>
          <w:delText>8</w:delText>
        </w:r>
      </w:del>
      <w:r w:rsidR="00646568">
        <w:rPr>
          <w:b/>
          <w:sz w:val="32"/>
          <w:szCs w:val="32"/>
        </w:rPr>
        <w:t xml:space="preserve"> </w:t>
      </w:r>
      <w:r w:rsidR="009E0758" w:rsidRPr="009E0758">
        <w:rPr>
          <w:b/>
          <w:sz w:val="32"/>
          <w:szCs w:val="32"/>
        </w:rPr>
        <w:t>¿Por qué usar Arduino?</w:t>
      </w:r>
      <w:bookmarkEnd w:id="856"/>
    </w:p>
    <w:p w14:paraId="26DB8DAB" w14:textId="77777777" w:rsidR="009E0758" w:rsidRPr="00BA7ADF" w:rsidRDefault="009E0758" w:rsidP="009E0758"/>
    <w:p w14:paraId="4FD6A4A6" w14:textId="65976A35" w:rsidR="009E0758" w:rsidRPr="00646568" w:rsidRDefault="00646568" w:rsidP="00E36D15">
      <w:pPr>
        <w:pStyle w:val="Ttulo3"/>
        <w:rPr>
          <w:b w:val="0"/>
          <w:sz w:val="28"/>
          <w:szCs w:val="28"/>
        </w:rPr>
      </w:pPr>
      <w:bookmarkStart w:id="859" w:name="_Toc504153905"/>
      <w:r w:rsidRPr="00646568">
        <w:rPr>
          <w:b w:val="0"/>
          <w:sz w:val="28"/>
          <w:szCs w:val="28"/>
        </w:rPr>
        <w:t>3.</w:t>
      </w:r>
      <w:ins w:id="860" w:author="Agustin Schlapp" w:date="2017-12-21T20:18:00Z">
        <w:r w:rsidR="004A650B">
          <w:rPr>
            <w:b w:val="0"/>
            <w:sz w:val="28"/>
            <w:szCs w:val="28"/>
          </w:rPr>
          <w:t>9</w:t>
        </w:r>
      </w:ins>
      <w:del w:id="861" w:author="Agustin Schlapp" w:date="2017-12-21T20:18:00Z">
        <w:r w:rsidRPr="00646568" w:rsidDel="004A650B">
          <w:rPr>
            <w:b w:val="0"/>
            <w:sz w:val="28"/>
            <w:szCs w:val="28"/>
          </w:rPr>
          <w:delText>8</w:delText>
        </w:r>
      </w:del>
      <w:r w:rsidRPr="00646568">
        <w:rPr>
          <w:b w:val="0"/>
          <w:sz w:val="28"/>
          <w:szCs w:val="28"/>
        </w:rPr>
        <w:t xml:space="preserve">.1 </w:t>
      </w:r>
      <w:r w:rsidR="009E0758" w:rsidRPr="00646568">
        <w:rPr>
          <w:b w:val="0"/>
          <w:sz w:val="28"/>
          <w:szCs w:val="28"/>
        </w:rPr>
        <w:t>La c</w:t>
      </w:r>
      <w:r w:rsidR="00E36D15" w:rsidRPr="00646568">
        <w:rPr>
          <w:b w:val="0"/>
          <w:sz w:val="28"/>
          <w:szCs w:val="28"/>
        </w:rPr>
        <w:t>omunidad</w:t>
      </w:r>
      <w:bookmarkEnd w:id="859"/>
      <w:r w:rsidR="00E36D15" w:rsidRPr="00646568">
        <w:rPr>
          <w:b w:val="0"/>
          <w:sz w:val="28"/>
          <w:szCs w:val="28"/>
        </w:rPr>
        <w:t xml:space="preserve"> </w:t>
      </w:r>
      <w:del w:id="862" w:author="Nahuel Defossé" w:date="2017-12-09T20:07:00Z">
        <w:r w:rsidR="00E36D15" w:rsidRPr="00646568" w:rsidDel="008D3897">
          <w:rPr>
            <w:b w:val="0"/>
            <w:sz w:val="28"/>
            <w:szCs w:val="28"/>
          </w:rPr>
          <w:delText>formada a su alrededor</w:delText>
        </w:r>
        <w:r w:rsidR="009E0758" w:rsidRPr="00646568" w:rsidDel="008D3897">
          <w:rPr>
            <w:b w:val="0"/>
            <w:sz w:val="28"/>
            <w:szCs w:val="28"/>
          </w:rPr>
          <w:delText xml:space="preserve"> y la generación de</w:delText>
        </w:r>
        <w:r w:rsidR="009E0758" w:rsidRPr="00E36D15" w:rsidDel="008D3897">
          <w:rPr>
            <w:sz w:val="28"/>
            <w:szCs w:val="28"/>
          </w:rPr>
          <w:delText xml:space="preserve"> </w:delText>
        </w:r>
        <w:r w:rsidR="009E0758" w:rsidRPr="00646568" w:rsidDel="008D3897">
          <w:rPr>
            <w:b w:val="0"/>
            <w:sz w:val="28"/>
            <w:szCs w:val="28"/>
          </w:rPr>
          <w:delText xml:space="preserve">habilidades </w:delText>
        </w:r>
        <w:r w:rsidR="009E0758" w:rsidRPr="00E36D15" w:rsidDel="008D3897">
          <w:rPr>
            <w:b w:val="0"/>
            <w:sz w:val="28"/>
            <w:szCs w:val="28"/>
          </w:rPr>
          <w:delText>compartidas</w:delText>
        </w:r>
      </w:del>
    </w:p>
    <w:p w14:paraId="787751BD" w14:textId="77777777" w:rsidR="00E36D15" w:rsidRPr="009E0758" w:rsidRDefault="00E36D15" w:rsidP="009E0758">
      <w:pPr>
        <w:rPr>
          <w:rFonts w:ascii="Arial" w:hAnsi="Arial" w:cs="Arial"/>
          <w:b/>
          <w:sz w:val="24"/>
          <w:szCs w:val="24"/>
        </w:rPr>
      </w:pPr>
    </w:p>
    <w:p w14:paraId="1487ACE9" w14:textId="77777777" w:rsidR="009E0758" w:rsidRDefault="009E0758" w:rsidP="009E0758">
      <w:pPr>
        <w:rPr>
          <w:rFonts w:ascii="Arial" w:hAnsi="Arial" w:cs="Arial"/>
          <w:sz w:val="24"/>
          <w:szCs w:val="24"/>
        </w:rPr>
      </w:pPr>
      <w:commentRangeStart w:id="863"/>
      <w:r w:rsidRPr="009E0758">
        <w:rPr>
          <w:rFonts w:ascii="Arial" w:hAnsi="Arial" w:cs="Arial"/>
          <w:sz w:val="24"/>
          <w:szCs w:val="24"/>
        </w:rPr>
        <w:t>La comunidad Arduino se desarrolla y enriquece a partir del trabajo con la placa, de la experimentación, de la producción de conocimiento en torno a ella, y estas habilidades se comparten dentro de la comunidad, pudiendo cualquier persona tener acceso a ellas.</w:t>
      </w:r>
      <w:commentRangeEnd w:id="863"/>
      <w:r w:rsidR="008D3897">
        <w:rPr>
          <w:rStyle w:val="Refdecomentario"/>
        </w:rPr>
        <w:commentReference w:id="863"/>
      </w:r>
    </w:p>
    <w:p w14:paraId="4DA8D83E" w14:textId="77777777" w:rsidR="00C13867" w:rsidRDefault="00C13867" w:rsidP="00C13867">
      <w:pPr>
        <w:rPr>
          <w:ins w:id="864" w:author="Agustin Schlapp" w:date="2017-12-21T20:16:00Z"/>
          <w:rFonts w:ascii="Arial" w:hAnsi="Arial" w:cs="Arial"/>
          <w:sz w:val="24"/>
          <w:szCs w:val="24"/>
        </w:rPr>
      </w:pPr>
      <w:ins w:id="865" w:author="Agustin Schlapp" w:date="2017-12-21T20:16:00Z">
        <w:r w:rsidRPr="00C13867">
          <w:rPr>
            <w:rFonts w:ascii="Arial" w:hAnsi="Arial" w:cs="Arial"/>
            <w:sz w:val="24"/>
            <w:szCs w:val="24"/>
            <w:rPrChange w:id="866" w:author="Agustin Schlapp" w:date="2017-12-21T20:17:00Z">
              <w:rPr>
                <w:rFonts w:ascii="Arial" w:hAnsi="Arial" w:cs="Arial"/>
                <w:sz w:val="24"/>
                <w:szCs w:val="24"/>
                <w:highlight w:val="yellow"/>
              </w:rPr>
            </w:rPrChange>
          </w:rPr>
          <w:t>La página principal de Arduino da soporte por medio de secciones y dedica un blog histórico con novedades y proyectos que se encuentran en desarrollo.</w:t>
        </w:r>
        <w:r>
          <w:rPr>
            <w:rFonts w:ascii="Arial" w:hAnsi="Arial" w:cs="Arial"/>
            <w:sz w:val="24"/>
            <w:szCs w:val="24"/>
          </w:rPr>
          <w:t xml:space="preserve"> </w:t>
        </w:r>
      </w:ins>
    </w:p>
    <w:p w14:paraId="617CB310" w14:textId="77777777" w:rsidR="00C13867" w:rsidRDefault="00C13867" w:rsidP="00C13867">
      <w:pPr>
        <w:rPr>
          <w:ins w:id="867" w:author="Agustin Schlapp" w:date="2017-12-21T20:16:00Z"/>
          <w:rFonts w:ascii="Arial" w:hAnsi="Arial" w:cs="Arial"/>
          <w:sz w:val="24"/>
          <w:szCs w:val="24"/>
        </w:rPr>
      </w:pPr>
    </w:p>
    <w:p w14:paraId="07EE6646" w14:textId="632160C5" w:rsidR="00C13867" w:rsidRPr="00C13867" w:rsidRDefault="00C13867" w:rsidP="00C13867">
      <w:pPr>
        <w:rPr>
          <w:ins w:id="868" w:author="Agustin Schlapp" w:date="2017-12-21T20:16:00Z"/>
          <w:rFonts w:ascii="Arial" w:hAnsi="Arial" w:cs="Arial"/>
          <w:sz w:val="24"/>
          <w:szCs w:val="24"/>
          <w:rPrChange w:id="869" w:author="Agustin Schlapp" w:date="2017-12-21T20:17:00Z">
            <w:rPr>
              <w:ins w:id="870" w:author="Agustin Schlapp" w:date="2017-12-21T20:16:00Z"/>
              <w:highlight w:val="yellow"/>
            </w:rPr>
          </w:rPrChange>
        </w:rPr>
      </w:pPr>
      <w:ins w:id="871" w:author="Agustin Schlapp" w:date="2017-12-21T20:17:00Z">
        <w:r w:rsidRPr="00C13867">
          <w:rPr>
            <w:rFonts w:ascii="Arial" w:hAnsi="Arial" w:cs="Arial"/>
            <w:sz w:val="24"/>
            <w:szCs w:val="24"/>
          </w:rPr>
          <w:t>Además,</w:t>
        </w:r>
      </w:ins>
      <w:ins w:id="872" w:author="Agustin Schlapp" w:date="2017-12-21T20:16:00Z">
        <w:r w:rsidRPr="00C13867">
          <w:rPr>
            <w:rFonts w:ascii="Arial" w:hAnsi="Arial" w:cs="Arial"/>
            <w:sz w:val="24"/>
            <w:szCs w:val="24"/>
            <w:rPrChange w:id="873" w:author="Agustin Schlapp" w:date="2017-12-21T20:17:00Z">
              <w:rPr>
                <w:highlight w:val="yellow"/>
              </w:rPr>
            </w:rPrChange>
          </w:rPr>
          <w:t xml:space="preserve"> se crean sitios como Arduino playground</w:t>
        </w:r>
      </w:ins>
      <w:ins w:id="874" w:author="Agustin Schlapp" w:date="2017-12-21T20:18:00Z">
        <w:r>
          <w:rPr>
            <w:rFonts w:ascii="Arial" w:hAnsi="Arial" w:cs="Arial"/>
            <w:sz w:val="24"/>
            <w:szCs w:val="24"/>
          </w:rPr>
          <w:t xml:space="preserve"> </w:t>
        </w:r>
      </w:ins>
      <w:ins w:id="875" w:author="Agustin Schlapp" w:date="2017-12-21T20:16:00Z">
        <w:r w:rsidRPr="00C13867">
          <w:rPr>
            <w:rFonts w:ascii="Arial" w:hAnsi="Arial" w:cs="Arial"/>
            <w:sz w:val="24"/>
            <w:szCs w:val="24"/>
            <w:rPrChange w:id="876" w:author="Agustin Schlapp" w:date="2017-12-21T20:17:00Z">
              <w:rPr>
                <w:highlight w:val="yellow"/>
              </w:rPr>
            </w:rPrChange>
          </w:rPr>
          <w:t>(</w:t>
        </w:r>
        <w:r w:rsidRPr="00C13867">
          <w:rPr>
            <w:rFonts w:ascii="Arial" w:hAnsi="Arial" w:cs="Arial"/>
            <w:sz w:val="24"/>
            <w:szCs w:val="24"/>
            <w:rPrChange w:id="877" w:author="Agustin Schlapp" w:date="2017-12-21T20:17:00Z">
              <w:rPr/>
            </w:rPrChange>
          </w:rPr>
          <w:fldChar w:fldCharType="begin"/>
        </w:r>
        <w:r w:rsidRPr="00C13867">
          <w:rPr>
            <w:rFonts w:ascii="Arial" w:hAnsi="Arial" w:cs="Arial"/>
            <w:sz w:val="24"/>
            <w:szCs w:val="24"/>
            <w:rPrChange w:id="878" w:author="Agustin Schlapp" w:date="2017-12-21T20:17:00Z">
              <w:rPr/>
            </w:rPrChange>
          </w:rPr>
          <w:instrText xml:space="preserve"> HYPERLINK "http://playground.arduino.cc/" </w:instrText>
        </w:r>
        <w:r w:rsidRPr="00C13867">
          <w:rPr>
            <w:rFonts w:ascii="Arial" w:hAnsi="Arial" w:cs="Arial"/>
            <w:sz w:val="24"/>
            <w:szCs w:val="24"/>
            <w:rPrChange w:id="879" w:author="Agustin Schlapp" w:date="2017-12-21T20:17:00Z">
              <w:rPr/>
            </w:rPrChange>
          </w:rPr>
          <w:fldChar w:fldCharType="separate"/>
        </w:r>
        <w:r w:rsidRPr="00C13867">
          <w:rPr>
            <w:rFonts w:ascii="Arial" w:hAnsi="Arial" w:cs="Arial"/>
            <w:sz w:val="24"/>
            <w:szCs w:val="24"/>
            <w:rPrChange w:id="880" w:author="Agustin Schlapp" w:date="2017-12-21T20:17:00Z">
              <w:rPr>
                <w:rStyle w:val="Hipervnculo"/>
              </w:rPr>
            </w:rPrChange>
          </w:rPr>
          <w:t>http://playground.arduino.cc/</w:t>
        </w:r>
        <w:r w:rsidRPr="00C13867">
          <w:rPr>
            <w:rFonts w:ascii="Arial" w:hAnsi="Arial" w:cs="Arial"/>
            <w:sz w:val="24"/>
            <w:szCs w:val="24"/>
            <w:rPrChange w:id="881" w:author="Agustin Schlapp" w:date="2017-12-21T20:17:00Z">
              <w:rPr/>
            </w:rPrChange>
          </w:rPr>
          <w:fldChar w:fldCharType="end"/>
        </w:r>
        <w:r w:rsidRPr="00C13867">
          <w:rPr>
            <w:rFonts w:ascii="Arial" w:hAnsi="Arial" w:cs="Arial"/>
            <w:sz w:val="24"/>
            <w:szCs w:val="24"/>
            <w:rPrChange w:id="882" w:author="Agustin Schlapp" w:date="2017-12-21T20:17:00Z">
              <w:rPr/>
            </w:rPrChange>
          </w:rPr>
          <w:t xml:space="preserve">) </w:t>
        </w:r>
        <w:r w:rsidRPr="00C13867">
          <w:rPr>
            <w:rFonts w:ascii="Arial" w:hAnsi="Arial" w:cs="Arial"/>
            <w:sz w:val="24"/>
            <w:szCs w:val="24"/>
            <w:rPrChange w:id="883" w:author="Agustin Schlapp" w:date="2017-12-21T20:17:00Z">
              <w:rPr>
                <w:highlight w:val="yellow"/>
              </w:rPr>
            </w:rPrChange>
          </w:rPr>
          <w:t>que es un</w:t>
        </w:r>
      </w:ins>
      <w:ins w:id="884" w:author="Agustin Schlapp" w:date="2017-12-21T20:18:00Z">
        <w:r>
          <w:rPr>
            <w:rFonts w:ascii="Arial" w:hAnsi="Arial" w:cs="Arial"/>
            <w:sz w:val="24"/>
            <w:szCs w:val="24"/>
          </w:rPr>
          <w:t>a</w:t>
        </w:r>
      </w:ins>
      <w:ins w:id="885" w:author="Agustin Schlapp" w:date="2017-12-21T20:16:00Z">
        <w:r w:rsidRPr="00C13867">
          <w:rPr>
            <w:rFonts w:ascii="Arial" w:hAnsi="Arial" w:cs="Arial"/>
            <w:sz w:val="24"/>
            <w:szCs w:val="24"/>
            <w:rPrChange w:id="886" w:author="Agustin Schlapp" w:date="2017-12-21T20:17:00Z">
              <w:rPr>
                <w:highlight w:val="yellow"/>
              </w:rPr>
            </w:rPrChange>
          </w:rPr>
          <w:t xml:space="preserve"> wiki donde todos los usuarios de Arduino pueden contribuir. Es el lugar donde publicar y compartir código, diagramas de circuitos, guías, manuales, cursos. Es la base de datos de conocimiento de la comunidad de Arduino. Este sitio a su vez tiene soporte a distintos lenguajes como el español (</w:t>
        </w:r>
        <w:r w:rsidRPr="00C13867">
          <w:rPr>
            <w:rFonts w:ascii="Arial" w:hAnsi="Arial" w:cs="Arial"/>
            <w:sz w:val="24"/>
            <w:szCs w:val="24"/>
            <w:rPrChange w:id="887" w:author="Agustin Schlapp" w:date="2017-12-21T20:17:00Z">
              <w:rPr>
                <w:highlight w:val="yellow"/>
              </w:rPr>
            </w:rPrChange>
          </w:rPr>
          <w:fldChar w:fldCharType="begin"/>
        </w:r>
        <w:r w:rsidRPr="00C13867">
          <w:rPr>
            <w:rFonts w:ascii="Arial" w:hAnsi="Arial" w:cs="Arial"/>
            <w:sz w:val="24"/>
            <w:szCs w:val="24"/>
            <w:rPrChange w:id="888" w:author="Agustin Schlapp" w:date="2017-12-21T20:17:00Z">
              <w:rPr>
                <w:highlight w:val="yellow"/>
              </w:rPr>
            </w:rPrChange>
          </w:rPr>
          <w:instrText xml:space="preserve"> HYPERLINK "https://playground.arduino.cc/Es/Es" </w:instrText>
        </w:r>
        <w:r w:rsidRPr="00C13867">
          <w:rPr>
            <w:rFonts w:ascii="Arial" w:hAnsi="Arial" w:cs="Arial"/>
            <w:sz w:val="24"/>
            <w:szCs w:val="24"/>
            <w:rPrChange w:id="889" w:author="Agustin Schlapp" w:date="2017-12-21T20:17:00Z">
              <w:rPr>
                <w:highlight w:val="yellow"/>
              </w:rPr>
            </w:rPrChange>
          </w:rPr>
          <w:fldChar w:fldCharType="separate"/>
        </w:r>
        <w:r w:rsidRPr="00C13867">
          <w:rPr>
            <w:rFonts w:ascii="Arial" w:hAnsi="Arial" w:cs="Arial"/>
            <w:sz w:val="24"/>
            <w:szCs w:val="24"/>
            <w:rPrChange w:id="890" w:author="Agustin Schlapp" w:date="2017-12-21T20:17:00Z">
              <w:rPr>
                <w:rStyle w:val="Hipervnculo"/>
                <w:highlight w:val="yellow"/>
              </w:rPr>
            </w:rPrChange>
          </w:rPr>
          <w:t>https://playground.arduino.cc/Es/Es</w:t>
        </w:r>
        <w:r w:rsidRPr="00C13867">
          <w:rPr>
            <w:rFonts w:ascii="Arial" w:hAnsi="Arial" w:cs="Arial"/>
            <w:sz w:val="24"/>
            <w:szCs w:val="24"/>
            <w:rPrChange w:id="891" w:author="Agustin Schlapp" w:date="2017-12-21T20:17:00Z">
              <w:rPr>
                <w:highlight w:val="yellow"/>
              </w:rPr>
            </w:rPrChange>
          </w:rPr>
          <w:fldChar w:fldCharType="end"/>
        </w:r>
        <w:r w:rsidRPr="00C13867">
          <w:rPr>
            <w:rFonts w:ascii="Arial" w:hAnsi="Arial" w:cs="Arial"/>
            <w:sz w:val="24"/>
            <w:szCs w:val="24"/>
            <w:rPrChange w:id="892" w:author="Agustin Schlapp" w:date="2017-12-21T20:17:00Z">
              <w:rPr>
                <w:highlight w:val="yellow"/>
              </w:rPr>
            </w:rPrChange>
          </w:rPr>
          <w:t>).</w:t>
        </w:r>
      </w:ins>
    </w:p>
    <w:p w14:paraId="3BBEDEDB" w14:textId="4E89EAFE" w:rsidR="00C13867" w:rsidRDefault="00C13867" w:rsidP="00C13867">
      <w:pPr>
        <w:rPr>
          <w:ins w:id="893" w:author="Agustin Schlapp" w:date="2017-12-21T20:17:00Z"/>
          <w:rFonts w:ascii="Arial" w:hAnsi="Arial" w:cs="Arial"/>
          <w:sz w:val="24"/>
          <w:szCs w:val="24"/>
        </w:rPr>
      </w:pPr>
      <w:ins w:id="894" w:author="Agustin Schlapp" w:date="2017-12-21T20:16:00Z">
        <w:r w:rsidRPr="00C13867">
          <w:rPr>
            <w:rFonts w:ascii="Arial" w:hAnsi="Arial" w:cs="Arial"/>
            <w:sz w:val="24"/>
            <w:szCs w:val="24"/>
            <w:rPrChange w:id="895" w:author="Agustin Schlapp" w:date="2017-12-21T20:17:00Z">
              <w:rPr>
                <w:highlight w:val="yellow"/>
              </w:rPr>
            </w:rPrChange>
          </w:rPr>
          <w:t xml:space="preserve">Por otro </w:t>
        </w:r>
      </w:ins>
      <w:ins w:id="896" w:author="Agustin Schlapp" w:date="2017-12-21T20:17:00Z">
        <w:r w:rsidRPr="00C13867">
          <w:rPr>
            <w:rFonts w:ascii="Arial" w:hAnsi="Arial" w:cs="Arial"/>
            <w:sz w:val="24"/>
            <w:szCs w:val="24"/>
          </w:rPr>
          <w:t>lado,</w:t>
        </w:r>
      </w:ins>
      <w:ins w:id="897" w:author="Agustin Schlapp" w:date="2017-12-21T20:16:00Z">
        <w:r w:rsidRPr="00C13867">
          <w:rPr>
            <w:rFonts w:ascii="Arial" w:hAnsi="Arial" w:cs="Arial"/>
            <w:sz w:val="24"/>
            <w:szCs w:val="24"/>
            <w:rPrChange w:id="898" w:author="Agustin Schlapp" w:date="2017-12-21T20:17:00Z">
              <w:rPr>
                <w:highlight w:val="yellow"/>
              </w:rPr>
            </w:rPrChange>
          </w:rPr>
          <w:t xml:space="preserve"> existe Arduino Hub, un lugar donde se comparten los proyectos, dando los distintos pasos para reproducirlo. </w:t>
        </w:r>
      </w:ins>
    </w:p>
    <w:p w14:paraId="1C08E333" w14:textId="77777777" w:rsidR="00C13867" w:rsidRPr="00C13867" w:rsidRDefault="00C13867" w:rsidP="00C13867">
      <w:pPr>
        <w:rPr>
          <w:ins w:id="899" w:author="Agustin Schlapp" w:date="2017-12-21T20:16:00Z"/>
          <w:rFonts w:ascii="Arial" w:hAnsi="Arial" w:cs="Arial"/>
          <w:sz w:val="24"/>
          <w:szCs w:val="24"/>
          <w:rPrChange w:id="900" w:author="Agustin Schlapp" w:date="2017-12-21T20:17:00Z">
            <w:rPr>
              <w:ins w:id="901" w:author="Agustin Schlapp" w:date="2017-12-21T20:16:00Z"/>
              <w:highlight w:val="yellow"/>
            </w:rPr>
          </w:rPrChange>
        </w:rPr>
      </w:pPr>
    </w:p>
    <w:p w14:paraId="24784A6E" w14:textId="77777777" w:rsidR="00C13867" w:rsidRPr="00C13867" w:rsidRDefault="00C13867" w:rsidP="00C13867">
      <w:pPr>
        <w:rPr>
          <w:ins w:id="902" w:author="Agustin Schlapp" w:date="2017-12-21T20:16:00Z"/>
          <w:rFonts w:ascii="Arial" w:hAnsi="Arial" w:cs="Arial"/>
          <w:sz w:val="24"/>
          <w:szCs w:val="24"/>
          <w:rPrChange w:id="903" w:author="Agustin Schlapp" w:date="2017-12-21T20:17:00Z">
            <w:rPr>
              <w:ins w:id="904" w:author="Agustin Schlapp" w:date="2017-12-21T20:16:00Z"/>
              <w:highlight w:val="yellow"/>
            </w:rPr>
          </w:rPrChange>
        </w:rPr>
      </w:pPr>
      <w:ins w:id="905" w:author="Agustin Schlapp" w:date="2017-12-21T20:16:00Z">
        <w:r w:rsidRPr="00C13867">
          <w:rPr>
            <w:rFonts w:ascii="Arial" w:hAnsi="Arial" w:cs="Arial"/>
            <w:sz w:val="24"/>
            <w:szCs w:val="24"/>
            <w:rPrChange w:id="906" w:author="Agustin Schlapp" w:date="2017-12-21T20:17:00Z">
              <w:rPr>
                <w:highlight w:val="yellow"/>
              </w:rPr>
            </w:rPrChange>
          </w:rPr>
          <w:t>El manifiesto de la comunidad Arduino dice (traducción al español):</w:t>
        </w:r>
      </w:ins>
    </w:p>
    <w:p w14:paraId="35CC33C1" w14:textId="77777777" w:rsidR="00C13867" w:rsidRPr="00C13867" w:rsidRDefault="00C13867" w:rsidP="00C13867">
      <w:pPr>
        <w:rPr>
          <w:ins w:id="907" w:author="Agustin Schlapp" w:date="2017-12-21T20:16:00Z"/>
          <w:rFonts w:ascii="Arial" w:hAnsi="Arial" w:cs="Arial"/>
          <w:sz w:val="24"/>
          <w:szCs w:val="24"/>
          <w:rPrChange w:id="908" w:author="Agustin Schlapp" w:date="2017-12-21T20:17:00Z">
            <w:rPr>
              <w:ins w:id="909" w:author="Agustin Schlapp" w:date="2017-12-21T20:16:00Z"/>
              <w:highlight w:val="yellow"/>
            </w:rPr>
          </w:rPrChange>
        </w:rPr>
      </w:pPr>
    </w:p>
    <w:p w14:paraId="75EA4C20" w14:textId="77777777" w:rsidR="00C13867" w:rsidRPr="00C13867" w:rsidRDefault="00C13867" w:rsidP="00C13867">
      <w:pPr>
        <w:rPr>
          <w:ins w:id="910" w:author="Agustin Schlapp" w:date="2017-12-21T20:16:00Z"/>
          <w:rFonts w:ascii="Arial" w:hAnsi="Arial" w:cs="Arial"/>
          <w:sz w:val="24"/>
          <w:szCs w:val="24"/>
          <w:rPrChange w:id="911" w:author="Agustin Schlapp" w:date="2017-12-21T20:17:00Z">
            <w:rPr>
              <w:ins w:id="912" w:author="Agustin Schlapp" w:date="2017-12-21T20:16:00Z"/>
              <w:highlight w:val="yellow"/>
            </w:rPr>
          </w:rPrChange>
        </w:rPr>
      </w:pPr>
      <w:ins w:id="913" w:author="Agustin Schlapp" w:date="2017-12-21T20:16:00Z">
        <w:r w:rsidRPr="00C13867">
          <w:rPr>
            <w:rFonts w:ascii="Arial" w:hAnsi="Arial" w:cs="Arial"/>
            <w:sz w:val="24"/>
            <w:szCs w:val="24"/>
            <w:rPrChange w:id="914" w:author="Agustin Schlapp" w:date="2017-12-21T20:17:00Z">
              <w:rPr>
                <w:highlight w:val="yellow"/>
              </w:rPr>
            </w:rPrChange>
          </w:rPr>
          <w:t xml:space="preserve">“Apoyar al ecosistema de hardware y software de open source Arduino, haciendo que los productos electrónicos sean abiertos y participativos. </w:t>
        </w:r>
      </w:ins>
    </w:p>
    <w:p w14:paraId="38775FBC" w14:textId="77777777" w:rsidR="00C13867" w:rsidRPr="00C13867" w:rsidRDefault="00C13867" w:rsidP="00C13867">
      <w:pPr>
        <w:rPr>
          <w:ins w:id="915" w:author="Agustin Schlapp" w:date="2017-12-21T20:16:00Z"/>
          <w:rFonts w:ascii="Arial" w:hAnsi="Arial" w:cs="Arial"/>
          <w:sz w:val="24"/>
          <w:szCs w:val="24"/>
          <w:rPrChange w:id="916" w:author="Agustin Schlapp" w:date="2017-12-21T20:17:00Z">
            <w:rPr>
              <w:ins w:id="917" w:author="Agustin Schlapp" w:date="2017-12-21T20:16:00Z"/>
              <w:highlight w:val="yellow"/>
            </w:rPr>
          </w:rPrChange>
        </w:rPr>
      </w:pPr>
      <w:ins w:id="918" w:author="Agustin Schlapp" w:date="2017-12-21T20:16:00Z">
        <w:r w:rsidRPr="00C13867">
          <w:rPr>
            <w:rFonts w:ascii="Arial" w:hAnsi="Arial" w:cs="Arial"/>
            <w:sz w:val="24"/>
            <w:szCs w:val="24"/>
            <w:rPrChange w:id="919" w:author="Agustin Schlapp" w:date="2017-12-21T20:17:00Z">
              <w:rPr>
                <w:highlight w:val="yellow"/>
              </w:rPr>
            </w:rPrChange>
          </w:rPr>
          <w:t xml:space="preserve">Servir como un evangelista para Arduino, expandir el ecosistema de código abierto a estudiantes, fabricantes, desarrolladores, diseñadores, ingenieros y empresas dentro de sus comunidades locales. </w:t>
        </w:r>
      </w:ins>
    </w:p>
    <w:p w14:paraId="340113D4" w14:textId="4A6C3D94" w:rsidR="00E36D15" w:rsidRDefault="00C13867" w:rsidP="00C13867">
      <w:pPr>
        <w:rPr>
          <w:ins w:id="920" w:author="Agustin Schlapp" w:date="2017-12-21T20:22:00Z"/>
          <w:rFonts w:ascii="Arial" w:hAnsi="Arial" w:cs="Arial"/>
          <w:sz w:val="24"/>
          <w:szCs w:val="24"/>
        </w:rPr>
      </w:pPr>
      <w:ins w:id="921" w:author="Agustin Schlapp" w:date="2017-12-21T20:16:00Z">
        <w:r w:rsidRPr="00C13867">
          <w:rPr>
            <w:rFonts w:ascii="Arial" w:hAnsi="Arial" w:cs="Arial"/>
            <w:sz w:val="24"/>
            <w:szCs w:val="24"/>
            <w:rPrChange w:id="922" w:author="Agustin Schlapp" w:date="2017-12-21T20:17:00Z">
              <w:rPr>
                <w:highlight w:val="yellow"/>
              </w:rPr>
            </w:rPrChange>
          </w:rPr>
          <w:t>Construir una red global de comunidades que diseñen y codifiquen proyectos, intercambien ideas, organicen actividades de colaboración y dicten cursos oficiales de Arduino, independientemente de su edad, sexo, idioma y capacidad técnica”</w:t>
        </w:r>
      </w:ins>
      <w:ins w:id="923" w:author="Agustin Schlapp" w:date="2017-12-21T20:19:00Z">
        <w:r w:rsidR="004A650B">
          <w:rPr>
            <w:rStyle w:val="Refdenotaalpie"/>
            <w:rFonts w:ascii="Arial" w:hAnsi="Arial" w:cs="Arial"/>
            <w:sz w:val="24"/>
            <w:szCs w:val="24"/>
          </w:rPr>
          <w:footnoteReference w:id="6"/>
        </w:r>
      </w:ins>
    </w:p>
    <w:p w14:paraId="35833061" w14:textId="77777777" w:rsidR="004A650B" w:rsidRDefault="004A650B" w:rsidP="00C13867">
      <w:pPr>
        <w:rPr>
          <w:ins w:id="925" w:author="Agustin Schlapp" w:date="2017-12-21T20:20:00Z"/>
          <w:rFonts w:ascii="Arial" w:hAnsi="Arial" w:cs="Arial"/>
          <w:sz w:val="24"/>
          <w:szCs w:val="24"/>
        </w:rPr>
      </w:pPr>
    </w:p>
    <w:p w14:paraId="17B4C636" w14:textId="016F4041" w:rsidR="004A650B" w:rsidRDefault="004A650B" w:rsidP="00C13867">
      <w:pPr>
        <w:rPr>
          <w:ins w:id="926" w:author="Agustin Schlapp" w:date="2017-12-21T20:21:00Z"/>
          <w:rFonts w:ascii="Arial" w:hAnsi="Arial" w:cs="Arial"/>
          <w:sz w:val="24"/>
          <w:szCs w:val="24"/>
        </w:rPr>
      </w:pPr>
      <w:ins w:id="927" w:author="Agustin Schlapp" w:date="2017-12-21T20:20:00Z">
        <w:r>
          <w:rPr>
            <w:rFonts w:ascii="Arial" w:hAnsi="Arial" w:cs="Arial"/>
            <w:sz w:val="24"/>
            <w:szCs w:val="24"/>
          </w:rPr>
          <w:t xml:space="preserve">La siguiente </w:t>
        </w:r>
      </w:ins>
      <w:ins w:id="928" w:author="Agustin Schlapp" w:date="2017-12-21T20:21:00Z">
        <w:r>
          <w:rPr>
            <w:rFonts w:ascii="Arial" w:hAnsi="Arial" w:cs="Arial"/>
            <w:sz w:val="24"/>
            <w:szCs w:val="24"/>
          </w:rPr>
          <w:t>imagen (</w:t>
        </w:r>
      </w:ins>
      <w:r w:rsidR="00111E24">
        <w:rPr>
          <w:rFonts w:ascii="Arial" w:hAnsi="Arial" w:cs="Arial"/>
          <w:sz w:val="24"/>
          <w:szCs w:val="24"/>
        </w:rPr>
        <w:fldChar w:fldCharType="begin"/>
      </w:r>
      <w:r w:rsidR="00111E24">
        <w:rPr>
          <w:rFonts w:ascii="Arial" w:hAnsi="Arial" w:cs="Arial"/>
          <w:sz w:val="24"/>
          <w:szCs w:val="24"/>
        </w:rPr>
        <w:instrText xml:space="preserve"> REF _Ref502097256 \h </w:instrText>
      </w:r>
      <w:r w:rsidR="00111E24">
        <w:rPr>
          <w:rFonts w:ascii="Arial" w:hAnsi="Arial" w:cs="Arial"/>
          <w:sz w:val="24"/>
          <w:szCs w:val="24"/>
        </w:rPr>
      </w:r>
      <w:r w:rsidR="00111E24">
        <w:rPr>
          <w:rFonts w:ascii="Arial" w:hAnsi="Arial" w:cs="Arial"/>
          <w:sz w:val="24"/>
          <w:szCs w:val="24"/>
        </w:rPr>
        <w:fldChar w:fldCharType="separate"/>
      </w:r>
      <w:ins w:id="929" w:author="Agustin Schlapp" w:date="2017-12-21T20:22:00Z">
        <w:r w:rsidR="00111E24">
          <w:t xml:space="preserve">Ilustración </w:t>
        </w:r>
      </w:ins>
      <w:r w:rsidR="00111E24">
        <w:rPr>
          <w:noProof/>
        </w:rPr>
        <w:t>16</w:t>
      </w:r>
      <w:ins w:id="930" w:author="Agustin Schlapp" w:date="2017-12-21T20:22:00Z">
        <w:r w:rsidR="00111E24">
          <w:t xml:space="preserve"> - Logotipo comunidad open-source de Arduino</w:t>
        </w:r>
      </w:ins>
      <w:r w:rsidR="00111E24">
        <w:rPr>
          <w:rFonts w:ascii="Arial" w:hAnsi="Arial" w:cs="Arial"/>
          <w:sz w:val="24"/>
          <w:szCs w:val="24"/>
        </w:rPr>
        <w:fldChar w:fldCharType="end"/>
      </w:r>
      <w:ins w:id="931" w:author="Agustin Schlapp" w:date="2017-12-21T20:21:00Z">
        <w:r>
          <w:rPr>
            <w:rFonts w:ascii="Arial" w:hAnsi="Arial" w:cs="Arial"/>
            <w:sz w:val="24"/>
            <w:szCs w:val="24"/>
          </w:rPr>
          <w:t>) muestra el logotipo oficial de la comunidad open-source de Arduino.</w:t>
        </w:r>
      </w:ins>
    </w:p>
    <w:p w14:paraId="56CC0925" w14:textId="77777777" w:rsidR="004A650B" w:rsidRDefault="004A650B">
      <w:pPr>
        <w:rPr>
          <w:ins w:id="932" w:author="Agustin Schlapp" w:date="2017-12-21T20:21:00Z"/>
          <w:rFonts w:ascii="Arial" w:hAnsi="Arial" w:cs="Arial"/>
          <w:sz w:val="24"/>
          <w:szCs w:val="24"/>
        </w:rPr>
      </w:pPr>
      <w:ins w:id="933" w:author="Agustin Schlapp" w:date="2017-12-21T20:21:00Z">
        <w:r>
          <w:rPr>
            <w:rFonts w:ascii="Arial" w:hAnsi="Arial" w:cs="Arial"/>
            <w:sz w:val="24"/>
            <w:szCs w:val="24"/>
          </w:rPr>
          <w:br w:type="page"/>
        </w:r>
      </w:ins>
    </w:p>
    <w:p w14:paraId="62E68551" w14:textId="77777777" w:rsidR="004A650B" w:rsidRDefault="004A650B">
      <w:pPr>
        <w:keepNext/>
        <w:jc w:val="center"/>
        <w:rPr>
          <w:ins w:id="934" w:author="Agustin Schlapp" w:date="2017-12-21T20:22:00Z"/>
        </w:rPr>
        <w:pPrChange w:id="935" w:author="Agustin Schlapp" w:date="2017-12-21T20:22:00Z">
          <w:pPr>
            <w:jc w:val="center"/>
          </w:pPr>
        </w:pPrChange>
      </w:pPr>
      <w:ins w:id="936" w:author="Agustin Schlapp" w:date="2017-12-21T20:21:00Z">
        <w:r>
          <w:rPr>
            <w:noProof/>
            <w:lang w:val="en-US" w:eastAsia="en-US"/>
          </w:rPr>
          <w:lastRenderedPageBreak/>
          <w:drawing>
            <wp:inline distT="0" distB="0" distL="0" distR="0" wp14:anchorId="6CF8DAAA" wp14:editId="58929715">
              <wp:extent cx="2590800" cy="1140317"/>
              <wp:effectExtent l="0" t="0" r="0" b="3175"/>
              <wp:docPr id="245" name="Imagen 245" descr="ArduinoCommunityLogo_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CommunityLogo_EP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95896" cy="1142560"/>
                      </a:xfrm>
                      <a:prstGeom prst="rect">
                        <a:avLst/>
                      </a:prstGeom>
                      <a:noFill/>
                      <a:ln>
                        <a:noFill/>
                      </a:ln>
                    </pic:spPr>
                  </pic:pic>
                </a:graphicData>
              </a:graphic>
            </wp:inline>
          </w:drawing>
        </w:r>
      </w:ins>
    </w:p>
    <w:p w14:paraId="246E5FFF" w14:textId="00E31E85" w:rsidR="004A650B" w:rsidRPr="009E0758" w:rsidRDefault="004A650B">
      <w:pPr>
        <w:pStyle w:val="Descripcin"/>
        <w:jc w:val="center"/>
        <w:rPr>
          <w:rFonts w:ascii="Arial" w:hAnsi="Arial" w:cs="Arial"/>
          <w:sz w:val="24"/>
          <w:szCs w:val="24"/>
        </w:rPr>
        <w:pPrChange w:id="937" w:author="Agustin Schlapp" w:date="2017-12-21T20:22:00Z">
          <w:pPr/>
        </w:pPrChange>
      </w:pPr>
      <w:bookmarkStart w:id="938" w:name="_Ref502097256"/>
      <w:bookmarkStart w:id="939" w:name="_Toc504153982"/>
      <w:ins w:id="940" w:author="Agustin Schlapp" w:date="2017-12-21T20:22:00Z">
        <w:r>
          <w:t xml:space="preserve">Ilustración </w:t>
        </w:r>
        <w:r>
          <w:fldChar w:fldCharType="begin"/>
        </w:r>
        <w:r>
          <w:instrText xml:space="preserve"> SEQ Ilustración \* ARABIC </w:instrText>
        </w:r>
      </w:ins>
      <w:r>
        <w:fldChar w:fldCharType="separate"/>
      </w:r>
      <w:r w:rsidR="00C5340B">
        <w:rPr>
          <w:noProof/>
        </w:rPr>
        <w:t>16</w:t>
      </w:r>
      <w:ins w:id="941" w:author="Agustin Schlapp" w:date="2017-12-21T20:22:00Z">
        <w:r>
          <w:fldChar w:fldCharType="end"/>
        </w:r>
        <w:r>
          <w:t xml:space="preserve"> - Logotipo comunidad open-source de Arduino</w:t>
        </w:r>
      </w:ins>
      <w:bookmarkEnd w:id="938"/>
      <w:bookmarkEnd w:id="939"/>
    </w:p>
    <w:p w14:paraId="286273CC" w14:textId="34627C21" w:rsidR="009E0758" w:rsidRPr="00E36D15" w:rsidRDefault="00646568" w:rsidP="00E36D15">
      <w:pPr>
        <w:pStyle w:val="Ttulo3"/>
        <w:rPr>
          <w:b w:val="0"/>
          <w:sz w:val="28"/>
          <w:szCs w:val="28"/>
        </w:rPr>
      </w:pPr>
      <w:bookmarkStart w:id="942" w:name="_Toc504153906"/>
      <w:r>
        <w:rPr>
          <w:b w:val="0"/>
          <w:sz w:val="28"/>
          <w:szCs w:val="28"/>
        </w:rPr>
        <w:t>3.</w:t>
      </w:r>
      <w:ins w:id="943" w:author="Agustin Schlapp" w:date="2017-12-21T20:18:00Z">
        <w:r w:rsidR="004A650B">
          <w:rPr>
            <w:b w:val="0"/>
            <w:sz w:val="28"/>
            <w:szCs w:val="28"/>
          </w:rPr>
          <w:t>9</w:t>
        </w:r>
      </w:ins>
      <w:del w:id="944" w:author="Agustin Schlapp" w:date="2017-12-21T20:18:00Z">
        <w:r w:rsidDel="004A650B">
          <w:rPr>
            <w:b w:val="0"/>
            <w:sz w:val="28"/>
            <w:szCs w:val="28"/>
          </w:rPr>
          <w:delText>8</w:delText>
        </w:r>
      </w:del>
      <w:r>
        <w:rPr>
          <w:b w:val="0"/>
          <w:sz w:val="28"/>
          <w:szCs w:val="28"/>
        </w:rPr>
        <w:t xml:space="preserve">.2 </w:t>
      </w:r>
      <w:r w:rsidR="009E0758" w:rsidRPr="00E36D15">
        <w:rPr>
          <w:b w:val="0"/>
          <w:sz w:val="28"/>
          <w:szCs w:val="28"/>
        </w:rPr>
        <w:t>La sencillez del lenguaje de programación</w:t>
      </w:r>
      <w:bookmarkEnd w:id="942"/>
    </w:p>
    <w:p w14:paraId="64013365" w14:textId="77777777" w:rsidR="00E36D15" w:rsidRPr="009E0758" w:rsidRDefault="00E36D15" w:rsidP="009E0758">
      <w:pPr>
        <w:rPr>
          <w:rFonts w:ascii="Arial" w:hAnsi="Arial" w:cs="Arial"/>
          <w:b/>
          <w:sz w:val="24"/>
          <w:szCs w:val="24"/>
        </w:rPr>
      </w:pPr>
    </w:p>
    <w:p w14:paraId="1D6143B7" w14:textId="135ED418" w:rsidR="00CA1138" w:rsidRDefault="009E0758" w:rsidP="00CA1138">
      <w:pPr>
        <w:rPr>
          <w:ins w:id="945" w:author="Agustin Schlapp" w:date="2017-12-21T20:23:00Z"/>
          <w:rFonts w:ascii="Arial" w:hAnsi="Arial" w:cs="Arial"/>
          <w:sz w:val="24"/>
          <w:szCs w:val="24"/>
        </w:rPr>
      </w:pPr>
      <w:commentRangeStart w:id="946"/>
      <w:r w:rsidRPr="009E0758">
        <w:rPr>
          <w:rFonts w:ascii="Arial" w:hAnsi="Arial" w:cs="Arial"/>
          <w:sz w:val="24"/>
          <w:szCs w:val="24"/>
        </w:rPr>
        <w:t>Programar la placa es muy sencillo y accesible, y la ayuda por parte de la comunidad lo hace aún más fácil.</w:t>
      </w:r>
      <w:commentRangeEnd w:id="946"/>
      <w:r w:rsidR="008D3897">
        <w:rPr>
          <w:rStyle w:val="Refdecomentario"/>
        </w:rPr>
        <w:commentReference w:id="946"/>
      </w:r>
      <w:ins w:id="947" w:author="Agustin Schlapp" w:date="2017-12-21T20:23:00Z">
        <w:r w:rsidR="00CA1138">
          <w:rPr>
            <w:rFonts w:ascii="Arial" w:hAnsi="Arial" w:cs="Arial"/>
            <w:sz w:val="24"/>
            <w:szCs w:val="24"/>
          </w:rPr>
          <w:t xml:space="preserve"> </w:t>
        </w:r>
        <w:r w:rsidR="00CA1138" w:rsidRPr="00CA1138">
          <w:rPr>
            <w:rFonts w:ascii="Arial" w:hAnsi="Arial" w:cs="Arial"/>
            <w:sz w:val="24"/>
            <w:szCs w:val="24"/>
            <w:rPrChange w:id="948" w:author="Agustin Schlapp" w:date="2017-12-21T20:23:00Z">
              <w:rPr>
                <w:rFonts w:ascii="Arial" w:hAnsi="Arial" w:cs="Arial"/>
                <w:sz w:val="24"/>
                <w:szCs w:val="24"/>
                <w:highlight w:val="yellow"/>
              </w:rPr>
            </w:rPrChange>
          </w:rPr>
          <w:t>Como se mostró en las ilustraciones (</w:t>
        </w:r>
      </w:ins>
      <w:ins w:id="949" w:author="Agustin Schlapp" w:date="2017-12-21T20:25:00Z">
        <w:r w:rsidR="0091190B">
          <w:rPr>
            <w:rFonts w:ascii="Arial" w:hAnsi="Arial" w:cs="Arial"/>
            <w:sz w:val="24"/>
            <w:szCs w:val="24"/>
          </w:rPr>
          <w:t>Ilustraciones</w:t>
        </w:r>
      </w:ins>
      <w:ins w:id="950" w:author="Agustin Schlapp" w:date="2017-12-21T20:23:00Z">
        <w:r w:rsidR="00CA1138" w:rsidRPr="00CA1138">
          <w:rPr>
            <w:rFonts w:ascii="Arial" w:hAnsi="Arial" w:cs="Arial"/>
            <w:sz w:val="24"/>
            <w:szCs w:val="24"/>
            <w:rPrChange w:id="951" w:author="Agustin Schlapp" w:date="2017-12-21T20:23:00Z">
              <w:rPr>
                <w:rFonts w:ascii="Arial" w:hAnsi="Arial" w:cs="Arial"/>
                <w:sz w:val="24"/>
                <w:szCs w:val="24"/>
                <w:highlight w:val="yellow"/>
              </w:rPr>
            </w:rPrChange>
          </w:rPr>
          <w:t xml:space="preserve"> 1</w:t>
        </w:r>
      </w:ins>
      <w:ins w:id="952" w:author="Agustin Schlapp" w:date="2017-12-21T20:25:00Z">
        <w:r w:rsidR="0091190B">
          <w:rPr>
            <w:rFonts w:ascii="Arial" w:hAnsi="Arial" w:cs="Arial"/>
            <w:sz w:val="24"/>
            <w:szCs w:val="24"/>
          </w:rPr>
          <w:t>0</w:t>
        </w:r>
      </w:ins>
      <w:ins w:id="953" w:author="Agustin Schlapp" w:date="2017-12-21T20:23:00Z">
        <w:r w:rsidR="00CA1138" w:rsidRPr="00CA1138">
          <w:rPr>
            <w:rFonts w:ascii="Arial" w:hAnsi="Arial" w:cs="Arial"/>
            <w:sz w:val="24"/>
            <w:szCs w:val="24"/>
            <w:rPrChange w:id="954" w:author="Agustin Schlapp" w:date="2017-12-21T20:23:00Z">
              <w:rPr>
                <w:rFonts w:ascii="Arial" w:hAnsi="Arial" w:cs="Arial"/>
                <w:sz w:val="24"/>
                <w:szCs w:val="24"/>
                <w:highlight w:val="yellow"/>
              </w:rPr>
            </w:rPrChange>
          </w:rPr>
          <w:t xml:space="preserve"> y </w:t>
        </w:r>
      </w:ins>
      <w:ins w:id="955" w:author="Agustin Schlapp" w:date="2017-12-21T20:26:00Z">
        <w:r w:rsidR="0091190B">
          <w:rPr>
            <w:rFonts w:ascii="Arial" w:hAnsi="Arial" w:cs="Arial"/>
            <w:sz w:val="24"/>
            <w:szCs w:val="24"/>
          </w:rPr>
          <w:t>11</w:t>
        </w:r>
      </w:ins>
      <w:ins w:id="956" w:author="Agustin Schlapp" w:date="2017-12-21T20:23:00Z">
        <w:r w:rsidR="00CA1138" w:rsidRPr="00CA1138">
          <w:rPr>
            <w:rFonts w:ascii="Arial" w:hAnsi="Arial" w:cs="Arial"/>
            <w:sz w:val="24"/>
            <w:szCs w:val="24"/>
            <w:rPrChange w:id="957" w:author="Agustin Schlapp" w:date="2017-12-21T20:23:00Z">
              <w:rPr>
                <w:rFonts w:ascii="Arial" w:hAnsi="Arial" w:cs="Arial"/>
                <w:sz w:val="24"/>
                <w:szCs w:val="24"/>
                <w:highlight w:val="yellow"/>
              </w:rPr>
            </w:rPrChange>
          </w:rPr>
          <w:t>), podemos apreciar librerías con un alto nivel de abstracción en cuanto al acceso a bajo nivel.</w:t>
        </w:r>
        <w:r w:rsidR="00CA1138">
          <w:rPr>
            <w:rFonts w:ascii="Arial" w:hAnsi="Arial" w:cs="Arial"/>
            <w:sz w:val="24"/>
            <w:szCs w:val="24"/>
          </w:rPr>
          <w:t xml:space="preserve"> </w:t>
        </w:r>
      </w:ins>
    </w:p>
    <w:p w14:paraId="376F912F" w14:textId="77777777" w:rsidR="00CA1138" w:rsidRDefault="00CA1138" w:rsidP="00CA1138">
      <w:pPr>
        <w:rPr>
          <w:ins w:id="958" w:author="Agustin Schlapp" w:date="2017-12-21T20:23:00Z"/>
          <w:rFonts w:ascii="Arial" w:hAnsi="Arial" w:cs="Arial"/>
          <w:sz w:val="24"/>
          <w:szCs w:val="24"/>
        </w:rPr>
      </w:pPr>
    </w:p>
    <w:p w14:paraId="4E2187CC" w14:textId="34D413D4" w:rsidR="00CA1138" w:rsidRDefault="00CA1138" w:rsidP="00CA1138">
      <w:pPr>
        <w:rPr>
          <w:ins w:id="959" w:author="Agustin Schlapp" w:date="2017-12-21T20:23:00Z"/>
          <w:rFonts w:ascii="Arial" w:hAnsi="Arial" w:cs="Arial"/>
          <w:sz w:val="24"/>
          <w:szCs w:val="24"/>
        </w:rPr>
      </w:pPr>
      <w:ins w:id="960" w:author="Agustin Schlapp" w:date="2017-12-21T20:23:00Z">
        <w:r w:rsidRPr="00CA1138">
          <w:rPr>
            <w:rFonts w:ascii="Arial" w:hAnsi="Arial" w:cs="Arial"/>
            <w:sz w:val="24"/>
            <w:szCs w:val="24"/>
            <w:rPrChange w:id="961" w:author="Agustin Schlapp" w:date="2017-12-21T20:23:00Z">
              <w:rPr>
                <w:highlight w:val="yellow"/>
              </w:rPr>
            </w:rPrChange>
          </w:rPr>
          <w:t xml:space="preserve">La definición de puertos con </w:t>
        </w:r>
        <w:r w:rsidRPr="00CA1138">
          <w:rPr>
            <w:rFonts w:ascii="Arial" w:hAnsi="Arial" w:cs="Arial"/>
            <w:sz w:val="24"/>
            <w:szCs w:val="24"/>
          </w:rPr>
          <w:t>la sentencia</w:t>
        </w:r>
        <w:r w:rsidRPr="00CA1138">
          <w:rPr>
            <w:rFonts w:ascii="Arial" w:hAnsi="Arial" w:cs="Arial"/>
            <w:sz w:val="24"/>
            <w:szCs w:val="24"/>
            <w:rPrChange w:id="962" w:author="Agustin Schlapp" w:date="2017-12-21T20:23:00Z">
              <w:rPr>
                <w:highlight w:val="yellow"/>
              </w:rPr>
            </w:rPrChange>
          </w:rPr>
          <w:t xml:space="preserve"> a alto nivel, seteando los puertos del 1 al 7 en un Arduino UNO como salida sería:</w:t>
        </w:r>
      </w:ins>
    </w:p>
    <w:p w14:paraId="0E5F5C9A" w14:textId="77777777" w:rsidR="00CA1138" w:rsidRPr="00CA1138" w:rsidRDefault="00CA1138" w:rsidP="00CA1138">
      <w:pPr>
        <w:rPr>
          <w:ins w:id="963" w:author="Agustin Schlapp" w:date="2017-12-21T20:23:00Z"/>
          <w:rFonts w:ascii="Arial" w:hAnsi="Arial" w:cs="Arial"/>
          <w:sz w:val="24"/>
          <w:szCs w:val="24"/>
          <w:rPrChange w:id="964" w:author="Agustin Schlapp" w:date="2017-12-21T20:23:00Z">
            <w:rPr>
              <w:ins w:id="965" w:author="Agustin Schlapp" w:date="2017-12-21T20:23:00Z"/>
              <w:highlight w:val="yellow"/>
            </w:rPr>
          </w:rPrChange>
        </w:rPr>
      </w:pPr>
    </w:p>
    <w:p w14:paraId="77638123" w14:textId="77777777" w:rsidR="00CA1138" w:rsidRPr="00CA1138" w:rsidRDefault="00CA1138" w:rsidP="00CA1138">
      <w:pPr>
        <w:rPr>
          <w:ins w:id="966" w:author="Agustin Schlapp" w:date="2017-12-21T20:23:00Z"/>
          <w:sz w:val="24"/>
          <w:szCs w:val="24"/>
          <w:lang w:val="en-US"/>
          <w:rPrChange w:id="967" w:author="Agustin Schlapp" w:date="2017-12-21T20:24:00Z">
            <w:rPr>
              <w:ins w:id="968" w:author="Agustin Schlapp" w:date="2017-12-21T20:23:00Z"/>
              <w:highlight w:val="yellow"/>
            </w:rPr>
          </w:rPrChange>
        </w:rPr>
      </w:pPr>
      <w:ins w:id="969" w:author="Agustin Schlapp" w:date="2017-12-21T20:23:00Z">
        <w:r w:rsidRPr="00CA1138">
          <w:rPr>
            <w:sz w:val="24"/>
            <w:szCs w:val="24"/>
            <w:lang w:val="en-US"/>
            <w:rPrChange w:id="970" w:author="Agustin Schlapp" w:date="2017-12-21T20:24:00Z">
              <w:rPr>
                <w:highlight w:val="yellow"/>
              </w:rPr>
            </w:rPrChange>
          </w:rPr>
          <w:t>PinMode(1,OUTPUT) ;</w:t>
        </w:r>
      </w:ins>
    </w:p>
    <w:p w14:paraId="3F5E085C" w14:textId="77777777" w:rsidR="00CA1138" w:rsidRPr="00CA1138" w:rsidRDefault="00CA1138" w:rsidP="00CA1138">
      <w:pPr>
        <w:rPr>
          <w:ins w:id="971" w:author="Agustin Schlapp" w:date="2017-12-21T20:23:00Z"/>
          <w:sz w:val="24"/>
          <w:szCs w:val="24"/>
          <w:lang w:val="en-US"/>
          <w:rPrChange w:id="972" w:author="Agustin Schlapp" w:date="2017-12-21T20:24:00Z">
            <w:rPr>
              <w:ins w:id="973" w:author="Agustin Schlapp" w:date="2017-12-21T20:23:00Z"/>
              <w:highlight w:val="yellow"/>
            </w:rPr>
          </w:rPrChange>
        </w:rPr>
      </w:pPr>
      <w:ins w:id="974" w:author="Agustin Schlapp" w:date="2017-12-21T20:23:00Z">
        <w:r w:rsidRPr="00CA1138">
          <w:rPr>
            <w:sz w:val="24"/>
            <w:szCs w:val="24"/>
            <w:lang w:val="en-US"/>
            <w:rPrChange w:id="975" w:author="Agustin Schlapp" w:date="2017-12-21T20:24:00Z">
              <w:rPr>
                <w:highlight w:val="yellow"/>
              </w:rPr>
            </w:rPrChange>
          </w:rPr>
          <w:t>PinMode(2,OUTPUT) ;</w:t>
        </w:r>
      </w:ins>
    </w:p>
    <w:p w14:paraId="157399F3" w14:textId="77777777" w:rsidR="00CA1138" w:rsidRPr="00CA1138" w:rsidRDefault="00CA1138" w:rsidP="00CA1138">
      <w:pPr>
        <w:rPr>
          <w:ins w:id="976" w:author="Agustin Schlapp" w:date="2017-12-21T20:23:00Z"/>
          <w:sz w:val="24"/>
          <w:szCs w:val="24"/>
          <w:lang w:val="en-US"/>
          <w:rPrChange w:id="977" w:author="Agustin Schlapp" w:date="2017-12-21T20:24:00Z">
            <w:rPr>
              <w:ins w:id="978" w:author="Agustin Schlapp" w:date="2017-12-21T20:23:00Z"/>
              <w:highlight w:val="yellow"/>
            </w:rPr>
          </w:rPrChange>
        </w:rPr>
      </w:pPr>
      <w:ins w:id="979" w:author="Agustin Schlapp" w:date="2017-12-21T20:23:00Z">
        <w:r w:rsidRPr="00CA1138">
          <w:rPr>
            <w:sz w:val="24"/>
            <w:szCs w:val="24"/>
            <w:lang w:val="en-US"/>
            <w:rPrChange w:id="980" w:author="Agustin Schlapp" w:date="2017-12-21T20:24:00Z">
              <w:rPr>
                <w:highlight w:val="yellow"/>
              </w:rPr>
            </w:rPrChange>
          </w:rPr>
          <w:t>…;</w:t>
        </w:r>
      </w:ins>
    </w:p>
    <w:p w14:paraId="0EE5C1AB" w14:textId="77777777" w:rsidR="00CA1138" w:rsidRPr="00CA1138" w:rsidRDefault="00CA1138" w:rsidP="00CA1138">
      <w:pPr>
        <w:rPr>
          <w:ins w:id="981" w:author="Agustin Schlapp" w:date="2017-12-21T20:23:00Z"/>
          <w:sz w:val="24"/>
          <w:szCs w:val="24"/>
          <w:lang w:val="en-US"/>
          <w:rPrChange w:id="982" w:author="Agustin Schlapp" w:date="2017-12-21T20:24:00Z">
            <w:rPr>
              <w:ins w:id="983" w:author="Agustin Schlapp" w:date="2017-12-21T20:23:00Z"/>
              <w:highlight w:val="yellow"/>
            </w:rPr>
          </w:rPrChange>
        </w:rPr>
      </w:pPr>
      <w:ins w:id="984" w:author="Agustin Schlapp" w:date="2017-12-21T20:23:00Z">
        <w:r w:rsidRPr="00CA1138">
          <w:rPr>
            <w:sz w:val="24"/>
            <w:szCs w:val="24"/>
            <w:lang w:val="en-US"/>
            <w:rPrChange w:id="985" w:author="Agustin Schlapp" w:date="2017-12-21T20:24:00Z">
              <w:rPr>
                <w:highlight w:val="yellow"/>
              </w:rPr>
            </w:rPrChange>
          </w:rPr>
          <w:t>PinMode(7,OUTPUT) ;</w:t>
        </w:r>
      </w:ins>
    </w:p>
    <w:p w14:paraId="1F436E0D" w14:textId="77777777" w:rsidR="00CA1138" w:rsidRPr="00CA1138" w:rsidRDefault="00CA1138" w:rsidP="00CA1138">
      <w:pPr>
        <w:rPr>
          <w:ins w:id="986" w:author="Agustin Schlapp" w:date="2017-12-21T20:23:00Z"/>
          <w:sz w:val="24"/>
          <w:szCs w:val="24"/>
          <w:lang w:val="en-US"/>
          <w:rPrChange w:id="987" w:author="Agustin Schlapp" w:date="2017-12-21T20:24:00Z">
            <w:rPr>
              <w:ins w:id="988" w:author="Agustin Schlapp" w:date="2017-12-21T20:23:00Z"/>
              <w:highlight w:val="yellow"/>
            </w:rPr>
          </w:rPrChange>
        </w:rPr>
      </w:pPr>
      <w:ins w:id="989" w:author="Agustin Schlapp" w:date="2017-12-21T20:23:00Z">
        <w:r w:rsidRPr="00CA1138">
          <w:rPr>
            <w:sz w:val="24"/>
            <w:szCs w:val="24"/>
            <w:lang w:val="en-US"/>
            <w:rPrChange w:id="990" w:author="Agustin Schlapp" w:date="2017-12-21T20:24:00Z">
              <w:rPr>
                <w:highlight w:val="yellow"/>
              </w:rPr>
            </w:rPrChange>
          </w:rPr>
          <w:t>en contraposición con:</w:t>
        </w:r>
      </w:ins>
    </w:p>
    <w:p w14:paraId="1D1DA52D" w14:textId="226B5357" w:rsidR="009E0758" w:rsidRPr="007D39FA" w:rsidRDefault="00CA1138" w:rsidP="009E0758">
      <w:pPr>
        <w:rPr>
          <w:sz w:val="24"/>
          <w:szCs w:val="24"/>
          <w:lang w:val="en-US"/>
          <w:rPrChange w:id="991" w:author="Agustin Schlapp" w:date="2017-12-23T10:55:00Z">
            <w:rPr>
              <w:rFonts w:ascii="Arial" w:hAnsi="Arial" w:cs="Arial"/>
              <w:sz w:val="24"/>
              <w:szCs w:val="24"/>
            </w:rPr>
          </w:rPrChange>
        </w:rPr>
      </w:pPr>
      <w:ins w:id="992" w:author="Agustin Schlapp" w:date="2017-12-21T20:23:00Z">
        <w:r w:rsidRPr="00CA1138">
          <w:rPr>
            <w:sz w:val="24"/>
            <w:szCs w:val="24"/>
            <w:lang w:val="en-US"/>
            <w:rPrChange w:id="993" w:author="Agustin Schlapp" w:date="2017-12-21T20:24:00Z">
              <w:rPr>
                <w:highlight w:val="yellow"/>
                <w:lang w:val="en-US"/>
              </w:rPr>
            </w:rPrChange>
          </w:rPr>
          <w:t xml:space="preserve">DDRD = B11111110; </w:t>
        </w:r>
        <w:r w:rsidRPr="00CA1138">
          <w:rPr>
            <w:rStyle w:val="Refdenotaalpie"/>
            <w:sz w:val="24"/>
            <w:szCs w:val="24"/>
            <w:rPrChange w:id="994" w:author="Agustin Schlapp" w:date="2017-12-21T20:24:00Z">
              <w:rPr>
                <w:rStyle w:val="Refdenotaalpie"/>
                <w:highlight w:val="yellow"/>
              </w:rPr>
            </w:rPrChange>
          </w:rPr>
          <w:footnoteReference w:id="7"/>
        </w:r>
        <w:r w:rsidRPr="00CA1138">
          <w:rPr>
            <w:sz w:val="24"/>
            <w:szCs w:val="24"/>
            <w:lang w:val="en-US"/>
            <w:rPrChange w:id="999" w:author="Agustin Schlapp" w:date="2017-12-21T20:24:00Z">
              <w:rPr>
                <w:highlight w:val="yellow"/>
                <w:lang w:val="en-US"/>
              </w:rPr>
            </w:rPrChange>
          </w:rPr>
          <w:t xml:space="preserve"> // sets Arduino pins 1 to 7 as outputs, pin 0 as input</w:t>
        </w:r>
      </w:ins>
    </w:p>
    <w:p w14:paraId="15567004" w14:textId="77777777" w:rsidR="00E36D15" w:rsidRPr="00CA1138" w:rsidRDefault="00E36D15" w:rsidP="009E0758">
      <w:pPr>
        <w:rPr>
          <w:rFonts w:ascii="Arial" w:hAnsi="Arial" w:cs="Arial"/>
          <w:sz w:val="24"/>
          <w:szCs w:val="24"/>
          <w:lang w:val="en-US"/>
          <w:rPrChange w:id="1000" w:author="Agustin Schlapp" w:date="2017-12-21T20:23:00Z">
            <w:rPr>
              <w:rFonts w:ascii="Arial" w:hAnsi="Arial" w:cs="Arial"/>
              <w:sz w:val="24"/>
              <w:szCs w:val="24"/>
            </w:rPr>
          </w:rPrChange>
        </w:rPr>
      </w:pPr>
    </w:p>
    <w:p w14:paraId="3013F390" w14:textId="5480C415" w:rsidR="009E0758" w:rsidRPr="00E36D15" w:rsidRDefault="00646568" w:rsidP="00E36D15">
      <w:pPr>
        <w:pStyle w:val="Ttulo3"/>
        <w:rPr>
          <w:b w:val="0"/>
          <w:sz w:val="28"/>
          <w:szCs w:val="28"/>
        </w:rPr>
      </w:pPr>
      <w:bookmarkStart w:id="1001" w:name="_Toc504153907"/>
      <w:r>
        <w:rPr>
          <w:b w:val="0"/>
          <w:sz w:val="28"/>
          <w:szCs w:val="28"/>
        </w:rPr>
        <w:t>3.</w:t>
      </w:r>
      <w:ins w:id="1002" w:author="Agustin Schlapp" w:date="2017-12-21T20:26:00Z">
        <w:r w:rsidR="003D4DCC">
          <w:rPr>
            <w:b w:val="0"/>
            <w:sz w:val="28"/>
            <w:szCs w:val="28"/>
          </w:rPr>
          <w:t>9</w:t>
        </w:r>
      </w:ins>
      <w:del w:id="1003" w:author="Agustin Schlapp" w:date="2017-12-21T20:26:00Z">
        <w:r w:rsidDel="003D4DCC">
          <w:rPr>
            <w:b w:val="0"/>
            <w:sz w:val="28"/>
            <w:szCs w:val="28"/>
          </w:rPr>
          <w:delText>8</w:delText>
        </w:r>
      </w:del>
      <w:r>
        <w:rPr>
          <w:b w:val="0"/>
          <w:sz w:val="28"/>
          <w:szCs w:val="28"/>
        </w:rPr>
        <w:t xml:space="preserve">.3 </w:t>
      </w:r>
      <w:r w:rsidR="009E0758" w:rsidRPr="00E36D15">
        <w:rPr>
          <w:b w:val="0"/>
          <w:sz w:val="28"/>
          <w:szCs w:val="28"/>
        </w:rPr>
        <w:t>Es hardware de bajo costo</w:t>
      </w:r>
      <w:bookmarkEnd w:id="1001"/>
    </w:p>
    <w:p w14:paraId="0873B84D" w14:textId="77777777" w:rsidR="00E36D15" w:rsidRPr="009E0758" w:rsidRDefault="00E36D15" w:rsidP="009E0758">
      <w:pPr>
        <w:rPr>
          <w:rFonts w:ascii="Arial" w:hAnsi="Arial" w:cs="Arial"/>
          <w:b/>
          <w:sz w:val="24"/>
          <w:szCs w:val="24"/>
        </w:rPr>
      </w:pPr>
    </w:p>
    <w:p w14:paraId="5A722568" w14:textId="77777777" w:rsidR="009E0758" w:rsidRPr="009E0758" w:rsidRDefault="009E0758" w:rsidP="009E0758">
      <w:pPr>
        <w:rPr>
          <w:rFonts w:ascii="Arial" w:hAnsi="Arial" w:cs="Arial"/>
          <w:sz w:val="24"/>
          <w:szCs w:val="24"/>
        </w:rPr>
      </w:pPr>
      <w:r w:rsidRPr="009E0758">
        <w:rPr>
          <w:rFonts w:ascii="Arial" w:hAnsi="Arial" w:cs="Arial"/>
          <w:sz w:val="24"/>
          <w:szCs w:val="24"/>
        </w:rPr>
        <w:t>Lo único que “vale” en la placa son sus componentes, ya que no debemos pagar el costo de la licencia de su creador, por el hecho de ser</w:t>
      </w:r>
      <w:r w:rsidR="0019110A">
        <w:rPr>
          <w:rFonts w:ascii="Arial" w:hAnsi="Arial" w:cs="Arial"/>
          <w:sz w:val="24"/>
          <w:szCs w:val="24"/>
        </w:rPr>
        <w:t xml:space="preserve"> hardware</w:t>
      </w:r>
      <w:r w:rsidRPr="009E0758">
        <w:rPr>
          <w:rFonts w:ascii="Arial" w:hAnsi="Arial" w:cs="Arial"/>
          <w:sz w:val="24"/>
          <w:szCs w:val="24"/>
        </w:rPr>
        <w:t xml:space="preserve"> libre.</w:t>
      </w:r>
    </w:p>
    <w:p w14:paraId="6811F2E7" w14:textId="77777777" w:rsidR="009E0758" w:rsidRPr="009E0758" w:rsidRDefault="009E0758" w:rsidP="009E0758">
      <w:pPr>
        <w:rPr>
          <w:rFonts w:ascii="Arial" w:hAnsi="Arial" w:cs="Arial"/>
          <w:sz w:val="24"/>
          <w:szCs w:val="24"/>
        </w:rPr>
      </w:pPr>
    </w:p>
    <w:p w14:paraId="13A065E2" w14:textId="1CD0E6EE" w:rsidR="009E0758" w:rsidRPr="003D4DCC" w:rsidRDefault="00646568">
      <w:pPr>
        <w:pStyle w:val="Ttulo2"/>
        <w:rPr>
          <w:b/>
          <w:sz w:val="32"/>
          <w:szCs w:val="32"/>
          <w:rPrChange w:id="1004" w:author="Agustin Schlapp" w:date="2017-12-21T20:27:00Z">
            <w:rPr>
              <w:b w:val="0"/>
              <w:sz w:val="28"/>
              <w:szCs w:val="28"/>
            </w:rPr>
          </w:rPrChange>
        </w:rPr>
        <w:pPrChange w:id="1005" w:author="Agustin Schlapp" w:date="2017-12-21T20:27:00Z">
          <w:pPr>
            <w:pStyle w:val="Ttulo3"/>
          </w:pPr>
        </w:pPrChange>
      </w:pPr>
      <w:bookmarkStart w:id="1006" w:name="_Toc504153908"/>
      <w:commentRangeStart w:id="1007"/>
      <w:r w:rsidRPr="003D4DCC">
        <w:rPr>
          <w:b/>
          <w:sz w:val="32"/>
          <w:szCs w:val="32"/>
          <w:rPrChange w:id="1008" w:author="Agustin Schlapp" w:date="2017-12-21T20:27:00Z">
            <w:rPr>
              <w:b w:val="0"/>
            </w:rPr>
          </w:rPrChange>
        </w:rPr>
        <w:t>3.</w:t>
      </w:r>
      <w:ins w:id="1009" w:author="Agustin Schlapp" w:date="2017-12-21T20:27:00Z">
        <w:r w:rsidR="003D4DCC" w:rsidRPr="003D4DCC">
          <w:rPr>
            <w:b/>
            <w:sz w:val="32"/>
            <w:szCs w:val="32"/>
            <w:rPrChange w:id="1010" w:author="Agustin Schlapp" w:date="2017-12-21T20:27:00Z">
              <w:rPr>
                <w:b w:val="0"/>
              </w:rPr>
            </w:rPrChange>
          </w:rPr>
          <w:t>10</w:t>
        </w:r>
      </w:ins>
      <w:del w:id="1011" w:author="Agustin Schlapp" w:date="2017-12-21T20:27:00Z">
        <w:r w:rsidRPr="003D4DCC" w:rsidDel="003D4DCC">
          <w:rPr>
            <w:b/>
            <w:sz w:val="32"/>
            <w:szCs w:val="32"/>
            <w:rPrChange w:id="1012" w:author="Agustin Schlapp" w:date="2017-12-21T20:27:00Z">
              <w:rPr>
                <w:b w:val="0"/>
              </w:rPr>
            </w:rPrChange>
          </w:rPr>
          <w:delText>8</w:delText>
        </w:r>
      </w:del>
      <w:del w:id="1013" w:author="Agustin Schlapp" w:date="2017-12-21T20:26:00Z">
        <w:r w:rsidRPr="003D4DCC" w:rsidDel="003D4DCC">
          <w:rPr>
            <w:b/>
            <w:sz w:val="32"/>
            <w:szCs w:val="32"/>
            <w:rPrChange w:id="1014" w:author="Agustin Schlapp" w:date="2017-12-21T20:27:00Z">
              <w:rPr>
                <w:b w:val="0"/>
              </w:rPr>
            </w:rPrChange>
          </w:rPr>
          <w:delText>.4</w:delText>
        </w:r>
      </w:del>
      <w:r w:rsidRPr="003D4DCC">
        <w:rPr>
          <w:b/>
          <w:sz w:val="32"/>
          <w:szCs w:val="32"/>
          <w:rPrChange w:id="1015" w:author="Agustin Schlapp" w:date="2017-12-21T20:27:00Z">
            <w:rPr>
              <w:b w:val="0"/>
            </w:rPr>
          </w:rPrChange>
        </w:rPr>
        <w:t xml:space="preserve"> </w:t>
      </w:r>
      <w:r w:rsidR="00E36D15" w:rsidRPr="003D4DCC">
        <w:rPr>
          <w:b/>
          <w:sz w:val="32"/>
          <w:szCs w:val="32"/>
          <w:rPrChange w:id="1016" w:author="Agustin Schlapp" w:date="2017-12-21T20:27:00Z">
            <w:rPr>
              <w:b w:val="0"/>
            </w:rPr>
          </w:rPrChange>
        </w:rPr>
        <w:t>I</w:t>
      </w:r>
      <w:r w:rsidR="009E0758" w:rsidRPr="003D4DCC">
        <w:rPr>
          <w:b/>
          <w:sz w:val="32"/>
          <w:szCs w:val="32"/>
          <w:rPrChange w:id="1017" w:author="Agustin Schlapp" w:date="2017-12-21T20:27:00Z">
            <w:rPr>
              <w:b w:val="0"/>
            </w:rPr>
          </w:rPrChange>
        </w:rPr>
        <w:t>ncorporación de Arduino en las escuelas</w:t>
      </w:r>
      <w:commentRangeEnd w:id="1007"/>
      <w:r w:rsidR="001F53D0" w:rsidRPr="003D4DCC">
        <w:rPr>
          <w:sz w:val="32"/>
          <w:szCs w:val="32"/>
          <w:rPrChange w:id="1018" w:author="Agustin Schlapp" w:date="2017-12-21T20:27:00Z">
            <w:rPr>
              <w:rStyle w:val="Refdecomentario"/>
              <w:b w:val="0"/>
              <w:color w:val="000000"/>
            </w:rPr>
          </w:rPrChange>
        </w:rPr>
        <w:commentReference w:id="1007"/>
      </w:r>
      <w:bookmarkEnd w:id="1006"/>
    </w:p>
    <w:p w14:paraId="0B713A0A" w14:textId="0DB3F509" w:rsidR="00E36D15" w:rsidRDefault="00E36D15" w:rsidP="009E0758">
      <w:pPr>
        <w:rPr>
          <w:ins w:id="1019" w:author="Agustin Schlapp" w:date="2017-12-21T20:28:00Z"/>
          <w:rFonts w:ascii="Arial" w:hAnsi="Arial" w:cs="Arial"/>
          <w:b/>
          <w:sz w:val="24"/>
          <w:szCs w:val="24"/>
        </w:rPr>
      </w:pPr>
    </w:p>
    <w:p w14:paraId="2C80C036" w14:textId="1BD01B92" w:rsidR="003D4DCC" w:rsidRPr="007D39FA" w:rsidRDefault="003D4DCC" w:rsidP="003D4DCC">
      <w:pPr>
        <w:rPr>
          <w:ins w:id="1020" w:author="Agustin Schlapp" w:date="2017-12-21T20:28:00Z"/>
          <w:rFonts w:ascii="Arial" w:hAnsi="Arial" w:cs="Arial"/>
          <w:sz w:val="24"/>
          <w:szCs w:val="24"/>
          <w:rPrChange w:id="1021" w:author="Agustin Schlapp" w:date="2017-12-23T10:56:00Z">
            <w:rPr>
              <w:ins w:id="1022" w:author="Agustin Schlapp" w:date="2017-12-21T20:28:00Z"/>
              <w:rFonts w:ascii="Arial" w:hAnsi="Arial" w:cs="Arial"/>
              <w:sz w:val="24"/>
              <w:szCs w:val="24"/>
              <w:highlight w:val="yellow"/>
            </w:rPr>
          </w:rPrChange>
        </w:rPr>
      </w:pPr>
      <w:ins w:id="1023" w:author="Agustin Schlapp" w:date="2017-12-21T20:28:00Z">
        <w:r w:rsidRPr="007D39FA">
          <w:rPr>
            <w:rFonts w:ascii="Arial" w:hAnsi="Arial" w:cs="Arial"/>
            <w:sz w:val="24"/>
            <w:szCs w:val="24"/>
            <w:rPrChange w:id="1024" w:author="Agustin Schlapp" w:date="2017-12-23T10:56:00Z">
              <w:rPr>
                <w:rFonts w:ascii="Arial" w:hAnsi="Arial" w:cs="Arial"/>
                <w:sz w:val="24"/>
                <w:szCs w:val="24"/>
                <w:highlight w:val="yellow"/>
              </w:rPr>
            </w:rPrChange>
          </w:rPr>
          <w:t xml:space="preserve">Gracias a la plataforma Arduino y su </w:t>
        </w:r>
      </w:ins>
      <w:ins w:id="1025" w:author="Agustin Schlapp" w:date="2017-12-23T10:52:00Z">
        <w:r w:rsidR="00FE361A" w:rsidRPr="007D39FA">
          <w:rPr>
            <w:rFonts w:ascii="Arial" w:hAnsi="Arial" w:cs="Arial"/>
            <w:sz w:val="24"/>
            <w:szCs w:val="24"/>
            <w:rPrChange w:id="1026" w:author="Agustin Schlapp" w:date="2017-12-23T10:56:00Z">
              <w:rPr>
                <w:rFonts w:ascii="Arial" w:hAnsi="Arial" w:cs="Arial"/>
                <w:sz w:val="24"/>
                <w:szCs w:val="24"/>
                <w:highlight w:val="yellow"/>
              </w:rPr>
            </w:rPrChange>
          </w:rPr>
          <w:t>comunidad, se</w:t>
        </w:r>
      </w:ins>
      <w:ins w:id="1027" w:author="Agustin Schlapp" w:date="2017-12-21T20:28:00Z">
        <w:r w:rsidRPr="007D39FA">
          <w:rPr>
            <w:rFonts w:ascii="Arial" w:hAnsi="Arial" w:cs="Arial"/>
            <w:sz w:val="24"/>
            <w:szCs w:val="24"/>
            <w:rPrChange w:id="1028" w:author="Agustin Schlapp" w:date="2017-12-23T10:56:00Z">
              <w:rPr>
                <w:rFonts w:ascii="Arial" w:hAnsi="Arial" w:cs="Arial"/>
                <w:sz w:val="24"/>
                <w:szCs w:val="24"/>
                <w:highlight w:val="yellow"/>
              </w:rPr>
            </w:rPrChange>
          </w:rPr>
          <w:t xml:space="preserve"> permite una </w:t>
        </w:r>
      </w:ins>
      <w:ins w:id="1029" w:author="Agustin Schlapp" w:date="2017-12-23T10:52:00Z">
        <w:r w:rsidR="00FE361A" w:rsidRPr="007D39FA">
          <w:rPr>
            <w:rFonts w:ascii="Arial" w:hAnsi="Arial" w:cs="Arial"/>
            <w:sz w:val="24"/>
            <w:szCs w:val="24"/>
            <w:rPrChange w:id="1030" w:author="Agustin Schlapp" w:date="2017-12-23T10:56:00Z">
              <w:rPr>
                <w:rFonts w:ascii="Arial" w:hAnsi="Arial" w:cs="Arial"/>
                <w:sz w:val="24"/>
                <w:szCs w:val="24"/>
                <w:highlight w:val="yellow"/>
              </w:rPr>
            </w:rPrChange>
          </w:rPr>
          <w:t>vinculación con</w:t>
        </w:r>
      </w:ins>
      <w:ins w:id="1031" w:author="Agustin Schlapp" w:date="2017-12-21T20:28:00Z">
        <w:r w:rsidRPr="007D39FA">
          <w:rPr>
            <w:rFonts w:ascii="Arial" w:hAnsi="Arial" w:cs="Arial"/>
            <w:sz w:val="24"/>
            <w:szCs w:val="24"/>
            <w:rPrChange w:id="1032" w:author="Agustin Schlapp" w:date="2017-12-23T10:56:00Z">
              <w:rPr>
                <w:rFonts w:ascii="Arial" w:hAnsi="Arial" w:cs="Arial"/>
                <w:sz w:val="24"/>
                <w:szCs w:val="24"/>
                <w:highlight w:val="yellow"/>
              </w:rPr>
            </w:rPrChange>
          </w:rPr>
          <w:t xml:space="preserve"> la dinámica de las escuelas a través de la creación de una red de trabajo colaborativo. Esto conlleva a:</w:t>
        </w:r>
      </w:ins>
    </w:p>
    <w:p w14:paraId="625A946B" w14:textId="6A8980FC" w:rsidR="003D4DCC" w:rsidRPr="007D39FA" w:rsidRDefault="003D4DCC" w:rsidP="003D4DCC">
      <w:pPr>
        <w:pStyle w:val="Prrafodelista"/>
        <w:numPr>
          <w:ilvl w:val="0"/>
          <w:numId w:val="27"/>
        </w:numPr>
        <w:rPr>
          <w:ins w:id="1033" w:author="Agustin Schlapp" w:date="2017-12-21T20:28:00Z"/>
          <w:rFonts w:ascii="Arial" w:hAnsi="Arial" w:cs="Arial"/>
          <w:sz w:val="24"/>
          <w:szCs w:val="24"/>
          <w:rPrChange w:id="1034" w:author="Agustin Schlapp" w:date="2017-12-23T10:56:00Z">
            <w:rPr>
              <w:ins w:id="1035" w:author="Agustin Schlapp" w:date="2017-12-21T20:28:00Z"/>
              <w:rFonts w:ascii="Arial" w:hAnsi="Arial" w:cs="Arial"/>
              <w:sz w:val="24"/>
              <w:szCs w:val="24"/>
              <w:highlight w:val="yellow"/>
            </w:rPr>
          </w:rPrChange>
        </w:rPr>
      </w:pPr>
      <w:ins w:id="1036" w:author="Agustin Schlapp" w:date="2017-12-21T20:28:00Z">
        <w:r w:rsidRPr="007D39FA">
          <w:rPr>
            <w:rFonts w:ascii="Arial" w:hAnsi="Arial" w:cs="Arial"/>
            <w:sz w:val="24"/>
            <w:szCs w:val="24"/>
            <w:rPrChange w:id="1037" w:author="Agustin Schlapp" w:date="2017-12-23T10:56:00Z">
              <w:rPr>
                <w:rFonts w:ascii="Arial" w:hAnsi="Arial" w:cs="Arial"/>
                <w:sz w:val="24"/>
                <w:szCs w:val="24"/>
                <w:highlight w:val="yellow"/>
              </w:rPr>
            </w:rPrChange>
          </w:rPr>
          <w:t xml:space="preserve">La utilización de medios </w:t>
        </w:r>
      </w:ins>
      <w:ins w:id="1038" w:author="Agustin Schlapp" w:date="2017-12-23T10:53:00Z">
        <w:r w:rsidR="00FE361A" w:rsidRPr="007D39FA">
          <w:rPr>
            <w:rFonts w:ascii="Arial" w:hAnsi="Arial" w:cs="Arial"/>
            <w:sz w:val="24"/>
            <w:szCs w:val="24"/>
            <w:rPrChange w:id="1039" w:author="Agustin Schlapp" w:date="2017-12-23T10:56:00Z">
              <w:rPr>
                <w:rFonts w:ascii="Arial" w:hAnsi="Arial" w:cs="Arial"/>
                <w:sz w:val="24"/>
                <w:szCs w:val="24"/>
                <w:highlight w:val="yellow"/>
              </w:rPr>
            </w:rPrChange>
          </w:rPr>
          <w:t>multimediales, para</w:t>
        </w:r>
      </w:ins>
      <w:ins w:id="1040" w:author="Agustin Schlapp" w:date="2017-12-21T20:28:00Z">
        <w:r w:rsidRPr="007D39FA">
          <w:rPr>
            <w:rFonts w:ascii="Arial" w:hAnsi="Arial" w:cs="Arial"/>
            <w:sz w:val="24"/>
            <w:szCs w:val="24"/>
            <w:rPrChange w:id="1041" w:author="Agustin Schlapp" w:date="2017-12-23T10:56:00Z">
              <w:rPr>
                <w:rFonts w:ascii="Arial" w:hAnsi="Arial" w:cs="Arial"/>
                <w:sz w:val="24"/>
                <w:szCs w:val="24"/>
                <w:highlight w:val="yellow"/>
              </w:rPr>
            </w:rPrChange>
          </w:rPr>
          <w:t xml:space="preserve"> conformar cursos y capacitaciones.</w:t>
        </w:r>
      </w:ins>
    </w:p>
    <w:p w14:paraId="47FCC94A" w14:textId="77777777" w:rsidR="003D4DCC" w:rsidRPr="007D39FA" w:rsidRDefault="003D4DCC" w:rsidP="003D4DCC">
      <w:pPr>
        <w:pStyle w:val="Prrafodelista"/>
        <w:numPr>
          <w:ilvl w:val="0"/>
          <w:numId w:val="27"/>
        </w:numPr>
        <w:rPr>
          <w:ins w:id="1042" w:author="Agustin Schlapp" w:date="2017-12-21T20:28:00Z"/>
          <w:rFonts w:ascii="Arial" w:hAnsi="Arial" w:cs="Arial"/>
          <w:sz w:val="24"/>
          <w:szCs w:val="24"/>
          <w:rPrChange w:id="1043" w:author="Agustin Schlapp" w:date="2017-12-23T10:56:00Z">
            <w:rPr>
              <w:ins w:id="1044" w:author="Agustin Schlapp" w:date="2017-12-21T20:28:00Z"/>
              <w:rFonts w:ascii="Arial" w:hAnsi="Arial" w:cs="Arial"/>
              <w:sz w:val="24"/>
              <w:szCs w:val="24"/>
              <w:highlight w:val="yellow"/>
            </w:rPr>
          </w:rPrChange>
        </w:rPr>
      </w:pPr>
      <w:ins w:id="1045" w:author="Agustin Schlapp" w:date="2017-12-21T20:28:00Z">
        <w:r w:rsidRPr="007D39FA">
          <w:rPr>
            <w:rFonts w:ascii="Arial" w:hAnsi="Arial" w:cs="Arial"/>
            <w:sz w:val="24"/>
            <w:szCs w:val="24"/>
            <w:rPrChange w:id="1046" w:author="Agustin Schlapp" w:date="2017-12-23T10:56:00Z">
              <w:rPr>
                <w:rFonts w:ascii="Arial" w:hAnsi="Arial" w:cs="Arial"/>
                <w:sz w:val="24"/>
                <w:szCs w:val="24"/>
                <w:highlight w:val="yellow"/>
              </w:rPr>
            </w:rPrChange>
          </w:rPr>
          <w:t>Creación de proyectos articulares entre distintos espacios curriculares</w:t>
        </w:r>
      </w:ins>
    </w:p>
    <w:p w14:paraId="47C2FA24" w14:textId="77777777" w:rsidR="003D4DCC" w:rsidRPr="007D39FA" w:rsidRDefault="003D4DCC" w:rsidP="003D4DCC">
      <w:pPr>
        <w:pStyle w:val="Prrafodelista"/>
        <w:numPr>
          <w:ilvl w:val="0"/>
          <w:numId w:val="27"/>
        </w:numPr>
        <w:rPr>
          <w:ins w:id="1047" w:author="Agustin Schlapp" w:date="2017-12-21T20:28:00Z"/>
          <w:rFonts w:ascii="Arial" w:hAnsi="Arial" w:cs="Arial"/>
          <w:sz w:val="24"/>
          <w:szCs w:val="24"/>
          <w:rPrChange w:id="1048" w:author="Agustin Schlapp" w:date="2017-12-23T10:56:00Z">
            <w:rPr>
              <w:ins w:id="1049" w:author="Agustin Schlapp" w:date="2017-12-21T20:28:00Z"/>
              <w:rFonts w:ascii="Arial" w:hAnsi="Arial" w:cs="Arial"/>
              <w:sz w:val="24"/>
              <w:szCs w:val="24"/>
              <w:highlight w:val="yellow"/>
            </w:rPr>
          </w:rPrChange>
        </w:rPr>
      </w:pPr>
      <w:ins w:id="1050" w:author="Agustin Schlapp" w:date="2017-12-21T20:28:00Z">
        <w:r w:rsidRPr="007D39FA">
          <w:rPr>
            <w:rFonts w:ascii="Arial" w:hAnsi="Arial" w:cs="Arial"/>
            <w:sz w:val="24"/>
            <w:szCs w:val="24"/>
            <w:rPrChange w:id="1051" w:author="Agustin Schlapp" w:date="2017-12-23T10:56:00Z">
              <w:rPr>
                <w:rFonts w:ascii="Arial" w:hAnsi="Arial" w:cs="Arial"/>
                <w:sz w:val="24"/>
                <w:szCs w:val="24"/>
                <w:highlight w:val="yellow"/>
              </w:rPr>
            </w:rPrChange>
          </w:rPr>
          <w:t>Uso de diversas herramientas que son Arduino-compatibles y gratuitas.</w:t>
        </w:r>
      </w:ins>
    </w:p>
    <w:p w14:paraId="1E032440" w14:textId="77777777" w:rsidR="003D4DCC" w:rsidRPr="007D39FA" w:rsidRDefault="003D4DCC" w:rsidP="003D4DCC">
      <w:pPr>
        <w:pStyle w:val="Prrafodelista"/>
        <w:numPr>
          <w:ilvl w:val="0"/>
          <w:numId w:val="27"/>
        </w:numPr>
        <w:rPr>
          <w:ins w:id="1052" w:author="Agustin Schlapp" w:date="2017-12-21T20:28:00Z"/>
          <w:rFonts w:ascii="Arial" w:hAnsi="Arial" w:cs="Arial"/>
          <w:sz w:val="24"/>
          <w:szCs w:val="24"/>
          <w:rPrChange w:id="1053" w:author="Agustin Schlapp" w:date="2017-12-23T10:56:00Z">
            <w:rPr>
              <w:ins w:id="1054" w:author="Agustin Schlapp" w:date="2017-12-21T20:28:00Z"/>
              <w:rFonts w:ascii="Arial" w:hAnsi="Arial" w:cs="Arial"/>
              <w:sz w:val="24"/>
              <w:szCs w:val="24"/>
              <w:highlight w:val="yellow"/>
            </w:rPr>
          </w:rPrChange>
        </w:rPr>
      </w:pPr>
      <w:ins w:id="1055" w:author="Agustin Schlapp" w:date="2017-12-21T20:28:00Z">
        <w:r w:rsidRPr="007D39FA">
          <w:rPr>
            <w:rFonts w:ascii="Arial" w:hAnsi="Arial" w:cs="Arial"/>
            <w:sz w:val="24"/>
            <w:szCs w:val="24"/>
            <w:rPrChange w:id="1056" w:author="Agustin Schlapp" w:date="2017-12-23T10:56:00Z">
              <w:rPr>
                <w:rFonts w:ascii="Arial" w:hAnsi="Arial" w:cs="Arial"/>
                <w:sz w:val="24"/>
                <w:szCs w:val="24"/>
                <w:highlight w:val="yellow"/>
              </w:rPr>
            </w:rPrChange>
          </w:rPr>
          <w:t xml:space="preserve">Costos relativamente bajos en la adquisición de las distintas plataformas. </w:t>
        </w:r>
      </w:ins>
    </w:p>
    <w:p w14:paraId="799277AC" w14:textId="77777777" w:rsidR="003D4DCC" w:rsidRPr="00FD67DC" w:rsidRDefault="003D4DCC" w:rsidP="003D4DCC">
      <w:pPr>
        <w:rPr>
          <w:ins w:id="1057" w:author="Agustin Schlapp" w:date="2017-12-21T20:28:00Z"/>
          <w:rFonts w:ascii="Arial" w:hAnsi="Arial" w:cs="Arial"/>
          <w:sz w:val="24"/>
          <w:szCs w:val="24"/>
        </w:rPr>
      </w:pPr>
      <w:ins w:id="1058" w:author="Agustin Schlapp" w:date="2017-12-21T20:28:00Z">
        <w:r w:rsidRPr="007D39FA">
          <w:rPr>
            <w:rFonts w:ascii="Arial" w:hAnsi="Arial" w:cs="Arial"/>
            <w:sz w:val="24"/>
            <w:szCs w:val="24"/>
            <w:rPrChange w:id="1059" w:author="Agustin Schlapp" w:date="2017-12-23T10:56:00Z">
              <w:rPr>
                <w:rFonts w:ascii="Arial" w:hAnsi="Arial" w:cs="Arial"/>
                <w:sz w:val="24"/>
                <w:szCs w:val="24"/>
                <w:highlight w:val="yellow"/>
              </w:rPr>
            </w:rPrChange>
          </w:rPr>
          <w:t>Todos estos puntos anteriores favorecen la introducción en el aula y clubes.</w:t>
        </w:r>
        <w:r w:rsidRPr="00FD67DC">
          <w:rPr>
            <w:rFonts w:ascii="Arial" w:hAnsi="Arial" w:cs="Arial"/>
            <w:sz w:val="24"/>
            <w:szCs w:val="24"/>
          </w:rPr>
          <w:t xml:space="preserve"> </w:t>
        </w:r>
      </w:ins>
    </w:p>
    <w:p w14:paraId="03060C2E" w14:textId="77777777" w:rsidR="003D4DCC" w:rsidRPr="007D39FA" w:rsidRDefault="003D4DCC" w:rsidP="003D4DCC">
      <w:pPr>
        <w:rPr>
          <w:ins w:id="1060" w:author="Agustin Schlapp" w:date="2017-12-21T20:28:00Z"/>
          <w:rFonts w:ascii="Arial" w:hAnsi="Arial" w:cs="Arial"/>
          <w:sz w:val="24"/>
          <w:szCs w:val="24"/>
        </w:rPr>
      </w:pPr>
    </w:p>
    <w:p w14:paraId="4BCC03DB" w14:textId="1A7388E6" w:rsidR="003D4DCC" w:rsidRPr="009E0758" w:rsidRDefault="003D4DCC" w:rsidP="003D4DCC">
      <w:pPr>
        <w:rPr>
          <w:rFonts w:ascii="Arial" w:hAnsi="Arial" w:cs="Arial"/>
          <w:b/>
          <w:sz w:val="24"/>
          <w:szCs w:val="24"/>
        </w:rPr>
      </w:pPr>
      <w:ins w:id="1061" w:author="Agustin Schlapp" w:date="2017-12-21T20:28:00Z">
        <w:r w:rsidRPr="007D39FA">
          <w:rPr>
            <w:rFonts w:ascii="Arial" w:hAnsi="Arial" w:cs="Arial"/>
            <w:sz w:val="24"/>
            <w:szCs w:val="24"/>
            <w:rPrChange w:id="1062" w:author="Agustin Schlapp" w:date="2017-12-23T10:56:00Z">
              <w:rPr>
                <w:rFonts w:ascii="Arial" w:hAnsi="Arial" w:cs="Arial"/>
                <w:sz w:val="24"/>
                <w:szCs w:val="24"/>
                <w:highlight w:val="yellow"/>
              </w:rPr>
            </w:rPrChange>
          </w:rPr>
          <w:lastRenderedPageBreak/>
          <w:t>Por otro parte, la</w:t>
        </w:r>
        <w:r>
          <w:rPr>
            <w:rFonts w:ascii="Arial" w:hAnsi="Arial" w:cs="Arial"/>
            <w:sz w:val="24"/>
            <w:szCs w:val="24"/>
          </w:rPr>
          <w:t xml:space="preserve"> </w:t>
        </w:r>
        <w:r w:rsidRPr="009E0758">
          <w:rPr>
            <w:rFonts w:ascii="Arial" w:hAnsi="Arial" w:cs="Arial"/>
            <w:sz w:val="24"/>
            <w:szCs w:val="24"/>
          </w:rPr>
          <w:t>sencillez del lenguaje de programación de la placa, permite la rápida utilización por alumnos y docentes, no necesariamente del ámbito de la informática y la electrónica. Esto contribuye a la construcción colectiva del conocimiento, promoviendo la interdisciplinariedad escolar, donde docentes de distintas áreas articulan para crear proyectos.</w:t>
        </w:r>
      </w:ins>
    </w:p>
    <w:p w14:paraId="11CC482F" w14:textId="1D1360B7" w:rsidR="009E0758" w:rsidRPr="009E0758" w:rsidDel="003D4DCC" w:rsidRDefault="009E0758" w:rsidP="009E0758">
      <w:pPr>
        <w:rPr>
          <w:del w:id="1063" w:author="Agustin Schlapp" w:date="2017-12-21T20:28:00Z"/>
          <w:rFonts w:ascii="Arial" w:hAnsi="Arial" w:cs="Arial"/>
          <w:sz w:val="24"/>
          <w:szCs w:val="24"/>
        </w:rPr>
      </w:pPr>
      <w:commentRangeStart w:id="1064"/>
      <w:del w:id="1065" w:author="Agustin Schlapp" w:date="2017-12-21T20:28:00Z">
        <w:r w:rsidRPr="009E0758" w:rsidDel="003D4DCC">
          <w:rPr>
            <w:rFonts w:ascii="Arial" w:hAnsi="Arial" w:cs="Arial"/>
            <w:sz w:val="24"/>
            <w:szCs w:val="24"/>
          </w:rPr>
          <w:delText>La posibilidad que permite articular el modo de funcionamiento propio de la comunidad Arduino con la dinámica de las escuelas a través de la conformación de una red de trabajo colaborativo, utilizando los medios multimediales para abordar sobre cursos y capacitaciones.</w:delText>
        </w:r>
        <w:commentRangeEnd w:id="1064"/>
        <w:r w:rsidR="0083348D" w:rsidDel="003D4DCC">
          <w:rPr>
            <w:rStyle w:val="Refdecomentario"/>
          </w:rPr>
          <w:commentReference w:id="1064"/>
        </w:r>
      </w:del>
    </w:p>
    <w:p w14:paraId="64F9EF8A" w14:textId="39EDD70B" w:rsidR="009E0758" w:rsidRPr="009E0758" w:rsidDel="003D4DCC" w:rsidRDefault="009E0758" w:rsidP="009E0758">
      <w:pPr>
        <w:rPr>
          <w:del w:id="1066" w:author="Agustin Schlapp" w:date="2017-12-21T20:28:00Z"/>
          <w:rFonts w:ascii="Arial" w:hAnsi="Arial" w:cs="Arial"/>
          <w:sz w:val="24"/>
          <w:szCs w:val="24"/>
        </w:rPr>
      </w:pPr>
      <w:del w:id="1067" w:author="Agustin Schlapp" w:date="2017-12-21T20:28:00Z">
        <w:r w:rsidRPr="009E0758" w:rsidDel="003D4DCC">
          <w:rPr>
            <w:rFonts w:ascii="Arial" w:hAnsi="Arial" w:cs="Arial"/>
            <w:sz w:val="24"/>
            <w:szCs w:val="24"/>
          </w:rPr>
          <w:delText>La sencillez del lenguaje de programación de la placa, permite la rápida utilización por alumnos y docentes, no necesariamente del ámbito de la informática y la electrónica. Esto contribuye a la construcción colectiva del conocimiento, promoviendo la interdisciplinariedad escolar, donde docentes de distintas áreas articulan para crear proyectos.</w:delText>
        </w:r>
      </w:del>
    </w:p>
    <w:p w14:paraId="63677160" w14:textId="745F84C4" w:rsidR="009E0758" w:rsidRPr="009E0758" w:rsidRDefault="009E0758" w:rsidP="009E0758">
      <w:pPr>
        <w:rPr>
          <w:rFonts w:ascii="Arial" w:hAnsi="Arial" w:cs="Arial"/>
          <w:sz w:val="24"/>
          <w:szCs w:val="24"/>
        </w:rPr>
      </w:pPr>
      <w:del w:id="1068" w:author="Agustin Schlapp" w:date="2017-12-21T20:28:00Z">
        <w:r w:rsidRPr="009E0758" w:rsidDel="003D4DCC">
          <w:rPr>
            <w:rFonts w:ascii="Arial" w:hAnsi="Arial" w:cs="Arial"/>
            <w:sz w:val="24"/>
            <w:szCs w:val="24"/>
          </w:rPr>
          <w:delText xml:space="preserve"> </w:delText>
        </w:r>
      </w:del>
      <w:r w:rsidRPr="009E0758">
        <w:rPr>
          <w:rFonts w:ascii="Arial" w:hAnsi="Arial" w:cs="Arial"/>
          <w:sz w:val="24"/>
          <w:szCs w:val="24"/>
        </w:rPr>
        <w:t>Utilizando clubes de ciencia o proyectos específicos permite que el trabajo se apoye sobre un modelo pedagógico de aprendizaje en proceso, donde el sujeto que aprende es participante activo de ese proceso, desde la concepción de la idea hasta el producto final, incorporando conocimientos técnicos específicos.</w:t>
      </w:r>
    </w:p>
    <w:p w14:paraId="12754D77" w14:textId="69768C82" w:rsidR="009E0758" w:rsidRDefault="009E0758" w:rsidP="009E0758">
      <w:pPr>
        <w:rPr>
          <w:ins w:id="1069" w:author="Agustin Schlapp" w:date="2017-12-23T10:56:00Z"/>
          <w:rFonts w:ascii="Arial" w:hAnsi="Arial" w:cs="Arial"/>
          <w:b/>
          <w:sz w:val="24"/>
          <w:szCs w:val="24"/>
        </w:rPr>
      </w:pPr>
      <w:r w:rsidRPr="009E0758">
        <w:rPr>
          <w:rFonts w:ascii="Arial" w:hAnsi="Arial" w:cs="Arial"/>
          <w:sz w:val="24"/>
          <w:szCs w:val="24"/>
        </w:rPr>
        <w:t xml:space="preserve">Este tipo de actividades educativas hacen que la tecnología y su uso se pongan al servicio de la creatividad, el juego, la experimentación y la invención, con la posibilidad de ser adaptado al contexto en el que se inserta. Además, proporcionar la recuperación de la tecnología obsoleta existente en ellas </w:t>
      </w:r>
      <w:commentRangeStart w:id="1070"/>
      <w:r w:rsidRPr="009E0758">
        <w:rPr>
          <w:rFonts w:ascii="Arial" w:hAnsi="Arial" w:cs="Arial"/>
          <w:b/>
          <w:sz w:val="24"/>
          <w:szCs w:val="24"/>
        </w:rPr>
        <w:t>(3r: reducir, reciclar, reutilizar).</w:t>
      </w:r>
      <w:commentRangeEnd w:id="1070"/>
      <w:r w:rsidR="0083348D">
        <w:rPr>
          <w:rStyle w:val="Refdecomentario"/>
        </w:rPr>
        <w:commentReference w:id="1070"/>
      </w:r>
    </w:p>
    <w:p w14:paraId="03F94B4B" w14:textId="27619291" w:rsidR="007D39FA" w:rsidRDefault="007D39FA" w:rsidP="009E0758">
      <w:pPr>
        <w:rPr>
          <w:ins w:id="1071" w:author="Agustin Schlapp" w:date="2017-12-23T10:56:00Z"/>
          <w:rFonts w:ascii="Arial" w:hAnsi="Arial" w:cs="Arial"/>
          <w:sz w:val="24"/>
          <w:szCs w:val="24"/>
        </w:rPr>
      </w:pPr>
    </w:p>
    <w:p w14:paraId="70767FC5" w14:textId="40F64085" w:rsidR="007D39FA" w:rsidRPr="007D39FA" w:rsidRDefault="007D39FA">
      <w:pPr>
        <w:pStyle w:val="Ttulo3"/>
        <w:rPr>
          <w:ins w:id="1072" w:author="Agustin Schlapp" w:date="2017-12-23T10:56:00Z"/>
          <w:b w:val="0"/>
          <w:sz w:val="28"/>
          <w:szCs w:val="28"/>
          <w:rPrChange w:id="1073" w:author="Agustin Schlapp" w:date="2017-12-23T10:57:00Z">
            <w:rPr>
              <w:ins w:id="1074" w:author="Agustin Schlapp" w:date="2017-12-23T10:56:00Z"/>
              <w:rFonts w:ascii="Arial" w:hAnsi="Arial" w:cs="Arial"/>
              <w:b/>
              <w:sz w:val="24"/>
              <w:szCs w:val="24"/>
              <w:highlight w:val="yellow"/>
            </w:rPr>
          </w:rPrChange>
        </w:rPr>
        <w:pPrChange w:id="1075" w:author="Agustin Schlapp" w:date="2017-12-23T10:57:00Z">
          <w:pPr/>
        </w:pPrChange>
      </w:pPr>
      <w:bookmarkStart w:id="1076" w:name="_Toc504153909"/>
      <w:ins w:id="1077" w:author="Agustin Schlapp" w:date="2017-12-23T10:56:00Z">
        <w:r w:rsidRPr="007D39FA">
          <w:rPr>
            <w:b w:val="0"/>
            <w:sz w:val="28"/>
            <w:szCs w:val="28"/>
            <w:rPrChange w:id="1078" w:author="Agustin Schlapp" w:date="2017-12-23T10:57:00Z">
              <w:rPr>
                <w:rFonts w:ascii="Arial" w:hAnsi="Arial" w:cs="Arial"/>
                <w:highlight w:val="yellow"/>
              </w:rPr>
            </w:rPrChange>
          </w:rPr>
          <w:t>3.</w:t>
        </w:r>
      </w:ins>
      <w:ins w:id="1079" w:author="Agustin Schlapp" w:date="2017-12-23T10:57:00Z">
        <w:r w:rsidRPr="007D39FA">
          <w:rPr>
            <w:b w:val="0"/>
            <w:sz w:val="28"/>
            <w:szCs w:val="28"/>
            <w:rPrChange w:id="1080" w:author="Agustin Schlapp" w:date="2017-12-23T10:57:00Z">
              <w:rPr>
                <w:rFonts w:ascii="Arial" w:hAnsi="Arial" w:cs="Arial"/>
                <w:highlight w:val="yellow"/>
              </w:rPr>
            </w:rPrChange>
          </w:rPr>
          <w:t>10</w:t>
        </w:r>
      </w:ins>
      <w:ins w:id="1081" w:author="Agustin Schlapp" w:date="2017-12-23T10:56:00Z">
        <w:r w:rsidRPr="007D39FA">
          <w:rPr>
            <w:b w:val="0"/>
            <w:sz w:val="28"/>
            <w:szCs w:val="28"/>
            <w:rPrChange w:id="1082" w:author="Agustin Schlapp" w:date="2017-12-23T10:57:00Z">
              <w:rPr>
                <w:rFonts w:ascii="Arial" w:hAnsi="Arial" w:cs="Arial"/>
                <w:highlight w:val="yellow"/>
              </w:rPr>
            </w:rPrChange>
          </w:rPr>
          <w:t>.1 Las tres erres</w:t>
        </w:r>
        <w:bookmarkEnd w:id="1076"/>
      </w:ins>
    </w:p>
    <w:p w14:paraId="0D108A6D" w14:textId="77777777" w:rsidR="007D39FA" w:rsidRPr="00C556BA" w:rsidRDefault="007D39FA" w:rsidP="007D39FA">
      <w:pPr>
        <w:rPr>
          <w:ins w:id="1083" w:author="Agustin Schlapp" w:date="2017-12-23T10:56:00Z"/>
          <w:rFonts w:ascii="Arial" w:hAnsi="Arial" w:cs="Arial"/>
          <w:b/>
          <w:sz w:val="24"/>
          <w:szCs w:val="24"/>
          <w:highlight w:val="yellow"/>
        </w:rPr>
      </w:pPr>
    </w:p>
    <w:p w14:paraId="4E9B33C4" w14:textId="77777777" w:rsidR="007D39FA" w:rsidRPr="007D39FA" w:rsidRDefault="007D39FA" w:rsidP="007D39FA">
      <w:pPr>
        <w:rPr>
          <w:ins w:id="1084" w:author="Agustin Schlapp" w:date="2017-12-23T10:56:00Z"/>
          <w:rFonts w:ascii="Arial" w:hAnsi="Arial" w:cs="Arial"/>
          <w:sz w:val="24"/>
          <w:szCs w:val="24"/>
          <w:rPrChange w:id="1085" w:author="Agustin Schlapp" w:date="2017-12-23T10:56:00Z">
            <w:rPr>
              <w:ins w:id="1086" w:author="Agustin Schlapp" w:date="2017-12-23T10:56:00Z"/>
            </w:rPr>
          </w:rPrChange>
        </w:rPr>
      </w:pPr>
      <w:ins w:id="1087" w:author="Agustin Schlapp" w:date="2017-12-23T10:56:00Z">
        <w:r w:rsidRPr="007D39FA">
          <w:rPr>
            <w:rFonts w:ascii="Arial" w:hAnsi="Arial" w:cs="Arial"/>
            <w:sz w:val="24"/>
            <w:szCs w:val="24"/>
            <w:rPrChange w:id="1088" w:author="Agustin Schlapp" w:date="2017-12-23T10:56:00Z">
              <w:rPr>
                <w:highlight w:val="yellow"/>
              </w:rPr>
            </w:rPrChange>
          </w:rPr>
          <w:t>Las tres erres (3R) es una regla para cuidar el medio ambiente, específicamente para reducir el volumen de residuos o basura generada.</w:t>
        </w:r>
      </w:ins>
    </w:p>
    <w:p w14:paraId="331DBA93" w14:textId="77777777" w:rsidR="007D39FA" w:rsidRPr="007D39FA" w:rsidRDefault="007D39FA" w:rsidP="007D39FA">
      <w:pPr>
        <w:rPr>
          <w:ins w:id="1089" w:author="Agustin Schlapp" w:date="2017-12-23T10:56:00Z"/>
          <w:rFonts w:ascii="Arial" w:hAnsi="Arial" w:cs="Arial"/>
          <w:sz w:val="24"/>
          <w:szCs w:val="24"/>
          <w:rPrChange w:id="1090" w:author="Agustin Schlapp" w:date="2017-12-23T10:56:00Z">
            <w:rPr>
              <w:ins w:id="1091" w:author="Agustin Schlapp" w:date="2017-12-23T10:56:00Z"/>
            </w:rPr>
          </w:rPrChange>
        </w:rPr>
      </w:pPr>
    </w:p>
    <w:p w14:paraId="168B611D" w14:textId="77777777" w:rsidR="007D39FA" w:rsidRPr="007D39FA" w:rsidRDefault="007D39FA" w:rsidP="007D39FA">
      <w:pPr>
        <w:rPr>
          <w:ins w:id="1092" w:author="Agustin Schlapp" w:date="2017-12-23T10:56:00Z"/>
          <w:rFonts w:ascii="Arial" w:hAnsi="Arial" w:cs="Arial"/>
          <w:sz w:val="24"/>
          <w:szCs w:val="24"/>
          <w:rPrChange w:id="1093" w:author="Agustin Schlapp" w:date="2017-12-23T10:56:00Z">
            <w:rPr>
              <w:ins w:id="1094" w:author="Agustin Schlapp" w:date="2017-12-23T10:56:00Z"/>
            </w:rPr>
          </w:rPrChange>
        </w:rPr>
      </w:pPr>
      <w:ins w:id="1095" w:author="Agustin Schlapp" w:date="2017-12-23T10:56:00Z">
        <w:r w:rsidRPr="007D39FA">
          <w:rPr>
            <w:rFonts w:ascii="Arial" w:hAnsi="Arial" w:cs="Arial"/>
            <w:sz w:val="24"/>
            <w:szCs w:val="24"/>
            <w:rPrChange w:id="1096" w:author="Agustin Schlapp" w:date="2017-12-23T10:56:00Z">
              <w:rPr>
                <w:highlight w:val="yellow"/>
              </w:rPr>
            </w:rPrChange>
          </w:rPr>
          <w:t>Cuando hablamos de reducir lo que estamos diciendo es que se debe tratar de simplificar el consumo de los productos directos</w:t>
        </w:r>
        <w:r w:rsidRPr="007D39FA">
          <w:rPr>
            <w:rFonts w:ascii="Arial" w:hAnsi="Arial" w:cs="Arial"/>
            <w:sz w:val="24"/>
            <w:szCs w:val="24"/>
            <w:rPrChange w:id="1097" w:author="Agustin Schlapp" w:date="2017-12-23T10:56:00Z">
              <w:rPr/>
            </w:rPrChange>
          </w:rPr>
          <w:t xml:space="preserve">. </w:t>
        </w:r>
      </w:ins>
    </w:p>
    <w:p w14:paraId="7C19427D" w14:textId="77777777" w:rsidR="007D39FA" w:rsidRPr="007D39FA" w:rsidRDefault="007D39FA" w:rsidP="007D39FA">
      <w:pPr>
        <w:rPr>
          <w:ins w:id="1098" w:author="Agustin Schlapp" w:date="2017-12-23T10:56:00Z"/>
          <w:rFonts w:ascii="Arial" w:hAnsi="Arial" w:cs="Arial"/>
          <w:sz w:val="24"/>
          <w:szCs w:val="24"/>
          <w:shd w:val="clear" w:color="auto" w:fill="FFFFFF"/>
          <w:rPrChange w:id="1099" w:author="Agustin Schlapp" w:date="2017-12-23T10:56:00Z">
            <w:rPr>
              <w:ins w:id="1100" w:author="Agustin Schlapp" w:date="2017-12-23T10:56:00Z"/>
              <w:highlight w:val="yellow"/>
              <w:shd w:val="clear" w:color="auto" w:fill="FFFFFF"/>
            </w:rPr>
          </w:rPrChange>
        </w:rPr>
      </w:pPr>
      <w:ins w:id="1101" w:author="Agustin Schlapp" w:date="2017-12-23T10:56:00Z">
        <w:r w:rsidRPr="007D39FA">
          <w:rPr>
            <w:rFonts w:ascii="Arial" w:hAnsi="Arial" w:cs="Arial"/>
            <w:sz w:val="24"/>
            <w:szCs w:val="24"/>
            <w:shd w:val="clear" w:color="auto" w:fill="FFFFFF"/>
            <w:rPrChange w:id="1102" w:author="Agustin Schlapp" w:date="2017-12-23T10:56:00Z">
              <w:rPr>
                <w:highlight w:val="yellow"/>
                <w:shd w:val="clear" w:color="auto" w:fill="FFFFFF"/>
              </w:rPr>
            </w:rPrChange>
          </w:rPr>
          <w:t>Al decir</w:t>
        </w:r>
        <w:r w:rsidRPr="007D39FA">
          <w:rPr>
            <w:rFonts w:ascii="Arial" w:hAnsi="Arial" w:cs="Arial" w:hint="eastAsia"/>
            <w:sz w:val="24"/>
            <w:szCs w:val="24"/>
            <w:shd w:val="clear" w:color="auto" w:fill="FFFFFF"/>
            <w:rPrChange w:id="1103" w:author="Agustin Schlapp" w:date="2017-12-23T10:56:00Z">
              <w:rPr>
                <w:rFonts w:hint="eastAsia"/>
                <w:highlight w:val="yellow"/>
                <w:shd w:val="clear" w:color="auto" w:fill="FFFFFF"/>
              </w:rPr>
            </w:rPrChange>
          </w:rPr>
          <w:t> </w:t>
        </w:r>
        <w:r w:rsidRPr="007D39FA">
          <w:rPr>
            <w:rStyle w:val="Textoennegrita"/>
            <w:rFonts w:ascii="Arial" w:hAnsi="Arial" w:cs="Arial"/>
            <w:color w:val="222222"/>
            <w:sz w:val="24"/>
            <w:szCs w:val="24"/>
            <w:shd w:val="clear" w:color="auto" w:fill="FFFFFF"/>
            <w:rPrChange w:id="1104" w:author="Agustin Schlapp" w:date="2017-12-23T10:56:00Z">
              <w:rPr>
                <w:rStyle w:val="Textoennegrita"/>
                <w:rFonts w:ascii="Roboto" w:hAnsi="Roboto"/>
                <w:color w:val="222222"/>
                <w:sz w:val="23"/>
                <w:szCs w:val="23"/>
                <w:highlight w:val="yellow"/>
                <w:shd w:val="clear" w:color="auto" w:fill="FFFFFF"/>
              </w:rPr>
            </w:rPrChange>
          </w:rPr>
          <w:t>reutilizar</w:t>
        </w:r>
        <w:r w:rsidRPr="007D39FA">
          <w:rPr>
            <w:rFonts w:ascii="Arial" w:hAnsi="Arial" w:cs="Arial"/>
            <w:sz w:val="24"/>
            <w:szCs w:val="24"/>
            <w:shd w:val="clear" w:color="auto" w:fill="FFFFFF"/>
            <w:rPrChange w:id="1105" w:author="Agustin Schlapp" w:date="2017-12-23T10:56:00Z">
              <w:rPr>
                <w:highlight w:val="yellow"/>
                <w:shd w:val="clear" w:color="auto" w:fill="FFFFFF"/>
              </w:rPr>
            </w:rPrChange>
          </w:rPr>
          <w:t>, nos estamos refiriendo a poder volver a utilizar los objetos y darles la mayor utilidad posible antes de que llegue el momento de desecharlos.</w:t>
        </w:r>
      </w:ins>
    </w:p>
    <w:p w14:paraId="7018B503" w14:textId="77777777" w:rsidR="007D39FA" w:rsidRPr="007D39FA" w:rsidRDefault="007D39FA" w:rsidP="007D39FA">
      <w:pPr>
        <w:rPr>
          <w:ins w:id="1106" w:author="Agustin Schlapp" w:date="2017-12-23T10:56:00Z"/>
          <w:rFonts w:ascii="Arial" w:hAnsi="Arial" w:cs="Arial"/>
          <w:sz w:val="24"/>
          <w:szCs w:val="24"/>
          <w:rPrChange w:id="1107" w:author="Agustin Schlapp" w:date="2017-12-23T10:56:00Z">
            <w:rPr>
              <w:ins w:id="1108" w:author="Agustin Schlapp" w:date="2017-12-23T10:56:00Z"/>
            </w:rPr>
          </w:rPrChange>
        </w:rPr>
      </w:pPr>
      <w:ins w:id="1109" w:author="Agustin Schlapp" w:date="2017-12-23T10:56:00Z">
        <w:r w:rsidRPr="007D39FA">
          <w:rPr>
            <w:rFonts w:ascii="Arial" w:hAnsi="Arial" w:cs="Arial"/>
            <w:sz w:val="24"/>
            <w:szCs w:val="24"/>
            <w:rPrChange w:id="1110" w:author="Agustin Schlapp" w:date="2017-12-23T10:56:00Z">
              <w:rPr>
                <w:highlight w:val="yellow"/>
              </w:rPr>
            </w:rPrChange>
          </w:rPr>
          <w:t xml:space="preserve">Por otro lado, </w:t>
        </w:r>
        <w:r w:rsidRPr="007D39FA">
          <w:rPr>
            <w:rFonts w:ascii="Arial" w:hAnsi="Arial" w:cs="Arial"/>
            <w:b/>
            <w:sz w:val="24"/>
            <w:szCs w:val="24"/>
            <w:rPrChange w:id="1111" w:author="Agustin Schlapp" w:date="2017-12-23T10:56:00Z">
              <w:rPr>
                <w:b/>
                <w:highlight w:val="yellow"/>
              </w:rPr>
            </w:rPrChange>
          </w:rPr>
          <w:t>reciclar</w:t>
        </w:r>
        <w:r w:rsidRPr="007D39FA">
          <w:rPr>
            <w:rFonts w:ascii="Arial" w:hAnsi="Arial" w:cs="Arial"/>
            <w:sz w:val="24"/>
            <w:szCs w:val="24"/>
            <w:rPrChange w:id="1112" w:author="Agustin Schlapp" w:date="2017-12-23T10:56:00Z">
              <w:rPr>
                <w:highlight w:val="yellow"/>
              </w:rPr>
            </w:rPrChange>
          </w:rPr>
          <w:t xml:space="preserve"> consiste en el proceso de someter los materiales a una transformación en el cual se puedan volver a utilizar</w:t>
        </w:r>
        <w:r w:rsidRPr="007D39FA">
          <w:rPr>
            <w:rFonts w:ascii="Arial" w:hAnsi="Arial" w:cs="Arial"/>
            <w:sz w:val="24"/>
            <w:szCs w:val="24"/>
            <w:rPrChange w:id="1113" w:author="Agustin Schlapp" w:date="2017-12-23T10:56:00Z">
              <w:rPr/>
            </w:rPrChange>
          </w:rPr>
          <w:t>.</w:t>
        </w:r>
      </w:ins>
    </w:p>
    <w:p w14:paraId="7EE51AD0" w14:textId="77777777" w:rsidR="007D39FA" w:rsidRPr="007D39FA" w:rsidRDefault="007D39FA" w:rsidP="007D39FA">
      <w:pPr>
        <w:rPr>
          <w:ins w:id="1114" w:author="Agustin Schlapp" w:date="2017-12-23T10:56:00Z"/>
          <w:rFonts w:ascii="Arial" w:hAnsi="Arial" w:cs="Arial"/>
          <w:sz w:val="24"/>
          <w:szCs w:val="24"/>
          <w:rPrChange w:id="1115" w:author="Agustin Schlapp" w:date="2017-12-23T10:56:00Z">
            <w:rPr>
              <w:ins w:id="1116" w:author="Agustin Schlapp" w:date="2017-12-23T10:56:00Z"/>
            </w:rPr>
          </w:rPrChange>
        </w:rPr>
      </w:pPr>
    </w:p>
    <w:p w14:paraId="36429EF7" w14:textId="77777777" w:rsidR="007D39FA" w:rsidRPr="007D39FA" w:rsidRDefault="007D39FA" w:rsidP="007D39FA">
      <w:pPr>
        <w:rPr>
          <w:ins w:id="1117" w:author="Agustin Schlapp" w:date="2017-12-23T10:56:00Z"/>
          <w:rFonts w:ascii="Arial" w:hAnsi="Arial" w:cs="Arial"/>
          <w:sz w:val="24"/>
          <w:szCs w:val="24"/>
          <w:rPrChange w:id="1118" w:author="Agustin Schlapp" w:date="2017-12-23T10:56:00Z">
            <w:rPr>
              <w:ins w:id="1119" w:author="Agustin Schlapp" w:date="2017-12-23T10:56:00Z"/>
            </w:rPr>
          </w:rPrChange>
        </w:rPr>
      </w:pPr>
      <w:ins w:id="1120" w:author="Agustin Schlapp" w:date="2017-12-23T10:56:00Z">
        <w:r w:rsidRPr="007D39FA">
          <w:rPr>
            <w:rFonts w:ascii="Arial" w:hAnsi="Arial" w:cs="Arial"/>
            <w:sz w:val="24"/>
            <w:szCs w:val="24"/>
            <w:rPrChange w:id="1121" w:author="Agustin Schlapp" w:date="2017-12-23T10:56:00Z">
              <w:rPr>
                <w:highlight w:val="yellow"/>
              </w:rPr>
            </w:rPrChange>
          </w:rPr>
          <w:t>Esta definición se pretende aplicar en las escuelas haciendo un proceso de clasificación, selección y desoldando componentes electrónicos de placas en desuso y materiales que se han desechado en las instituciones o en hogares de los alumnos.</w:t>
        </w:r>
      </w:ins>
    </w:p>
    <w:p w14:paraId="65408350" w14:textId="77777777" w:rsidR="007D39FA" w:rsidRPr="00406496" w:rsidRDefault="007D39FA" w:rsidP="009E0758">
      <w:pPr>
        <w:rPr>
          <w:rFonts w:ascii="Arial" w:hAnsi="Arial" w:cs="Arial"/>
          <w:sz w:val="24"/>
          <w:szCs w:val="24"/>
        </w:rPr>
      </w:pPr>
    </w:p>
    <w:p w14:paraId="39297CB0" w14:textId="2EC88DFA" w:rsidR="009E0758" w:rsidRDefault="00646568" w:rsidP="009E0758">
      <w:pPr>
        <w:pStyle w:val="Ttulo2"/>
        <w:rPr>
          <w:b/>
          <w:sz w:val="32"/>
          <w:szCs w:val="32"/>
        </w:rPr>
      </w:pPr>
      <w:bookmarkStart w:id="1122" w:name="_Toc504153910"/>
      <w:r>
        <w:rPr>
          <w:b/>
          <w:sz w:val="32"/>
          <w:szCs w:val="32"/>
        </w:rPr>
        <w:t>3.</w:t>
      </w:r>
      <w:ins w:id="1123" w:author="Agustin Schlapp" w:date="2017-12-23T10:57:00Z">
        <w:r w:rsidR="007D39FA">
          <w:rPr>
            <w:b/>
            <w:sz w:val="32"/>
            <w:szCs w:val="32"/>
          </w:rPr>
          <w:t>11</w:t>
        </w:r>
      </w:ins>
      <w:del w:id="1124" w:author="Agustin Schlapp" w:date="2017-12-23T10:57:00Z">
        <w:r w:rsidDel="007D39FA">
          <w:rPr>
            <w:b/>
            <w:sz w:val="32"/>
            <w:szCs w:val="32"/>
          </w:rPr>
          <w:delText>9</w:delText>
        </w:r>
      </w:del>
      <w:r>
        <w:rPr>
          <w:b/>
          <w:sz w:val="32"/>
          <w:szCs w:val="32"/>
        </w:rPr>
        <w:t xml:space="preserve"> </w:t>
      </w:r>
      <w:r w:rsidR="009E0758" w:rsidRPr="009E0758">
        <w:rPr>
          <w:b/>
          <w:sz w:val="32"/>
          <w:szCs w:val="32"/>
        </w:rPr>
        <w:t>Actuadores y sensores</w:t>
      </w:r>
      <w:bookmarkEnd w:id="1122"/>
    </w:p>
    <w:p w14:paraId="07A13718" w14:textId="77777777" w:rsidR="00646568" w:rsidRPr="00646568" w:rsidRDefault="00646568" w:rsidP="00646568"/>
    <w:p w14:paraId="4ECB4E50" w14:textId="77777777" w:rsidR="009E0758" w:rsidRPr="00646568" w:rsidRDefault="009E0758" w:rsidP="009E0758">
      <w:pPr>
        <w:rPr>
          <w:rFonts w:ascii="Arial" w:hAnsi="Arial" w:cs="Arial"/>
          <w:color w:val="222222"/>
          <w:sz w:val="24"/>
          <w:szCs w:val="24"/>
          <w:shd w:val="clear" w:color="auto" w:fill="FFFFFF"/>
        </w:rPr>
      </w:pPr>
      <w:r w:rsidRPr="00646568">
        <w:rPr>
          <w:rFonts w:ascii="Arial" w:hAnsi="Arial" w:cs="Arial"/>
          <w:color w:val="222222"/>
          <w:sz w:val="24"/>
          <w:szCs w:val="24"/>
          <w:shd w:val="clear" w:color="auto" w:fill="FFFFFF"/>
        </w:rPr>
        <w:t>Un</w:t>
      </w:r>
      <w:r w:rsidRPr="00646568">
        <w:rPr>
          <w:rStyle w:val="apple-converted-space"/>
          <w:rFonts w:ascii="Arial" w:hAnsi="Arial" w:cs="Arial"/>
          <w:color w:val="222222"/>
          <w:sz w:val="24"/>
          <w:szCs w:val="24"/>
          <w:shd w:val="clear" w:color="auto" w:fill="FFFFFF"/>
        </w:rPr>
        <w:t> </w:t>
      </w:r>
      <w:r w:rsidRPr="00646568">
        <w:rPr>
          <w:rFonts w:ascii="Arial" w:hAnsi="Arial" w:cs="Arial"/>
          <w:b/>
          <w:bCs/>
          <w:color w:val="222222"/>
          <w:sz w:val="24"/>
          <w:szCs w:val="24"/>
          <w:shd w:val="clear" w:color="auto" w:fill="FFFFFF"/>
        </w:rPr>
        <w:t>actuador</w:t>
      </w:r>
      <w:r w:rsidRPr="00646568">
        <w:rPr>
          <w:rStyle w:val="apple-converted-space"/>
          <w:rFonts w:ascii="Arial" w:hAnsi="Arial" w:cs="Arial"/>
          <w:color w:val="222222"/>
          <w:sz w:val="24"/>
          <w:szCs w:val="24"/>
          <w:shd w:val="clear" w:color="auto" w:fill="FFFFFF"/>
        </w:rPr>
        <w:t> </w:t>
      </w:r>
      <w:r w:rsidRPr="00646568">
        <w:rPr>
          <w:rFonts w:ascii="Arial" w:hAnsi="Arial" w:cs="Arial"/>
          <w:color w:val="222222"/>
          <w:sz w:val="24"/>
          <w:szCs w:val="24"/>
          <w:shd w:val="clear" w:color="auto" w:fill="FFFFFF"/>
        </w:rPr>
        <w:t>es un dispositivo capaz de transformar energía hidráulica, neumática o eléctrica en la activación de un</w:t>
      </w:r>
      <w:r w:rsidR="0019110A">
        <w:rPr>
          <w:rFonts w:ascii="Arial" w:hAnsi="Arial" w:cs="Arial"/>
          <w:color w:val="222222"/>
          <w:sz w:val="24"/>
          <w:szCs w:val="24"/>
          <w:shd w:val="clear" w:color="auto" w:fill="FFFFFF"/>
        </w:rPr>
        <w:t xml:space="preserve">a acción </w:t>
      </w:r>
      <w:r w:rsidRPr="00646568">
        <w:rPr>
          <w:rFonts w:ascii="Arial" w:hAnsi="Arial" w:cs="Arial"/>
          <w:color w:val="222222"/>
          <w:sz w:val="24"/>
          <w:szCs w:val="24"/>
          <w:shd w:val="clear" w:color="auto" w:fill="FFFFFF"/>
        </w:rPr>
        <w:t>con la finalidad de generar un efecto sobre un proceso automatizado. Este recibe la orden de un regulador o controlador y en función a ella genera la orden para activar un elemento final de control, como por ejemplo un LED.</w:t>
      </w:r>
    </w:p>
    <w:p w14:paraId="68882E8C" w14:textId="5E2F494B" w:rsidR="009E0758" w:rsidRPr="00646568" w:rsidRDefault="009E0758" w:rsidP="009E0758">
      <w:pPr>
        <w:rPr>
          <w:rFonts w:ascii="Arial" w:hAnsi="Arial" w:cs="Arial"/>
          <w:color w:val="222222"/>
          <w:sz w:val="24"/>
          <w:szCs w:val="24"/>
          <w:shd w:val="clear" w:color="auto" w:fill="FFFFFF"/>
        </w:rPr>
      </w:pPr>
      <w:r w:rsidRPr="00646568">
        <w:rPr>
          <w:rFonts w:ascii="Arial" w:hAnsi="Arial" w:cs="Arial"/>
          <w:color w:val="222222"/>
          <w:sz w:val="24"/>
          <w:szCs w:val="24"/>
          <w:shd w:val="clear" w:color="auto" w:fill="FFFFFF"/>
        </w:rPr>
        <w:t>Un</w:t>
      </w:r>
      <w:r w:rsidRPr="00646568">
        <w:rPr>
          <w:rStyle w:val="apple-converted-space"/>
          <w:rFonts w:ascii="Arial" w:hAnsi="Arial" w:cs="Arial"/>
          <w:color w:val="222222"/>
          <w:sz w:val="24"/>
          <w:szCs w:val="24"/>
          <w:shd w:val="clear" w:color="auto" w:fill="FFFFFF"/>
        </w:rPr>
        <w:t> </w:t>
      </w:r>
      <w:r w:rsidRPr="00646568">
        <w:rPr>
          <w:rFonts w:ascii="Arial" w:hAnsi="Arial" w:cs="Arial"/>
          <w:b/>
          <w:bCs/>
          <w:color w:val="222222"/>
          <w:sz w:val="24"/>
          <w:szCs w:val="24"/>
          <w:shd w:val="clear" w:color="auto" w:fill="FFFFFF"/>
        </w:rPr>
        <w:t>sensor</w:t>
      </w:r>
      <w:r w:rsidRPr="00646568">
        <w:rPr>
          <w:rStyle w:val="apple-converted-space"/>
          <w:rFonts w:ascii="Arial" w:hAnsi="Arial" w:cs="Arial"/>
          <w:color w:val="222222"/>
          <w:sz w:val="24"/>
          <w:szCs w:val="24"/>
          <w:shd w:val="clear" w:color="auto" w:fill="FFFFFF"/>
        </w:rPr>
        <w:t> </w:t>
      </w:r>
      <w:r w:rsidRPr="00646568">
        <w:rPr>
          <w:rFonts w:ascii="Arial" w:hAnsi="Arial" w:cs="Arial"/>
          <w:color w:val="222222"/>
          <w:sz w:val="24"/>
          <w:szCs w:val="24"/>
          <w:shd w:val="clear" w:color="auto" w:fill="FFFFFF"/>
        </w:rPr>
        <w:t xml:space="preserve">es un objeto capaz de detectar magnitudes físicas o químicas, llamadas variables de instrumentación, y transformarlas en variables eléctricas. Las variables de instrumentación pueden </w:t>
      </w:r>
      <w:r w:rsidR="0019110A" w:rsidRPr="00646568">
        <w:rPr>
          <w:rFonts w:ascii="Arial" w:hAnsi="Arial" w:cs="Arial"/>
          <w:color w:val="222222"/>
          <w:sz w:val="24"/>
          <w:szCs w:val="24"/>
          <w:shd w:val="clear" w:color="auto" w:fill="FFFFFF"/>
        </w:rPr>
        <w:t>ser,</w:t>
      </w:r>
      <w:r w:rsidRPr="00646568">
        <w:rPr>
          <w:rFonts w:ascii="Arial" w:hAnsi="Arial" w:cs="Arial"/>
          <w:color w:val="222222"/>
          <w:sz w:val="24"/>
          <w:szCs w:val="24"/>
          <w:shd w:val="clear" w:color="auto" w:fill="FFFFFF"/>
        </w:rPr>
        <w:t xml:space="preserve"> por ejemplo: intensidad lumínica, temperatura, distancia, aceleración, inclinación, presión, desplazamiento, fuerza, torsión, humedad, movimiento,</w:t>
      </w:r>
      <w:r w:rsidRPr="00646568">
        <w:rPr>
          <w:rStyle w:val="apple-converted-space"/>
          <w:rFonts w:ascii="Arial" w:hAnsi="Arial" w:cs="Arial"/>
          <w:color w:val="222222"/>
          <w:sz w:val="24"/>
          <w:szCs w:val="24"/>
          <w:shd w:val="clear" w:color="auto" w:fill="FFFFFF"/>
        </w:rPr>
        <w:t> </w:t>
      </w:r>
      <w:ins w:id="1125" w:author="Nahuel Defossé" w:date="2017-12-10T20:52:00Z">
        <w:r w:rsidR="001C11FE">
          <w:rPr>
            <w:rFonts w:ascii="Arial" w:hAnsi="Arial" w:cs="Arial"/>
            <w:sz w:val="24"/>
            <w:szCs w:val="24"/>
            <w:shd w:val="clear" w:color="auto" w:fill="FFFFFF"/>
          </w:rPr>
          <w:t>p</w:t>
        </w:r>
      </w:ins>
      <w:del w:id="1126" w:author="Nahuel Defossé" w:date="2017-12-10T20:52:00Z">
        <w:r w:rsidRPr="00646568" w:rsidDel="001C11FE">
          <w:rPr>
            <w:rFonts w:ascii="Arial" w:hAnsi="Arial" w:cs="Arial"/>
            <w:sz w:val="24"/>
            <w:szCs w:val="24"/>
            <w:shd w:val="clear" w:color="auto" w:fill="FFFFFF"/>
          </w:rPr>
          <w:delText>P</w:delText>
        </w:r>
      </w:del>
      <w:r w:rsidRPr="00646568">
        <w:rPr>
          <w:rFonts w:ascii="Arial" w:hAnsi="Arial" w:cs="Arial"/>
          <w:sz w:val="24"/>
          <w:szCs w:val="24"/>
          <w:shd w:val="clear" w:color="auto" w:fill="FFFFFF"/>
        </w:rPr>
        <w:t>H</w:t>
      </w:r>
      <w:r w:rsidRPr="00646568">
        <w:rPr>
          <w:rFonts w:ascii="Arial" w:hAnsi="Arial" w:cs="Arial"/>
          <w:color w:val="222222"/>
          <w:sz w:val="24"/>
          <w:szCs w:val="24"/>
          <w:shd w:val="clear" w:color="auto" w:fill="FFFFFF"/>
        </w:rPr>
        <w:t>, etc.</w:t>
      </w:r>
    </w:p>
    <w:p w14:paraId="4B6EA8BF" w14:textId="2F38C3D6" w:rsidR="009E0758" w:rsidRPr="00646568" w:rsidRDefault="009E0758" w:rsidP="009E0758">
      <w:pPr>
        <w:rPr>
          <w:rFonts w:ascii="Arial" w:hAnsi="Arial" w:cs="Arial"/>
          <w:color w:val="222222"/>
          <w:sz w:val="24"/>
          <w:szCs w:val="24"/>
          <w:shd w:val="clear" w:color="auto" w:fill="FFFFFF"/>
        </w:rPr>
      </w:pPr>
      <w:del w:id="1127" w:author="Nahuel Defossé" w:date="2017-12-10T20:53:00Z">
        <w:r w:rsidRPr="00646568" w:rsidDel="001C11FE">
          <w:rPr>
            <w:rFonts w:ascii="Arial" w:hAnsi="Arial" w:cs="Arial"/>
            <w:color w:val="222222"/>
            <w:sz w:val="24"/>
            <w:szCs w:val="24"/>
            <w:shd w:val="clear" w:color="auto" w:fill="FFFFFF"/>
          </w:rPr>
          <w:delText xml:space="preserve">Este </w:delText>
        </w:r>
      </w:del>
      <w:ins w:id="1128" w:author="Nahuel Defossé" w:date="2017-12-10T20:53:00Z">
        <w:del w:id="1129" w:author="Agustin Schlapp" w:date="2017-12-23T10:58:00Z">
          <w:r w:rsidR="001C11FE" w:rsidDel="007D39FA">
            <w:rPr>
              <w:rFonts w:ascii="Arial" w:hAnsi="Arial" w:cs="Arial"/>
              <w:color w:val="222222"/>
              <w:sz w:val="24"/>
              <w:szCs w:val="24"/>
              <w:shd w:val="clear" w:color="auto" w:fill="FFFFFF"/>
            </w:rPr>
            <w:delText xml:space="preserve">En </w:delText>
          </w:r>
          <w:r w:rsidR="001C11FE" w:rsidRPr="00646568" w:rsidDel="007D39FA">
            <w:rPr>
              <w:rFonts w:ascii="Arial" w:hAnsi="Arial" w:cs="Arial"/>
              <w:color w:val="222222"/>
              <w:sz w:val="24"/>
              <w:szCs w:val="24"/>
              <w:shd w:val="clear" w:color="auto" w:fill="FFFFFF"/>
            </w:rPr>
            <w:delText xml:space="preserve"> </w:delText>
          </w:r>
        </w:del>
      </w:ins>
      <w:del w:id="1130" w:author="Agustin Schlapp" w:date="2017-12-23T10:58:00Z">
        <w:r w:rsidRPr="00646568" w:rsidDel="007D39FA">
          <w:rPr>
            <w:rFonts w:ascii="Arial" w:hAnsi="Arial" w:cs="Arial"/>
            <w:color w:val="222222"/>
            <w:sz w:val="24"/>
            <w:szCs w:val="24"/>
            <w:shd w:val="clear" w:color="auto" w:fill="FFFFFF"/>
          </w:rPr>
          <w:delText>conjunto</w:delText>
        </w:r>
      </w:del>
      <w:ins w:id="1131" w:author="Agustin Schlapp" w:date="2017-12-23T10:58:00Z">
        <w:r w:rsidR="007D39FA">
          <w:rPr>
            <w:rFonts w:ascii="Arial" w:hAnsi="Arial" w:cs="Arial"/>
            <w:color w:val="222222"/>
            <w:sz w:val="24"/>
            <w:szCs w:val="24"/>
            <w:shd w:val="clear" w:color="auto" w:fill="FFFFFF"/>
          </w:rPr>
          <w:t xml:space="preserve">En </w:t>
        </w:r>
        <w:r w:rsidR="007D39FA" w:rsidRPr="00646568">
          <w:rPr>
            <w:rFonts w:ascii="Arial" w:hAnsi="Arial" w:cs="Arial"/>
            <w:color w:val="222222"/>
            <w:sz w:val="24"/>
            <w:szCs w:val="24"/>
            <w:shd w:val="clear" w:color="auto" w:fill="FFFFFF"/>
          </w:rPr>
          <w:t>conjunto</w:t>
        </w:r>
      </w:ins>
      <w:ins w:id="1132" w:author="Nahuel Defossé" w:date="2017-12-10T20:53:00Z">
        <w:r w:rsidR="001C11FE">
          <w:rPr>
            <w:rFonts w:ascii="Arial" w:hAnsi="Arial" w:cs="Arial"/>
            <w:color w:val="222222"/>
            <w:sz w:val="24"/>
            <w:szCs w:val="24"/>
            <w:shd w:val="clear" w:color="auto" w:fill="FFFFFF"/>
          </w:rPr>
          <w:t xml:space="preserve">, </w:t>
        </w:r>
      </w:ins>
      <w:del w:id="1133" w:author="Nahuel Defossé" w:date="2017-12-10T20:53:00Z">
        <w:r w:rsidRPr="00646568" w:rsidDel="001C11FE">
          <w:rPr>
            <w:rFonts w:ascii="Arial" w:hAnsi="Arial" w:cs="Arial"/>
            <w:color w:val="222222"/>
            <w:sz w:val="24"/>
            <w:szCs w:val="24"/>
            <w:shd w:val="clear" w:color="auto" w:fill="FFFFFF"/>
          </w:rPr>
          <w:delText xml:space="preserve"> </w:delText>
        </w:r>
      </w:del>
      <w:ins w:id="1134" w:author="Nahuel Defossé" w:date="2017-12-10T20:53:00Z">
        <w:r w:rsidR="001C11FE">
          <w:rPr>
            <w:rFonts w:ascii="Arial" w:hAnsi="Arial" w:cs="Arial"/>
            <w:color w:val="222222"/>
            <w:sz w:val="24"/>
            <w:szCs w:val="24"/>
            <w:shd w:val="clear" w:color="auto" w:fill="FFFFFF"/>
          </w:rPr>
          <w:t xml:space="preserve">los </w:t>
        </w:r>
      </w:ins>
      <w:del w:id="1135" w:author="Nahuel Defossé" w:date="2017-12-10T20:53:00Z">
        <w:r w:rsidRPr="00646568" w:rsidDel="001C11FE">
          <w:rPr>
            <w:rFonts w:ascii="Arial" w:hAnsi="Arial" w:cs="Arial"/>
            <w:color w:val="222222"/>
            <w:sz w:val="24"/>
            <w:szCs w:val="24"/>
            <w:shd w:val="clear" w:color="auto" w:fill="FFFFFF"/>
          </w:rPr>
          <w:delText xml:space="preserve">de </w:delText>
        </w:r>
      </w:del>
      <w:r w:rsidRPr="00646568">
        <w:rPr>
          <w:rFonts w:ascii="Arial" w:hAnsi="Arial" w:cs="Arial"/>
          <w:color w:val="222222"/>
          <w:sz w:val="24"/>
          <w:szCs w:val="24"/>
          <w:shd w:val="clear" w:color="auto" w:fill="FFFFFF"/>
        </w:rPr>
        <w:t>sensores y actuadores</w:t>
      </w:r>
      <w:ins w:id="1136" w:author="Nahuel Defossé" w:date="2017-12-10T20:53:00Z">
        <w:r w:rsidR="001C11FE">
          <w:rPr>
            <w:rFonts w:ascii="Arial" w:hAnsi="Arial" w:cs="Arial"/>
            <w:color w:val="222222"/>
            <w:sz w:val="24"/>
            <w:szCs w:val="24"/>
            <w:shd w:val="clear" w:color="auto" w:fill="FFFFFF"/>
          </w:rPr>
          <w:t xml:space="preserve">, </w:t>
        </w:r>
      </w:ins>
      <w:del w:id="1137" w:author="Nahuel Defossé" w:date="2017-12-10T20:53:00Z">
        <w:r w:rsidRPr="00646568" w:rsidDel="001C11FE">
          <w:rPr>
            <w:rFonts w:ascii="Arial" w:hAnsi="Arial" w:cs="Arial"/>
            <w:color w:val="222222"/>
            <w:sz w:val="24"/>
            <w:szCs w:val="24"/>
            <w:shd w:val="clear" w:color="auto" w:fill="FFFFFF"/>
          </w:rPr>
          <w:delText xml:space="preserve"> </w:delText>
        </w:r>
      </w:del>
      <w:r w:rsidRPr="00646568">
        <w:rPr>
          <w:rFonts w:ascii="Arial" w:hAnsi="Arial" w:cs="Arial"/>
          <w:color w:val="222222"/>
          <w:sz w:val="24"/>
          <w:szCs w:val="24"/>
          <w:shd w:val="clear" w:color="auto" w:fill="FFFFFF"/>
        </w:rPr>
        <w:t>permiten la creación de distintos tipos de artefactos, que posibilitan comunicarse con el ambiente que los rodea, modificándolo (actuadores) o recibir estímulos (sensores)</w:t>
      </w:r>
      <w:r w:rsidR="0019110A">
        <w:rPr>
          <w:rFonts w:ascii="Arial" w:hAnsi="Arial" w:cs="Arial"/>
          <w:color w:val="222222"/>
          <w:sz w:val="24"/>
          <w:szCs w:val="24"/>
          <w:shd w:val="clear" w:color="auto" w:fill="FFFFFF"/>
        </w:rPr>
        <w:t>.</w:t>
      </w:r>
    </w:p>
    <w:p w14:paraId="6F4C72D6" w14:textId="77777777" w:rsidR="009E0758" w:rsidRPr="00FE4F7A" w:rsidRDefault="009E0758" w:rsidP="009E0758"/>
    <w:p w14:paraId="62DE7892" w14:textId="77777777" w:rsidR="009E0758" w:rsidRDefault="009E0758">
      <w:pPr>
        <w:keepNext/>
        <w:jc w:val="center"/>
        <w:pPrChange w:id="1138" w:author="Agustin Schlapp" w:date="2017-12-23T10:58:00Z">
          <w:pPr>
            <w:keepNext/>
          </w:pPr>
        </w:pPrChange>
      </w:pPr>
      <w:r>
        <w:rPr>
          <w:noProof/>
          <w:lang w:val="en-US" w:eastAsia="en-US"/>
        </w:rPr>
        <w:drawing>
          <wp:inline distT="0" distB="0" distL="0" distR="0" wp14:anchorId="32BC10AD" wp14:editId="0ABAEA82">
            <wp:extent cx="5065395" cy="2731770"/>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65395" cy="2731770"/>
                    </a:xfrm>
                    <a:prstGeom prst="rect">
                      <a:avLst/>
                    </a:prstGeom>
                    <a:noFill/>
                    <a:ln>
                      <a:noFill/>
                    </a:ln>
                  </pic:spPr>
                </pic:pic>
              </a:graphicData>
            </a:graphic>
          </wp:inline>
        </w:drawing>
      </w:r>
    </w:p>
    <w:p w14:paraId="56420947" w14:textId="16E9EF61" w:rsidR="004B6B4A" w:rsidRDefault="009E0758" w:rsidP="004B6B4A">
      <w:pPr>
        <w:pStyle w:val="Descripcin"/>
        <w:jc w:val="center"/>
      </w:pPr>
      <w:bookmarkStart w:id="1139" w:name="_Ref502097568"/>
      <w:bookmarkStart w:id="1140" w:name="_Toc504153983"/>
      <w:r>
        <w:t xml:space="preserve">Ilustración </w:t>
      </w:r>
      <w:fldSimple w:instr=" SEQ Ilustración \* ARABIC ">
        <w:r w:rsidR="00C5340B">
          <w:rPr>
            <w:noProof/>
          </w:rPr>
          <w:t>17</w:t>
        </w:r>
      </w:fldSimple>
      <w:r>
        <w:t>- Representación actuadores y sensores</w:t>
      </w:r>
      <w:bookmarkEnd w:id="1139"/>
      <w:bookmarkEnd w:id="1140"/>
    </w:p>
    <w:p w14:paraId="600DA39F" w14:textId="3ACF5837" w:rsidR="004B6B4A" w:rsidRPr="00B56778" w:rsidRDefault="00B56778" w:rsidP="004B6B4A">
      <w:pPr>
        <w:rPr>
          <w:rFonts w:ascii="Arial" w:hAnsi="Arial" w:cs="Arial"/>
          <w:sz w:val="24"/>
          <w:szCs w:val="24"/>
          <w:lang w:eastAsia="en-US"/>
        </w:rPr>
      </w:pPr>
      <w:r>
        <w:rPr>
          <w:rFonts w:ascii="Arial" w:hAnsi="Arial" w:cs="Arial"/>
          <w:sz w:val="24"/>
          <w:szCs w:val="24"/>
          <w:lang w:eastAsia="en-US"/>
        </w:rPr>
        <w:t>En esta imagen (</w:t>
      </w:r>
      <w:r>
        <w:rPr>
          <w:rFonts w:ascii="Arial" w:hAnsi="Arial" w:cs="Arial"/>
          <w:sz w:val="24"/>
          <w:szCs w:val="24"/>
          <w:lang w:eastAsia="en-US"/>
        </w:rPr>
        <w:fldChar w:fldCharType="begin"/>
      </w:r>
      <w:r>
        <w:rPr>
          <w:rFonts w:ascii="Arial" w:hAnsi="Arial" w:cs="Arial"/>
          <w:sz w:val="24"/>
          <w:szCs w:val="24"/>
          <w:lang w:eastAsia="en-US"/>
        </w:rPr>
        <w:instrText xml:space="preserve"> REF _Ref502097568 \h </w:instrText>
      </w:r>
      <w:r>
        <w:rPr>
          <w:rFonts w:ascii="Arial" w:hAnsi="Arial" w:cs="Arial"/>
          <w:sz w:val="24"/>
          <w:szCs w:val="24"/>
          <w:lang w:eastAsia="en-US"/>
        </w:rPr>
      </w:r>
      <w:r>
        <w:rPr>
          <w:rFonts w:ascii="Arial" w:hAnsi="Arial" w:cs="Arial"/>
          <w:sz w:val="24"/>
          <w:szCs w:val="24"/>
          <w:lang w:eastAsia="en-US"/>
        </w:rPr>
        <w:fldChar w:fldCharType="separate"/>
      </w:r>
      <w:r>
        <w:t xml:space="preserve">Ilustración </w:t>
      </w:r>
      <w:r>
        <w:rPr>
          <w:noProof/>
        </w:rPr>
        <w:t>17</w:t>
      </w:r>
      <w:r>
        <w:t>- Representación actuadores y sensores</w:t>
      </w:r>
      <w:r>
        <w:rPr>
          <w:rFonts w:ascii="Arial" w:hAnsi="Arial" w:cs="Arial"/>
          <w:sz w:val="24"/>
          <w:szCs w:val="24"/>
          <w:lang w:eastAsia="en-US"/>
        </w:rPr>
        <w:fldChar w:fldCharType="end"/>
      </w:r>
      <w:r>
        <w:rPr>
          <w:rFonts w:ascii="Arial" w:hAnsi="Arial" w:cs="Arial"/>
          <w:sz w:val="24"/>
          <w:szCs w:val="24"/>
          <w:lang w:eastAsia="en-US"/>
        </w:rPr>
        <w:t>) se representa la toma de datos un robot puede capturar del ambiente que lo rodea mediante sus diversos sensores, y a su vez como podría interactuar con el mismo mediante actuadores.</w:t>
      </w:r>
    </w:p>
    <w:p w14:paraId="0938AA8C" w14:textId="6C10A976" w:rsidR="009E0758" w:rsidRDefault="007D39FA" w:rsidP="00FD67DC">
      <w:pPr>
        <w:pStyle w:val="Ttulo2"/>
        <w:rPr>
          <w:b/>
          <w:sz w:val="32"/>
          <w:szCs w:val="32"/>
        </w:rPr>
      </w:pPr>
      <w:bookmarkStart w:id="1141" w:name="_Toc504153911"/>
      <w:ins w:id="1142" w:author="Agustin Schlapp" w:date="2017-12-23T10:58:00Z">
        <w:r>
          <w:rPr>
            <w:b/>
            <w:sz w:val="32"/>
            <w:szCs w:val="32"/>
          </w:rPr>
          <w:t xml:space="preserve">3.12 </w:t>
        </w:r>
      </w:ins>
      <w:del w:id="1143" w:author="Agustin Schlapp" w:date="2017-12-23T10:57:00Z">
        <w:r w:rsidR="00646568" w:rsidDel="007D39FA">
          <w:rPr>
            <w:b/>
            <w:sz w:val="32"/>
            <w:szCs w:val="32"/>
          </w:rPr>
          <w:delText xml:space="preserve">3.10 </w:delText>
        </w:r>
      </w:del>
      <w:r w:rsidR="009E0758" w:rsidRPr="009E0758">
        <w:rPr>
          <w:b/>
          <w:sz w:val="32"/>
          <w:szCs w:val="32"/>
        </w:rPr>
        <w:t>Actuadores en el SAR</w:t>
      </w:r>
      <w:bookmarkEnd w:id="1141"/>
    </w:p>
    <w:p w14:paraId="5DF371FB" w14:textId="77777777" w:rsidR="00646568" w:rsidRPr="00646568" w:rsidRDefault="00646568" w:rsidP="00646568"/>
    <w:p w14:paraId="616EFB0D" w14:textId="7912AB5A" w:rsidR="007D39FA" w:rsidRDefault="007D39FA" w:rsidP="007D39FA">
      <w:pPr>
        <w:rPr>
          <w:ins w:id="1144" w:author="Agustin Schlapp" w:date="2017-12-23T10:57:00Z"/>
          <w:rFonts w:ascii="Arial" w:hAnsi="Arial" w:cs="Arial"/>
          <w:sz w:val="24"/>
          <w:szCs w:val="24"/>
        </w:rPr>
      </w:pPr>
      <w:ins w:id="1145" w:author="Agustin Schlapp" w:date="2017-12-23T10:57:00Z">
        <w:r w:rsidRPr="007D39FA">
          <w:rPr>
            <w:rFonts w:ascii="Arial" w:hAnsi="Arial" w:cs="Arial"/>
            <w:sz w:val="24"/>
            <w:szCs w:val="24"/>
            <w:rPrChange w:id="1146" w:author="Agustin Schlapp" w:date="2017-12-23T10:58:00Z">
              <w:rPr>
                <w:highlight w:val="yellow"/>
              </w:rPr>
            </w:rPrChange>
          </w:rPr>
          <w:t xml:space="preserve">Una de las ventajas que genero motivación para que el sector </w:t>
        </w:r>
        <w:commentRangeStart w:id="1147"/>
        <w:r w:rsidRPr="007D39FA">
          <w:rPr>
            <w:rFonts w:ascii="Arial" w:hAnsi="Arial" w:cs="Arial"/>
            <w:sz w:val="24"/>
            <w:szCs w:val="24"/>
            <w:rPrChange w:id="1148" w:author="Agustin Schlapp" w:date="2017-12-23T10:58:00Z">
              <w:rPr>
                <w:highlight w:val="yellow"/>
              </w:rPr>
            </w:rPrChange>
          </w:rPr>
          <w:t xml:space="preserve">industrial </w:t>
        </w:r>
        <w:commentRangeEnd w:id="1147"/>
        <w:r w:rsidRPr="007D39FA">
          <w:rPr>
            <w:rStyle w:val="Refdecomentario"/>
            <w:rPrChange w:id="1149" w:author="Agustin Schlapp" w:date="2017-12-23T10:58:00Z">
              <w:rPr>
                <w:rStyle w:val="Refdecomentario"/>
                <w:highlight w:val="yellow"/>
              </w:rPr>
            </w:rPrChange>
          </w:rPr>
          <w:commentReference w:id="1147"/>
        </w:r>
        <w:r w:rsidRPr="007D39FA">
          <w:rPr>
            <w:rFonts w:ascii="Arial" w:hAnsi="Arial" w:cs="Arial"/>
            <w:sz w:val="24"/>
            <w:szCs w:val="24"/>
            <w:rPrChange w:id="1150" w:author="Agustin Schlapp" w:date="2017-12-23T10:58:00Z">
              <w:rPr>
                <w:highlight w:val="yellow"/>
              </w:rPr>
            </w:rPrChange>
          </w:rPr>
          <w:t>comience a utilizar tecnologías como Arduino, fue la creación de actuadores compatibles con estas plataformas.</w:t>
        </w:r>
        <w:r w:rsidRPr="00FD67DC">
          <w:rPr>
            <w:rFonts w:ascii="Arial" w:hAnsi="Arial" w:cs="Arial"/>
            <w:sz w:val="24"/>
            <w:szCs w:val="24"/>
          </w:rPr>
          <w:t xml:space="preserve"> </w:t>
        </w:r>
        <w:r w:rsidRPr="007D39FA">
          <w:rPr>
            <w:rFonts w:ascii="Arial" w:hAnsi="Arial" w:cs="Arial"/>
            <w:sz w:val="24"/>
            <w:szCs w:val="24"/>
            <w:rPrChange w:id="1151" w:author="Agustin Schlapp" w:date="2017-12-23T10:58:00Z">
              <w:rPr>
                <w:highlight w:val="yellow"/>
              </w:rPr>
            </w:rPrChange>
          </w:rPr>
          <w:t>Precisamente en el SAR se utilizarán</w:t>
        </w:r>
        <w:r w:rsidRPr="007D39FA">
          <w:rPr>
            <w:rFonts w:ascii="Arial" w:hAnsi="Arial" w:cs="Arial"/>
            <w:sz w:val="24"/>
            <w:szCs w:val="24"/>
            <w:rPrChange w:id="1152" w:author="Agustin Schlapp" w:date="2017-12-23T10:58:00Z">
              <w:rPr/>
            </w:rPrChange>
          </w:rPr>
          <w:t>:</w:t>
        </w:r>
        <w:r w:rsidRPr="007D39FA">
          <w:rPr>
            <w:rFonts w:ascii="Arial" w:hAnsi="Arial" w:cs="Arial"/>
            <w:sz w:val="24"/>
            <w:szCs w:val="24"/>
            <w:rPrChange w:id="1153" w:author="Agustin Schlapp" w:date="2017-12-23T10:57:00Z">
              <w:rPr/>
            </w:rPrChange>
          </w:rPr>
          <w:t xml:space="preserve"> </w:t>
        </w:r>
      </w:ins>
    </w:p>
    <w:p w14:paraId="5C449886" w14:textId="77777777" w:rsidR="007D39FA" w:rsidRPr="007D39FA" w:rsidRDefault="007D39FA">
      <w:pPr>
        <w:rPr>
          <w:ins w:id="1154" w:author="Agustin Schlapp" w:date="2017-12-23T10:57:00Z"/>
          <w:rFonts w:ascii="Arial" w:hAnsi="Arial" w:cs="Arial"/>
          <w:sz w:val="24"/>
          <w:szCs w:val="24"/>
          <w:rPrChange w:id="1155" w:author="Agustin Schlapp" w:date="2017-12-23T10:57:00Z">
            <w:rPr>
              <w:ins w:id="1156" w:author="Agustin Schlapp" w:date="2017-12-23T10:57:00Z"/>
            </w:rPr>
          </w:rPrChange>
        </w:rPr>
        <w:pPrChange w:id="1157" w:author="Agustin Schlapp" w:date="2017-12-23T10:57:00Z">
          <w:pPr>
            <w:pStyle w:val="Prrafodelista"/>
            <w:numPr>
              <w:numId w:val="10"/>
            </w:numPr>
            <w:tabs>
              <w:tab w:val="num" w:pos="720"/>
            </w:tabs>
            <w:ind w:hanging="360"/>
          </w:pPr>
        </w:pPrChange>
      </w:pPr>
    </w:p>
    <w:p w14:paraId="5F68A211" w14:textId="4FFB7026" w:rsidR="009E0758" w:rsidRPr="00646568" w:rsidDel="007D39FA" w:rsidRDefault="009E0758" w:rsidP="009E0758">
      <w:pPr>
        <w:rPr>
          <w:del w:id="1158" w:author="Agustin Schlapp" w:date="2017-12-23T10:57:00Z"/>
          <w:rFonts w:ascii="Arial" w:hAnsi="Arial" w:cs="Arial"/>
          <w:sz w:val="24"/>
          <w:szCs w:val="24"/>
        </w:rPr>
      </w:pPr>
      <w:del w:id="1159" w:author="Agustin Schlapp" w:date="2017-12-23T10:57:00Z">
        <w:r w:rsidRPr="00646568" w:rsidDel="007D39FA">
          <w:rPr>
            <w:rFonts w:ascii="Arial" w:hAnsi="Arial" w:cs="Arial"/>
            <w:sz w:val="24"/>
            <w:szCs w:val="24"/>
          </w:rPr>
          <w:delText xml:space="preserve">Una de las ventajas que dio el empuje </w:delText>
        </w:r>
        <w:commentRangeStart w:id="1160"/>
        <w:r w:rsidRPr="00646568" w:rsidDel="007D39FA">
          <w:rPr>
            <w:rFonts w:ascii="Arial" w:hAnsi="Arial" w:cs="Arial"/>
            <w:sz w:val="24"/>
            <w:szCs w:val="24"/>
          </w:rPr>
          <w:delText xml:space="preserve">industrial </w:delText>
        </w:r>
        <w:commentRangeEnd w:id="1160"/>
        <w:r w:rsidR="001C11FE" w:rsidDel="007D39FA">
          <w:rPr>
            <w:rStyle w:val="Refdecomentario"/>
          </w:rPr>
          <w:commentReference w:id="1160"/>
        </w:r>
        <w:r w:rsidRPr="00646568" w:rsidDel="007D39FA">
          <w:rPr>
            <w:rFonts w:ascii="Arial" w:hAnsi="Arial" w:cs="Arial"/>
            <w:sz w:val="24"/>
            <w:szCs w:val="24"/>
          </w:rPr>
          <w:delText>alrededor de tecnologías como Arduino fue la creación de actuadores compatibles con estas placas.</w:delText>
        </w:r>
      </w:del>
    </w:p>
    <w:p w14:paraId="4C1E57FE" w14:textId="3DCB8C93" w:rsidR="009E0758" w:rsidRPr="00646568" w:rsidDel="007D39FA" w:rsidRDefault="009E0758" w:rsidP="009E0758">
      <w:pPr>
        <w:rPr>
          <w:del w:id="1161" w:author="Agustin Schlapp" w:date="2017-12-23T10:57:00Z"/>
          <w:rFonts w:ascii="Arial" w:hAnsi="Arial" w:cs="Arial"/>
          <w:sz w:val="24"/>
          <w:szCs w:val="24"/>
        </w:rPr>
      </w:pPr>
      <w:del w:id="1162" w:author="Agustin Schlapp" w:date="2017-12-23T10:57:00Z">
        <w:r w:rsidRPr="00646568" w:rsidDel="007D39FA">
          <w:rPr>
            <w:rFonts w:ascii="Arial" w:hAnsi="Arial" w:cs="Arial"/>
            <w:sz w:val="24"/>
            <w:szCs w:val="24"/>
          </w:rPr>
          <w:delText xml:space="preserve">Precisamente en el SAR </w:delText>
        </w:r>
        <w:commentRangeStart w:id="1163"/>
        <w:r w:rsidRPr="00646568" w:rsidDel="007D39FA">
          <w:rPr>
            <w:rFonts w:ascii="Arial" w:hAnsi="Arial" w:cs="Arial"/>
            <w:sz w:val="24"/>
            <w:szCs w:val="24"/>
          </w:rPr>
          <w:delText xml:space="preserve">(Sistema Autónomo Robótico) </w:delText>
        </w:r>
        <w:commentRangeEnd w:id="1163"/>
        <w:r w:rsidR="00222B70" w:rsidDel="007D39FA">
          <w:rPr>
            <w:rStyle w:val="Refdecomentario"/>
          </w:rPr>
          <w:commentReference w:id="1163"/>
        </w:r>
        <w:r w:rsidRPr="00646568" w:rsidDel="007D39FA">
          <w:rPr>
            <w:rFonts w:ascii="Arial" w:hAnsi="Arial" w:cs="Arial"/>
            <w:sz w:val="24"/>
            <w:szCs w:val="24"/>
          </w:rPr>
          <w:delText xml:space="preserve">se utilizarán </w:delText>
        </w:r>
      </w:del>
    </w:p>
    <w:p w14:paraId="432281BE" w14:textId="77777777" w:rsidR="009E0758" w:rsidRPr="00646568" w:rsidRDefault="009E0758" w:rsidP="009E0758">
      <w:pPr>
        <w:pStyle w:val="Prrafodelista"/>
        <w:numPr>
          <w:ilvl w:val="0"/>
          <w:numId w:val="10"/>
        </w:numPr>
        <w:rPr>
          <w:rFonts w:ascii="Arial" w:hAnsi="Arial" w:cs="Arial"/>
          <w:color w:val="000000"/>
          <w:sz w:val="24"/>
          <w:szCs w:val="24"/>
        </w:rPr>
      </w:pPr>
      <w:r w:rsidRPr="00646568">
        <w:rPr>
          <w:rFonts w:ascii="Arial" w:hAnsi="Arial" w:cs="Arial"/>
          <w:color w:val="000000"/>
          <w:sz w:val="24"/>
          <w:szCs w:val="24"/>
        </w:rPr>
        <w:t>Motores de corriente continua</w:t>
      </w:r>
    </w:p>
    <w:p w14:paraId="1DD82107" w14:textId="77777777" w:rsidR="009E0758" w:rsidRPr="00646568" w:rsidRDefault="009E0758" w:rsidP="009E0758">
      <w:pPr>
        <w:pStyle w:val="Prrafodelista"/>
        <w:numPr>
          <w:ilvl w:val="1"/>
          <w:numId w:val="10"/>
        </w:numPr>
        <w:rPr>
          <w:rFonts w:ascii="Arial" w:hAnsi="Arial" w:cs="Arial"/>
          <w:color w:val="000000"/>
          <w:sz w:val="24"/>
          <w:szCs w:val="24"/>
        </w:rPr>
      </w:pPr>
      <w:r w:rsidRPr="00646568">
        <w:rPr>
          <w:rFonts w:ascii="Arial" w:hAnsi="Arial" w:cs="Arial"/>
          <w:color w:val="000000"/>
          <w:sz w:val="24"/>
          <w:szCs w:val="24"/>
        </w:rPr>
        <w:t>Para el desplazamiento del robot móvil</w:t>
      </w:r>
    </w:p>
    <w:p w14:paraId="0777DC91" w14:textId="77777777" w:rsidR="009E0758" w:rsidRPr="00646568" w:rsidRDefault="009E0758" w:rsidP="009E0758">
      <w:pPr>
        <w:pStyle w:val="Prrafodelista"/>
        <w:numPr>
          <w:ilvl w:val="0"/>
          <w:numId w:val="10"/>
        </w:numPr>
        <w:rPr>
          <w:rFonts w:ascii="Arial" w:hAnsi="Arial" w:cs="Arial"/>
          <w:sz w:val="24"/>
          <w:szCs w:val="24"/>
        </w:rPr>
      </w:pPr>
      <w:r w:rsidRPr="00646568">
        <w:rPr>
          <w:rFonts w:ascii="Arial" w:hAnsi="Arial" w:cs="Arial"/>
          <w:color w:val="000000"/>
          <w:sz w:val="24"/>
          <w:szCs w:val="24"/>
        </w:rPr>
        <w:t>LED</w:t>
      </w:r>
    </w:p>
    <w:p w14:paraId="1C55640B" w14:textId="77777777" w:rsidR="009E0758" w:rsidRPr="00646568" w:rsidRDefault="009E0758" w:rsidP="009E0758">
      <w:pPr>
        <w:pStyle w:val="Prrafodelista"/>
        <w:numPr>
          <w:ilvl w:val="1"/>
          <w:numId w:val="10"/>
        </w:numPr>
        <w:rPr>
          <w:rFonts w:ascii="Arial" w:hAnsi="Arial" w:cs="Arial"/>
          <w:sz w:val="24"/>
          <w:szCs w:val="24"/>
        </w:rPr>
      </w:pPr>
      <w:r w:rsidRPr="00646568">
        <w:rPr>
          <w:rFonts w:ascii="Arial" w:hAnsi="Arial" w:cs="Arial"/>
          <w:color w:val="000000"/>
          <w:sz w:val="24"/>
          <w:szCs w:val="24"/>
        </w:rPr>
        <w:t>Para indicar estados del RM</w:t>
      </w:r>
    </w:p>
    <w:p w14:paraId="12EBCAC6" w14:textId="77777777" w:rsidR="009E0758" w:rsidRDefault="009E0758" w:rsidP="009E0758">
      <w:pPr>
        <w:keepNext/>
      </w:pPr>
      <w:commentRangeStart w:id="1164"/>
      <w:r>
        <w:rPr>
          <w:noProof/>
          <w:lang w:val="en-US" w:eastAsia="en-US"/>
        </w:rPr>
        <w:lastRenderedPageBreak/>
        <w:drawing>
          <wp:inline distT="0" distB="0" distL="0" distR="0" wp14:anchorId="5536C556" wp14:editId="3FC32397">
            <wp:extent cx="5385435" cy="543052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85435" cy="5430520"/>
                    </a:xfrm>
                    <a:prstGeom prst="rect">
                      <a:avLst/>
                    </a:prstGeom>
                    <a:noFill/>
                    <a:ln>
                      <a:noFill/>
                    </a:ln>
                  </pic:spPr>
                </pic:pic>
              </a:graphicData>
            </a:graphic>
          </wp:inline>
        </w:drawing>
      </w:r>
      <w:commentRangeEnd w:id="1164"/>
      <w:r w:rsidR="00222B70">
        <w:rPr>
          <w:rStyle w:val="Refdecomentario"/>
        </w:rPr>
        <w:commentReference w:id="1164"/>
      </w:r>
    </w:p>
    <w:p w14:paraId="7ACEBA0F" w14:textId="33A1091E" w:rsidR="009E0758" w:rsidRPr="00BB028C" w:rsidRDefault="009E0758" w:rsidP="00406496">
      <w:pPr>
        <w:pStyle w:val="Descripcin"/>
        <w:jc w:val="center"/>
      </w:pPr>
      <w:bookmarkStart w:id="1165" w:name="_Ref502097301"/>
      <w:bookmarkStart w:id="1166" w:name="_Toc504153984"/>
      <w:r>
        <w:t xml:space="preserve">Ilustración </w:t>
      </w:r>
      <w:fldSimple w:instr=" SEQ Ilustración \* ARABIC ">
        <w:r w:rsidR="00C5340B">
          <w:rPr>
            <w:noProof/>
          </w:rPr>
          <w:t>18</w:t>
        </w:r>
      </w:fldSimple>
      <w:r w:rsidR="007D39FA">
        <w:rPr>
          <w:noProof/>
        </w:rPr>
        <w:t xml:space="preserve"> </w:t>
      </w:r>
      <w:r>
        <w:t xml:space="preserve">- Actuadores y </w:t>
      </w:r>
      <w:r w:rsidR="007D39FA">
        <w:t>s</w:t>
      </w:r>
      <w:r>
        <w:t>ensores</w:t>
      </w:r>
      <w:r w:rsidR="007D39FA">
        <w:t xml:space="preserve"> compatibles con Arduino</w:t>
      </w:r>
      <w:bookmarkEnd w:id="1165"/>
      <w:bookmarkEnd w:id="1166"/>
    </w:p>
    <w:p w14:paraId="67C4D120" w14:textId="390D90F4" w:rsidR="009E0758" w:rsidRDefault="00646568" w:rsidP="009E0758">
      <w:pPr>
        <w:pStyle w:val="Ttulo2"/>
        <w:rPr>
          <w:b/>
          <w:sz w:val="32"/>
          <w:szCs w:val="32"/>
        </w:rPr>
      </w:pPr>
      <w:bookmarkStart w:id="1167" w:name="_Toc504153912"/>
      <w:r>
        <w:rPr>
          <w:b/>
          <w:sz w:val="32"/>
          <w:szCs w:val="32"/>
        </w:rPr>
        <w:t>3.1</w:t>
      </w:r>
      <w:ins w:id="1168" w:author="Agustin Schlapp" w:date="2017-12-23T11:00:00Z">
        <w:r w:rsidR="007D39FA">
          <w:rPr>
            <w:b/>
            <w:sz w:val="32"/>
            <w:szCs w:val="32"/>
          </w:rPr>
          <w:t>3</w:t>
        </w:r>
      </w:ins>
      <w:del w:id="1169" w:author="Agustin Schlapp" w:date="2017-12-23T11:00:00Z">
        <w:r w:rsidDel="007D39FA">
          <w:rPr>
            <w:b/>
            <w:sz w:val="32"/>
            <w:szCs w:val="32"/>
          </w:rPr>
          <w:delText>1</w:delText>
        </w:r>
      </w:del>
      <w:r>
        <w:rPr>
          <w:b/>
          <w:sz w:val="32"/>
          <w:szCs w:val="32"/>
        </w:rPr>
        <w:t xml:space="preserve"> </w:t>
      </w:r>
      <w:r w:rsidR="009E0758" w:rsidRPr="009E0758">
        <w:rPr>
          <w:b/>
          <w:sz w:val="32"/>
          <w:szCs w:val="32"/>
        </w:rPr>
        <w:t>Sensores en el SAR</w:t>
      </w:r>
      <w:bookmarkEnd w:id="1167"/>
    </w:p>
    <w:p w14:paraId="0497A640" w14:textId="77777777" w:rsidR="00646568" w:rsidRPr="00646568" w:rsidRDefault="00646568" w:rsidP="00646568"/>
    <w:p w14:paraId="48D18EC3" w14:textId="77777777" w:rsidR="009E0758" w:rsidRPr="00646568" w:rsidRDefault="009E0758" w:rsidP="009E0758">
      <w:pPr>
        <w:rPr>
          <w:rFonts w:ascii="Arial" w:hAnsi="Arial" w:cs="Arial"/>
          <w:sz w:val="24"/>
          <w:szCs w:val="24"/>
        </w:rPr>
      </w:pPr>
      <w:r w:rsidRPr="00646568">
        <w:rPr>
          <w:rFonts w:ascii="Arial" w:hAnsi="Arial" w:cs="Arial"/>
          <w:sz w:val="24"/>
          <w:szCs w:val="24"/>
        </w:rPr>
        <w:t>El SAR utiliza los siguientes sensores:</w:t>
      </w:r>
    </w:p>
    <w:p w14:paraId="2A5E9A72" w14:textId="77777777" w:rsidR="009E0758" w:rsidRPr="00646568" w:rsidRDefault="009E0758" w:rsidP="009E0758">
      <w:pPr>
        <w:pStyle w:val="Prrafodelista"/>
        <w:numPr>
          <w:ilvl w:val="0"/>
          <w:numId w:val="11"/>
        </w:numPr>
        <w:jc w:val="both"/>
        <w:rPr>
          <w:rFonts w:ascii="Arial" w:hAnsi="Arial" w:cs="Arial"/>
          <w:sz w:val="24"/>
          <w:szCs w:val="24"/>
        </w:rPr>
      </w:pPr>
      <w:r w:rsidRPr="00646568">
        <w:rPr>
          <w:rFonts w:ascii="Arial" w:hAnsi="Arial" w:cs="Arial"/>
          <w:sz w:val="24"/>
          <w:szCs w:val="24"/>
        </w:rPr>
        <w:t>Sensor ultrasónico HC-SR04</w:t>
      </w:r>
    </w:p>
    <w:p w14:paraId="0A57C575" w14:textId="77777777" w:rsidR="009E0758" w:rsidRPr="00646568" w:rsidRDefault="009E0758" w:rsidP="009E0758">
      <w:pPr>
        <w:pStyle w:val="Prrafodelista"/>
        <w:numPr>
          <w:ilvl w:val="1"/>
          <w:numId w:val="11"/>
        </w:numPr>
        <w:jc w:val="both"/>
        <w:rPr>
          <w:rFonts w:ascii="Arial" w:hAnsi="Arial" w:cs="Arial"/>
          <w:sz w:val="24"/>
          <w:szCs w:val="24"/>
        </w:rPr>
      </w:pPr>
      <w:r w:rsidRPr="00646568">
        <w:rPr>
          <w:rFonts w:ascii="Arial" w:hAnsi="Arial" w:cs="Arial"/>
          <w:sz w:val="24"/>
          <w:szCs w:val="24"/>
        </w:rPr>
        <w:t xml:space="preserve">Para detectar objetos, y distancia entre el </w:t>
      </w:r>
      <w:commentRangeStart w:id="1170"/>
      <w:r w:rsidRPr="00646568">
        <w:rPr>
          <w:rFonts w:ascii="Arial" w:hAnsi="Arial" w:cs="Arial"/>
          <w:sz w:val="24"/>
          <w:szCs w:val="24"/>
        </w:rPr>
        <w:t xml:space="preserve">RM </w:t>
      </w:r>
      <w:commentRangeEnd w:id="1170"/>
      <w:r w:rsidR="00222B70">
        <w:rPr>
          <w:rStyle w:val="Refdecomentario"/>
          <w:rFonts w:ascii="Calibri" w:eastAsia="Calibri" w:hAnsi="Calibri" w:cs="Calibri"/>
          <w:color w:val="000000"/>
          <w:lang w:eastAsia="es-AR"/>
        </w:rPr>
        <w:commentReference w:id="1170"/>
      </w:r>
      <w:r w:rsidRPr="00646568">
        <w:rPr>
          <w:rFonts w:ascii="Arial" w:hAnsi="Arial" w:cs="Arial"/>
          <w:sz w:val="24"/>
          <w:szCs w:val="24"/>
        </w:rPr>
        <w:t>y elementos del ambiente</w:t>
      </w:r>
    </w:p>
    <w:p w14:paraId="643EDC43" w14:textId="792788F0" w:rsidR="009E0758" w:rsidRPr="00646568" w:rsidRDefault="00222B70" w:rsidP="009E0758">
      <w:pPr>
        <w:pStyle w:val="Prrafodelista"/>
        <w:numPr>
          <w:ilvl w:val="0"/>
          <w:numId w:val="11"/>
        </w:numPr>
        <w:jc w:val="both"/>
        <w:rPr>
          <w:rFonts w:ascii="Arial" w:hAnsi="Arial" w:cs="Arial"/>
          <w:sz w:val="24"/>
          <w:szCs w:val="24"/>
        </w:rPr>
      </w:pPr>
      <w:ins w:id="1171" w:author="Nahuel Defossé" w:date="2017-12-10T21:00:00Z">
        <w:r>
          <w:rPr>
            <w:rFonts w:ascii="Arial" w:hAnsi="Arial" w:cs="Arial"/>
            <w:sz w:val="24"/>
            <w:szCs w:val="24"/>
          </w:rPr>
          <w:t xml:space="preserve">Sensor de </w:t>
        </w:r>
      </w:ins>
      <w:r w:rsidR="009E0758" w:rsidRPr="00646568">
        <w:rPr>
          <w:rFonts w:ascii="Arial" w:hAnsi="Arial" w:cs="Arial"/>
          <w:sz w:val="24"/>
          <w:szCs w:val="24"/>
        </w:rPr>
        <w:t>Temperatura KY-001</w:t>
      </w:r>
    </w:p>
    <w:p w14:paraId="5A94F079" w14:textId="77777777" w:rsidR="009E0758" w:rsidRPr="00646568" w:rsidRDefault="009E0758" w:rsidP="009E0758">
      <w:pPr>
        <w:pStyle w:val="Prrafodelista"/>
        <w:numPr>
          <w:ilvl w:val="1"/>
          <w:numId w:val="11"/>
        </w:numPr>
        <w:jc w:val="both"/>
        <w:rPr>
          <w:rFonts w:ascii="Arial" w:hAnsi="Arial" w:cs="Arial"/>
          <w:sz w:val="24"/>
          <w:szCs w:val="24"/>
        </w:rPr>
      </w:pPr>
      <w:r w:rsidRPr="00646568">
        <w:rPr>
          <w:rFonts w:ascii="Arial" w:hAnsi="Arial" w:cs="Arial"/>
          <w:sz w:val="24"/>
          <w:szCs w:val="24"/>
        </w:rPr>
        <w:t>Incorporado para analizar la temperatura</w:t>
      </w:r>
      <w:r w:rsidR="00A069B5">
        <w:rPr>
          <w:rFonts w:ascii="Arial" w:hAnsi="Arial" w:cs="Arial"/>
          <w:sz w:val="24"/>
          <w:szCs w:val="24"/>
        </w:rPr>
        <w:t xml:space="preserve"> </w:t>
      </w:r>
      <w:r w:rsidRPr="00646568">
        <w:rPr>
          <w:rFonts w:ascii="Arial" w:hAnsi="Arial" w:cs="Arial"/>
          <w:sz w:val="24"/>
          <w:szCs w:val="24"/>
        </w:rPr>
        <w:t>del ambiente</w:t>
      </w:r>
    </w:p>
    <w:p w14:paraId="1EDA2EA5" w14:textId="77777777" w:rsidR="009E0758" w:rsidRPr="00646568" w:rsidRDefault="009E0758" w:rsidP="009E0758">
      <w:pPr>
        <w:pStyle w:val="Prrafodelista"/>
        <w:numPr>
          <w:ilvl w:val="0"/>
          <w:numId w:val="11"/>
        </w:numPr>
        <w:jc w:val="both"/>
        <w:rPr>
          <w:rFonts w:ascii="Arial" w:hAnsi="Arial" w:cs="Arial"/>
          <w:sz w:val="24"/>
          <w:szCs w:val="24"/>
        </w:rPr>
      </w:pPr>
      <w:r w:rsidRPr="00646568">
        <w:rPr>
          <w:rFonts w:ascii="Arial" w:hAnsi="Arial" w:cs="Arial"/>
          <w:sz w:val="24"/>
          <w:szCs w:val="24"/>
        </w:rPr>
        <w:t>Sensor de presencia de gases</w:t>
      </w:r>
      <w:r w:rsidR="00A069B5">
        <w:rPr>
          <w:rFonts w:ascii="Arial" w:hAnsi="Arial" w:cs="Arial"/>
          <w:sz w:val="24"/>
          <w:szCs w:val="24"/>
        </w:rPr>
        <w:t xml:space="preserve"> MQ-7</w:t>
      </w:r>
    </w:p>
    <w:p w14:paraId="333C3DDE" w14:textId="77777777" w:rsidR="009E0758" w:rsidRPr="00406496" w:rsidRDefault="009E0758" w:rsidP="009E0758">
      <w:pPr>
        <w:pStyle w:val="Prrafodelista"/>
        <w:numPr>
          <w:ilvl w:val="1"/>
          <w:numId w:val="11"/>
        </w:numPr>
        <w:jc w:val="both"/>
        <w:rPr>
          <w:rFonts w:ascii="Arial" w:hAnsi="Arial" w:cs="Arial"/>
          <w:sz w:val="24"/>
          <w:szCs w:val="24"/>
        </w:rPr>
      </w:pPr>
      <w:r w:rsidRPr="00646568">
        <w:rPr>
          <w:rFonts w:ascii="Arial" w:hAnsi="Arial" w:cs="Arial"/>
          <w:sz w:val="24"/>
          <w:szCs w:val="24"/>
        </w:rPr>
        <w:t>Detección de monóxido de carbono</w:t>
      </w:r>
    </w:p>
    <w:p w14:paraId="5B42A3EA" w14:textId="02F0209A" w:rsidR="007D39FA" w:rsidRPr="007D39FA" w:rsidRDefault="007D39FA" w:rsidP="007D39FA">
      <w:pPr>
        <w:rPr>
          <w:rFonts w:ascii="Arial" w:hAnsi="Arial" w:cs="Arial"/>
          <w:sz w:val="24"/>
          <w:szCs w:val="24"/>
          <w:rPrChange w:id="1172" w:author="Agustin Schlapp" w:date="2017-12-23T11:00:00Z">
            <w:rPr/>
          </w:rPrChange>
        </w:rPr>
      </w:pPr>
      <w:r w:rsidRPr="007D39FA">
        <w:rPr>
          <w:rFonts w:ascii="Arial" w:hAnsi="Arial" w:cs="Arial"/>
          <w:sz w:val="24"/>
          <w:szCs w:val="24"/>
        </w:rPr>
        <w:t>Algunos de los sensores y actuadores se pueden apreciar en la ilustración anterior (</w:t>
      </w:r>
      <w:r w:rsidR="00111E24">
        <w:rPr>
          <w:rFonts w:ascii="Arial" w:hAnsi="Arial" w:cs="Arial"/>
          <w:sz w:val="24"/>
          <w:szCs w:val="24"/>
        </w:rPr>
        <w:fldChar w:fldCharType="begin"/>
      </w:r>
      <w:r w:rsidR="00111E24">
        <w:rPr>
          <w:rFonts w:ascii="Arial" w:hAnsi="Arial" w:cs="Arial"/>
          <w:sz w:val="24"/>
          <w:szCs w:val="24"/>
        </w:rPr>
        <w:instrText xml:space="preserve"> REF _Ref502097301 \h </w:instrText>
      </w:r>
      <w:r w:rsidR="00111E24">
        <w:rPr>
          <w:rFonts w:ascii="Arial" w:hAnsi="Arial" w:cs="Arial"/>
          <w:sz w:val="24"/>
          <w:szCs w:val="24"/>
        </w:rPr>
      </w:r>
      <w:r w:rsidR="00111E24">
        <w:rPr>
          <w:rFonts w:ascii="Arial" w:hAnsi="Arial" w:cs="Arial"/>
          <w:sz w:val="24"/>
          <w:szCs w:val="24"/>
        </w:rPr>
        <w:fldChar w:fldCharType="separate"/>
      </w:r>
      <w:r w:rsidR="00111E24">
        <w:t xml:space="preserve">Ilustración </w:t>
      </w:r>
      <w:r w:rsidR="00111E24">
        <w:rPr>
          <w:noProof/>
        </w:rPr>
        <w:t xml:space="preserve">18 </w:t>
      </w:r>
      <w:r w:rsidR="00111E24">
        <w:t>- Actuadores y sensores compatibles con Arduino</w:t>
      </w:r>
      <w:r w:rsidR="00111E24">
        <w:rPr>
          <w:rFonts w:ascii="Arial" w:hAnsi="Arial" w:cs="Arial"/>
          <w:sz w:val="24"/>
          <w:szCs w:val="24"/>
        </w:rPr>
        <w:fldChar w:fldCharType="end"/>
      </w:r>
      <w:r w:rsidRPr="007D39FA">
        <w:rPr>
          <w:rFonts w:ascii="Arial" w:hAnsi="Arial" w:cs="Arial"/>
          <w:sz w:val="24"/>
          <w:szCs w:val="24"/>
        </w:rPr>
        <w:t>)</w:t>
      </w:r>
      <w:r w:rsidRPr="007D39FA">
        <w:rPr>
          <w:rFonts w:ascii="Arial" w:hAnsi="Arial" w:cs="Arial"/>
          <w:sz w:val="24"/>
          <w:szCs w:val="24"/>
          <w:rPrChange w:id="1173" w:author="Agustin Schlapp" w:date="2017-12-23T11:00:00Z">
            <w:rPr/>
          </w:rPrChange>
        </w:rPr>
        <w:t>.</w:t>
      </w:r>
    </w:p>
    <w:p w14:paraId="291E43E5" w14:textId="77777777" w:rsidR="009E0758" w:rsidRPr="003C5C57" w:rsidRDefault="009E0758" w:rsidP="009E0758"/>
    <w:p w14:paraId="091F5E4B" w14:textId="77777777" w:rsidR="009E0758" w:rsidRDefault="009E0758" w:rsidP="00406496">
      <w:pPr>
        <w:keepNext/>
        <w:jc w:val="center"/>
      </w:pPr>
      <w:commentRangeStart w:id="1174"/>
      <w:r>
        <w:rPr>
          <w:noProof/>
          <w:lang w:val="en-US" w:eastAsia="en-US"/>
        </w:rPr>
        <w:lastRenderedPageBreak/>
        <w:drawing>
          <wp:inline distT="0" distB="0" distL="0" distR="0" wp14:anchorId="1822CAB8" wp14:editId="3C3931B2">
            <wp:extent cx="4112260" cy="3343275"/>
            <wp:effectExtent l="0" t="0" r="254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12260" cy="3343275"/>
                    </a:xfrm>
                    <a:prstGeom prst="rect">
                      <a:avLst/>
                    </a:prstGeom>
                    <a:noFill/>
                    <a:ln>
                      <a:noFill/>
                    </a:ln>
                  </pic:spPr>
                </pic:pic>
              </a:graphicData>
            </a:graphic>
          </wp:inline>
        </w:drawing>
      </w:r>
      <w:commentRangeEnd w:id="1174"/>
      <w:r w:rsidR="00222B70">
        <w:rPr>
          <w:rStyle w:val="Refdecomentario"/>
        </w:rPr>
        <w:commentReference w:id="1174"/>
      </w:r>
    </w:p>
    <w:p w14:paraId="13711C45" w14:textId="27DB602F" w:rsidR="009E0758" w:rsidRDefault="009E0758" w:rsidP="00406496">
      <w:pPr>
        <w:pStyle w:val="Descripcin"/>
        <w:jc w:val="center"/>
      </w:pPr>
      <w:bookmarkStart w:id="1175" w:name="_Ref502097313"/>
      <w:bookmarkStart w:id="1176" w:name="_Toc504153985"/>
      <w:r>
        <w:t xml:space="preserve">Ilustración </w:t>
      </w:r>
      <w:fldSimple w:instr=" SEQ Ilustración \* ARABIC ">
        <w:r w:rsidR="00C5340B">
          <w:rPr>
            <w:noProof/>
          </w:rPr>
          <w:t>19</w:t>
        </w:r>
      </w:fldSimple>
      <w:r>
        <w:t>- Representación de sensores</w:t>
      </w:r>
      <w:bookmarkEnd w:id="1175"/>
      <w:bookmarkEnd w:id="1176"/>
    </w:p>
    <w:p w14:paraId="16D379A8" w14:textId="2DBEC6D0" w:rsidR="00970676" w:rsidRPr="00970676" w:rsidRDefault="00970676" w:rsidP="00970676">
      <w:pPr>
        <w:rPr>
          <w:rFonts w:ascii="Arial" w:hAnsi="Arial" w:cs="Arial"/>
          <w:sz w:val="24"/>
          <w:szCs w:val="24"/>
          <w:lang w:eastAsia="en-US"/>
        </w:rPr>
      </w:pPr>
      <w:r>
        <w:rPr>
          <w:rFonts w:ascii="Arial" w:hAnsi="Arial" w:cs="Arial"/>
          <w:sz w:val="24"/>
          <w:szCs w:val="24"/>
          <w:lang w:eastAsia="en-US"/>
        </w:rPr>
        <w:t>En esta imagen (</w:t>
      </w:r>
      <w:r w:rsidR="00111E24">
        <w:rPr>
          <w:rFonts w:ascii="Arial" w:hAnsi="Arial" w:cs="Arial"/>
          <w:sz w:val="24"/>
          <w:szCs w:val="24"/>
          <w:lang w:eastAsia="en-US"/>
        </w:rPr>
        <w:fldChar w:fldCharType="begin"/>
      </w:r>
      <w:r w:rsidR="00111E24">
        <w:rPr>
          <w:rFonts w:ascii="Arial" w:hAnsi="Arial" w:cs="Arial"/>
          <w:sz w:val="24"/>
          <w:szCs w:val="24"/>
          <w:lang w:eastAsia="en-US"/>
        </w:rPr>
        <w:instrText xml:space="preserve"> REF _Ref502097313 \h </w:instrText>
      </w:r>
      <w:r w:rsidR="00111E24">
        <w:rPr>
          <w:rFonts w:ascii="Arial" w:hAnsi="Arial" w:cs="Arial"/>
          <w:sz w:val="24"/>
          <w:szCs w:val="24"/>
          <w:lang w:eastAsia="en-US"/>
        </w:rPr>
      </w:r>
      <w:r w:rsidR="00111E24">
        <w:rPr>
          <w:rFonts w:ascii="Arial" w:hAnsi="Arial" w:cs="Arial"/>
          <w:sz w:val="24"/>
          <w:szCs w:val="24"/>
          <w:lang w:eastAsia="en-US"/>
        </w:rPr>
        <w:fldChar w:fldCharType="separate"/>
      </w:r>
      <w:r w:rsidR="00111E24">
        <w:t xml:space="preserve">Ilustración </w:t>
      </w:r>
      <w:r w:rsidR="00111E24">
        <w:rPr>
          <w:noProof/>
        </w:rPr>
        <w:t>19</w:t>
      </w:r>
      <w:r w:rsidR="00111E24">
        <w:t>- Representación de sensores</w:t>
      </w:r>
      <w:r w:rsidR="00111E24">
        <w:rPr>
          <w:rFonts w:ascii="Arial" w:hAnsi="Arial" w:cs="Arial"/>
          <w:sz w:val="24"/>
          <w:szCs w:val="24"/>
          <w:lang w:eastAsia="en-US"/>
        </w:rPr>
        <w:fldChar w:fldCharType="end"/>
      </w:r>
      <w:r>
        <w:rPr>
          <w:rFonts w:ascii="Arial" w:hAnsi="Arial" w:cs="Arial"/>
          <w:sz w:val="24"/>
          <w:szCs w:val="24"/>
          <w:lang w:eastAsia="en-US"/>
        </w:rPr>
        <w:t>)</w:t>
      </w:r>
      <w:r w:rsidR="00F324F4">
        <w:rPr>
          <w:rFonts w:ascii="Arial" w:hAnsi="Arial" w:cs="Arial"/>
          <w:sz w:val="24"/>
          <w:szCs w:val="24"/>
          <w:lang w:eastAsia="en-US"/>
        </w:rPr>
        <w:t xml:space="preserve"> se puede</w:t>
      </w:r>
      <w:r w:rsidR="00241216">
        <w:rPr>
          <w:rFonts w:ascii="Arial" w:hAnsi="Arial" w:cs="Arial"/>
          <w:sz w:val="24"/>
          <w:szCs w:val="24"/>
          <w:lang w:eastAsia="en-US"/>
        </w:rPr>
        <w:t>n</w:t>
      </w:r>
      <w:r w:rsidR="00F324F4">
        <w:rPr>
          <w:rFonts w:ascii="Arial" w:hAnsi="Arial" w:cs="Arial"/>
          <w:sz w:val="24"/>
          <w:szCs w:val="24"/>
          <w:lang w:eastAsia="en-US"/>
        </w:rPr>
        <w:t xml:space="preserve"> apreciar </w:t>
      </w:r>
      <w:r w:rsidR="00241216">
        <w:rPr>
          <w:rFonts w:ascii="Arial" w:hAnsi="Arial" w:cs="Arial"/>
          <w:sz w:val="24"/>
          <w:szCs w:val="24"/>
          <w:lang w:eastAsia="en-US"/>
        </w:rPr>
        <w:t>los distintos factores de un entorno que pueden ser evaluadores con sensores mencionados anteriormente.</w:t>
      </w:r>
    </w:p>
    <w:p w14:paraId="75563F4E" w14:textId="504FEE8D" w:rsidR="009E0758" w:rsidRPr="009E0758" w:rsidRDefault="00646568" w:rsidP="009E0758">
      <w:pPr>
        <w:pStyle w:val="Ttulo2"/>
        <w:rPr>
          <w:b/>
          <w:sz w:val="32"/>
          <w:szCs w:val="32"/>
        </w:rPr>
      </w:pPr>
      <w:bookmarkStart w:id="1177" w:name="_Toc504153913"/>
      <w:r>
        <w:rPr>
          <w:b/>
          <w:sz w:val="32"/>
          <w:szCs w:val="32"/>
        </w:rPr>
        <w:t>3.1</w:t>
      </w:r>
      <w:r w:rsidR="007D39FA">
        <w:rPr>
          <w:b/>
          <w:sz w:val="32"/>
          <w:szCs w:val="32"/>
        </w:rPr>
        <w:t>4</w:t>
      </w:r>
      <w:r>
        <w:rPr>
          <w:b/>
          <w:sz w:val="32"/>
          <w:szCs w:val="32"/>
        </w:rPr>
        <w:t xml:space="preserve"> </w:t>
      </w:r>
      <w:r w:rsidR="009E0758" w:rsidRPr="009E0758">
        <w:rPr>
          <w:b/>
          <w:sz w:val="32"/>
          <w:szCs w:val="32"/>
        </w:rPr>
        <w:t xml:space="preserve">Módulos o </w:t>
      </w:r>
      <w:r w:rsidR="009E0758" w:rsidRPr="00222B70">
        <w:rPr>
          <w:b/>
          <w:i/>
          <w:sz w:val="32"/>
          <w:szCs w:val="32"/>
          <w:rPrChange w:id="1178" w:author="Nahuel Defossé" w:date="2017-12-10T21:00:00Z">
            <w:rPr>
              <w:b/>
              <w:sz w:val="32"/>
              <w:szCs w:val="32"/>
            </w:rPr>
          </w:rPrChange>
        </w:rPr>
        <w:t>shields</w:t>
      </w:r>
      <w:r w:rsidR="009E0758" w:rsidRPr="009E0758">
        <w:rPr>
          <w:b/>
          <w:sz w:val="32"/>
          <w:szCs w:val="32"/>
        </w:rPr>
        <w:t xml:space="preserve"> en el SAR</w:t>
      </w:r>
      <w:bookmarkEnd w:id="1177"/>
    </w:p>
    <w:p w14:paraId="08C7950A" w14:textId="77777777" w:rsidR="009E0758" w:rsidRDefault="009E0758" w:rsidP="009E0758"/>
    <w:p w14:paraId="6BAD644A" w14:textId="49404F93" w:rsidR="009E0758" w:rsidRPr="00646568" w:rsidRDefault="009E0758" w:rsidP="009E0758">
      <w:pPr>
        <w:rPr>
          <w:rFonts w:ascii="Arial" w:hAnsi="Arial" w:cs="Arial"/>
          <w:sz w:val="24"/>
          <w:szCs w:val="24"/>
        </w:rPr>
      </w:pPr>
      <w:r w:rsidRPr="00646568">
        <w:rPr>
          <w:rFonts w:ascii="Arial" w:hAnsi="Arial" w:cs="Arial"/>
          <w:sz w:val="24"/>
          <w:szCs w:val="24"/>
        </w:rPr>
        <w:t xml:space="preserve">El SAR </w:t>
      </w:r>
      <w:del w:id="1179" w:author="Nahuel Defossé" w:date="2017-12-10T21:01:00Z">
        <w:r w:rsidRPr="00646568" w:rsidDel="00222B70">
          <w:rPr>
            <w:rFonts w:ascii="Arial" w:hAnsi="Arial" w:cs="Arial"/>
            <w:sz w:val="24"/>
            <w:szCs w:val="24"/>
          </w:rPr>
          <w:delText>usa</w:delText>
        </w:r>
      </w:del>
      <w:ins w:id="1180" w:author="Nahuel Defossé" w:date="2017-12-10T21:01:00Z">
        <w:r w:rsidR="00222B70">
          <w:rPr>
            <w:rFonts w:ascii="Arial" w:hAnsi="Arial" w:cs="Arial"/>
            <w:sz w:val="24"/>
            <w:szCs w:val="24"/>
          </w:rPr>
          <w:t>utiliza</w:t>
        </w:r>
      </w:ins>
      <w:ins w:id="1181" w:author="Nahuel Defossé" w:date="2017-12-10T21:03:00Z">
        <w:r w:rsidR="007D39FA">
          <w:rPr>
            <w:rStyle w:val="Refdenotaalpie"/>
            <w:rFonts w:ascii="Arial" w:hAnsi="Arial" w:cs="Arial"/>
            <w:sz w:val="24"/>
            <w:szCs w:val="24"/>
          </w:rPr>
          <w:footnoteReference w:id="8"/>
        </w:r>
      </w:ins>
      <w:ins w:id="1185" w:author="Nahuel Defossé" w:date="2017-12-10T21:01:00Z">
        <w:r w:rsidR="00222B70">
          <w:rPr>
            <w:rFonts w:ascii="Arial" w:hAnsi="Arial" w:cs="Arial"/>
            <w:sz w:val="24"/>
            <w:szCs w:val="24"/>
          </w:rPr>
          <w:t>:</w:t>
        </w:r>
      </w:ins>
    </w:p>
    <w:p w14:paraId="75ED6BE8" w14:textId="77777777" w:rsidR="009E0758" w:rsidRPr="00646568" w:rsidRDefault="009E0758" w:rsidP="009E0758">
      <w:pPr>
        <w:pStyle w:val="Prrafodelista"/>
        <w:numPr>
          <w:ilvl w:val="0"/>
          <w:numId w:val="12"/>
        </w:numPr>
        <w:rPr>
          <w:rFonts w:ascii="Arial" w:hAnsi="Arial" w:cs="Arial"/>
          <w:sz w:val="24"/>
          <w:szCs w:val="24"/>
        </w:rPr>
      </w:pPr>
      <w:r w:rsidRPr="00646568">
        <w:rPr>
          <w:rFonts w:ascii="Arial" w:hAnsi="Arial" w:cs="Arial"/>
          <w:sz w:val="24"/>
          <w:szCs w:val="24"/>
        </w:rPr>
        <w:t>MotorShield L298</w:t>
      </w:r>
    </w:p>
    <w:p w14:paraId="30519B65"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Para administración del puente H y gestión de los motores de CC</w:t>
      </w:r>
    </w:p>
    <w:p w14:paraId="45C32BC3" w14:textId="52A97026" w:rsidR="009E0758" w:rsidRPr="00646568" w:rsidRDefault="009E0758" w:rsidP="009E0758">
      <w:pPr>
        <w:pStyle w:val="Prrafodelista"/>
        <w:numPr>
          <w:ilvl w:val="0"/>
          <w:numId w:val="12"/>
        </w:numPr>
        <w:rPr>
          <w:rFonts w:ascii="Arial" w:hAnsi="Arial" w:cs="Arial"/>
          <w:sz w:val="24"/>
          <w:szCs w:val="24"/>
        </w:rPr>
      </w:pPr>
      <w:del w:id="1186" w:author="Nahuel Defossé" w:date="2017-12-10T21:03:00Z">
        <w:r w:rsidRPr="00646568" w:rsidDel="00C71751">
          <w:rPr>
            <w:rFonts w:ascii="Arial" w:hAnsi="Arial" w:cs="Arial"/>
            <w:sz w:val="24"/>
            <w:szCs w:val="24"/>
          </w:rPr>
          <w:delText>*</w:delText>
        </w:r>
      </w:del>
      <w:r w:rsidRPr="00646568">
        <w:rPr>
          <w:rFonts w:ascii="Arial" w:hAnsi="Arial" w:cs="Arial"/>
          <w:sz w:val="24"/>
          <w:szCs w:val="24"/>
        </w:rPr>
        <w:t>Módulo bluetooth HC-05</w:t>
      </w:r>
    </w:p>
    <w:p w14:paraId="6B72A8E9"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Para la comunicación con dispositivos compatibles (móviles y/o computadoras)</w:t>
      </w:r>
    </w:p>
    <w:p w14:paraId="28C6E104"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Envío de órdenes</w:t>
      </w:r>
    </w:p>
    <w:p w14:paraId="70B31F5B" w14:textId="77777777" w:rsidR="009E0758" w:rsidRPr="00646568" w:rsidRDefault="009E0758" w:rsidP="009E0758">
      <w:pPr>
        <w:pStyle w:val="Prrafodelista"/>
        <w:numPr>
          <w:ilvl w:val="0"/>
          <w:numId w:val="12"/>
        </w:numPr>
        <w:rPr>
          <w:rFonts w:ascii="Arial" w:hAnsi="Arial" w:cs="Arial"/>
          <w:sz w:val="24"/>
          <w:szCs w:val="24"/>
        </w:rPr>
      </w:pPr>
      <w:r w:rsidRPr="00646568">
        <w:rPr>
          <w:rFonts w:ascii="Arial" w:hAnsi="Arial" w:cs="Arial"/>
          <w:sz w:val="24"/>
          <w:szCs w:val="24"/>
        </w:rPr>
        <w:t>Módulo GPS</w:t>
      </w:r>
      <w:r w:rsidR="00A069B5">
        <w:rPr>
          <w:rFonts w:ascii="Arial" w:hAnsi="Arial" w:cs="Arial"/>
          <w:sz w:val="24"/>
          <w:szCs w:val="24"/>
        </w:rPr>
        <w:t xml:space="preserve"> NEO-6</w:t>
      </w:r>
    </w:p>
    <w:p w14:paraId="22C6DC26"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Para la geolocalización del RM</w:t>
      </w:r>
    </w:p>
    <w:p w14:paraId="41F85B79" w14:textId="1CD0126F" w:rsidR="009E0758" w:rsidRPr="00646568" w:rsidRDefault="009E0758" w:rsidP="009E0758">
      <w:pPr>
        <w:pStyle w:val="Prrafodelista"/>
        <w:numPr>
          <w:ilvl w:val="0"/>
          <w:numId w:val="12"/>
        </w:numPr>
        <w:rPr>
          <w:rFonts w:ascii="Arial" w:hAnsi="Arial" w:cs="Arial"/>
          <w:sz w:val="24"/>
          <w:szCs w:val="24"/>
        </w:rPr>
      </w:pPr>
      <w:r w:rsidRPr="00646568">
        <w:rPr>
          <w:rFonts w:ascii="Arial" w:hAnsi="Arial" w:cs="Arial"/>
          <w:sz w:val="24"/>
          <w:szCs w:val="24"/>
        </w:rPr>
        <w:t>Módulo ESP8266</w:t>
      </w:r>
    </w:p>
    <w:p w14:paraId="6FD9F73D"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Conectividad y transferencia de datos vía WIFI</w:t>
      </w:r>
    </w:p>
    <w:p w14:paraId="17EEC78A"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Activación del Ad-hoc</w:t>
      </w:r>
    </w:p>
    <w:p w14:paraId="32DE87FB" w14:textId="794442E4" w:rsidR="007D39FA" w:rsidRDefault="007D39FA" w:rsidP="009E0758">
      <w:pPr>
        <w:rPr>
          <w:rFonts w:ascii="Arial" w:hAnsi="Arial" w:cs="Arial"/>
          <w:sz w:val="24"/>
          <w:szCs w:val="24"/>
        </w:rPr>
      </w:pPr>
      <w:r w:rsidRPr="007D39FA">
        <w:rPr>
          <w:rFonts w:ascii="Arial" w:hAnsi="Arial" w:cs="Arial"/>
          <w:sz w:val="24"/>
          <w:szCs w:val="24"/>
        </w:rPr>
        <w:t>A lo largo del desarrollo de la tesina se fueron implementando diversos casos de pruebas sobre los sensores, actuadores y módulos especificados en esta sección. Las pruebas se encuentran anexas en este documento.</w:t>
      </w:r>
    </w:p>
    <w:p w14:paraId="377A09D4" w14:textId="77D4DC5F" w:rsidR="009E0758" w:rsidRPr="007D39FA" w:rsidRDefault="009E0758" w:rsidP="009E0758">
      <w:pPr>
        <w:rPr>
          <w:rFonts w:ascii="Arial" w:hAnsi="Arial" w:cs="Arial"/>
          <w:sz w:val="24"/>
          <w:szCs w:val="24"/>
        </w:rPr>
      </w:pPr>
      <w:del w:id="1187" w:author="Nahuel Defossé" w:date="2017-12-10T21:04:00Z">
        <w:r w:rsidRPr="00646568" w:rsidDel="00C71751">
          <w:rPr>
            <w:rFonts w:ascii="Arial" w:hAnsi="Arial" w:cs="Arial"/>
            <w:sz w:val="24"/>
            <w:szCs w:val="24"/>
          </w:rPr>
          <w:delText>*</w:delText>
        </w:r>
      </w:del>
      <w:del w:id="1188" w:author="Nahuel Defossé" w:date="2017-12-10T21:03:00Z">
        <w:r w:rsidRPr="00646568" w:rsidDel="00C71751">
          <w:rPr>
            <w:rFonts w:ascii="Arial" w:hAnsi="Arial" w:cs="Arial"/>
            <w:sz w:val="24"/>
            <w:szCs w:val="24"/>
          </w:rPr>
          <w:delText>El uso de estos módulos queda en forma tentativa, dado que existen también en la Raspberry y su uso puede ser complementario</w:delText>
        </w:r>
      </w:del>
    </w:p>
    <w:p w14:paraId="5FD7DD8F" w14:textId="77777777" w:rsidR="009E0758" w:rsidRDefault="009E0758" w:rsidP="009E0758"/>
    <w:p w14:paraId="11D96403" w14:textId="77777777" w:rsidR="00646568" w:rsidRDefault="00646568" w:rsidP="00646568">
      <w:pPr>
        <w:pStyle w:val="Ttulo1"/>
        <w:rPr>
          <w:sz w:val="36"/>
          <w:szCs w:val="36"/>
        </w:rPr>
      </w:pPr>
      <w:bookmarkStart w:id="1189" w:name="_Ref503637756"/>
      <w:bookmarkStart w:id="1190" w:name="_Ref503824317"/>
      <w:bookmarkStart w:id="1191" w:name="_Toc504153914"/>
      <w:r w:rsidRPr="00646568">
        <w:rPr>
          <w:sz w:val="36"/>
          <w:szCs w:val="36"/>
        </w:rPr>
        <w:lastRenderedPageBreak/>
        <w:t>Capítulo 4 – Raspberry Pi</w:t>
      </w:r>
      <w:bookmarkEnd w:id="1189"/>
      <w:bookmarkEnd w:id="1190"/>
      <w:bookmarkEnd w:id="1191"/>
    </w:p>
    <w:p w14:paraId="5BDE75EB" w14:textId="77777777" w:rsidR="00646568" w:rsidRPr="00646568" w:rsidRDefault="00646568" w:rsidP="00646568"/>
    <w:p w14:paraId="005EA65F" w14:textId="77777777" w:rsidR="00646568" w:rsidRPr="00646568" w:rsidRDefault="00646568" w:rsidP="00646568">
      <w:pPr>
        <w:pStyle w:val="Ttulo2"/>
        <w:rPr>
          <w:b/>
          <w:sz w:val="32"/>
          <w:szCs w:val="32"/>
        </w:rPr>
      </w:pPr>
      <w:bookmarkStart w:id="1192" w:name="_Toc504153915"/>
      <w:r>
        <w:rPr>
          <w:b/>
          <w:sz w:val="32"/>
          <w:szCs w:val="32"/>
        </w:rPr>
        <w:t xml:space="preserve">4.1 </w:t>
      </w:r>
      <w:r w:rsidRPr="00646568">
        <w:rPr>
          <w:b/>
          <w:sz w:val="32"/>
          <w:szCs w:val="32"/>
        </w:rPr>
        <w:t>¿Qué es Raspberry Pi?</w:t>
      </w:r>
      <w:bookmarkEnd w:id="1192"/>
    </w:p>
    <w:p w14:paraId="4A213080" w14:textId="77777777" w:rsidR="00646568" w:rsidRPr="00E30925" w:rsidRDefault="00646568" w:rsidP="00646568">
      <w:pPr>
        <w:rPr>
          <w:rFonts w:ascii="Arial" w:hAnsi="Arial" w:cs="Arial"/>
          <w:b/>
          <w:bCs/>
          <w:color w:val="222222"/>
          <w:sz w:val="28"/>
          <w:szCs w:val="28"/>
          <w:shd w:val="clear" w:color="auto" w:fill="FFFFFF"/>
        </w:rPr>
      </w:pPr>
    </w:p>
    <w:p w14:paraId="764E7BDC" w14:textId="69E4087E" w:rsidR="00646568" w:rsidRDefault="00684A2E" w:rsidP="00646568">
      <w:pPr>
        <w:rPr>
          <w:rFonts w:ascii="Arial" w:hAnsi="Arial" w:cs="Arial"/>
          <w:color w:val="222222"/>
          <w:sz w:val="21"/>
          <w:szCs w:val="21"/>
          <w:shd w:val="clear" w:color="auto" w:fill="FFFFFF"/>
        </w:rPr>
      </w:pPr>
      <w:r w:rsidRPr="00E30925">
        <w:rPr>
          <w:noProof/>
          <w:sz w:val="28"/>
          <w:szCs w:val="28"/>
          <w:lang w:val="en-US" w:eastAsia="en-US"/>
        </w:rPr>
        <w:drawing>
          <wp:anchor distT="0" distB="0" distL="114300" distR="114300" simplePos="0" relativeHeight="251657216" behindDoc="0" locked="0" layoutInCell="1" allowOverlap="1" wp14:anchorId="4AA56E11" wp14:editId="79344B55">
            <wp:simplePos x="0" y="0"/>
            <wp:positionH relativeFrom="column">
              <wp:posOffset>4457700</wp:posOffset>
            </wp:positionH>
            <wp:positionV relativeFrom="paragraph">
              <wp:posOffset>13335</wp:posOffset>
            </wp:positionV>
            <wp:extent cx="810260" cy="959485"/>
            <wp:effectExtent l="0" t="0" r="889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10260" cy="959485"/>
                    </a:xfrm>
                    <a:prstGeom prst="rect">
                      <a:avLst/>
                    </a:prstGeom>
                  </pic:spPr>
                </pic:pic>
              </a:graphicData>
            </a:graphic>
            <wp14:sizeRelH relativeFrom="margin">
              <wp14:pctWidth>0</wp14:pctWidth>
            </wp14:sizeRelH>
            <wp14:sizeRelV relativeFrom="margin">
              <wp14:pctHeight>0</wp14:pctHeight>
            </wp14:sizeRelV>
          </wp:anchor>
        </w:drawing>
      </w:r>
      <w:r w:rsidRPr="005709F8">
        <w:rPr>
          <w:noProof/>
          <w:sz w:val="24"/>
          <w:szCs w:val="24"/>
          <w:lang w:val="en-US" w:eastAsia="en-US"/>
        </w:rPr>
        <mc:AlternateContent>
          <mc:Choice Requires="wps">
            <w:drawing>
              <wp:anchor distT="0" distB="0" distL="114300" distR="114300" simplePos="0" relativeHeight="251664384" behindDoc="0" locked="0" layoutInCell="1" allowOverlap="1" wp14:anchorId="07B7E494" wp14:editId="663AFBA1">
                <wp:simplePos x="0" y="0"/>
                <wp:positionH relativeFrom="column">
                  <wp:posOffset>4464050</wp:posOffset>
                </wp:positionH>
                <wp:positionV relativeFrom="paragraph">
                  <wp:posOffset>1059180</wp:posOffset>
                </wp:positionV>
                <wp:extent cx="1078230" cy="327025"/>
                <wp:effectExtent l="0" t="0" r="762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1078230" cy="327025"/>
                        </a:xfrm>
                        <a:prstGeom prst="rect">
                          <a:avLst/>
                        </a:prstGeom>
                        <a:solidFill>
                          <a:prstClr val="white"/>
                        </a:solidFill>
                        <a:ln>
                          <a:noFill/>
                        </a:ln>
                      </wps:spPr>
                      <wps:txbx>
                        <w:txbxContent>
                          <w:p w14:paraId="1D539D1A" w14:textId="5809054B" w:rsidR="00A87E1C" w:rsidRPr="00CE0E84" w:rsidRDefault="00A87E1C" w:rsidP="00646568">
                            <w:pPr>
                              <w:pStyle w:val="Descripcin"/>
                              <w:rPr>
                                <w:noProof/>
                              </w:rPr>
                            </w:pPr>
                            <w:bookmarkStart w:id="1193" w:name="_Ref501797693"/>
                            <w:bookmarkStart w:id="1194" w:name="_Toc504153986"/>
                            <w:r>
                              <w:t xml:space="preserve">Ilustración </w:t>
                            </w:r>
                            <w:fldSimple w:instr=" SEQ Ilustración \* ARABIC ">
                              <w:r w:rsidR="00C5340B">
                                <w:rPr>
                                  <w:noProof/>
                                </w:rPr>
                                <w:t>20</w:t>
                              </w:r>
                            </w:fldSimple>
                            <w:r>
                              <w:t xml:space="preserve"> - Logo oficial de Raspberry Pi</w:t>
                            </w:r>
                            <w:bookmarkEnd w:id="1193"/>
                            <w:bookmarkEnd w:id="1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7E494" id="Cuadro de texto 22" o:spid="_x0000_s1033" type="#_x0000_t202" style="position:absolute;left:0;text-align:left;margin-left:351.5pt;margin-top:83.4pt;width:84.9pt;height:25.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" stroked="f">
                <v:textbox inset="0,0,0,0">
                  <w:txbxContent>
                    <w:p w14:paraId="1D539D1A" w14:textId="5809054B" w:rsidR="00A87E1C" w:rsidRPr="00CE0E84" w:rsidRDefault="00A87E1C" w:rsidP="00646568">
                      <w:pPr>
                        <w:pStyle w:val="Descripcin"/>
                        <w:rPr>
                          <w:noProof/>
                        </w:rPr>
                      </w:pPr>
                      <w:bookmarkStart w:id="1195" w:name="_Ref501797693"/>
                      <w:bookmarkStart w:id="1196" w:name="_Toc504153986"/>
                      <w:r>
                        <w:t xml:space="preserve">Ilustración </w:t>
                      </w:r>
                      <w:fldSimple w:instr=" SEQ Ilustración \* ARABIC ">
                        <w:r w:rsidR="00C5340B">
                          <w:rPr>
                            <w:noProof/>
                          </w:rPr>
                          <w:t>20</w:t>
                        </w:r>
                      </w:fldSimple>
                      <w:r>
                        <w:t xml:space="preserve"> - Logo oficial de Raspberry Pi</w:t>
                      </w:r>
                      <w:bookmarkEnd w:id="1195"/>
                      <w:bookmarkEnd w:id="1196"/>
                    </w:p>
                  </w:txbxContent>
                </v:textbox>
                <w10:wrap type="square"/>
              </v:shape>
            </w:pict>
          </mc:Fallback>
        </mc:AlternateContent>
      </w:r>
      <w:r w:rsidR="00646568" w:rsidRPr="005709F8">
        <w:rPr>
          <w:rFonts w:ascii="Arial" w:hAnsi="Arial" w:cs="Arial"/>
          <w:b/>
          <w:bCs/>
          <w:color w:val="222222"/>
          <w:sz w:val="24"/>
          <w:szCs w:val="24"/>
          <w:shd w:val="clear" w:color="auto" w:fill="FFFFFF"/>
        </w:rPr>
        <w:t>Raspberry Pi</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color w:val="222222"/>
          <w:sz w:val="24"/>
          <w:szCs w:val="24"/>
          <w:shd w:val="clear" w:color="auto" w:fill="FFFFFF"/>
        </w:rPr>
        <w:t>es un</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sz w:val="24"/>
          <w:szCs w:val="24"/>
          <w:shd w:val="clear" w:color="auto" w:fill="FFFFFF"/>
        </w:rPr>
        <w:t>computador de placa reducida</w:t>
      </w:r>
      <w:r w:rsidR="00646568" w:rsidRPr="005709F8">
        <w:rPr>
          <w:rFonts w:ascii="Arial" w:hAnsi="Arial" w:cs="Arial"/>
          <w:color w:val="222222"/>
          <w:sz w:val="24"/>
          <w:szCs w:val="24"/>
          <w:shd w:val="clear" w:color="auto" w:fill="FFFFFF"/>
        </w:rPr>
        <w:t xml:space="preserve"> (SBC) desarrollado en</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sz w:val="24"/>
          <w:szCs w:val="24"/>
          <w:shd w:val="clear" w:color="auto" w:fill="FFFFFF"/>
        </w:rPr>
        <w:t>Reino Unido</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color w:val="222222"/>
          <w:sz w:val="24"/>
          <w:szCs w:val="24"/>
          <w:shd w:val="clear" w:color="auto" w:fill="FFFFFF"/>
        </w:rPr>
        <w:t>por la</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sz w:val="24"/>
          <w:szCs w:val="24"/>
          <w:shd w:val="clear" w:color="auto" w:fill="FFFFFF"/>
        </w:rPr>
        <w:t>Fundación Raspberry Pi</w:t>
      </w:r>
      <w:r w:rsidR="00646568" w:rsidRPr="005709F8">
        <w:rPr>
          <w:rFonts w:ascii="Arial" w:hAnsi="Arial" w:cs="Arial"/>
          <w:color w:val="222222"/>
          <w:sz w:val="24"/>
          <w:szCs w:val="24"/>
          <w:shd w:val="clear" w:color="auto" w:fill="FFFFFF"/>
        </w:rPr>
        <w:t xml:space="preserve">. Su lanzamiento fue el 29 de febrero del 2012 con el </w:t>
      </w:r>
      <w:r w:rsidR="00646568" w:rsidRPr="005709F8">
        <w:rPr>
          <w:rFonts w:ascii="Arial" w:hAnsi="Arial" w:cs="Arial"/>
          <w:i/>
          <w:color w:val="222222"/>
          <w:sz w:val="24"/>
          <w:szCs w:val="24"/>
          <w:shd w:val="clear" w:color="auto" w:fill="FFFFFF"/>
        </w:rPr>
        <w:t>Raspberry Pi 1 Modelo A</w:t>
      </w:r>
      <w:r w:rsidR="00646568" w:rsidRPr="005709F8">
        <w:rPr>
          <w:rFonts w:ascii="Arial" w:hAnsi="Arial" w:cs="Arial"/>
          <w:color w:val="222222"/>
          <w:sz w:val="24"/>
          <w:szCs w:val="24"/>
          <w:shd w:val="clear" w:color="auto" w:fill="FFFFFF"/>
        </w:rPr>
        <w:t>. Su costo es relativamente bajo en relación a sus especificaciones técnicas</w:t>
      </w:r>
      <w:ins w:id="1197" w:author="Nahuel Defossé" w:date="2017-12-10T21:05:00Z">
        <w:r w:rsidR="00B53720">
          <w:rPr>
            <w:rFonts w:ascii="Arial" w:hAnsi="Arial" w:cs="Arial"/>
            <w:color w:val="222222"/>
            <w:sz w:val="24"/>
            <w:szCs w:val="24"/>
            <w:shd w:val="clear" w:color="auto" w:fill="FFFFFF"/>
          </w:rPr>
          <w:t xml:space="preserve"> (</w:t>
        </w:r>
      </w:ins>
      <w:r w:rsidR="00E70606">
        <w:rPr>
          <w:rFonts w:ascii="Arial" w:hAnsi="Arial" w:cs="Arial"/>
          <w:color w:val="222222"/>
          <w:sz w:val="24"/>
          <w:szCs w:val="24"/>
          <w:shd w:val="clear" w:color="auto" w:fill="FFFFFF"/>
        </w:rPr>
        <w:t xml:space="preserve">alrededor de </w:t>
      </w:r>
      <w:ins w:id="1198" w:author="Nahuel Defossé" w:date="2017-12-10T21:05:00Z">
        <w:r w:rsidR="00B53720">
          <w:rPr>
            <w:rFonts w:ascii="Arial" w:hAnsi="Arial" w:cs="Arial"/>
            <w:color w:val="222222"/>
            <w:sz w:val="24"/>
            <w:szCs w:val="24"/>
            <w:shd w:val="clear" w:color="auto" w:fill="FFFFFF"/>
          </w:rPr>
          <w:t>U$D 25)</w:t>
        </w:r>
      </w:ins>
      <w:r w:rsidR="00646568" w:rsidRPr="005709F8">
        <w:rPr>
          <w:rFonts w:ascii="Arial" w:hAnsi="Arial" w:cs="Arial"/>
          <w:color w:val="222222"/>
          <w:sz w:val="24"/>
          <w:szCs w:val="24"/>
          <w:shd w:val="clear" w:color="auto" w:fill="FFFFFF"/>
        </w:rPr>
        <w:t xml:space="preserve">, dado que su objetivo primordial es el </w:t>
      </w:r>
      <w:r w:rsidR="00BD20C9">
        <w:rPr>
          <w:rFonts w:ascii="Arial" w:hAnsi="Arial" w:cs="Arial"/>
          <w:color w:val="222222"/>
          <w:sz w:val="24"/>
          <w:szCs w:val="24"/>
          <w:shd w:val="clear" w:color="auto" w:fill="FFFFFF"/>
        </w:rPr>
        <w:t>d</w:t>
      </w:r>
      <w:r w:rsidR="00646568" w:rsidRPr="005709F8">
        <w:rPr>
          <w:rFonts w:ascii="Arial" w:hAnsi="Arial" w:cs="Arial"/>
          <w:color w:val="222222"/>
          <w:sz w:val="24"/>
          <w:szCs w:val="24"/>
          <w:shd w:val="clear" w:color="auto" w:fill="FFFFFF"/>
        </w:rPr>
        <w:t>e estimular la enseñanza de</w:t>
      </w:r>
      <w:r w:rsidR="00646568" w:rsidRPr="005709F8">
        <w:rPr>
          <w:rStyle w:val="apple-converted-space"/>
          <w:rFonts w:ascii="Arial" w:hAnsi="Arial" w:cs="Arial"/>
          <w:color w:val="222222"/>
          <w:sz w:val="24"/>
          <w:szCs w:val="24"/>
          <w:shd w:val="clear" w:color="auto" w:fill="FFFFFF"/>
        </w:rPr>
        <w:t> </w:t>
      </w:r>
      <w:r w:rsidR="00BD0593">
        <w:rPr>
          <w:rFonts w:ascii="Arial" w:hAnsi="Arial" w:cs="Arial"/>
          <w:sz w:val="24"/>
          <w:szCs w:val="24"/>
          <w:shd w:val="clear" w:color="auto" w:fill="FFFFFF"/>
        </w:rPr>
        <w:t>la informática</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color w:val="222222"/>
          <w:sz w:val="24"/>
          <w:szCs w:val="24"/>
          <w:shd w:val="clear" w:color="auto" w:fill="FFFFFF"/>
        </w:rPr>
        <w:t>en las escuelas.</w:t>
      </w:r>
      <w:r>
        <w:rPr>
          <w:rFonts w:ascii="Arial" w:hAnsi="Arial" w:cs="Arial"/>
          <w:color w:val="222222"/>
          <w:sz w:val="24"/>
          <w:szCs w:val="24"/>
          <w:shd w:val="clear" w:color="auto" w:fill="FFFFFF"/>
        </w:rPr>
        <w:t xml:space="preserve"> Su logo oficial, como se muestra en la imagen (</w:t>
      </w:r>
      <w:r w:rsidR="0066568F">
        <w:rPr>
          <w:rFonts w:ascii="Arial" w:hAnsi="Arial" w:cs="Arial"/>
          <w:color w:val="222222"/>
          <w:sz w:val="24"/>
          <w:szCs w:val="24"/>
          <w:shd w:val="clear" w:color="auto" w:fill="FFFFFF"/>
        </w:rPr>
        <w:fldChar w:fldCharType="begin"/>
      </w:r>
      <w:r w:rsidR="0066568F">
        <w:rPr>
          <w:rFonts w:ascii="Arial" w:hAnsi="Arial" w:cs="Arial"/>
          <w:color w:val="222222"/>
          <w:sz w:val="24"/>
          <w:szCs w:val="24"/>
          <w:shd w:val="clear" w:color="auto" w:fill="FFFFFF"/>
        </w:rPr>
        <w:instrText xml:space="preserve"> REF _Ref501797693 \h </w:instrText>
      </w:r>
      <w:r w:rsidR="0066568F">
        <w:rPr>
          <w:rFonts w:ascii="Arial" w:hAnsi="Arial" w:cs="Arial"/>
          <w:color w:val="222222"/>
          <w:sz w:val="24"/>
          <w:szCs w:val="24"/>
          <w:shd w:val="clear" w:color="auto" w:fill="FFFFFF"/>
        </w:rPr>
      </w:r>
      <w:r w:rsidR="0066568F">
        <w:rPr>
          <w:rFonts w:ascii="Arial" w:hAnsi="Arial" w:cs="Arial"/>
          <w:color w:val="222222"/>
          <w:sz w:val="24"/>
          <w:szCs w:val="24"/>
          <w:shd w:val="clear" w:color="auto" w:fill="FFFFFF"/>
        </w:rPr>
        <w:fldChar w:fldCharType="separate"/>
      </w:r>
      <w:r w:rsidR="0066568F">
        <w:t xml:space="preserve">Ilustración </w:t>
      </w:r>
      <w:ins w:id="1199" w:author="Agustin Schlapp" w:date="2017-12-21T20:22:00Z">
        <w:r w:rsidR="0066568F">
          <w:rPr>
            <w:noProof/>
          </w:rPr>
          <w:t>20</w:t>
        </w:r>
      </w:ins>
      <w:r w:rsidR="0066568F">
        <w:t xml:space="preserve"> - Logo oficial de Raspberry Pi</w:t>
      </w:r>
      <w:r w:rsidR="0066568F">
        <w:rPr>
          <w:rFonts w:ascii="Arial" w:hAnsi="Arial" w:cs="Arial"/>
          <w:color w:val="222222"/>
          <w:sz w:val="24"/>
          <w:szCs w:val="24"/>
          <w:shd w:val="clear" w:color="auto" w:fill="FFFFFF"/>
        </w:rPr>
        <w:fldChar w:fldCharType="end"/>
      </w:r>
      <w:r>
        <w:rPr>
          <w:rFonts w:ascii="Arial" w:hAnsi="Arial" w:cs="Arial"/>
          <w:color w:val="222222"/>
          <w:sz w:val="24"/>
          <w:szCs w:val="24"/>
          <w:shd w:val="clear" w:color="auto" w:fill="FFFFFF"/>
        </w:rPr>
        <w:t>), no es más que una frambuesa.</w:t>
      </w:r>
    </w:p>
    <w:p w14:paraId="3BF29B96" w14:textId="6A1E0D8A" w:rsidR="00646568" w:rsidRDefault="00646568" w:rsidP="00646568">
      <w:pPr>
        <w:rPr>
          <w:rFonts w:ascii="Arial" w:hAnsi="Arial" w:cs="Arial"/>
          <w:color w:val="222222"/>
          <w:sz w:val="21"/>
          <w:szCs w:val="21"/>
          <w:shd w:val="clear" w:color="auto" w:fill="FFFFFF"/>
        </w:rPr>
      </w:pPr>
    </w:p>
    <w:p w14:paraId="65479C49" w14:textId="77777777" w:rsidR="00646568" w:rsidRPr="00646568" w:rsidRDefault="00646568" w:rsidP="00646568">
      <w:pPr>
        <w:pStyle w:val="Ttulo2"/>
        <w:rPr>
          <w:b/>
          <w:sz w:val="32"/>
          <w:szCs w:val="32"/>
        </w:rPr>
      </w:pPr>
      <w:bookmarkStart w:id="1200" w:name="_Toc504153916"/>
      <w:r>
        <w:rPr>
          <w:b/>
          <w:sz w:val="32"/>
          <w:szCs w:val="32"/>
        </w:rPr>
        <w:t xml:space="preserve">4.2 </w:t>
      </w:r>
      <w:r w:rsidRPr="00646568">
        <w:rPr>
          <w:b/>
          <w:sz w:val="32"/>
          <w:szCs w:val="32"/>
        </w:rPr>
        <w:t>Especificaciones técnicas de las distintas versiones</w:t>
      </w:r>
      <w:bookmarkEnd w:id="1200"/>
    </w:p>
    <w:p w14:paraId="074391B6" w14:textId="77777777" w:rsidR="00646568" w:rsidRDefault="00646568" w:rsidP="00646568">
      <w:pPr>
        <w:rPr>
          <w:rFonts w:ascii="Arial" w:hAnsi="Arial" w:cs="Arial"/>
          <w:b/>
          <w:bCs/>
          <w:color w:val="222222"/>
          <w:sz w:val="28"/>
          <w:szCs w:val="28"/>
          <w:shd w:val="clear" w:color="auto" w:fill="FFFFFF"/>
        </w:rPr>
      </w:pPr>
    </w:p>
    <w:tbl>
      <w:tblPr>
        <w:tblStyle w:val="Tablaconcuadrcula"/>
        <w:tblpPr w:leftFromText="141" w:rightFromText="141" w:vertAnchor="text" w:horzAnchor="margin" w:tblpXSpec="center" w:tblpY="10"/>
        <w:tblW w:w="10915" w:type="dxa"/>
        <w:tblLayout w:type="fixed"/>
        <w:tblLook w:val="04A0" w:firstRow="1" w:lastRow="0" w:firstColumn="1" w:lastColumn="0" w:noHBand="0" w:noVBand="1"/>
      </w:tblPr>
      <w:tblGrid>
        <w:gridCol w:w="1702"/>
        <w:gridCol w:w="1701"/>
        <w:gridCol w:w="38"/>
        <w:gridCol w:w="1663"/>
        <w:gridCol w:w="38"/>
        <w:gridCol w:w="1804"/>
        <w:gridCol w:w="2127"/>
        <w:gridCol w:w="1842"/>
      </w:tblGrid>
      <w:tr w:rsidR="00646568" w:rsidRPr="003652EF" w14:paraId="3358D3E3" w14:textId="77777777" w:rsidTr="00646568">
        <w:tc>
          <w:tcPr>
            <w:tcW w:w="1702" w:type="dxa"/>
          </w:tcPr>
          <w:p w14:paraId="4639A9E4" w14:textId="77777777" w:rsidR="00646568" w:rsidRPr="003652EF" w:rsidRDefault="00646568" w:rsidP="00646568">
            <w:pPr>
              <w:rPr>
                <w:rFonts w:ascii="Arial" w:hAnsi="Arial" w:cs="Arial"/>
                <w:b/>
                <w:color w:val="222222"/>
                <w:sz w:val="21"/>
                <w:szCs w:val="21"/>
                <w:shd w:val="clear" w:color="auto" w:fill="FFFFFF"/>
              </w:rPr>
            </w:pPr>
          </w:p>
        </w:tc>
        <w:tc>
          <w:tcPr>
            <w:tcW w:w="1739" w:type="dxa"/>
            <w:gridSpan w:val="2"/>
          </w:tcPr>
          <w:p w14:paraId="2D376134" w14:textId="77777777"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A</w:t>
            </w:r>
          </w:p>
        </w:tc>
        <w:tc>
          <w:tcPr>
            <w:tcW w:w="1701" w:type="dxa"/>
            <w:gridSpan w:val="2"/>
          </w:tcPr>
          <w:p w14:paraId="4098C568" w14:textId="77777777"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1804" w:type="dxa"/>
          </w:tcPr>
          <w:p w14:paraId="3FDA057E" w14:textId="77777777"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2127" w:type="dxa"/>
          </w:tcPr>
          <w:p w14:paraId="2A117D07" w14:textId="77777777"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2 Modelo B</w:t>
            </w:r>
          </w:p>
        </w:tc>
        <w:tc>
          <w:tcPr>
            <w:tcW w:w="1842" w:type="dxa"/>
          </w:tcPr>
          <w:p w14:paraId="7BF64F9A" w14:textId="77777777"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3 Modelo B</w:t>
            </w:r>
          </w:p>
        </w:tc>
      </w:tr>
      <w:tr w:rsidR="00646568" w14:paraId="352980A6" w14:textId="77777777" w:rsidTr="00646568">
        <w:tc>
          <w:tcPr>
            <w:tcW w:w="1702" w:type="dxa"/>
          </w:tcPr>
          <w:p w14:paraId="71C57890" w14:textId="77777777" w:rsidR="00646568" w:rsidRPr="00BB785B" w:rsidRDefault="00646568" w:rsidP="00646568">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SoC</w:t>
            </w:r>
          </w:p>
        </w:tc>
        <w:tc>
          <w:tcPr>
            <w:tcW w:w="5244" w:type="dxa"/>
            <w:gridSpan w:val="5"/>
          </w:tcPr>
          <w:p w14:paraId="3FAF28FE" w14:textId="77777777" w:rsidR="00646568" w:rsidRPr="003F1742" w:rsidRDefault="00646568" w:rsidP="00646568">
            <w:pPr>
              <w:rPr>
                <w:rFonts w:ascii="Arial" w:hAnsi="Arial" w:cs="Arial"/>
                <w:color w:val="000000" w:themeColor="text1"/>
                <w:sz w:val="21"/>
                <w:szCs w:val="21"/>
                <w:shd w:val="clear" w:color="auto" w:fill="FFFFFF"/>
              </w:rPr>
            </w:pPr>
            <w:r w:rsidRPr="003F1742">
              <w:rPr>
                <w:rFonts w:ascii="Arial" w:eastAsia="Times New Roman" w:hAnsi="Arial" w:cs="Arial"/>
                <w:color w:val="000000" w:themeColor="text1"/>
                <w:sz w:val="21"/>
                <w:szCs w:val="21"/>
                <w:lang w:eastAsia="es-AR"/>
              </w:rPr>
              <w:t>Broadcom BCM2835 (</w:t>
            </w:r>
            <w:hyperlink r:id="rId76" w:tooltip="CPU" w:history="1">
              <w:r w:rsidRPr="003F1742">
                <w:rPr>
                  <w:rFonts w:ascii="Arial" w:eastAsia="Times New Roman" w:hAnsi="Arial" w:cs="Arial"/>
                  <w:color w:val="000000" w:themeColor="text1"/>
                  <w:sz w:val="21"/>
                  <w:szCs w:val="21"/>
                  <w:lang w:eastAsia="es-AR"/>
                </w:rPr>
                <w:t>CPU</w:t>
              </w:r>
            </w:hyperlink>
            <w:r w:rsidRPr="003F1742">
              <w:rPr>
                <w:rFonts w:ascii="Arial" w:eastAsia="Times New Roman" w:hAnsi="Arial" w:cs="Arial"/>
                <w:color w:val="000000" w:themeColor="text1"/>
                <w:sz w:val="21"/>
                <w:szCs w:val="21"/>
                <w:lang w:eastAsia="es-AR"/>
              </w:rPr>
              <w:t> + </w:t>
            </w:r>
            <w:hyperlink r:id="rId77" w:tooltip="GPU" w:history="1">
              <w:r w:rsidRPr="003F1742">
                <w:rPr>
                  <w:rFonts w:ascii="Arial" w:eastAsia="Times New Roman" w:hAnsi="Arial" w:cs="Arial"/>
                  <w:color w:val="000000" w:themeColor="text1"/>
                  <w:sz w:val="21"/>
                  <w:szCs w:val="21"/>
                  <w:lang w:eastAsia="es-AR"/>
                </w:rPr>
                <w:t>GPU</w:t>
              </w:r>
            </w:hyperlink>
            <w:r w:rsidRPr="003F1742">
              <w:rPr>
                <w:rFonts w:ascii="Arial" w:eastAsia="Times New Roman" w:hAnsi="Arial" w:cs="Arial"/>
                <w:color w:val="000000" w:themeColor="text1"/>
                <w:sz w:val="21"/>
                <w:szCs w:val="21"/>
                <w:lang w:eastAsia="es-AR"/>
              </w:rPr>
              <w:t> + </w:t>
            </w:r>
            <w:hyperlink r:id="rId78" w:tooltip="Procesamiento digital de señales" w:history="1">
              <w:r w:rsidRPr="003F1742">
                <w:rPr>
                  <w:rFonts w:ascii="Arial" w:eastAsia="Times New Roman" w:hAnsi="Arial" w:cs="Arial"/>
                  <w:color w:val="000000" w:themeColor="text1"/>
                  <w:sz w:val="21"/>
                  <w:szCs w:val="21"/>
                  <w:lang w:eastAsia="es-AR"/>
                </w:rPr>
                <w:t>DSP</w:t>
              </w:r>
            </w:hyperlink>
            <w:r w:rsidRPr="003F1742">
              <w:rPr>
                <w:rFonts w:ascii="Arial" w:eastAsia="Times New Roman" w:hAnsi="Arial" w:cs="Arial"/>
                <w:color w:val="000000" w:themeColor="text1"/>
                <w:sz w:val="21"/>
                <w:szCs w:val="21"/>
                <w:lang w:eastAsia="es-AR"/>
              </w:rPr>
              <w:t> + </w:t>
            </w:r>
            <w:hyperlink r:id="rId79" w:tooltip="SDRAM" w:history="1">
              <w:r w:rsidRPr="003F1742">
                <w:rPr>
                  <w:rFonts w:ascii="Arial" w:eastAsia="Times New Roman" w:hAnsi="Arial" w:cs="Arial"/>
                  <w:color w:val="000000" w:themeColor="text1"/>
                  <w:sz w:val="21"/>
                  <w:szCs w:val="21"/>
                  <w:lang w:eastAsia="es-AR"/>
                </w:rPr>
                <w:t>SDRAM</w:t>
              </w:r>
            </w:hyperlink>
            <w:r w:rsidRPr="003F1742">
              <w:rPr>
                <w:rFonts w:ascii="Arial" w:eastAsia="Times New Roman" w:hAnsi="Arial" w:cs="Arial"/>
                <w:color w:val="000000" w:themeColor="text1"/>
                <w:sz w:val="21"/>
                <w:szCs w:val="21"/>
                <w:lang w:eastAsia="es-AR"/>
              </w:rPr>
              <w:t> + puerto USB)</w:t>
            </w:r>
          </w:p>
        </w:tc>
        <w:tc>
          <w:tcPr>
            <w:tcW w:w="2127" w:type="dxa"/>
          </w:tcPr>
          <w:p w14:paraId="3DC47BB4" w14:textId="77777777" w:rsidR="00646568" w:rsidRDefault="00646568" w:rsidP="00646568">
            <w:pPr>
              <w:rPr>
                <w:rFonts w:ascii="Arial" w:hAnsi="Arial" w:cs="Arial"/>
                <w:color w:val="222222"/>
                <w:sz w:val="21"/>
                <w:szCs w:val="21"/>
                <w:shd w:val="clear" w:color="auto" w:fill="FFFFFF"/>
              </w:rPr>
            </w:pPr>
            <w:r w:rsidRPr="004A7D18">
              <w:rPr>
                <w:rFonts w:ascii="Arial" w:eastAsia="Times New Roman" w:hAnsi="Arial" w:cs="Arial"/>
                <w:color w:val="000000"/>
                <w:sz w:val="21"/>
                <w:szCs w:val="21"/>
                <w:lang w:eastAsia="es-AR"/>
              </w:rPr>
              <w:t>Broadcom BCM2836 (CPU + GPU + DSP + SDRAM + Puerto USB)</w:t>
            </w:r>
          </w:p>
        </w:tc>
        <w:tc>
          <w:tcPr>
            <w:tcW w:w="1842" w:type="dxa"/>
            <w:vAlign w:val="center"/>
          </w:tcPr>
          <w:p w14:paraId="35CA83A7" w14:textId="77777777" w:rsidR="00646568" w:rsidRPr="004A7D18" w:rsidRDefault="00646568" w:rsidP="00646568">
            <w:pPr>
              <w:spacing w:before="240" w:after="240"/>
              <w:rPr>
                <w:rFonts w:ascii="Arial" w:eastAsia="Times New Roman" w:hAnsi="Arial" w:cs="Arial"/>
                <w:color w:val="000000"/>
                <w:sz w:val="21"/>
                <w:szCs w:val="21"/>
                <w:lang w:eastAsia="es-AR"/>
              </w:rPr>
            </w:pPr>
            <w:r w:rsidRPr="004A7D18">
              <w:rPr>
                <w:rFonts w:ascii="Arial" w:eastAsia="Times New Roman" w:hAnsi="Arial" w:cs="Arial"/>
                <w:color w:val="000000"/>
                <w:sz w:val="21"/>
                <w:szCs w:val="21"/>
                <w:lang w:eastAsia="es-AR"/>
              </w:rPr>
              <w:t>Broadcom BCM2837 (CPU + GPU + DSP + SDRAM + Puerto USB</w:t>
            </w:r>
          </w:p>
        </w:tc>
      </w:tr>
      <w:tr w:rsidR="00646568" w:rsidRPr="004377B9" w14:paraId="45A0B2C2" w14:textId="77777777" w:rsidTr="00646568">
        <w:tc>
          <w:tcPr>
            <w:tcW w:w="1702" w:type="dxa"/>
          </w:tcPr>
          <w:p w14:paraId="14393820"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CPU</w:t>
            </w:r>
          </w:p>
        </w:tc>
        <w:tc>
          <w:tcPr>
            <w:tcW w:w="5244" w:type="dxa"/>
            <w:gridSpan w:val="5"/>
          </w:tcPr>
          <w:p w14:paraId="722AD29A" w14:textId="77777777" w:rsidR="00646568" w:rsidRPr="00BB785B" w:rsidRDefault="00646568" w:rsidP="00646568">
            <w:pPr>
              <w:rPr>
                <w:rFonts w:ascii="Arial" w:hAnsi="Arial" w:cs="Arial"/>
                <w:sz w:val="21"/>
                <w:szCs w:val="21"/>
                <w:shd w:val="clear" w:color="auto" w:fill="FFFFFF"/>
                <w:lang w:val="en-US"/>
              </w:rPr>
            </w:pPr>
            <w:r w:rsidRPr="00BB785B">
              <w:rPr>
                <w:rFonts w:ascii="Arial" w:eastAsia="Times New Roman" w:hAnsi="Arial" w:cs="Arial"/>
                <w:sz w:val="21"/>
                <w:szCs w:val="21"/>
                <w:lang w:val="en-US" w:eastAsia="es-AR"/>
              </w:rPr>
              <w:t>ARM 1176JZF-S a 700 MHz (familia ARM11)</w:t>
            </w:r>
          </w:p>
        </w:tc>
        <w:tc>
          <w:tcPr>
            <w:tcW w:w="2127" w:type="dxa"/>
          </w:tcPr>
          <w:p w14:paraId="6FDE59E0" w14:textId="77777777" w:rsidR="00646568" w:rsidRPr="003F1742" w:rsidRDefault="00646568" w:rsidP="00646568">
            <w:pPr>
              <w:rPr>
                <w:rFonts w:ascii="Arial" w:hAnsi="Arial" w:cs="Arial"/>
                <w:color w:val="222222"/>
                <w:sz w:val="21"/>
                <w:szCs w:val="21"/>
                <w:shd w:val="clear" w:color="auto" w:fill="FFFFFF"/>
                <w:lang w:val="en-US"/>
              </w:rPr>
            </w:pPr>
            <w:r w:rsidRPr="004A7D18">
              <w:rPr>
                <w:rFonts w:ascii="Arial" w:eastAsia="Times New Roman" w:hAnsi="Arial" w:cs="Arial"/>
                <w:color w:val="000000"/>
                <w:sz w:val="21"/>
                <w:szCs w:val="21"/>
                <w:lang w:val="en-US" w:eastAsia="es-AR"/>
              </w:rPr>
              <w:t>900 MHz quad-core ARM Cortex A7</w:t>
            </w:r>
          </w:p>
        </w:tc>
        <w:tc>
          <w:tcPr>
            <w:tcW w:w="1842" w:type="dxa"/>
          </w:tcPr>
          <w:p w14:paraId="402AD100" w14:textId="77777777" w:rsidR="00646568" w:rsidRPr="003F1742" w:rsidRDefault="00646568" w:rsidP="00646568">
            <w:pPr>
              <w:rPr>
                <w:rFonts w:ascii="Arial" w:hAnsi="Arial" w:cs="Arial"/>
                <w:color w:val="222222"/>
                <w:sz w:val="21"/>
                <w:szCs w:val="21"/>
                <w:shd w:val="clear" w:color="auto" w:fill="FFFFFF"/>
                <w:lang w:val="en-US"/>
              </w:rPr>
            </w:pPr>
            <w:r w:rsidRPr="004A7D18">
              <w:rPr>
                <w:rFonts w:ascii="Arial" w:eastAsia="Times New Roman" w:hAnsi="Arial" w:cs="Arial"/>
                <w:color w:val="000000"/>
                <w:sz w:val="21"/>
                <w:szCs w:val="21"/>
                <w:lang w:val="en-US" w:eastAsia="es-AR"/>
              </w:rPr>
              <w:t>1.2GHz 64-bit quad-core ARMv8</w:t>
            </w:r>
          </w:p>
        </w:tc>
      </w:tr>
      <w:tr w:rsidR="00646568" w:rsidRPr="00B33912" w14:paraId="50FA1F75" w14:textId="77777777" w:rsidTr="00646568">
        <w:tc>
          <w:tcPr>
            <w:tcW w:w="1702" w:type="dxa"/>
          </w:tcPr>
          <w:p w14:paraId="40F69A70" w14:textId="77777777" w:rsidR="00646568" w:rsidRPr="00BB785B" w:rsidRDefault="00646568" w:rsidP="00646568">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Juego de instrucciones</w:t>
            </w:r>
          </w:p>
        </w:tc>
        <w:tc>
          <w:tcPr>
            <w:tcW w:w="9213" w:type="dxa"/>
            <w:gridSpan w:val="7"/>
          </w:tcPr>
          <w:p w14:paraId="4F8F8BFC" w14:textId="77777777" w:rsidR="00646568" w:rsidRPr="00B33912" w:rsidRDefault="00646568" w:rsidP="00646568">
            <w:pPr>
              <w:rPr>
                <w:rFonts w:ascii="Arial" w:hAnsi="Arial" w:cs="Arial"/>
                <w:color w:val="222222"/>
                <w:sz w:val="21"/>
                <w:szCs w:val="21"/>
                <w:shd w:val="clear" w:color="auto" w:fill="FFFFFF"/>
              </w:rPr>
            </w:pPr>
            <w:r w:rsidRPr="00B33912">
              <w:rPr>
                <w:rFonts w:ascii="Arial" w:hAnsi="Arial" w:cs="Arial"/>
                <w:color w:val="222222"/>
                <w:sz w:val="21"/>
                <w:szCs w:val="21"/>
                <w:shd w:val="clear" w:color="auto" w:fill="FFFFFF"/>
              </w:rPr>
              <w:t>RISC de 32 bits</w:t>
            </w:r>
          </w:p>
        </w:tc>
      </w:tr>
      <w:tr w:rsidR="00646568" w:rsidRPr="00EC33F4" w14:paraId="620EF9D8" w14:textId="77777777" w:rsidTr="00646568">
        <w:trPr>
          <w:trHeight w:val="370"/>
        </w:trPr>
        <w:tc>
          <w:tcPr>
            <w:tcW w:w="1702" w:type="dxa"/>
          </w:tcPr>
          <w:p w14:paraId="2695AE56"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GPU</w:t>
            </w:r>
          </w:p>
        </w:tc>
        <w:tc>
          <w:tcPr>
            <w:tcW w:w="9213" w:type="dxa"/>
            <w:gridSpan w:val="7"/>
          </w:tcPr>
          <w:p w14:paraId="574DE31F" w14:textId="77777777" w:rsidR="00646568" w:rsidRPr="00EC33F4" w:rsidRDefault="00646568" w:rsidP="00646568">
            <w:pPr>
              <w:rPr>
                <w:rFonts w:ascii="Arial" w:hAnsi="Arial" w:cs="Arial"/>
                <w:sz w:val="21"/>
                <w:szCs w:val="21"/>
                <w:shd w:val="clear" w:color="auto" w:fill="FFFFFF"/>
              </w:rPr>
            </w:pPr>
            <w:r w:rsidRPr="00EC33F4">
              <w:rPr>
                <w:rFonts w:ascii="Arial" w:eastAsia="Times New Roman" w:hAnsi="Arial" w:cs="Arial"/>
                <w:sz w:val="21"/>
                <w:szCs w:val="21"/>
                <w:lang w:eastAsia="es-AR"/>
              </w:rPr>
              <w:t>Broadcom </w:t>
            </w:r>
            <w:hyperlink r:id="rId80" w:tooltip="VideoCore (aún no redactado)" w:history="1">
              <w:r w:rsidRPr="00EC33F4">
                <w:rPr>
                  <w:rFonts w:ascii="Arial" w:eastAsia="Times New Roman" w:hAnsi="Arial" w:cs="Arial"/>
                  <w:sz w:val="21"/>
                  <w:szCs w:val="21"/>
                  <w:lang w:eastAsia="es-AR"/>
                </w:rPr>
                <w:t>VideoCore</w:t>
              </w:r>
            </w:hyperlink>
            <w:r w:rsidRPr="00EC33F4">
              <w:rPr>
                <w:rFonts w:ascii="Arial" w:eastAsia="Times New Roman" w:hAnsi="Arial" w:cs="Arial"/>
                <w:sz w:val="21"/>
                <w:szCs w:val="21"/>
                <w:lang w:eastAsia="es-AR"/>
              </w:rPr>
              <w:t> IV, OpenGL ES 2.0, MPEG-2 y VC-1 (con licencia), 1080p30 H.264/MPEG-4 AVC</w:t>
            </w:r>
          </w:p>
        </w:tc>
      </w:tr>
      <w:tr w:rsidR="00646568" w:rsidRPr="00EC33F4" w14:paraId="13DC5E4A" w14:textId="77777777" w:rsidTr="00646568">
        <w:trPr>
          <w:trHeight w:val="370"/>
        </w:trPr>
        <w:tc>
          <w:tcPr>
            <w:tcW w:w="1702" w:type="dxa"/>
          </w:tcPr>
          <w:p w14:paraId="7393CEA6"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Memoria SDRAM</w:t>
            </w:r>
          </w:p>
        </w:tc>
        <w:tc>
          <w:tcPr>
            <w:tcW w:w="1701" w:type="dxa"/>
          </w:tcPr>
          <w:p w14:paraId="086BA7D3" w14:textId="77777777" w:rsidR="00646568" w:rsidRPr="00EC33F4"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256 MiB compartidos con la GPU</w:t>
            </w:r>
          </w:p>
        </w:tc>
        <w:tc>
          <w:tcPr>
            <w:tcW w:w="3543" w:type="dxa"/>
            <w:gridSpan w:val="4"/>
          </w:tcPr>
          <w:p w14:paraId="25120453" w14:textId="77777777" w:rsidR="00646568" w:rsidRPr="00EC33F4"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512 MiB compartidos con la GPU, desde el 15 de octubre del 2012</w:t>
            </w:r>
          </w:p>
        </w:tc>
        <w:tc>
          <w:tcPr>
            <w:tcW w:w="3969" w:type="dxa"/>
            <w:gridSpan w:val="2"/>
          </w:tcPr>
          <w:p w14:paraId="3F3CA03F" w14:textId="77777777" w:rsidR="00646568" w:rsidRPr="00EC33F4"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1 GB compartidos con la GPU</w:t>
            </w:r>
          </w:p>
        </w:tc>
      </w:tr>
      <w:tr w:rsidR="00646568" w:rsidRPr="00EC33F4" w14:paraId="70E7F8CE" w14:textId="77777777" w:rsidTr="00646568">
        <w:trPr>
          <w:trHeight w:val="370"/>
        </w:trPr>
        <w:tc>
          <w:tcPr>
            <w:tcW w:w="1702" w:type="dxa"/>
          </w:tcPr>
          <w:p w14:paraId="081A08B7"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Puertos USB 2.0</w:t>
            </w:r>
          </w:p>
        </w:tc>
        <w:tc>
          <w:tcPr>
            <w:tcW w:w="1701" w:type="dxa"/>
          </w:tcPr>
          <w:p w14:paraId="69CD0110"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1</w:t>
            </w:r>
          </w:p>
        </w:tc>
        <w:tc>
          <w:tcPr>
            <w:tcW w:w="1701" w:type="dxa"/>
            <w:gridSpan w:val="2"/>
          </w:tcPr>
          <w:p w14:paraId="78AE9F92"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2</w:t>
            </w:r>
          </w:p>
        </w:tc>
        <w:tc>
          <w:tcPr>
            <w:tcW w:w="5811" w:type="dxa"/>
            <w:gridSpan w:val="4"/>
          </w:tcPr>
          <w:p w14:paraId="5E2C9F4B"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4</w:t>
            </w:r>
          </w:p>
        </w:tc>
      </w:tr>
      <w:tr w:rsidR="00646568" w:rsidRPr="00EC33F4" w14:paraId="3D70212A" w14:textId="77777777" w:rsidTr="00646568">
        <w:trPr>
          <w:trHeight w:val="370"/>
        </w:trPr>
        <w:tc>
          <w:tcPr>
            <w:tcW w:w="1702" w:type="dxa"/>
          </w:tcPr>
          <w:p w14:paraId="0E40DAA5"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Entradas de vídeo</w:t>
            </w:r>
          </w:p>
        </w:tc>
        <w:tc>
          <w:tcPr>
            <w:tcW w:w="9213" w:type="dxa"/>
            <w:gridSpan w:val="7"/>
          </w:tcPr>
          <w:p w14:paraId="69109D51"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Conector MIPI CSI que permite instalar un módulo de cámara desarrollado por la Fundación Raspberry Pi</w:t>
            </w:r>
          </w:p>
        </w:tc>
      </w:tr>
      <w:tr w:rsidR="00646568" w:rsidRPr="00EC33F4" w14:paraId="0852F3BA" w14:textId="77777777" w:rsidTr="00646568">
        <w:trPr>
          <w:trHeight w:val="370"/>
        </w:trPr>
        <w:tc>
          <w:tcPr>
            <w:tcW w:w="1702" w:type="dxa"/>
          </w:tcPr>
          <w:p w14:paraId="11B521F3"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Salidas de vídeo</w:t>
            </w:r>
          </w:p>
        </w:tc>
        <w:tc>
          <w:tcPr>
            <w:tcW w:w="9213" w:type="dxa"/>
            <w:gridSpan w:val="7"/>
          </w:tcPr>
          <w:p w14:paraId="6CE42B03"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Conector RCA (PAL y NTSC), HDMI (rev 1.3 y 1.4), interfaz DSI para panel LCD</w:t>
            </w:r>
          </w:p>
        </w:tc>
      </w:tr>
      <w:tr w:rsidR="00646568" w:rsidRPr="00EC33F4" w14:paraId="2A8EC661" w14:textId="77777777" w:rsidTr="00646568">
        <w:trPr>
          <w:trHeight w:val="370"/>
        </w:trPr>
        <w:tc>
          <w:tcPr>
            <w:tcW w:w="1702" w:type="dxa"/>
          </w:tcPr>
          <w:p w14:paraId="715CCDC1"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Salidas de audio</w:t>
            </w:r>
          </w:p>
        </w:tc>
        <w:tc>
          <w:tcPr>
            <w:tcW w:w="9213" w:type="dxa"/>
            <w:gridSpan w:val="7"/>
          </w:tcPr>
          <w:p w14:paraId="104E653E"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Conector de 3.5 mm, HDMI</w:t>
            </w:r>
          </w:p>
        </w:tc>
      </w:tr>
      <w:tr w:rsidR="00646568" w:rsidRPr="00EC33F4" w14:paraId="3B40A8D3" w14:textId="77777777" w:rsidTr="00646568">
        <w:trPr>
          <w:trHeight w:val="370"/>
        </w:trPr>
        <w:tc>
          <w:tcPr>
            <w:tcW w:w="1702" w:type="dxa"/>
          </w:tcPr>
          <w:p w14:paraId="425D3C53"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Almacenamiento integrado</w:t>
            </w:r>
          </w:p>
        </w:tc>
        <w:tc>
          <w:tcPr>
            <w:tcW w:w="3402" w:type="dxa"/>
            <w:gridSpan w:val="3"/>
          </w:tcPr>
          <w:p w14:paraId="0DE001C4"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SD, MMC, ranura para SDIO</w:t>
            </w:r>
          </w:p>
        </w:tc>
        <w:tc>
          <w:tcPr>
            <w:tcW w:w="5811" w:type="dxa"/>
            <w:gridSpan w:val="4"/>
          </w:tcPr>
          <w:p w14:paraId="65B065DC"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MicroSD</w:t>
            </w:r>
          </w:p>
        </w:tc>
      </w:tr>
      <w:tr w:rsidR="00646568" w:rsidRPr="004377B9" w14:paraId="2692FC01" w14:textId="77777777" w:rsidTr="00646568">
        <w:trPr>
          <w:trHeight w:val="370"/>
        </w:trPr>
        <w:tc>
          <w:tcPr>
            <w:tcW w:w="1702" w:type="dxa"/>
          </w:tcPr>
          <w:p w14:paraId="3A9982D1"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Conectividad de red</w:t>
            </w:r>
          </w:p>
        </w:tc>
        <w:tc>
          <w:tcPr>
            <w:tcW w:w="1701" w:type="dxa"/>
          </w:tcPr>
          <w:p w14:paraId="2E3C4F70"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Ninguna</w:t>
            </w:r>
          </w:p>
        </w:tc>
        <w:tc>
          <w:tcPr>
            <w:tcW w:w="5670" w:type="dxa"/>
            <w:gridSpan w:val="5"/>
          </w:tcPr>
          <w:p w14:paraId="5AC0486A" w14:textId="77777777" w:rsidR="00646568" w:rsidRPr="003652EF" w:rsidRDefault="00646568" w:rsidP="00646568">
            <w:pPr>
              <w:rPr>
                <w:rFonts w:ascii="Arial" w:eastAsia="Times New Roman" w:hAnsi="Arial" w:cs="Arial"/>
                <w:sz w:val="21"/>
                <w:szCs w:val="21"/>
                <w:lang w:val="en-US" w:eastAsia="es-AR"/>
              </w:rPr>
            </w:pPr>
            <w:r w:rsidRPr="003652EF">
              <w:rPr>
                <w:rFonts w:ascii="Arial" w:eastAsia="Times New Roman" w:hAnsi="Arial" w:cs="Arial"/>
                <w:sz w:val="21"/>
                <w:szCs w:val="21"/>
                <w:lang w:val="en-US" w:eastAsia="es-AR"/>
              </w:rPr>
              <w:t>10/100 Ethernet (RJ45) via hub USB</w:t>
            </w:r>
          </w:p>
        </w:tc>
        <w:tc>
          <w:tcPr>
            <w:tcW w:w="1842" w:type="dxa"/>
          </w:tcPr>
          <w:p w14:paraId="1DA6E459" w14:textId="77777777" w:rsidR="00646568" w:rsidRPr="003652EF" w:rsidRDefault="00646568" w:rsidP="00646568">
            <w:pPr>
              <w:rPr>
                <w:rFonts w:ascii="Arial" w:eastAsia="Times New Roman" w:hAnsi="Arial" w:cs="Arial"/>
                <w:sz w:val="21"/>
                <w:szCs w:val="21"/>
                <w:lang w:val="en-US" w:eastAsia="es-AR"/>
              </w:rPr>
            </w:pPr>
            <w:r>
              <w:rPr>
                <w:rFonts w:ascii="Arial" w:eastAsia="Times New Roman" w:hAnsi="Arial" w:cs="Arial"/>
                <w:sz w:val="21"/>
                <w:szCs w:val="21"/>
                <w:lang w:val="en-US" w:eastAsia="es-AR"/>
              </w:rPr>
              <w:t>10/100 Ethernet (RJ45) vía hub USB, Wifi 802.11n, Bluetooth 4.1</w:t>
            </w:r>
          </w:p>
        </w:tc>
      </w:tr>
      <w:tr w:rsidR="00646568" w:rsidRPr="003652EF" w14:paraId="2E0CB767" w14:textId="77777777" w:rsidTr="00646568">
        <w:trPr>
          <w:trHeight w:val="370"/>
        </w:trPr>
        <w:tc>
          <w:tcPr>
            <w:tcW w:w="1702" w:type="dxa"/>
          </w:tcPr>
          <w:p w14:paraId="6FDA8BC0" w14:textId="77777777" w:rsidR="00646568" w:rsidRPr="00BB785B" w:rsidRDefault="00646568" w:rsidP="00646568">
            <w:pPr>
              <w:rPr>
                <w:rFonts w:ascii="Arial" w:hAnsi="Arial" w:cs="Arial"/>
                <w:b/>
                <w:sz w:val="21"/>
                <w:szCs w:val="21"/>
                <w:shd w:val="clear" w:color="auto" w:fill="FFFFFF"/>
                <w:lang w:val="en-US"/>
              </w:rPr>
            </w:pPr>
            <w:r w:rsidRPr="00BB785B">
              <w:rPr>
                <w:rFonts w:ascii="Arial" w:hAnsi="Arial" w:cs="Arial"/>
                <w:b/>
                <w:sz w:val="21"/>
                <w:szCs w:val="21"/>
                <w:shd w:val="clear" w:color="auto" w:fill="FFFFFF"/>
                <w:lang w:val="en-US"/>
              </w:rPr>
              <w:lastRenderedPageBreak/>
              <w:t xml:space="preserve">Periféricos de bajo nivel </w:t>
            </w:r>
          </w:p>
        </w:tc>
        <w:tc>
          <w:tcPr>
            <w:tcW w:w="5244" w:type="dxa"/>
            <w:gridSpan w:val="5"/>
          </w:tcPr>
          <w:p w14:paraId="2E303957" w14:textId="77777777" w:rsidR="00646568" w:rsidRPr="003652EF" w:rsidRDefault="00646568" w:rsidP="00646568">
            <w:pPr>
              <w:rPr>
                <w:rFonts w:ascii="Arial" w:eastAsia="Times New Roman" w:hAnsi="Arial" w:cs="Arial"/>
                <w:sz w:val="21"/>
                <w:szCs w:val="21"/>
                <w:lang w:val="en-US" w:eastAsia="es-AR"/>
              </w:rPr>
            </w:pPr>
            <w:r>
              <w:rPr>
                <w:rFonts w:ascii="Arial" w:eastAsia="Times New Roman" w:hAnsi="Arial" w:cs="Arial"/>
                <w:sz w:val="21"/>
                <w:szCs w:val="21"/>
                <w:lang w:val="en-US" w:eastAsia="es-AR"/>
              </w:rPr>
              <w:t>8 x GPIO, SPI, I</w:t>
            </w:r>
            <w:r>
              <w:rPr>
                <w:rFonts w:ascii="Arial" w:eastAsia="Times New Roman" w:hAnsi="Arial" w:cs="Arial"/>
                <w:sz w:val="21"/>
                <w:szCs w:val="21"/>
                <w:vertAlign w:val="superscript"/>
                <w:lang w:val="en-US" w:eastAsia="es-AR"/>
              </w:rPr>
              <w:t>2</w:t>
            </w:r>
            <w:r>
              <w:rPr>
                <w:rFonts w:ascii="Arial" w:eastAsia="Times New Roman" w:hAnsi="Arial" w:cs="Arial"/>
                <w:sz w:val="21"/>
                <w:szCs w:val="21"/>
                <w:lang w:val="en-US" w:eastAsia="es-AR"/>
              </w:rPr>
              <w:t>C, UART</w:t>
            </w:r>
          </w:p>
        </w:tc>
        <w:tc>
          <w:tcPr>
            <w:tcW w:w="3969" w:type="dxa"/>
            <w:gridSpan w:val="2"/>
          </w:tcPr>
          <w:p w14:paraId="0B148A5D" w14:textId="77777777" w:rsidR="00646568" w:rsidRPr="003652EF" w:rsidRDefault="00646568" w:rsidP="00646568">
            <w:pPr>
              <w:rPr>
                <w:rFonts w:ascii="Arial" w:eastAsia="Times New Roman" w:hAnsi="Arial" w:cs="Arial"/>
                <w:sz w:val="21"/>
                <w:szCs w:val="21"/>
                <w:lang w:eastAsia="es-AR"/>
              </w:rPr>
            </w:pPr>
            <w:r w:rsidRPr="003652EF">
              <w:rPr>
                <w:rFonts w:ascii="Arial" w:eastAsia="Times New Roman" w:hAnsi="Arial" w:cs="Arial"/>
                <w:sz w:val="21"/>
                <w:szCs w:val="21"/>
                <w:lang w:eastAsia="es-AR"/>
              </w:rPr>
              <w:t>17 x GPIO y un bus HAT ID</w:t>
            </w:r>
          </w:p>
        </w:tc>
      </w:tr>
      <w:tr w:rsidR="00646568" w:rsidRPr="003652EF" w14:paraId="7928DF36" w14:textId="77777777" w:rsidTr="00646568">
        <w:trPr>
          <w:trHeight w:val="370"/>
        </w:trPr>
        <w:tc>
          <w:tcPr>
            <w:tcW w:w="1702" w:type="dxa"/>
          </w:tcPr>
          <w:p w14:paraId="38E4A4F0"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Consumo energético</w:t>
            </w:r>
          </w:p>
        </w:tc>
        <w:tc>
          <w:tcPr>
            <w:tcW w:w="1701" w:type="dxa"/>
          </w:tcPr>
          <w:p w14:paraId="36985FB5" w14:textId="77777777"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500 mA (2.5 W)</w:t>
            </w:r>
          </w:p>
        </w:tc>
        <w:tc>
          <w:tcPr>
            <w:tcW w:w="1701" w:type="dxa"/>
            <w:gridSpan w:val="2"/>
          </w:tcPr>
          <w:p w14:paraId="0E9C7866" w14:textId="77777777"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700 mA (3.5 W)</w:t>
            </w:r>
          </w:p>
        </w:tc>
        <w:tc>
          <w:tcPr>
            <w:tcW w:w="1842" w:type="dxa"/>
            <w:gridSpan w:val="2"/>
          </w:tcPr>
          <w:p w14:paraId="23C3AC23" w14:textId="77777777"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600 mA (3.0 W)</w:t>
            </w:r>
          </w:p>
        </w:tc>
        <w:tc>
          <w:tcPr>
            <w:tcW w:w="3969" w:type="dxa"/>
            <w:gridSpan w:val="2"/>
          </w:tcPr>
          <w:p w14:paraId="24AF6E58" w14:textId="77777777"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800 mA (4.0 W)</w:t>
            </w:r>
          </w:p>
        </w:tc>
      </w:tr>
      <w:tr w:rsidR="00646568" w:rsidRPr="003652EF" w14:paraId="2CC78A50" w14:textId="77777777" w:rsidTr="00646568">
        <w:trPr>
          <w:trHeight w:val="370"/>
        </w:trPr>
        <w:tc>
          <w:tcPr>
            <w:tcW w:w="1702" w:type="dxa"/>
          </w:tcPr>
          <w:p w14:paraId="30081221"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Fuente de alimentación</w:t>
            </w:r>
          </w:p>
        </w:tc>
        <w:tc>
          <w:tcPr>
            <w:tcW w:w="9213" w:type="dxa"/>
            <w:gridSpan w:val="7"/>
          </w:tcPr>
          <w:p w14:paraId="40AC4B0A"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5 V vía Micro USB o GPIO header</w:t>
            </w:r>
          </w:p>
        </w:tc>
      </w:tr>
      <w:tr w:rsidR="00646568" w:rsidRPr="003652EF" w14:paraId="0D9587A5" w14:textId="77777777" w:rsidTr="00646568">
        <w:trPr>
          <w:trHeight w:val="370"/>
        </w:trPr>
        <w:tc>
          <w:tcPr>
            <w:tcW w:w="1702" w:type="dxa"/>
          </w:tcPr>
          <w:p w14:paraId="7E11E411"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Dimensiones</w:t>
            </w:r>
          </w:p>
        </w:tc>
        <w:tc>
          <w:tcPr>
            <w:tcW w:w="9213" w:type="dxa"/>
            <w:gridSpan w:val="7"/>
          </w:tcPr>
          <w:p w14:paraId="0F676B8C" w14:textId="77777777" w:rsidR="00646568" w:rsidRDefault="00646568" w:rsidP="00646568">
            <w:pPr>
              <w:rPr>
                <w:rFonts w:ascii="Arial" w:eastAsia="Times New Roman" w:hAnsi="Arial" w:cs="Arial"/>
                <w:sz w:val="21"/>
                <w:szCs w:val="21"/>
                <w:lang w:eastAsia="es-AR"/>
              </w:rPr>
            </w:pPr>
            <w:r w:rsidRPr="004A7D18">
              <w:rPr>
                <w:rFonts w:ascii="Arial" w:eastAsia="Times New Roman" w:hAnsi="Arial" w:cs="Arial"/>
                <w:color w:val="000000"/>
                <w:sz w:val="21"/>
                <w:szCs w:val="21"/>
                <w:lang w:eastAsia="es-AR"/>
              </w:rPr>
              <w:t>85.60mm × 53.98mm</w:t>
            </w:r>
          </w:p>
        </w:tc>
      </w:tr>
      <w:tr w:rsidR="00646568" w:rsidRPr="003652EF" w14:paraId="514A5BDD" w14:textId="77777777" w:rsidTr="00646568">
        <w:trPr>
          <w:trHeight w:val="370"/>
        </w:trPr>
        <w:tc>
          <w:tcPr>
            <w:tcW w:w="1702" w:type="dxa"/>
          </w:tcPr>
          <w:p w14:paraId="3C8177BE"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SO soportados</w:t>
            </w:r>
          </w:p>
        </w:tc>
        <w:tc>
          <w:tcPr>
            <w:tcW w:w="9213" w:type="dxa"/>
            <w:gridSpan w:val="7"/>
            <w:vAlign w:val="center"/>
          </w:tcPr>
          <w:p w14:paraId="4DDB93B5" w14:textId="77777777" w:rsidR="00646568" w:rsidRPr="002B013D" w:rsidRDefault="00646568" w:rsidP="00646568">
            <w:pPr>
              <w:spacing w:before="240" w:after="240"/>
              <w:rPr>
                <w:rFonts w:ascii="Arial" w:eastAsia="Times New Roman" w:hAnsi="Arial" w:cs="Arial"/>
                <w:sz w:val="21"/>
                <w:szCs w:val="21"/>
                <w:lang w:val="en-US" w:eastAsia="es-AR"/>
              </w:rPr>
            </w:pPr>
            <w:r w:rsidRPr="002B013D">
              <w:rPr>
                <w:rFonts w:ascii="Arial" w:eastAsia="Times New Roman" w:hAnsi="Arial" w:cs="Arial"/>
                <w:sz w:val="21"/>
                <w:szCs w:val="21"/>
                <w:lang w:val="en-US" w:eastAsia="es-AR"/>
              </w:rPr>
              <w:t>GNU/Linux: Debian (Raspbian), Fedora (Pidora), Arch Linux (Arch Linux ARM), Slackware Linux, SUSE Linux Enterprise Server for ARM.</w:t>
            </w:r>
          </w:p>
          <w:p w14:paraId="7BBE5EDE" w14:textId="77777777" w:rsidR="00646568" w:rsidRPr="002B013D" w:rsidRDefault="00646568" w:rsidP="00646568">
            <w:pPr>
              <w:spacing w:before="120" w:after="120"/>
              <w:rPr>
                <w:rFonts w:ascii="Arial" w:eastAsia="Times New Roman" w:hAnsi="Arial" w:cs="Arial"/>
                <w:sz w:val="21"/>
                <w:szCs w:val="21"/>
                <w:lang w:eastAsia="es-AR"/>
              </w:rPr>
            </w:pPr>
            <w:r w:rsidRPr="002B013D">
              <w:rPr>
                <w:rFonts w:ascii="Arial" w:eastAsia="Times New Roman" w:hAnsi="Arial" w:cs="Arial"/>
                <w:sz w:val="21"/>
                <w:szCs w:val="21"/>
                <w:lang w:eastAsia="es-AR"/>
              </w:rPr>
              <w:t>RISC OS</w:t>
            </w:r>
          </w:p>
        </w:tc>
      </w:tr>
    </w:tbl>
    <w:p w14:paraId="2CB318CF" w14:textId="77777777" w:rsidR="00646568" w:rsidRDefault="00646568" w:rsidP="00646568">
      <w:pPr>
        <w:rPr>
          <w:ins w:id="1201" w:author="Nahuel Defossé" w:date="2017-12-10T21:32:00Z"/>
          <w:rFonts w:ascii="Arial" w:eastAsia="Times New Roman" w:hAnsi="Arial" w:cs="Arial"/>
          <w:color w:val="222222"/>
          <w:sz w:val="21"/>
          <w:szCs w:val="21"/>
        </w:rPr>
      </w:pPr>
    </w:p>
    <w:p w14:paraId="6AE15A93" w14:textId="76E41830" w:rsidR="00582294" w:rsidRDefault="00582294" w:rsidP="00582294">
      <w:pPr>
        <w:pStyle w:val="Ttulo2"/>
        <w:ind w:left="720" w:hanging="720"/>
        <w:rPr>
          <w:b/>
          <w:sz w:val="32"/>
          <w:szCs w:val="32"/>
        </w:rPr>
      </w:pPr>
      <w:bookmarkStart w:id="1202" w:name="_Toc504153917"/>
      <w:commentRangeStart w:id="1203"/>
      <w:r>
        <w:rPr>
          <w:b/>
          <w:sz w:val="32"/>
          <w:szCs w:val="32"/>
        </w:rPr>
        <w:t>4.</w:t>
      </w:r>
      <w:r w:rsidR="004C7DEA">
        <w:rPr>
          <w:b/>
          <w:sz w:val="32"/>
          <w:szCs w:val="32"/>
        </w:rPr>
        <w:t>3</w:t>
      </w:r>
      <w:r>
        <w:rPr>
          <w:b/>
          <w:sz w:val="32"/>
          <w:szCs w:val="32"/>
        </w:rPr>
        <w:t xml:space="preserve"> </w:t>
      </w:r>
      <w:r w:rsidRPr="00157DFC">
        <w:rPr>
          <w:b/>
          <w:sz w:val="32"/>
          <w:szCs w:val="32"/>
        </w:rPr>
        <w:t>Entrada/Salida de propósito general (GPIO)</w:t>
      </w:r>
      <w:commentRangeEnd w:id="1203"/>
      <w:r w:rsidR="00D456A6">
        <w:rPr>
          <w:rStyle w:val="Refdecomentario"/>
          <w:color w:val="000000"/>
        </w:rPr>
        <w:commentReference w:id="1203"/>
      </w:r>
      <w:bookmarkEnd w:id="1202"/>
    </w:p>
    <w:p w14:paraId="36631EDA" w14:textId="4B02DDB1" w:rsidR="00582294" w:rsidRDefault="00582294" w:rsidP="00582294"/>
    <w:p w14:paraId="4E51A4CF" w14:textId="5841EAF5" w:rsidR="001D4021" w:rsidRPr="004C7DEA" w:rsidRDefault="004C7DEA" w:rsidP="00582294">
      <w:pPr>
        <w:rPr>
          <w:rFonts w:ascii="Arial" w:hAnsi="Arial" w:cs="Arial"/>
          <w:sz w:val="24"/>
          <w:szCs w:val="24"/>
        </w:rPr>
      </w:pPr>
      <w:r w:rsidRPr="004C7DEA">
        <w:rPr>
          <w:rFonts w:ascii="Arial" w:hAnsi="Arial" w:cs="Arial"/>
          <w:sz w:val="24"/>
          <w:szCs w:val="24"/>
        </w:rPr>
        <w:t xml:space="preserve">Se le llama GPIO (En inglés, </w:t>
      </w:r>
      <w:r w:rsidRPr="004C7DEA">
        <w:rPr>
          <w:rFonts w:ascii="Arial" w:hAnsi="Arial" w:cs="Arial"/>
          <w:i/>
          <w:sz w:val="24"/>
          <w:szCs w:val="24"/>
        </w:rPr>
        <w:t>General Purpose Input/Output</w:t>
      </w:r>
      <w:r w:rsidRPr="004C7DEA">
        <w:rPr>
          <w:rFonts w:ascii="Arial" w:hAnsi="Arial" w:cs="Arial"/>
          <w:sz w:val="24"/>
          <w:szCs w:val="24"/>
        </w:rPr>
        <w:t>)</w:t>
      </w:r>
      <w:r>
        <w:rPr>
          <w:rFonts w:ascii="Arial" w:hAnsi="Arial" w:cs="Arial"/>
          <w:sz w:val="24"/>
          <w:szCs w:val="24"/>
        </w:rPr>
        <w:t xml:space="preserve"> a un pin genérico integrado a una placa o chip electrónico sin un fin específico, sino que</w:t>
      </w:r>
      <w:r w:rsidR="001D4021">
        <w:rPr>
          <w:rFonts w:ascii="Arial" w:hAnsi="Arial" w:cs="Arial"/>
          <w:sz w:val="24"/>
          <w:szCs w:val="24"/>
        </w:rPr>
        <w:t>,</w:t>
      </w:r>
      <w:r>
        <w:rPr>
          <w:rFonts w:ascii="Arial" w:hAnsi="Arial" w:cs="Arial"/>
          <w:sz w:val="24"/>
          <w:szCs w:val="24"/>
        </w:rPr>
        <w:t xml:space="preserve"> su “</w:t>
      </w:r>
      <w:r w:rsidR="001D4021">
        <w:rPr>
          <w:rFonts w:ascii="Arial" w:hAnsi="Arial" w:cs="Arial"/>
          <w:sz w:val="24"/>
          <w:szCs w:val="24"/>
        </w:rPr>
        <w:t>comportamiento</w:t>
      </w:r>
      <w:r>
        <w:rPr>
          <w:rFonts w:ascii="Arial" w:hAnsi="Arial" w:cs="Arial"/>
          <w:sz w:val="24"/>
          <w:szCs w:val="24"/>
        </w:rPr>
        <w:t>”</w:t>
      </w:r>
      <w:r w:rsidR="001D4021">
        <w:rPr>
          <w:rFonts w:ascii="Arial" w:hAnsi="Arial" w:cs="Arial"/>
          <w:sz w:val="24"/>
          <w:szCs w:val="24"/>
        </w:rPr>
        <w:t xml:space="preserve"> queda sujeto al usuario de dicha placa según algún tipo de lógica previamente cargada.</w:t>
      </w:r>
    </w:p>
    <w:p w14:paraId="3138CB4D" w14:textId="12B7AFBE" w:rsidR="00582294" w:rsidRDefault="001D4021" w:rsidP="00582294">
      <w:pPr>
        <w:rPr>
          <w:rFonts w:ascii="Arial" w:hAnsi="Arial" w:cs="Arial"/>
          <w:sz w:val="24"/>
          <w:szCs w:val="24"/>
        </w:rPr>
      </w:pPr>
      <w:commentRangeStart w:id="1204"/>
      <w:commentRangeStart w:id="1205"/>
      <w:r w:rsidRPr="00286527">
        <w:rPr>
          <w:noProof/>
          <w:sz w:val="24"/>
          <w:szCs w:val="24"/>
          <w:lang w:val="en-US" w:eastAsia="en-US"/>
        </w:rPr>
        <w:drawing>
          <wp:anchor distT="0" distB="0" distL="114300" distR="114300" simplePos="0" relativeHeight="251666432" behindDoc="0" locked="0" layoutInCell="1" allowOverlap="1" wp14:anchorId="3806CD30" wp14:editId="7FD44426">
            <wp:simplePos x="0" y="0"/>
            <wp:positionH relativeFrom="margin">
              <wp:posOffset>405765</wp:posOffset>
            </wp:positionH>
            <wp:positionV relativeFrom="paragraph">
              <wp:posOffset>167640</wp:posOffset>
            </wp:positionV>
            <wp:extent cx="4578985" cy="3998595"/>
            <wp:effectExtent l="0" t="0" r="0" b="1905"/>
            <wp:wrapTopAndBottom/>
            <wp:docPr id="31" name="Imagen 31" descr="https://i1.wp.com/www.jameco.com/Jameco/workshop/circuitnotes/raspberry_pi_circuit_note_fig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1.wp.com/www.jameco.com/Jameco/workshop/circuitnotes/raspberry_pi_circuit_note_fig2a.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78985" cy="3998595"/>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1204"/>
      <w:commentRangeEnd w:id="1205"/>
      <w:r w:rsidR="004C7DEA">
        <w:rPr>
          <w:noProof/>
          <w:lang w:val="en-US" w:eastAsia="en-US"/>
        </w:rPr>
        <mc:AlternateContent>
          <mc:Choice Requires="wps">
            <w:drawing>
              <wp:anchor distT="0" distB="0" distL="114300" distR="114300" simplePos="0" relativeHeight="251668480" behindDoc="0" locked="0" layoutInCell="1" allowOverlap="1" wp14:anchorId="17A3BD0D" wp14:editId="0D475EE4">
                <wp:simplePos x="0" y="0"/>
                <wp:positionH relativeFrom="column">
                  <wp:posOffset>-3810</wp:posOffset>
                </wp:positionH>
                <wp:positionV relativeFrom="paragraph">
                  <wp:posOffset>4223385</wp:posOffset>
                </wp:positionV>
                <wp:extent cx="4578985" cy="635"/>
                <wp:effectExtent l="0" t="0" r="0" b="0"/>
                <wp:wrapTopAndBottom/>
                <wp:docPr id="247" name="Cuadro de texto 247"/>
                <wp:cNvGraphicFramePr/>
                <a:graphic xmlns:a="http://schemas.openxmlformats.org/drawingml/2006/main">
                  <a:graphicData uri="http://schemas.microsoft.com/office/word/2010/wordprocessingShape">
                    <wps:wsp>
                      <wps:cNvSpPr txBox="1"/>
                      <wps:spPr>
                        <a:xfrm>
                          <a:off x="0" y="0"/>
                          <a:ext cx="4578985" cy="635"/>
                        </a:xfrm>
                        <a:prstGeom prst="rect">
                          <a:avLst/>
                        </a:prstGeom>
                        <a:solidFill>
                          <a:prstClr val="white"/>
                        </a:solidFill>
                        <a:ln>
                          <a:noFill/>
                        </a:ln>
                      </wps:spPr>
                      <wps:txbx>
                        <w:txbxContent>
                          <w:p w14:paraId="17DB9B22" w14:textId="205EA763" w:rsidR="00A87E1C" w:rsidRPr="003E29C7" w:rsidRDefault="00A87E1C" w:rsidP="001D4021">
                            <w:pPr>
                              <w:pStyle w:val="Descripcin"/>
                              <w:jc w:val="center"/>
                              <w:rPr>
                                <w:rFonts w:ascii="Calibri" w:eastAsia="Calibri" w:hAnsi="Calibri" w:cs="Calibri"/>
                                <w:noProof/>
                                <w:color w:val="000000"/>
                                <w:sz w:val="24"/>
                                <w:szCs w:val="24"/>
                                <w:lang w:val="es-ES_tradnl" w:eastAsia="es-ES_tradnl"/>
                              </w:rPr>
                            </w:pPr>
                            <w:bookmarkStart w:id="1206" w:name="_Ref502094669"/>
                            <w:bookmarkStart w:id="1207" w:name="_Toc504153987"/>
                            <w:r>
                              <w:t xml:space="preserve">Ilustración </w:t>
                            </w:r>
                            <w:fldSimple w:instr=" SEQ Ilustración \* ARABIC ">
                              <w:r w:rsidR="00C5340B">
                                <w:rPr>
                                  <w:noProof/>
                                </w:rPr>
                                <w:t>21</w:t>
                              </w:r>
                            </w:fldSimple>
                            <w:r>
                              <w:t xml:space="preserve"> - Raspberry Pi 2 y sus GPIOs</w:t>
                            </w:r>
                            <w:bookmarkEnd w:id="1206"/>
                            <w:bookmarkEnd w:id="1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3BD0D" id="Cuadro de texto 247" o:spid="_x0000_s1034" type="#_x0000_t202" style="position:absolute;left:0;text-align:left;margin-left:-.3pt;margin-top:332.55pt;width:360.5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" stroked="f">
                <v:textbox style="mso-fit-shape-to-text:t" inset="0,0,0,0">
                  <w:txbxContent>
                    <w:p w14:paraId="17DB9B22" w14:textId="205EA763" w:rsidR="00A87E1C" w:rsidRPr="003E29C7" w:rsidRDefault="00A87E1C" w:rsidP="001D4021">
                      <w:pPr>
                        <w:pStyle w:val="Descripcin"/>
                        <w:jc w:val="center"/>
                        <w:rPr>
                          <w:rFonts w:ascii="Calibri" w:eastAsia="Calibri" w:hAnsi="Calibri" w:cs="Calibri"/>
                          <w:noProof/>
                          <w:color w:val="000000"/>
                          <w:sz w:val="24"/>
                          <w:szCs w:val="24"/>
                          <w:lang w:val="es-ES_tradnl" w:eastAsia="es-ES_tradnl"/>
                        </w:rPr>
                      </w:pPr>
                      <w:bookmarkStart w:id="1208" w:name="_Ref502094669"/>
                      <w:bookmarkStart w:id="1209" w:name="_Toc504153987"/>
                      <w:r>
                        <w:t xml:space="preserve">Ilustración </w:t>
                      </w:r>
                      <w:fldSimple w:instr=" SEQ Ilustración \* ARABIC ">
                        <w:r w:rsidR="00C5340B">
                          <w:rPr>
                            <w:noProof/>
                          </w:rPr>
                          <w:t>21</w:t>
                        </w:r>
                      </w:fldSimple>
                      <w:r>
                        <w:t xml:space="preserve"> - Raspberry Pi 2 y sus GPIOs</w:t>
                      </w:r>
                      <w:bookmarkEnd w:id="1208"/>
                      <w:bookmarkEnd w:id="1209"/>
                    </w:p>
                  </w:txbxContent>
                </v:textbox>
                <w10:wrap type="topAndBottom"/>
              </v:shape>
            </w:pict>
          </mc:Fallback>
        </mc:AlternateContent>
      </w:r>
      <w:r>
        <w:rPr>
          <w:rFonts w:ascii="Arial" w:hAnsi="Arial" w:cs="Arial"/>
          <w:sz w:val="24"/>
          <w:szCs w:val="24"/>
        </w:rPr>
        <w:t>En la imagen (</w:t>
      </w:r>
      <w:r>
        <w:rPr>
          <w:rFonts w:ascii="Arial" w:hAnsi="Arial" w:cs="Arial"/>
          <w:sz w:val="24"/>
          <w:szCs w:val="24"/>
        </w:rPr>
        <w:fldChar w:fldCharType="begin"/>
      </w:r>
      <w:r>
        <w:rPr>
          <w:rFonts w:ascii="Arial" w:hAnsi="Arial" w:cs="Arial"/>
          <w:sz w:val="24"/>
          <w:szCs w:val="24"/>
        </w:rPr>
        <w:instrText xml:space="preserve"> REF _Ref502094669 \h </w:instrText>
      </w:r>
      <w:r>
        <w:rPr>
          <w:rFonts w:ascii="Arial" w:hAnsi="Arial" w:cs="Arial"/>
          <w:sz w:val="24"/>
          <w:szCs w:val="24"/>
        </w:rPr>
      </w:r>
      <w:r>
        <w:rPr>
          <w:rFonts w:ascii="Arial" w:hAnsi="Arial" w:cs="Arial"/>
          <w:sz w:val="24"/>
          <w:szCs w:val="24"/>
        </w:rPr>
        <w:fldChar w:fldCharType="separate"/>
      </w:r>
      <w:r>
        <w:t xml:space="preserve">Ilustración </w:t>
      </w:r>
      <w:r>
        <w:rPr>
          <w:noProof/>
        </w:rPr>
        <w:t>21</w:t>
      </w:r>
      <w:r>
        <w:t xml:space="preserve"> - Raspberry Pi </w:t>
      </w:r>
      <w:r w:rsidR="00834D14">
        <w:t>2</w:t>
      </w:r>
      <w:r>
        <w:t xml:space="preserve"> y sus GPIOs</w:t>
      </w:r>
      <w:r>
        <w:rPr>
          <w:rFonts w:ascii="Arial" w:hAnsi="Arial" w:cs="Arial"/>
          <w:sz w:val="24"/>
          <w:szCs w:val="24"/>
        </w:rPr>
        <w:fldChar w:fldCharType="end"/>
      </w:r>
      <w:r>
        <w:rPr>
          <w:rFonts w:ascii="Arial" w:hAnsi="Arial" w:cs="Arial"/>
          <w:sz w:val="24"/>
          <w:szCs w:val="24"/>
        </w:rPr>
        <w:t xml:space="preserve">) se puede ver la Raspberry Pi </w:t>
      </w:r>
      <w:r w:rsidR="00834D14">
        <w:rPr>
          <w:rFonts w:ascii="Arial" w:hAnsi="Arial" w:cs="Arial"/>
          <w:sz w:val="24"/>
          <w:szCs w:val="24"/>
        </w:rPr>
        <w:t>2</w:t>
      </w:r>
      <w:r>
        <w:rPr>
          <w:rFonts w:ascii="Arial" w:hAnsi="Arial" w:cs="Arial"/>
          <w:sz w:val="24"/>
          <w:szCs w:val="24"/>
        </w:rPr>
        <w:t xml:space="preserve"> Modelo B</w:t>
      </w:r>
      <w:r w:rsidR="00834D14">
        <w:rPr>
          <w:rFonts w:ascii="Arial" w:hAnsi="Arial" w:cs="Arial"/>
          <w:sz w:val="24"/>
          <w:szCs w:val="24"/>
        </w:rPr>
        <w:t xml:space="preserve"> de características bastante similares, en general, a la versión 3 de esta plataforma (utilizada en el desarrollo de esta tesina)</w:t>
      </w:r>
      <w:r>
        <w:rPr>
          <w:rFonts w:ascii="Arial" w:hAnsi="Arial" w:cs="Arial"/>
          <w:sz w:val="24"/>
          <w:szCs w:val="24"/>
        </w:rPr>
        <w:t xml:space="preserve"> y en detalle sus diversas interfaces. Un poco más arriba se pueden apreciar los distintos pines </w:t>
      </w:r>
      <w:r>
        <w:rPr>
          <w:rFonts w:ascii="Arial" w:hAnsi="Arial" w:cs="Arial"/>
          <w:sz w:val="24"/>
          <w:szCs w:val="24"/>
        </w:rPr>
        <w:lastRenderedPageBreak/>
        <w:t>del tipo GPIO con los que cuenta esta plataforma (40 pines en total</w:t>
      </w:r>
      <w:r w:rsidR="00834D14">
        <w:rPr>
          <w:rFonts w:ascii="Arial" w:hAnsi="Arial" w:cs="Arial"/>
          <w:sz w:val="24"/>
          <w:szCs w:val="24"/>
        </w:rPr>
        <w:t xml:space="preserve"> tanto la versión 2 como la 3</w:t>
      </w:r>
      <w:r>
        <w:rPr>
          <w:rFonts w:ascii="Arial" w:hAnsi="Arial" w:cs="Arial"/>
          <w:sz w:val="24"/>
          <w:szCs w:val="24"/>
        </w:rPr>
        <w:t>)</w:t>
      </w:r>
      <w:r w:rsidR="00110C16">
        <w:rPr>
          <w:rStyle w:val="Refdenotaalfinal"/>
          <w:rFonts w:ascii="Arial" w:hAnsi="Arial" w:cs="Arial"/>
          <w:sz w:val="24"/>
          <w:szCs w:val="24"/>
        </w:rPr>
        <w:endnoteReference w:id="4"/>
      </w:r>
      <w:r w:rsidR="00834D14">
        <w:rPr>
          <w:rFonts w:ascii="Arial" w:hAnsi="Arial" w:cs="Arial"/>
          <w:sz w:val="24"/>
          <w:szCs w:val="24"/>
        </w:rPr>
        <w:t>.</w:t>
      </w:r>
    </w:p>
    <w:p w14:paraId="6D158858" w14:textId="77777777" w:rsidR="00834D14" w:rsidRDefault="00834D14" w:rsidP="00582294">
      <w:pPr>
        <w:rPr>
          <w:rFonts w:ascii="Arial" w:hAnsi="Arial" w:cs="Arial"/>
          <w:sz w:val="24"/>
          <w:szCs w:val="24"/>
        </w:rPr>
      </w:pPr>
    </w:p>
    <w:p w14:paraId="21CB14C6" w14:textId="715C8E1E" w:rsidR="004C7DEA" w:rsidRPr="00834D14" w:rsidRDefault="00834D14">
      <w:pPr>
        <w:rPr>
          <w:rFonts w:ascii="Arial" w:hAnsi="Arial" w:cs="Arial"/>
          <w:sz w:val="24"/>
          <w:szCs w:val="24"/>
        </w:rPr>
      </w:pPr>
      <w:r>
        <w:rPr>
          <w:noProof/>
          <w:lang w:val="en-US" w:eastAsia="en-US"/>
        </w:rPr>
        <mc:AlternateContent>
          <mc:Choice Requires="wps">
            <w:drawing>
              <wp:anchor distT="0" distB="0" distL="114300" distR="114300" simplePos="0" relativeHeight="251670528" behindDoc="0" locked="0" layoutInCell="1" allowOverlap="1" wp14:anchorId="709CEEF9" wp14:editId="061018B0">
                <wp:simplePos x="0" y="0"/>
                <wp:positionH relativeFrom="column">
                  <wp:posOffset>777923</wp:posOffset>
                </wp:positionH>
                <wp:positionV relativeFrom="paragraph">
                  <wp:posOffset>5455114</wp:posOffset>
                </wp:positionV>
                <wp:extent cx="3829050" cy="635"/>
                <wp:effectExtent l="0" t="0" r="0" b="0"/>
                <wp:wrapTopAndBottom/>
                <wp:docPr id="248" name="Cuadro de texto 248"/>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6FAE8124" w14:textId="620B79BC" w:rsidR="00A87E1C" w:rsidRPr="008718C0" w:rsidRDefault="00A87E1C" w:rsidP="000E38FB">
                            <w:pPr>
                              <w:pStyle w:val="Descripcin"/>
                              <w:jc w:val="center"/>
                              <w:rPr>
                                <w:rFonts w:ascii="Calibri" w:eastAsia="Calibri" w:hAnsi="Calibri" w:cs="Calibri"/>
                                <w:noProof/>
                                <w:color w:val="000000"/>
                                <w:lang w:val="es-ES_tradnl" w:eastAsia="es-ES_tradnl"/>
                              </w:rPr>
                            </w:pPr>
                            <w:bookmarkStart w:id="1210" w:name="_Ref502096104"/>
                            <w:bookmarkStart w:id="1211" w:name="_Toc504153988"/>
                            <w:r>
                              <w:t xml:space="preserve">Ilustración </w:t>
                            </w:r>
                            <w:fldSimple w:instr=" SEQ Ilustración \* ARABIC ">
                              <w:r w:rsidR="00C5340B">
                                <w:rPr>
                                  <w:noProof/>
                                </w:rPr>
                                <w:t>22</w:t>
                              </w:r>
                            </w:fldSimple>
                            <w:r>
                              <w:t xml:space="preserve"> - Interfaces de Raspberry Pi</w:t>
                            </w:r>
                            <w:bookmarkEnd w:id="1210"/>
                            <w:bookmarkEnd w:id="1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CEEF9" id="Cuadro de texto 248" o:spid="_x0000_s1035" type="#_x0000_t202" style="position:absolute;left:0;text-align:left;margin-left:61.25pt;margin-top:429.55pt;width:301.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" stroked="f">
                <v:textbox style="mso-fit-shape-to-text:t" inset="0,0,0,0">
                  <w:txbxContent>
                    <w:p w14:paraId="6FAE8124" w14:textId="620B79BC" w:rsidR="00A87E1C" w:rsidRPr="008718C0" w:rsidRDefault="00A87E1C" w:rsidP="000E38FB">
                      <w:pPr>
                        <w:pStyle w:val="Descripcin"/>
                        <w:jc w:val="center"/>
                        <w:rPr>
                          <w:rFonts w:ascii="Calibri" w:eastAsia="Calibri" w:hAnsi="Calibri" w:cs="Calibri"/>
                          <w:noProof/>
                          <w:color w:val="000000"/>
                          <w:lang w:val="es-ES_tradnl" w:eastAsia="es-ES_tradnl"/>
                        </w:rPr>
                      </w:pPr>
                      <w:bookmarkStart w:id="1212" w:name="_Ref502096104"/>
                      <w:bookmarkStart w:id="1213" w:name="_Toc504153988"/>
                      <w:r>
                        <w:t xml:space="preserve">Ilustración </w:t>
                      </w:r>
                      <w:fldSimple w:instr=" SEQ Ilustración \* ARABIC ">
                        <w:r w:rsidR="00C5340B">
                          <w:rPr>
                            <w:noProof/>
                          </w:rPr>
                          <w:t>22</w:t>
                        </w:r>
                      </w:fldSimple>
                      <w:r>
                        <w:t xml:space="preserve"> - Interfaces de Raspberry Pi</w:t>
                      </w:r>
                      <w:bookmarkEnd w:id="1212"/>
                      <w:bookmarkEnd w:id="1213"/>
                    </w:p>
                  </w:txbxContent>
                </v:textbox>
                <w10:wrap type="topAndBottom"/>
              </v:shape>
            </w:pict>
          </mc:Fallback>
        </mc:AlternateContent>
      </w:r>
      <w:r>
        <w:rPr>
          <w:noProof/>
          <w:lang w:val="en-US" w:eastAsia="en-US"/>
        </w:rPr>
        <w:drawing>
          <wp:anchor distT="0" distB="0" distL="114300" distR="114300" simplePos="0" relativeHeight="251669504" behindDoc="0" locked="0" layoutInCell="1" allowOverlap="1" wp14:anchorId="404244AE" wp14:editId="328FD2D5">
            <wp:simplePos x="0" y="0"/>
            <wp:positionH relativeFrom="margin">
              <wp:posOffset>-29845</wp:posOffset>
            </wp:positionH>
            <wp:positionV relativeFrom="paragraph">
              <wp:posOffset>593725</wp:posOffset>
            </wp:positionV>
            <wp:extent cx="5426710" cy="4799965"/>
            <wp:effectExtent l="0" t="0" r="2540" b="635"/>
            <wp:wrapTopAndBottom/>
            <wp:docPr id="32" name="Imagen 32" descr="Tutoriales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toriales Raspberry Pi"/>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26710" cy="4799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La siguiente imagen (</w:t>
      </w:r>
      <w:r>
        <w:rPr>
          <w:rFonts w:ascii="Arial" w:hAnsi="Arial" w:cs="Arial"/>
          <w:sz w:val="24"/>
          <w:szCs w:val="24"/>
        </w:rPr>
        <w:fldChar w:fldCharType="begin"/>
      </w:r>
      <w:r>
        <w:rPr>
          <w:rFonts w:ascii="Arial" w:hAnsi="Arial" w:cs="Arial"/>
          <w:sz w:val="24"/>
          <w:szCs w:val="24"/>
        </w:rPr>
        <w:instrText xml:space="preserve"> REF _Ref502096104 \h </w:instrText>
      </w:r>
      <w:r>
        <w:rPr>
          <w:rFonts w:ascii="Arial" w:hAnsi="Arial" w:cs="Arial"/>
          <w:sz w:val="24"/>
          <w:szCs w:val="24"/>
        </w:rPr>
      </w:r>
      <w:r>
        <w:rPr>
          <w:rFonts w:ascii="Arial" w:hAnsi="Arial" w:cs="Arial"/>
          <w:sz w:val="24"/>
          <w:szCs w:val="24"/>
        </w:rPr>
        <w:fldChar w:fldCharType="separate"/>
      </w:r>
      <w:r>
        <w:t xml:space="preserve">Ilustración </w:t>
      </w:r>
      <w:r>
        <w:rPr>
          <w:noProof/>
        </w:rPr>
        <w:t>22</w:t>
      </w:r>
      <w:r>
        <w:t xml:space="preserve"> - Interfaces de Raspberry Pi</w:t>
      </w:r>
      <w:r>
        <w:rPr>
          <w:rFonts w:ascii="Arial" w:hAnsi="Arial" w:cs="Arial"/>
          <w:sz w:val="24"/>
          <w:szCs w:val="24"/>
        </w:rPr>
        <w:fldChar w:fldCharType="end"/>
      </w:r>
      <w:r>
        <w:rPr>
          <w:rFonts w:ascii="Arial" w:hAnsi="Arial" w:cs="Arial"/>
          <w:sz w:val="24"/>
          <w:szCs w:val="24"/>
        </w:rPr>
        <w:t>) ilustra los distintos periféricos que se pueden conectar a este computador.</w:t>
      </w:r>
    </w:p>
    <w:p w14:paraId="6DCB89C6" w14:textId="7625BC75" w:rsidR="00646568" w:rsidRPr="00646568" w:rsidRDefault="00646568" w:rsidP="00646568">
      <w:pPr>
        <w:pStyle w:val="Ttulo2"/>
        <w:rPr>
          <w:b/>
          <w:sz w:val="32"/>
          <w:szCs w:val="32"/>
        </w:rPr>
      </w:pPr>
      <w:bookmarkStart w:id="1214" w:name="_Toc504153918"/>
      <w:r>
        <w:rPr>
          <w:b/>
          <w:sz w:val="32"/>
          <w:szCs w:val="32"/>
        </w:rPr>
        <w:t>4.</w:t>
      </w:r>
      <w:r w:rsidR="004C7DEA">
        <w:rPr>
          <w:b/>
          <w:sz w:val="32"/>
          <w:szCs w:val="32"/>
        </w:rPr>
        <w:t>4</w:t>
      </w:r>
      <w:r>
        <w:rPr>
          <w:b/>
          <w:sz w:val="32"/>
          <w:szCs w:val="32"/>
        </w:rPr>
        <w:t xml:space="preserve"> </w:t>
      </w:r>
      <w:r w:rsidRPr="00646568">
        <w:rPr>
          <w:b/>
          <w:sz w:val="32"/>
          <w:szCs w:val="32"/>
        </w:rPr>
        <w:t>Sistemas Operativos compatibles</w:t>
      </w:r>
      <w:bookmarkEnd w:id="1214"/>
    </w:p>
    <w:p w14:paraId="34716332" w14:textId="77777777" w:rsidR="00646568" w:rsidRPr="005709F8"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Los computadores Raspberry Pi utilizan en su mayoría sistemas operativos basados en GNU/Linux compatibles con el mismo, alguno de ellos son los siguientes:</w:t>
      </w:r>
    </w:p>
    <w:p w14:paraId="7CF74F26"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Arch Linux</w:t>
      </w:r>
    </w:p>
    <w:p w14:paraId="36A46AC7"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Android</w:t>
      </w:r>
    </w:p>
    <w:p w14:paraId="5CA12570"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Debian Whezzy</w:t>
      </w:r>
    </w:p>
    <w:p w14:paraId="2D262F07"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Ubuntu Mate</w:t>
      </w:r>
    </w:p>
    <w:p w14:paraId="2CE6E441"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Google Chromium OS</w:t>
      </w:r>
    </w:p>
    <w:p w14:paraId="30CF5ABF"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Raspbian</w:t>
      </w:r>
    </w:p>
    <w:p w14:paraId="1DD90FA8" w14:textId="77777777" w:rsidR="00646568" w:rsidRPr="005709F8"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lastRenderedPageBreak/>
        <w:t>Este último (Raspbian), es una distribución derivada del sistema operativo Debian, la cual fue modificada y optimizada para el hardware de Raspberry Pi. Es la distribución por defecto recomendada por la Fundación Raspberry Pi para utilizarse en dicho computador.</w:t>
      </w:r>
    </w:p>
    <w:p w14:paraId="2B3A5156" w14:textId="15DB5E32" w:rsidR="00646568" w:rsidRPr="005709F8" w:rsidRDefault="00646568" w:rsidP="00CC4B6C">
      <w:pPr>
        <w:shd w:val="clear" w:color="auto" w:fill="FFFFFF"/>
        <w:spacing w:before="120" w:after="120"/>
        <w:rPr>
          <w:rFonts w:ascii="Arial" w:eastAsia="Times New Roman" w:hAnsi="Arial" w:cs="Arial"/>
          <w:color w:val="222222"/>
          <w:sz w:val="24"/>
          <w:szCs w:val="24"/>
        </w:rPr>
      </w:pPr>
      <w:commentRangeStart w:id="1215"/>
      <w:r w:rsidRPr="005709F8">
        <w:rPr>
          <w:rFonts w:ascii="Arial" w:eastAsia="Times New Roman" w:hAnsi="Arial" w:cs="Arial"/>
          <w:color w:val="222222"/>
          <w:sz w:val="24"/>
          <w:szCs w:val="24"/>
        </w:rPr>
        <w:t>Por otro lado, también existe una versión de Windows 10 desarrollada específicamente para sistemas embebidos, denominada Windows CE, compatible con esta plataforma</w:t>
      </w:r>
      <w:r w:rsidR="00B84420">
        <w:rPr>
          <w:rFonts w:ascii="Arial" w:eastAsia="Times New Roman" w:hAnsi="Arial" w:cs="Arial"/>
          <w:color w:val="222222"/>
          <w:sz w:val="24"/>
          <w:szCs w:val="24"/>
        </w:rPr>
        <w:t xml:space="preserve"> (</w:t>
      </w:r>
      <w:r w:rsidR="00D77265">
        <w:rPr>
          <w:rFonts w:ascii="Arial" w:eastAsia="Times New Roman" w:hAnsi="Arial" w:cs="Arial"/>
          <w:color w:val="222222"/>
          <w:sz w:val="24"/>
          <w:szCs w:val="24"/>
        </w:rPr>
        <w:t>en particular con las Raspberrys Pi 2 y 3</w:t>
      </w:r>
      <w:r w:rsidR="00B84420">
        <w:rPr>
          <w:rFonts w:ascii="Arial" w:eastAsia="Times New Roman" w:hAnsi="Arial" w:cs="Arial"/>
          <w:color w:val="222222"/>
          <w:sz w:val="24"/>
          <w:szCs w:val="24"/>
        </w:rPr>
        <w:t>)</w:t>
      </w:r>
      <w:r w:rsidRPr="005709F8">
        <w:rPr>
          <w:rFonts w:ascii="Arial" w:eastAsia="Times New Roman" w:hAnsi="Arial" w:cs="Arial"/>
          <w:color w:val="222222"/>
          <w:sz w:val="24"/>
          <w:szCs w:val="24"/>
        </w:rPr>
        <w:t>.</w:t>
      </w:r>
      <w:commentRangeEnd w:id="1215"/>
      <w:r w:rsidR="00B53720">
        <w:rPr>
          <w:rStyle w:val="Refdecomentario"/>
        </w:rPr>
        <w:commentReference w:id="1215"/>
      </w:r>
    </w:p>
    <w:p w14:paraId="774F17A5" w14:textId="408B3229" w:rsidR="00646568" w:rsidRPr="005709F8" w:rsidRDefault="00646568" w:rsidP="00646568">
      <w:pPr>
        <w:shd w:val="clear" w:color="auto" w:fill="FFFFFF"/>
        <w:spacing w:before="120" w:after="120"/>
        <w:rPr>
          <w:rFonts w:ascii="Arial" w:eastAsia="Times New Roman" w:hAnsi="Arial" w:cs="Arial"/>
          <w:color w:val="222222"/>
          <w:sz w:val="24"/>
          <w:szCs w:val="24"/>
        </w:rPr>
      </w:pPr>
      <w:commentRangeStart w:id="1216"/>
      <w:r w:rsidRPr="005709F8">
        <w:rPr>
          <w:rFonts w:ascii="Arial" w:eastAsia="Times New Roman" w:hAnsi="Arial" w:cs="Arial"/>
          <w:color w:val="222222"/>
          <w:sz w:val="24"/>
          <w:szCs w:val="24"/>
        </w:rPr>
        <w:t>Los sistemas RISC</w:t>
      </w:r>
      <w:r w:rsidR="00612EA1">
        <w:rPr>
          <w:rFonts w:ascii="Arial" w:eastAsia="Times New Roman" w:hAnsi="Arial" w:cs="Arial"/>
          <w:color w:val="222222"/>
          <w:sz w:val="24"/>
          <w:szCs w:val="24"/>
        </w:rPr>
        <w:t xml:space="preserve"> OS</w:t>
      </w:r>
      <w:r w:rsidRPr="005709F8">
        <w:rPr>
          <w:rFonts w:ascii="Arial" w:eastAsia="Times New Roman" w:hAnsi="Arial" w:cs="Arial"/>
          <w:color w:val="222222"/>
          <w:sz w:val="24"/>
          <w:szCs w:val="24"/>
        </w:rPr>
        <w:t xml:space="preserve"> también</w:t>
      </w:r>
      <w:r w:rsidR="00612EA1">
        <w:rPr>
          <w:rFonts w:ascii="Arial" w:eastAsia="Times New Roman" w:hAnsi="Arial" w:cs="Arial"/>
          <w:color w:val="222222"/>
          <w:sz w:val="24"/>
          <w:szCs w:val="24"/>
        </w:rPr>
        <w:t xml:space="preserve"> son</w:t>
      </w:r>
      <w:r w:rsidRPr="005709F8">
        <w:rPr>
          <w:rFonts w:ascii="Arial" w:eastAsia="Times New Roman" w:hAnsi="Arial" w:cs="Arial"/>
          <w:color w:val="222222"/>
          <w:sz w:val="24"/>
          <w:szCs w:val="24"/>
        </w:rPr>
        <w:t xml:space="preserve"> compatibles con Raspberry Pi</w:t>
      </w:r>
      <w:r w:rsidR="00612EA1">
        <w:rPr>
          <w:rStyle w:val="Refdenotaalpie"/>
          <w:rFonts w:ascii="Arial" w:eastAsia="Times New Roman" w:hAnsi="Arial" w:cs="Arial"/>
          <w:color w:val="222222"/>
          <w:sz w:val="24"/>
          <w:szCs w:val="24"/>
        </w:rPr>
        <w:footnoteReference w:id="9"/>
      </w:r>
      <w:r w:rsidRPr="005709F8">
        <w:rPr>
          <w:rFonts w:ascii="Arial" w:eastAsia="Times New Roman" w:hAnsi="Arial" w:cs="Arial"/>
          <w:color w:val="222222"/>
          <w:sz w:val="24"/>
          <w:szCs w:val="24"/>
        </w:rPr>
        <w:t>.</w:t>
      </w:r>
      <w:commentRangeEnd w:id="1216"/>
      <w:r w:rsidR="00B53720">
        <w:rPr>
          <w:rStyle w:val="Refdecomentario"/>
        </w:rPr>
        <w:commentReference w:id="1216"/>
      </w:r>
    </w:p>
    <w:p w14:paraId="001A26F1" w14:textId="096F48FD" w:rsidR="00C23910" w:rsidRPr="00D15376" w:rsidRDefault="00C23910" w:rsidP="00C23910">
      <w:pPr>
        <w:pStyle w:val="Ttulo2"/>
        <w:rPr>
          <w:b/>
          <w:sz w:val="32"/>
          <w:szCs w:val="32"/>
        </w:rPr>
      </w:pPr>
      <w:bookmarkStart w:id="1217" w:name="_Toc504153919"/>
      <w:r>
        <w:rPr>
          <w:b/>
          <w:sz w:val="32"/>
          <w:szCs w:val="32"/>
        </w:rPr>
        <w:t xml:space="preserve">4.5 </w:t>
      </w:r>
      <w:r w:rsidRPr="00D15376">
        <w:rPr>
          <w:b/>
          <w:sz w:val="32"/>
          <w:szCs w:val="32"/>
        </w:rPr>
        <w:t>¿Qué es Python?</w:t>
      </w:r>
      <w:bookmarkEnd w:id="1217"/>
    </w:p>
    <w:p w14:paraId="0654A1CD" w14:textId="77777777" w:rsidR="00C23910" w:rsidRDefault="00C23910" w:rsidP="00C23910">
      <w:pPr>
        <w:rPr>
          <w:rFonts w:ascii="Arial" w:hAnsi="Arial" w:cs="Arial"/>
          <w:b/>
          <w:bCs/>
          <w:color w:val="222222"/>
          <w:sz w:val="28"/>
          <w:szCs w:val="28"/>
          <w:shd w:val="clear" w:color="auto" w:fill="FFFFFF"/>
        </w:rPr>
      </w:pPr>
    </w:p>
    <w:p w14:paraId="77CFFC6E" w14:textId="77777777" w:rsidR="00C23910" w:rsidRPr="00D15376" w:rsidRDefault="00C23910" w:rsidP="00C23910">
      <w:pPr>
        <w:rPr>
          <w:rFonts w:ascii="Arial" w:hAnsi="Arial" w:cs="Arial"/>
          <w:bCs/>
          <w:color w:val="222222"/>
          <w:sz w:val="24"/>
          <w:szCs w:val="24"/>
          <w:shd w:val="clear" w:color="auto" w:fill="FFFFFF"/>
        </w:rPr>
      </w:pPr>
      <w:r>
        <w:rPr>
          <w:noProof/>
          <w:lang w:val="en-US" w:eastAsia="en-US"/>
        </w:rPr>
        <mc:AlternateContent>
          <mc:Choice Requires="wps">
            <w:drawing>
              <wp:anchor distT="0" distB="0" distL="114300" distR="114300" simplePos="0" relativeHeight="251673600" behindDoc="0" locked="0" layoutInCell="1" allowOverlap="1" wp14:anchorId="095782CC" wp14:editId="52980660">
                <wp:simplePos x="0" y="0"/>
                <wp:positionH relativeFrom="column">
                  <wp:posOffset>2923540</wp:posOffset>
                </wp:positionH>
                <wp:positionV relativeFrom="paragraph">
                  <wp:posOffset>798830</wp:posOffset>
                </wp:positionV>
                <wp:extent cx="2476500" cy="635"/>
                <wp:effectExtent l="0" t="0" r="0" b="0"/>
                <wp:wrapSquare wrapText="bothSides"/>
                <wp:docPr id="204" name="Cuadro de texto 204"/>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14:paraId="0536AA3E" w14:textId="64A27AC4" w:rsidR="00A87E1C" w:rsidRPr="00876426" w:rsidRDefault="00A87E1C" w:rsidP="00C23910">
                            <w:pPr>
                              <w:pStyle w:val="Descripcin"/>
                              <w:jc w:val="center"/>
                              <w:rPr>
                                <w:rFonts w:ascii="Calibri" w:eastAsia="Calibri" w:hAnsi="Calibri" w:cs="Calibri"/>
                                <w:noProof/>
                                <w:color w:val="000000"/>
                                <w:sz w:val="24"/>
                                <w:szCs w:val="24"/>
                                <w:lang w:val="es-ES_tradnl" w:eastAsia="es-ES_tradnl"/>
                              </w:rPr>
                            </w:pPr>
                            <w:bookmarkStart w:id="1218" w:name="_Toc504153989"/>
                            <w:r>
                              <w:t xml:space="preserve">Ilustración </w:t>
                            </w:r>
                            <w:fldSimple w:instr=" SEQ Ilustración \* ARABIC ">
                              <w:r w:rsidR="00C5340B">
                                <w:rPr>
                                  <w:noProof/>
                                </w:rPr>
                                <w:t>23</w:t>
                              </w:r>
                            </w:fldSimple>
                            <w:r>
                              <w:t xml:space="preserve"> - </w:t>
                            </w:r>
                            <w:r w:rsidRPr="008F700F">
                              <w:t>Logo de Python</w:t>
                            </w:r>
                            <w:bookmarkEnd w:id="1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782CC" id="Cuadro de texto 204" o:spid="_x0000_s1036" type="#_x0000_t202" style="position:absolute;left:0;text-align:left;margin-left:230.2pt;margin-top:62.9pt;width:1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" stroked="f">
                <v:textbox style="mso-fit-shape-to-text:t" inset="0,0,0,0">
                  <w:txbxContent>
                    <w:p w14:paraId="0536AA3E" w14:textId="64A27AC4" w:rsidR="00A87E1C" w:rsidRPr="00876426" w:rsidRDefault="00A87E1C" w:rsidP="00C23910">
                      <w:pPr>
                        <w:pStyle w:val="Descripcin"/>
                        <w:jc w:val="center"/>
                        <w:rPr>
                          <w:rFonts w:ascii="Calibri" w:eastAsia="Calibri" w:hAnsi="Calibri" w:cs="Calibri"/>
                          <w:noProof/>
                          <w:color w:val="000000"/>
                          <w:sz w:val="24"/>
                          <w:szCs w:val="24"/>
                          <w:lang w:val="es-ES_tradnl" w:eastAsia="es-ES_tradnl"/>
                        </w:rPr>
                      </w:pPr>
                      <w:bookmarkStart w:id="1219" w:name="_Toc504153989"/>
                      <w:r>
                        <w:t xml:space="preserve">Ilustración </w:t>
                      </w:r>
                      <w:fldSimple w:instr=" SEQ Ilustración \* ARABIC ">
                        <w:r w:rsidR="00C5340B">
                          <w:rPr>
                            <w:noProof/>
                          </w:rPr>
                          <w:t>23</w:t>
                        </w:r>
                      </w:fldSimple>
                      <w:r>
                        <w:t xml:space="preserve"> - </w:t>
                      </w:r>
                      <w:r w:rsidRPr="008F700F">
                        <w:t>Logo de Python</w:t>
                      </w:r>
                      <w:bookmarkEnd w:id="1219"/>
                    </w:p>
                  </w:txbxContent>
                </v:textbox>
                <w10:wrap type="square"/>
              </v:shape>
            </w:pict>
          </mc:Fallback>
        </mc:AlternateContent>
      </w:r>
      <w:r w:rsidRPr="00D15376">
        <w:rPr>
          <w:noProof/>
          <w:sz w:val="24"/>
          <w:szCs w:val="24"/>
          <w:lang w:val="en-US" w:eastAsia="en-US"/>
        </w:rPr>
        <w:drawing>
          <wp:anchor distT="0" distB="0" distL="114300" distR="114300" simplePos="0" relativeHeight="251672576" behindDoc="0" locked="0" layoutInCell="1" allowOverlap="1" wp14:anchorId="56831B3F" wp14:editId="2D397847">
            <wp:simplePos x="0" y="0"/>
            <wp:positionH relativeFrom="margin">
              <wp:align>right</wp:align>
            </wp:positionH>
            <wp:positionV relativeFrom="paragraph">
              <wp:posOffset>8255</wp:posOffset>
            </wp:positionV>
            <wp:extent cx="2476500" cy="733425"/>
            <wp:effectExtent l="0" t="0" r="0" b="9525"/>
            <wp:wrapSquare wrapText="bothSides"/>
            <wp:docPr id="221" name="Imagen 221" descr="Pytho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_log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76500" cy="733425"/>
                    </a:xfrm>
                    <a:prstGeom prst="rect">
                      <a:avLst/>
                    </a:prstGeom>
                    <a:noFill/>
                    <a:ln>
                      <a:noFill/>
                    </a:ln>
                  </pic:spPr>
                </pic:pic>
              </a:graphicData>
            </a:graphic>
          </wp:anchor>
        </w:drawing>
      </w:r>
      <w:r w:rsidRPr="00D15376">
        <w:rPr>
          <w:rFonts w:ascii="Arial" w:hAnsi="Arial" w:cs="Arial"/>
          <w:bCs/>
          <w:color w:val="222222"/>
          <w:sz w:val="24"/>
          <w:szCs w:val="24"/>
          <w:shd w:val="clear" w:color="auto" w:fill="FFFFFF"/>
        </w:rPr>
        <w:t xml:space="preserve">Se le llama Python a un lenguaje de programación multiparadigma y multiplataforma desarrollado en el año 1991 por Guido Van Rossum. A partir de marzo del 2001 la Python Software Foundation es la encargada de administrar este lenguaje. Su misión es la de fomentar el desarrollo de la comunidad Python. </w:t>
      </w:r>
    </w:p>
    <w:p w14:paraId="0113F0B3" w14:textId="77777777" w:rsidR="00C23910" w:rsidRPr="00D15376" w:rsidRDefault="00C23910" w:rsidP="00C23910">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Este lenguaje de programación posee las siguientes características principales:</w:t>
      </w:r>
    </w:p>
    <w:p w14:paraId="7505C38A" w14:textId="77777777" w:rsidR="00C23910" w:rsidRPr="00D15376" w:rsidRDefault="00C23910" w:rsidP="00C23910">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Es de código abierto.</w:t>
      </w:r>
    </w:p>
    <w:p w14:paraId="792B6E08" w14:textId="77777777" w:rsidR="00C23910" w:rsidRPr="00D15376" w:rsidRDefault="00C23910" w:rsidP="00C23910">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Es multiparadigma, permite los estilos de programación orientado a objetos, imperativo y funcional.</w:t>
      </w:r>
    </w:p>
    <w:p w14:paraId="122919AD" w14:textId="77777777" w:rsidR="00C23910" w:rsidRPr="00D15376" w:rsidRDefault="00C23910" w:rsidP="00C23910">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Permite otros paradigmas, a parte de los mencionados, con el uso de extensiones.</w:t>
      </w:r>
    </w:p>
    <w:p w14:paraId="4DCAC38F" w14:textId="77777777" w:rsidR="00C23910" w:rsidRPr="00D15376" w:rsidRDefault="00C23910" w:rsidP="00C23910">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Es interpretado.</w:t>
      </w:r>
    </w:p>
    <w:p w14:paraId="76BD2A40" w14:textId="77777777" w:rsidR="00C23910" w:rsidRPr="00D15376" w:rsidRDefault="00C23910" w:rsidP="00C23910">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Utiliza tipado dinámico.</w:t>
      </w:r>
    </w:p>
    <w:p w14:paraId="520AC944" w14:textId="77777777" w:rsidR="00C23910" w:rsidRPr="00D15376" w:rsidRDefault="00C23910" w:rsidP="00C23910">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Extensible.</w:t>
      </w:r>
    </w:p>
    <w:p w14:paraId="02D824D3" w14:textId="77777777" w:rsidR="00C23910" w:rsidRDefault="00C23910" w:rsidP="00C23910">
      <w:pPr>
        <w:pStyle w:val="Ttulo2"/>
        <w:rPr>
          <w:b/>
          <w:sz w:val="32"/>
          <w:szCs w:val="32"/>
        </w:rPr>
      </w:pPr>
      <w:bookmarkStart w:id="1220" w:name="_Toc504153920"/>
      <w:r>
        <w:rPr>
          <w:b/>
          <w:sz w:val="32"/>
          <w:szCs w:val="32"/>
        </w:rPr>
        <w:t xml:space="preserve">4.5 </w:t>
      </w:r>
      <w:r w:rsidRPr="00D15376">
        <w:rPr>
          <w:b/>
          <w:sz w:val="32"/>
          <w:szCs w:val="32"/>
        </w:rPr>
        <w:t>Python con Raspberry Pi</w:t>
      </w:r>
      <w:bookmarkEnd w:id="1220"/>
    </w:p>
    <w:p w14:paraId="39097471" w14:textId="77777777" w:rsidR="00C23910" w:rsidRPr="00D15376" w:rsidRDefault="00C23910" w:rsidP="00C23910"/>
    <w:p w14:paraId="3AC4D8F6" w14:textId="39CF5CB3" w:rsidR="00C23910" w:rsidRPr="00D15376" w:rsidRDefault="00C23910" w:rsidP="00C23910">
      <w:pPr>
        <w:rPr>
          <w:rFonts w:ascii="Arial" w:hAnsi="Arial" w:cs="Arial"/>
          <w:bCs/>
          <w:color w:val="222222"/>
          <w:sz w:val="24"/>
          <w:szCs w:val="24"/>
          <w:shd w:val="clear" w:color="auto" w:fill="FFFFFF"/>
        </w:rPr>
      </w:pPr>
      <w:r>
        <w:rPr>
          <w:noProof/>
          <w:lang w:val="en-US" w:eastAsia="en-US"/>
        </w:rPr>
        <mc:AlternateContent>
          <mc:Choice Requires="wps">
            <w:drawing>
              <wp:anchor distT="0" distB="0" distL="114300" distR="114300" simplePos="0" relativeHeight="251674624" behindDoc="0" locked="0" layoutInCell="1" allowOverlap="1" wp14:anchorId="6324192A" wp14:editId="10C808BF">
                <wp:simplePos x="0" y="0"/>
                <wp:positionH relativeFrom="column">
                  <wp:posOffset>2958465</wp:posOffset>
                </wp:positionH>
                <wp:positionV relativeFrom="paragraph">
                  <wp:posOffset>2086610</wp:posOffset>
                </wp:positionV>
                <wp:extent cx="2183130" cy="635"/>
                <wp:effectExtent l="0" t="0" r="0" b="0"/>
                <wp:wrapSquare wrapText="bothSides"/>
                <wp:docPr id="223" name="Cuadro de texto 223"/>
                <wp:cNvGraphicFramePr/>
                <a:graphic xmlns:a="http://schemas.openxmlformats.org/drawingml/2006/main">
                  <a:graphicData uri="http://schemas.microsoft.com/office/word/2010/wordprocessingShape">
                    <wps:wsp>
                      <wps:cNvSpPr txBox="1"/>
                      <wps:spPr>
                        <a:xfrm>
                          <a:off x="0" y="0"/>
                          <a:ext cx="2183130" cy="635"/>
                        </a:xfrm>
                        <a:prstGeom prst="rect">
                          <a:avLst/>
                        </a:prstGeom>
                        <a:solidFill>
                          <a:prstClr val="white"/>
                        </a:solidFill>
                        <a:ln>
                          <a:noFill/>
                        </a:ln>
                      </wps:spPr>
                      <wps:txbx>
                        <w:txbxContent>
                          <w:p w14:paraId="37FE8209" w14:textId="34B77AAB" w:rsidR="00A87E1C" w:rsidRPr="00EE5767" w:rsidRDefault="00A87E1C" w:rsidP="00C23910">
                            <w:pPr>
                              <w:pStyle w:val="Descripcin"/>
                              <w:jc w:val="center"/>
                              <w:rPr>
                                <w:rFonts w:ascii="Calibri" w:eastAsia="Calibri" w:hAnsi="Calibri" w:cs="Calibri"/>
                                <w:noProof/>
                                <w:color w:val="000000"/>
                                <w:sz w:val="24"/>
                                <w:szCs w:val="24"/>
                                <w:lang w:val="es-ES_tradnl" w:eastAsia="es-ES_tradnl"/>
                              </w:rPr>
                            </w:pPr>
                            <w:bookmarkStart w:id="1221" w:name="_Toc504153990"/>
                            <w:r>
                              <w:t xml:space="preserve">Ilustración </w:t>
                            </w:r>
                            <w:fldSimple w:instr=" SEQ Ilustración \* ARABIC ">
                              <w:r w:rsidR="00C5340B">
                                <w:rPr>
                                  <w:noProof/>
                                </w:rPr>
                                <w:t>24</w:t>
                              </w:r>
                            </w:fldSimple>
                            <w:r>
                              <w:t xml:space="preserve"> - Menú de Raspbian</w:t>
                            </w:r>
                            <w:bookmarkEnd w:id="1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4192A" id="Cuadro de texto 223" o:spid="_x0000_s1037" type="#_x0000_t202" style="position:absolute;left:0;text-align:left;margin-left:232.95pt;margin-top:164.3pt;width:171.9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" stroked="f">
                <v:textbox style="mso-fit-shape-to-text:t" inset="0,0,0,0">
                  <w:txbxContent>
                    <w:p w14:paraId="37FE8209" w14:textId="34B77AAB" w:rsidR="00A87E1C" w:rsidRPr="00EE5767" w:rsidRDefault="00A87E1C" w:rsidP="00C23910">
                      <w:pPr>
                        <w:pStyle w:val="Descripcin"/>
                        <w:jc w:val="center"/>
                        <w:rPr>
                          <w:rFonts w:ascii="Calibri" w:eastAsia="Calibri" w:hAnsi="Calibri" w:cs="Calibri"/>
                          <w:noProof/>
                          <w:color w:val="000000"/>
                          <w:sz w:val="24"/>
                          <w:szCs w:val="24"/>
                          <w:lang w:val="es-ES_tradnl" w:eastAsia="es-ES_tradnl"/>
                        </w:rPr>
                      </w:pPr>
                      <w:bookmarkStart w:id="1222" w:name="_Toc504153990"/>
                      <w:r>
                        <w:t xml:space="preserve">Ilustración </w:t>
                      </w:r>
                      <w:fldSimple w:instr=" SEQ Ilustración \* ARABIC ">
                        <w:r w:rsidR="00C5340B">
                          <w:rPr>
                            <w:noProof/>
                          </w:rPr>
                          <w:t>24</w:t>
                        </w:r>
                      </w:fldSimple>
                      <w:r>
                        <w:t xml:space="preserve"> - Menú de Raspbian</w:t>
                      </w:r>
                      <w:bookmarkEnd w:id="1222"/>
                    </w:p>
                  </w:txbxContent>
                </v:textbox>
                <w10:wrap type="square"/>
              </v:shape>
            </w:pict>
          </mc:Fallback>
        </mc:AlternateContent>
      </w:r>
      <w:r w:rsidRPr="00D15376">
        <w:rPr>
          <w:noProof/>
          <w:sz w:val="24"/>
          <w:szCs w:val="24"/>
          <w:lang w:val="en-US" w:eastAsia="en-US"/>
        </w:rPr>
        <w:drawing>
          <wp:anchor distT="0" distB="0" distL="114300" distR="114300" simplePos="0" relativeHeight="251675648" behindDoc="0" locked="0" layoutInCell="1" allowOverlap="1" wp14:anchorId="482F3A34" wp14:editId="65044FC4">
            <wp:simplePos x="0" y="0"/>
            <wp:positionH relativeFrom="margin">
              <wp:posOffset>2958465</wp:posOffset>
            </wp:positionH>
            <wp:positionV relativeFrom="paragraph">
              <wp:posOffset>10160</wp:posOffset>
            </wp:positionV>
            <wp:extent cx="2183130" cy="2019300"/>
            <wp:effectExtent l="0" t="0" r="7620" b="0"/>
            <wp:wrapSquare wrapText="bothSides"/>
            <wp:docPr id="222" name="Imagen 222" descr="Python in the applica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in the applications menu"/>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83130"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5376">
        <w:rPr>
          <w:rFonts w:ascii="Arial" w:hAnsi="Arial" w:cs="Arial"/>
          <w:bCs/>
          <w:color w:val="222222"/>
          <w:sz w:val="24"/>
          <w:szCs w:val="24"/>
          <w:shd w:val="clear" w:color="auto" w:fill="FFFFFF"/>
        </w:rPr>
        <w:t>A Python se lo considera un lenguaje de programación fácil de aprender, además de ser muy popular y potente, es un lenguaje serio, usado en distintos ámbitos profesionales. Como se identificó en el apartado anterior, es un lenguaje de código abierto y multiplataforma, por lo que se puede utilizar en cualquier sistema con total libertad e incluso con fines comerciales si se quisiese.</w:t>
      </w:r>
    </w:p>
    <w:p w14:paraId="2CC431E8" w14:textId="0E7BCDB3" w:rsidR="00C23910" w:rsidRPr="00D15376" w:rsidRDefault="00C23910" w:rsidP="00C23910">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 xml:space="preserve">Dicho esto, y por otros motivos, es que la </w:t>
      </w:r>
      <w:r w:rsidRPr="00D15376">
        <w:rPr>
          <w:rFonts w:ascii="Arial" w:hAnsi="Arial" w:cs="Arial"/>
          <w:bCs/>
          <w:color w:val="222222"/>
          <w:sz w:val="24"/>
          <w:szCs w:val="24"/>
          <w:shd w:val="clear" w:color="auto" w:fill="FFFFFF"/>
        </w:rPr>
        <w:lastRenderedPageBreak/>
        <w:t>Raspberry Pi Foundation lo ha seleccionado como el lenguaje de programación “estándar” para su plataforma Raspberry Pi. Lo que no significa que la misma se deba programar solo en Python. Raspberry Pi es una computadora que corre un sistema operativo, lo cual le da la facultad de correr diversos programas y por ende variados lenguajes.</w:t>
      </w:r>
    </w:p>
    <w:p w14:paraId="7DBB5144" w14:textId="77777777" w:rsidR="00C23910" w:rsidRPr="00D15376" w:rsidRDefault="00C23910" w:rsidP="00C23910">
      <w:pPr>
        <w:pStyle w:val="NormalWeb"/>
        <w:shd w:val="clear" w:color="auto" w:fill="FFFFFF"/>
        <w:spacing w:before="204" w:beforeAutospacing="0" w:after="204" w:afterAutospacing="0"/>
        <w:jc w:val="both"/>
        <w:rPr>
          <w:rFonts w:ascii="Arial" w:eastAsiaTheme="minorHAnsi" w:hAnsi="Arial" w:cs="Arial"/>
          <w:bCs/>
          <w:color w:val="222222"/>
          <w:shd w:val="clear" w:color="auto" w:fill="FFFFFF"/>
          <w:lang w:eastAsia="en-US"/>
        </w:rPr>
      </w:pPr>
      <w:r w:rsidRPr="00D15376">
        <w:rPr>
          <w:rFonts w:ascii="Arial" w:eastAsiaTheme="minorHAnsi" w:hAnsi="Arial" w:cs="Arial"/>
          <w:bCs/>
          <w:color w:val="222222"/>
          <w:shd w:val="clear" w:color="auto" w:fill="FFFFFF"/>
          <w:lang w:eastAsia="en-US"/>
        </w:rPr>
        <w:t>Python es un lenguaje interpretado, que quiere decir que un “interprete” va leyendo las instrucciones y ejecutándolas en tiempo real. Un intérprete es un software encargado de convertir nuestras sentencias a código máquina. Puede instalar</w:t>
      </w:r>
      <w:r>
        <w:rPr>
          <w:rFonts w:ascii="Arial" w:eastAsiaTheme="minorHAnsi" w:hAnsi="Arial" w:cs="Arial"/>
          <w:bCs/>
          <w:color w:val="222222"/>
          <w:shd w:val="clear" w:color="auto" w:fill="FFFFFF"/>
          <w:lang w:eastAsia="en-US"/>
        </w:rPr>
        <w:t>se</w:t>
      </w:r>
      <w:r w:rsidRPr="00D15376">
        <w:rPr>
          <w:rFonts w:ascii="Arial" w:eastAsiaTheme="minorHAnsi" w:hAnsi="Arial" w:cs="Arial"/>
          <w:bCs/>
          <w:color w:val="222222"/>
          <w:shd w:val="clear" w:color="auto" w:fill="FFFFFF"/>
          <w:lang w:eastAsia="en-US"/>
        </w:rPr>
        <w:t xml:space="preserve"> cualquiera de los muchos intérpretes que existen para tu máquina, ya sea </w:t>
      </w:r>
      <w:r>
        <w:rPr>
          <w:rFonts w:ascii="Arial" w:eastAsiaTheme="minorHAnsi" w:hAnsi="Arial" w:cs="Arial"/>
          <w:bCs/>
          <w:color w:val="222222"/>
          <w:shd w:val="clear" w:color="auto" w:fill="FFFFFF"/>
          <w:lang w:eastAsia="en-US"/>
        </w:rPr>
        <w:t>la</w:t>
      </w:r>
      <w:r w:rsidRPr="00D15376">
        <w:rPr>
          <w:rFonts w:ascii="Arial" w:eastAsiaTheme="minorHAnsi" w:hAnsi="Arial" w:cs="Arial"/>
          <w:bCs/>
          <w:color w:val="222222"/>
          <w:shd w:val="clear" w:color="auto" w:fill="FFFFFF"/>
          <w:lang w:eastAsia="en-US"/>
        </w:rPr>
        <w:t xml:space="preserve"> Raspberry Pi </w:t>
      </w:r>
      <w:r>
        <w:rPr>
          <w:rFonts w:ascii="Arial" w:eastAsiaTheme="minorHAnsi" w:hAnsi="Arial" w:cs="Arial"/>
          <w:bCs/>
          <w:color w:val="222222"/>
          <w:shd w:val="clear" w:color="auto" w:fill="FFFFFF"/>
          <w:lang w:eastAsia="en-US"/>
        </w:rPr>
        <w:t>o un</w:t>
      </w:r>
      <w:r w:rsidRPr="00D15376">
        <w:rPr>
          <w:rFonts w:ascii="Arial" w:eastAsiaTheme="minorHAnsi" w:hAnsi="Arial" w:cs="Arial"/>
          <w:bCs/>
          <w:color w:val="222222"/>
          <w:shd w:val="clear" w:color="auto" w:fill="FFFFFF"/>
          <w:lang w:eastAsia="en-US"/>
        </w:rPr>
        <w:t xml:space="preserve"> ordenador personal.</w:t>
      </w:r>
    </w:p>
    <w:p w14:paraId="1629A28E" w14:textId="77777777" w:rsidR="00C23910" w:rsidRDefault="00C23910" w:rsidP="00C23910">
      <w:pPr>
        <w:pStyle w:val="NormalWeb"/>
        <w:shd w:val="clear" w:color="auto" w:fill="FFFFFF"/>
        <w:spacing w:before="204" w:beforeAutospacing="0" w:after="204" w:afterAutospacing="0"/>
        <w:jc w:val="both"/>
        <w:rPr>
          <w:rFonts w:ascii="Arial" w:eastAsiaTheme="minorHAnsi" w:hAnsi="Arial" w:cs="Arial"/>
          <w:bCs/>
          <w:color w:val="222222"/>
          <w:shd w:val="clear" w:color="auto" w:fill="FFFFFF"/>
          <w:lang w:eastAsia="en-US"/>
        </w:rPr>
      </w:pPr>
      <w:r w:rsidRPr="00D15376">
        <w:rPr>
          <w:rFonts w:ascii="Arial" w:eastAsiaTheme="minorHAnsi" w:hAnsi="Arial" w:cs="Arial"/>
          <w:bCs/>
          <w:color w:val="222222"/>
          <w:shd w:val="clear" w:color="auto" w:fill="FFFFFF"/>
          <w:lang w:eastAsia="en-US"/>
        </w:rPr>
        <w:t>El sistema operativo Raspbian, desarrollado específicamente para la Raspberry Pi, viene con las versiones de Python 2 y 3 pre- instaladas, con sus respectivos intérpretes.</w:t>
      </w:r>
    </w:p>
    <w:p w14:paraId="564DD702" w14:textId="77777777" w:rsidR="00C23910" w:rsidRDefault="00C23910" w:rsidP="00C23910">
      <w:pPr>
        <w:rPr>
          <w:rFonts w:ascii="Arial" w:hAnsi="Arial" w:cs="Arial"/>
          <w:bCs/>
          <w:color w:val="222222"/>
          <w:sz w:val="24"/>
          <w:szCs w:val="24"/>
          <w:shd w:val="clear" w:color="auto" w:fill="FFFFFF"/>
        </w:rPr>
      </w:pPr>
      <w:r>
        <w:rPr>
          <w:rFonts w:ascii="Arial" w:hAnsi="Arial" w:cs="Arial"/>
          <w:bCs/>
          <w:color w:val="222222"/>
          <w:sz w:val="24"/>
          <w:szCs w:val="24"/>
          <w:shd w:val="clear" w:color="auto" w:fill="FFFFFF"/>
        </w:rPr>
        <w:t>Como ya se mencionó, l</w:t>
      </w:r>
      <w:r w:rsidRPr="00D15376">
        <w:rPr>
          <w:rFonts w:ascii="Arial" w:hAnsi="Arial" w:cs="Arial"/>
          <w:bCs/>
          <w:color w:val="222222"/>
          <w:sz w:val="24"/>
          <w:szCs w:val="24"/>
          <w:shd w:val="clear" w:color="auto" w:fill="FFFFFF"/>
        </w:rPr>
        <w:t>a Raspberry Pi 3 cuenta con una cantidad de 40 pines del tipo GPIO</w:t>
      </w:r>
      <w:r>
        <w:rPr>
          <w:rFonts w:ascii="Arial" w:hAnsi="Arial" w:cs="Arial"/>
          <w:bCs/>
          <w:color w:val="222222"/>
          <w:sz w:val="24"/>
          <w:szCs w:val="24"/>
          <w:shd w:val="clear" w:color="auto" w:fill="FFFFFF"/>
        </w:rPr>
        <w:t xml:space="preserve">. </w:t>
      </w:r>
      <w:r w:rsidRPr="00D15376">
        <w:rPr>
          <w:rFonts w:ascii="Arial" w:hAnsi="Arial" w:cs="Arial"/>
          <w:bCs/>
          <w:color w:val="222222"/>
          <w:sz w:val="24"/>
          <w:szCs w:val="24"/>
          <w:shd w:val="clear" w:color="auto" w:fill="FFFFFF"/>
        </w:rPr>
        <w:t xml:space="preserve">Con los cuales, al igual que en la plataforma Arduino, se pueden conectar y manipular un número considerable de actuadores y sensores. </w:t>
      </w:r>
    </w:p>
    <w:p w14:paraId="033E5520" w14:textId="77777777" w:rsidR="00C23910" w:rsidRDefault="00C23910" w:rsidP="00C23910">
      <w:pPr>
        <w:rPr>
          <w:rFonts w:ascii="Arial" w:hAnsi="Arial" w:cs="Arial"/>
          <w:bCs/>
          <w:color w:val="222222"/>
          <w:sz w:val="24"/>
          <w:szCs w:val="24"/>
          <w:shd w:val="clear" w:color="auto" w:fill="FFFFFF"/>
        </w:rPr>
      </w:pPr>
    </w:p>
    <w:p w14:paraId="09546799" w14:textId="77777777" w:rsidR="00C23910" w:rsidRDefault="00C23910" w:rsidP="00C23910">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Cabe aclarar que todos estos pines son del tipo digital, por lo que, este computador no cuenta con pines del tipo analógico. Para la lectura de sensores que devuelvan valores analógicos se debe utilizar un convertidor externo o un Arduino.</w:t>
      </w:r>
    </w:p>
    <w:p w14:paraId="06170A31" w14:textId="77777777" w:rsidR="00C23910" w:rsidRPr="00D15376" w:rsidRDefault="00C23910" w:rsidP="00C23910">
      <w:pPr>
        <w:rPr>
          <w:rFonts w:ascii="Arial" w:hAnsi="Arial" w:cs="Arial"/>
          <w:bCs/>
          <w:color w:val="222222"/>
          <w:sz w:val="24"/>
          <w:szCs w:val="24"/>
          <w:shd w:val="clear" w:color="auto" w:fill="FFFFFF"/>
        </w:rPr>
      </w:pPr>
    </w:p>
    <w:p w14:paraId="3CEEA759" w14:textId="77777777" w:rsidR="00C23910" w:rsidRDefault="00C23910" w:rsidP="00C23910">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Para manipular estos pines, existe una librería nombrada como RPi.GPIO que nos permite, mediante Python, configurarlos rápidamente.</w:t>
      </w:r>
    </w:p>
    <w:p w14:paraId="2A96DCB3" w14:textId="77777777" w:rsidR="00C23910" w:rsidRPr="00D15376" w:rsidRDefault="00C23910" w:rsidP="00C23910">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 xml:space="preserve"> </w:t>
      </w:r>
    </w:p>
    <w:p w14:paraId="789D8A07" w14:textId="77777777" w:rsidR="00C23910" w:rsidRDefault="00C23910" w:rsidP="00C23910">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Como se puede apreciar en la</w:t>
      </w:r>
      <w:r>
        <w:rPr>
          <w:rFonts w:ascii="Arial" w:hAnsi="Arial" w:cs="Arial"/>
          <w:bCs/>
          <w:color w:val="222222"/>
          <w:sz w:val="24"/>
          <w:szCs w:val="24"/>
          <w:shd w:val="clear" w:color="auto" w:fill="FFFFFF"/>
        </w:rPr>
        <w:t xml:space="preserve"> </w:t>
      </w:r>
      <w:r>
        <w:rPr>
          <w:rFonts w:ascii="Arial" w:hAnsi="Arial" w:cs="Arial"/>
          <w:bCs/>
          <w:color w:val="222222"/>
          <w:sz w:val="24"/>
          <w:szCs w:val="24"/>
          <w:shd w:val="clear" w:color="auto" w:fill="FFFFFF"/>
        </w:rPr>
        <w:fldChar w:fldCharType="begin"/>
      </w:r>
      <w:r>
        <w:rPr>
          <w:rFonts w:ascii="Arial" w:hAnsi="Arial" w:cs="Arial"/>
          <w:bCs/>
          <w:color w:val="222222"/>
          <w:sz w:val="24"/>
          <w:szCs w:val="24"/>
          <w:shd w:val="clear" w:color="auto" w:fill="FFFFFF"/>
        </w:rPr>
        <w:instrText xml:space="preserve"> REF _Ref502094669 \h </w:instrText>
      </w:r>
      <w:r>
        <w:rPr>
          <w:rFonts w:ascii="Arial" w:hAnsi="Arial" w:cs="Arial"/>
          <w:bCs/>
          <w:color w:val="222222"/>
          <w:sz w:val="24"/>
          <w:szCs w:val="24"/>
          <w:shd w:val="clear" w:color="auto" w:fill="FFFFFF"/>
        </w:rPr>
      </w:r>
      <w:r>
        <w:rPr>
          <w:rFonts w:ascii="Arial" w:hAnsi="Arial" w:cs="Arial"/>
          <w:bCs/>
          <w:color w:val="222222"/>
          <w:sz w:val="24"/>
          <w:szCs w:val="24"/>
          <w:shd w:val="clear" w:color="auto" w:fill="FFFFFF"/>
        </w:rPr>
        <w:fldChar w:fldCharType="separate"/>
      </w:r>
      <w:r>
        <w:t xml:space="preserve">Ilustración </w:t>
      </w:r>
      <w:r>
        <w:rPr>
          <w:noProof/>
        </w:rPr>
        <w:t>21</w:t>
      </w:r>
      <w:r>
        <w:t xml:space="preserve"> - Raspberry Pi 2 y sus GPIOs</w:t>
      </w:r>
      <w:r>
        <w:rPr>
          <w:rFonts w:ascii="Arial" w:hAnsi="Arial" w:cs="Arial"/>
          <w:bCs/>
          <w:color w:val="222222"/>
          <w:sz w:val="24"/>
          <w:szCs w:val="24"/>
          <w:shd w:val="clear" w:color="auto" w:fill="FFFFFF"/>
        </w:rPr>
        <w:fldChar w:fldCharType="end"/>
      </w:r>
      <w:r w:rsidRPr="00D15376">
        <w:rPr>
          <w:rFonts w:ascii="Arial" w:hAnsi="Arial" w:cs="Arial"/>
          <w:bCs/>
          <w:color w:val="222222"/>
          <w:sz w:val="24"/>
          <w:szCs w:val="24"/>
          <w:shd w:val="clear" w:color="auto" w:fill="FFFFFF"/>
        </w:rPr>
        <w:t xml:space="preserve"> podemos distinguir entre dos tipos de identificación de estos pines, según su orden físico en la placa o según su posición correspondiente a su conexión física a su CPU (en Raspberry Pi, Broadcom), estas formas de identificación se llaman BCM y BOARD respectivamente. </w:t>
      </w:r>
    </w:p>
    <w:p w14:paraId="4EC527ED" w14:textId="77777777" w:rsidR="00C23910" w:rsidRPr="00D15376" w:rsidRDefault="00C23910" w:rsidP="00C23910">
      <w:pPr>
        <w:rPr>
          <w:rFonts w:ascii="Arial" w:hAnsi="Arial" w:cs="Arial"/>
          <w:bCs/>
          <w:color w:val="222222"/>
          <w:sz w:val="24"/>
          <w:szCs w:val="24"/>
          <w:shd w:val="clear" w:color="auto" w:fill="FFFFFF"/>
        </w:rPr>
      </w:pPr>
    </w:p>
    <w:p w14:paraId="7C9992D3" w14:textId="77777777" w:rsidR="00C23910" w:rsidRPr="00F06CD3" w:rsidRDefault="00C23910" w:rsidP="00C23910">
      <w:pPr>
        <w:rPr>
          <w:rStyle w:val="Hipervnculo"/>
          <w:rFonts w:ascii="Arial" w:hAnsi="Arial" w:cs="Arial"/>
          <w:bCs/>
          <w:color w:val="222222"/>
          <w:sz w:val="24"/>
          <w:szCs w:val="24"/>
          <w:u w:val="none"/>
          <w:shd w:val="clear" w:color="auto" w:fill="FFFFFF"/>
        </w:rPr>
      </w:pPr>
      <w:r w:rsidRPr="00D15376">
        <w:rPr>
          <w:rFonts w:ascii="Arial" w:hAnsi="Arial" w:cs="Arial"/>
          <w:bCs/>
          <w:color w:val="222222"/>
          <w:sz w:val="24"/>
          <w:szCs w:val="24"/>
          <w:shd w:val="clear" w:color="auto" w:fill="FFFFFF"/>
        </w:rPr>
        <w:t>El número que identifica al pin en el modo BCM es el que esta después de la palabra GPIO (</w:t>
      </w:r>
      <w:r>
        <w:rPr>
          <w:rFonts w:ascii="Arial" w:hAnsi="Arial" w:cs="Arial"/>
          <w:bCs/>
          <w:color w:val="222222"/>
          <w:sz w:val="24"/>
          <w:szCs w:val="24"/>
          <w:shd w:val="clear" w:color="auto" w:fill="FFFFFF"/>
        </w:rPr>
        <w:t xml:space="preserve">se puede apreciar en la </w:t>
      </w:r>
      <w:r>
        <w:rPr>
          <w:rFonts w:ascii="Arial" w:hAnsi="Arial" w:cs="Arial"/>
          <w:bCs/>
          <w:color w:val="222222"/>
          <w:sz w:val="24"/>
          <w:szCs w:val="24"/>
          <w:shd w:val="clear" w:color="auto" w:fill="FFFFFF"/>
        </w:rPr>
        <w:fldChar w:fldCharType="begin"/>
      </w:r>
      <w:r>
        <w:rPr>
          <w:rFonts w:ascii="Arial" w:hAnsi="Arial" w:cs="Arial"/>
          <w:bCs/>
          <w:color w:val="222222"/>
          <w:sz w:val="24"/>
          <w:szCs w:val="24"/>
          <w:shd w:val="clear" w:color="auto" w:fill="FFFFFF"/>
        </w:rPr>
        <w:instrText xml:space="preserve"> REF _Ref502094669 \h </w:instrText>
      </w:r>
      <w:r>
        <w:rPr>
          <w:rFonts w:ascii="Arial" w:hAnsi="Arial" w:cs="Arial"/>
          <w:bCs/>
          <w:color w:val="222222"/>
          <w:sz w:val="24"/>
          <w:szCs w:val="24"/>
          <w:shd w:val="clear" w:color="auto" w:fill="FFFFFF"/>
        </w:rPr>
      </w:r>
      <w:r>
        <w:rPr>
          <w:rFonts w:ascii="Arial" w:hAnsi="Arial" w:cs="Arial"/>
          <w:bCs/>
          <w:color w:val="222222"/>
          <w:sz w:val="24"/>
          <w:szCs w:val="24"/>
          <w:shd w:val="clear" w:color="auto" w:fill="FFFFFF"/>
        </w:rPr>
        <w:fldChar w:fldCharType="separate"/>
      </w:r>
      <w:r>
        <w:t xml:space="preserve">Ilustración </w:t>
      </w:r>
      <w:r>
        <w:rPr>
          <w:noProof/>
        </w:rPr>
        <w:t>21</w:t>
      </w:r>
      <w:r>
        <w:t xml:space="preserve"> - Raspberry Pi 2 y sus GPIOs</w:t>
      </w:r>
      <w:r>
        <w:rPr>
          <w:rFonts w:ascii="Arial" w:hAnsi="Arial" w:cs="Arial"/>
          <w:bCs/>
          <w:color w:val="222222"/>
          <w:sz w:val="24"/>
          <w:szCs w:val="24"/>
          <w:shd w:val="clear" w:color="auto" w:fill="FFFFFF"/>
        </w:rPr>
        <w:fldChar w:fldCharType="end"/>
      </w:r>
      <w:r w:rsidRPr="00D15376">
        <w:rPr>
          <w:rFonts w:ascii="Arial" w:hAnsi="Arial" w:cs="Arial"/>
          <w:bCs/>
          <w:color w:val="222222"/>
          <w:sz w:val="24"/>
          <w:szCs w:val="24"/>
          <w:shd w:val="clear" w:color="auto" w:fill="FFFFFF"/>
        </w:rPr>
        <w:t>), el índice para identificar los pines en modo BOARD son los que están dentro del círculo. Es importante mencionar que la identificación de los pines en modo BCM cambio entre la revisión 1 y la revisión 2 del hardware.</w:t>
      </w:r>
    </w:p>
    <w:p w14:paraId="2AA29FCA" w14:textId="77777777" w:rsidR="00C23910" w:rsidRPr="00D15376" w:rsidRDefault="00C23910" w:rsidP="00C23910">
      <w:pPr>
        <w:pStyle w:val="NormalWeb"/>
        <w:shd w:val="clear" w:color="auto" w:fill="FFFFFF"/>
        <w:spacing w:before="204" w:beforeAutospacing="0" w:after="204" w:afterAutospacing="0"/>
        <w:jc w:val="both"/>
        <w:rPr>
          <w:rFonts w:ascii="Arial" w:eastAsiaTheme="minorHAnsi" w:hAnsi="Arial" w:cs="Arial"/>
          <w:bCs/>
          <w:color w:val="222222"/>
          <w:shd w:val="clear" w:color="auto" w:fill="FFFFFF"/>
          <w:lang w:eastAsia="en-US"/>
        </w:rPr>
      </w:pPr>
    </w:p>
    <w:p w14:paraId="3BD8DB08" w14:textId="77777777" w:rsidR="00C23910" w:rsidRDefault="00C23910" w:rsidP="00C23910">
      <w:pPr>
        <w:rPr>
          <w:b/>
          <w:color w:val="666666"/>
          <w:sz w:val="32"/>
          <w:szCs w:val="32"/>
        </w:rPr>
      </w:pPr>
      <w:r>
        <w:rPr>
          <w:b/>
          <w:sz w:val="32"/>
          <w:szCs w:val="32"/>
        </w:rPr>
        <w:br w:type="page"/>
      </w:r>
    </w:p>
    <w:p w14:paraId="304B191E" w14:textId="77777777" w:rsidR="00646568" w:rsidRDefault="00646568" w:rsidP="00646568">
      <w:pPr>
        <w:shd w:val="clear" w:color="auto" w:fill="FFFFFF"/>
        <w:spacing w:before="120" w:after="120"/>
        <w:rPr>
          <w:rFonts w:ascii="Arial" w:eastAsia="Times New Roman" w:hAnsi="Arial" w:cs="Arial"/>
          <w:color w:val="222222"/>
          <w:sz w:val="21"/>
          <w:szCs w:val="21"/>
        </w:rPr>
      </w:pPr>
    </w:p>
    <w:p w14:paraId="4C0F5742" w14:textId="14BF1CD8" w:rsidR="00646568" w:rsidRDefault="00FC6F5E" w:rsidP="00646568">
      <w:pPr>
        <w:pStyle w:val="Ttulo2"/>
        <w:rPr>
          <w:b/>
          <w:sz w:val="32"/>
          <w:szCs w:val="32"/>
        </w:rPr>
      </w:pPr>
      <w:bookmarkStart w:id="1223" w:name="_Ref503901366"/>
      <w:bookmarkStart w:id="1224" w:name="_Toc504153921"/>
      <w:r>
        <w:rPr>
          <w:b/>
          <w:sz w:val="32"/>
          <w:szCs w:val="32"/>
        </w:rPr>
        <w:t>4.</w:t>
      </w:r>
      <w:r w:rsidR="00C23910">
        <w:rPr>
          <w:b/>
          <w:sz w:val="32"/>
          <w:szCs w:val="32"/>
        </w:rPr>
        <w:t>6</w:t>
      </w:r>
      <w:r>
        <w:rPr>
          <w:b/>
          <w:sz w:val="32"/>
          <w:szCs w:val="32"/>
        </w:rPr>
        <w:t xml:space="preserve"> </w:t>
      </w:r>
      <w:r w:rsidR="00646568" w:rsidRPr="00646568">
        <w:rPr>
          <w:b/>
          <w:sz w:val="32"/>
          <w:szCs w:val="32"/>
        </w:rPr>
        <w:t>Accesorios para Raspberry Pi</w:t>
      </w:r>
      <w:bookmarkEnd w:id="1223"/>
      <w:bookmarkEnd w:id="1224"/>
    </w:p>
    <w:p w14:paraId="03936422" w14:textId="77777777" w:rsidR="006F3399" w:rsidRPr="006F3399" w:rsidRDefault="006F3399" w:rsidP="006F3399"/>
    <w:p w14:paraId="48752812" w14:textId="69669E7C" w:rsidR="00646568" w:rsidRPr="005709F8" w:rsidRDefault="00146FF9" w:rsidP="00646568">
      <w:pPr>
        <w:shd w:val="clear" w:color="auto" w:fill="FFFFFF"/>
        <w:spacing w:before="120" w:after="120"/>
        <w:rPr>
          <w:rFonts w:ascii="Arial" w:eastAsia="Times New Roman" w:hAnsi="Arial" w:cs="Arial"/>
          <w:color w:val="222222"/>
          <w:sz w:val="24"/>
          <w:szCs w:val="24"/>
        </w:rPr>
      </w:pPr>
      <w:ins w:id="1225" w:author="Nahuel Defossé" w:date="2017-12-10T21:25:00Z">
        <w:r>
          <w:rPr>
            <w:rFonts w:ascii="Arial" w:eastAsia="Times New Roman" w:hAnsi="Arial" w:cs="Arial"/>
            <w:color w:val="222222"/>
            <w:sz w:val="24"/>
            <w:szCs w:val="24"/>
          </w:rPr>
          <w:t xml:space="preserve">Para poder operar </w:t>
        </w:r>
      </w:ins>
      <w:del w:id="1226" w:author="Nahuel Defossé" w:date="2017-12-10T21:25:00Z">
        <w:r w:rsidR="00646568" w:rsidRPr="005709F8" w:rsidDel="00146FF9">
          <w:rPr>
            <w:rFonts w:ascii="Arial" w:eastAsia="Times New Roman" w:hAnsi="Arial" w:cs="Arial"/>
            <w:color w:val="222222"/>
            <w:sz w:val="24"/>
            <w:szCs w:val="24"/>
          </w:rPr>
          <w:delText xml:space="preserve">La </w:delText>
        </w:r>
      </w:del>
      <w:ins w:id="1227" w:author="Nahuel Defossé" w:date="2017-12-10T21:25:00Z">
        <w:r>
          <w:rPr>
            <w:rFonts w:ascii="Arial" w:eastAsia="Times New Roman" w:hAnsi="Arial" w:cs="Arial"/>
            <w:color w:val="222222"/>
            <w:sz w:val="24"/>
            <w:szCs w:val="24"/>
          </w:rPr>
          <w:t>l</w:t>
        </w:r>
        <w:r w:rsidRPr="005709F8">
          <w:rPr>
            <w:rFonts w:ascii="Arial" w:eastAsia="Times New Roman" w:hAnsi="Arial" w:cs="Arial"/>
            <w:color w:val="222222"/>
            <w:sz w:val="24"/>
            <w:szCs w:val="24"/>
          </w:rPr>
          <w:t xml:space="preserve">a </w:t>
        </w:r>
      </w:ins>
      <w:r w:rsidR="00646568" w:rsidRPr="005709F8">
        <w:rPr>
          <w:rFonts w:ascii="Arial" w:eastAsia="Times New Roman" w:hAnsi="Arial" w:cs="Arial"/>
          <w:color w:val="222222"/>
          <w:sz w:val="24"/>
          <w:szCs w:val="24"/>
        </w:rPr>
        <w:t xml:space="preserve">placa </w:t>
      </w:r>
      <w:r w:rsidR="00646568" w:rsidRPr="005709F8">
        <w:rPr>
          <w:rFonts w:ascii="Arial" w:eastAsia="Times New Roman" w:hAnsi="Arial" w:cs="Arial"/>
          <w:b/>
          <w:bCs/>
          <w:color w:val="222222"/>
          <w:sz w:val="24"/>
          <w:szCs w:val="24"/>
        </w:rPr>
        <w:t>Raspberry Pi</w:t>
      </w:r>
      <w:ins w:id="1228" w:author="Nahuel Defossé" w:date="2017-12-10T21:25:00Z">
        <w:r>
          <w:rPr>
            <w:rFonts w:ascii="Arial" w:eastAsia="Times New Roman" w:hAnsi="Arial" w:cs="Arial"/>
            <w:bCs/>
            <w:color w:val="222222"/>
            <w:sz w:val="24"/>
            <w:szCs w:val="24"/>
          </w:rPr>
          <w:t xml:space="preserve">, es </w:t>
        </w:r>
      </w:ins>
      <w:del w:id="1229" w:author="Nahuel Defossé" w:date="2017-12-10T21:25:00Z">
        <w:r w:rsidR="00646568" w:rsidRPr="005709F8" w:rsidDel="00146FF9">
          <w:rPr>
            <w:rFonts w:ascii="Arial" w:eastAsia="Times New Roman" w:hAnsi="Arial" w:cs="Arial"/>
            <w:color w:val="222222"/>
            <w:sz w:val="24"/>
            <w:szCs w:val="24"/>
          </w:rPr>
          <w:delText> </w:delText>
        </w:r>
      </w:del>
      <w:r w:rsidR="00646568" w:rsidRPr="005709F8">
        <w:rPr>
          <w:rFonts w:ascii="Arial" w:eastAsia="Times New Roman" w:hAnsi="Arial" w:cs="Arial"/>
          <w:color w:val="222222"/>
          <w:sz w:val="24"/>
          <w:szCs w:val="24"/>
        </w:rPr>
        <w:t>neces</w:t>
      </w:r>
      <w:ins w:id="1230" w:author="Nahuel Defossé" w:date="2017-12-10T21:25:00Z">
        <w:r>
          <w:rPr>
            <w:rFonts w:ascii="Arial" w:eastAsia="Times New Roman" w:hAnsi="Arial" w:cs="Arial"/>
            <w:color w:val="222222"/>
            <w:sz w:val="24"/>
            <w:szCs w:val="24"/>
          </w:rPr>
          <w:t>ario contar</w:t>
        </w:r>
      </w:ins>
      <w:del w:id="1231" w:author="Nahuel Defossé" w:date="2017-12-10T21:25:00Z">
        <w:r w:rsidR="00646568" w:rsidRPr="005709F8" w:rsidDel="00146FF9">
          <w:rPr>
            <w:rFonts w:ascii="Arial" w:eastAsia="Times New Roman" w:hAnsi="Arial" w:cs="Arial"/>
            <w:color w:val="222222"/>
            <w:sz w:val="24"/>
            <w:szCs w:val="24"/>
          </w:rPr>
          <w:delText>ita</w:delText>
        </w:r>
      </w:del>
      <w:r w:rsidR="00646568" w:rsidRPr="005709F8">
        <w:rPr>
          <w:rFonts w:ascii="Arial" w:eastAsia="Times New Roman" w:hAnsi="Arial" w:cs="Arial"/>
          <w:color w:val="222222"/>
          <w:sz w:val="24"/>
          <w:szCs w:val="24"/>
        </w:rPr>
        <w:t xml:space="preserve"> </w:t>
      </w:r>
      <w:del w:id="1232" w:author="Nahuel Defossé" w:date="2017-12-10T21:25:00Z">
        <w:r w:rsidR="00646568" w:rsidRPr="005709F8" w:rsidDel="00146FF9">
          <w:rPr>
            <w:rFonts w:ascii="Arial" w:eastAsia="Times New Roman" w:hAnsi="Arial" w:cs="Arial"/>
            <w:color w:val="222222"/>
            <w:sz w:val="24"/>
            <w:szCs w:val="24"/>
          </w:rPr>
          <w:delText xml:space="preserve">de </w:delText>
        </w:r>
      </w:del>
      <w:ins w:id="1233" w:author="Nahuel Defossé" w:date="2017-12-10T21:25:00Z">
        <w:r>
          <w:rPr>
            <w:rFonts w:ascii="Arial" w:eastAsia="Times New Roman" w:hAnsi="Arial" w:cs="Arial"/>
            <w:color w:val="222222"/>
            <w:sz w:val="24"/>
            <w:szCs w:val="24"/>
          </w:rPr>
          <w:t>con</w:t>
        </w:r>
        <w:r w:rsidRPr="005709F8">
          <w:rPr>
            <w:rFonts w:ascii="Arial" w:eastAsia="Times New Roman" w:hAnsi="Arial" w:cs="Arial"/>
            <w:color w:val="222222"/>
            <w:sz w:val="24"/>
            <w:szCs w:val="24"/>
          </w:rPr>
          <w:t xml:space="preserve"> </w:t>
        </w:r>
      </w:ins>
      <w:r w:rsidR="00646568" w:rsidRPr="005709F8">
        <w:rPr>
          <w:rFonts w:ascii="Arial" w:eastAsia="Times New Roman" w:hAnsi="Arial" w:cs="Arial"/>
          <w:color w:val="222222"/>
          <w:sz w:val="24"/>
          <w:szCs w:val="24"/>
        </w:rPr>
        <w:t>ciertos accesorios</w:t>
      </w:r>
      <w:del w:id="1234" w:author="Nahuel Defossé" w:date="2017-12-10T21:26:00Z">
        <w:r w:rsidR="00646568" w:rsidRPr="005709F8" w:rsidDel="00146FF9">
          <w:rPr>
            <w:rFonts w:ascii="Arial" w:eastAsia="Times New Roman" w:hAnsi="Arial" w:cs="Arial"/>
            <w:color w:val="222222"/>
            <w:sz w:val="24"/>
            <w:szCs w:val="24"/>
          </w:rPr>
          <w:delText xml:space="preserve"> para poder ponerla en funcionamiento</w:delText>
        </w:r>
      </w:del>
      <w:r w:rsidR="00646568" w:rsidRPr="005709F8">
        <w:rPr>
          <w:rFonts w:ascii="Arial" w:eastAsia="Times New Roman" w:hAnsi="Arial" w:cs="Arial"/>
          <w:color w:val="222222"/>
          <w:sz w:val="24"/>
          <w:szCs w:val="24"/>
        </w:rPr>
        <w:t xml:space="preserve">, como una fuente de alimentación de al menos </w:t>
      </w:r>
      <w:del w:id="1235" w:author="Nahuel Defossé" w:date="2017-12-10T21:23:00Z">
        <w:r w:rsidR="00646568" w:rsidRPr="005709F8" w:rsidDel="00C2212A">
          <w:rPr>
            <w:rFonts w:ascii="Arial" w:eastAsia="Times New Roman" w:hAnsi="Arial" w:cs="Arial"/>
            <w:color w:val="222222"/>
            <w:sz w:val="24"/>
            <w:szCs w:val="24"/>
          </w:rPr>
          <w:delText>1000ma</w:delText>
        </w:r>
      </w:del>
      <w:ins w:id="1236" w:author="Nahuel Defossé" w:date="2017-12-10T21:23:00Z">
        <w:r w:rsidR="00C2212A">
          <w:rPr>
            <w:rFonts w:ascii="Arial" w:eastAsia="Times New Roman" w:hAnsi="Arial" w:cs="Arial"/>
            <w:color w:val="222222"/>
            <w:sz w:val="24"/>
            <w:szCs w:val="24"/>
          </w:rPr>
          <w:t>1A</w:t>
        </w:r>
      </w:ins>
      <w:del w:id="1237" w:author="Nahuel Defossé" w:date="2017-12-10T21:23:00Z">
        <w:r w:rsidR="00646568" w:rsidRPr="005709F8" w:rsidDel="00C2212A">
          <w:rPr>
            <w:rFonts w:ascii="Arial" w:eastAsia="Times New Roman" w:hAnsi="Arial" w:cs="Arial"/>
            <w:color w:val="222222"/>
            <w:sz w:val="24"/>
            <w:szCs w:val="24"/>
          </w:rPr>
          <w:delText>h</w:delText>
        </w:r>
      </w:del>
      <w:r w:rsidR="00646568" w:rsidRPr="005709F8">
        <w:rPr>
          <w:rFonts w:ascii="Arial" w:eastAsia="Times New Roman" w:hAnsi="Arial" w:cs="Arial"/>
          <w:color w:val="222222"/>
          <w:sz w:val="24"/>
          <w:szCs w:val="24"/>
        </w:rPr>
        <w:t xml:space="preserve">, un cable HDMI, una tarjeta de memoria </w:t>
      </w:r>
      <w:del w:id="1238" w:author="Nahuel Defossé" w:date="2017-12-10T21:24:00Z">
        <w:r w:rsidR="00646568" w:rsidRPr="005709F8" w:rsidDel="00C2212A">
          <w:rPr>
            <w:rFonts w:ascii="Arial" w:eastAsia="Times New Roman" w:hAnsi="Arial" w:cs="Arial"/>
            <w:color w:val="222222"/>
            <w:sz w:val="24"/>
            <w:szCs w:val="24"/>
          </w:rPr>
          <w:delText>SD/</w:delText>
        </w:r>
      </w:del>
      <w:r w:rsidR="00646568" w:rsidRPr="005709F8">
        <w:rPr>
          <w:rFonts w:ascii="Arial" w:eastAsia="Times New Roman" w:hAnsi="Arial" w:cs="Arial"/>
          <w:color w:val="222222"/>
          <w:sz w:val="24"/>
          <w:szCs w:val="24"/>
        </w:rPr>
        <w:t xml:space="preserve">microSD con el Sistema Operativo y un adaptador WIFI o un cable RJ45 para poder conectarla en red. Además, </w:t>
      </w:r>
      <w:ins w:id="1239" w:author="Nahuel Defossé" w:date="2017-12-10T21:24:00Z">
        <w:r>
          <w:rPr>
            <w:rFonts w:ascii="Arial" w:eastAsia="Times New Roman" w:hAnsi="Arial" w:cs="Arial"/>
            <w:color w:val="222222"/>
            <w:sz w:val="24"/>
            <w:szCs w:val="24"/>
          </w:rPr>
          <w:t xml:space="preserve">ya sea </w:t>
        </w:r>
      </w:ins>
      <w:r w:rsidR="00646568" w:rsidRPr="005709F8">
        <w:rPr>
          <w:rFonts w:ascii="Arial" w:eastAsia="Times New Roman" w:hAnsi="Arial" w:cs="Arial"/>
          <w:color w:val="222222"/>
          <w:sz w:val="24"/>
          <w:szCs w:val="24"/>
        </w:rPr>
        <w:t>por estética o por protección existen variad</w:t>
      </w:r>
      <w:ins w:id="1240" w:author="Nahuel Defossé" w:date="2017-12-10T21:25:00Z">
        <w:r>
          <w:rPr>
            <w:rFonts w:ascii="Arial" w:eastAsia="Times New Roman" w:hAnsi="Arial" w:cs="Arial"/>
            <w:color w:val="222222"/>
            <w:sz w:val="24"/>
            <w:szCs w:val="24"/>
          </w:rPr>
          <w:t>o</w:t>
        </w:r>
      </w:ins>
      <w:del w:id="1241" w:author="Nahuel Defossé" w:date="2017-12-10T21:25:00Z">
        <w:r w:rsidR="00646568" w:rsidRPr="005709F8" w:rsidDel="00146FF9">
          <w:rPr>
            <w:rFonts w:ascii="Arial" w:eastAsia="Times New Roman" w:hAnsi="Arial" w:cs="Arial"/>
            <w:color w:val="222222"/>
            <w:sz w:val="24"/>
            <w:szCs w:val="24"/>
          </w:rPr>
          <w:delText>a</w:delText>
        </w:r>
      </w:del>
      <w:r w:rsidR="00646568" w:rsidRPr="005709F8">
        <w:rPr>
          <w:rFonts w:ascii="Arial" w:eastAsia="Times New Roman" w:hAnsi="Arial" w:cs="Arial"/>
          <w:color w:val="222222"/>
          <w:sz w:val="24"/>
          <w:szCs w:val="24"/>
        </w:rPr>
        <w:t xml:space="preserve">s </w:t>
      </w:r>
      <w:del w:id="1242" w:author="Nahuel Defossé" w:date="2017-12-10T21:25:00Z">
        <w:r w:rsidR="00646568" w:rsidRPr="005709F8" w:rsidDel="00146FF9">
          <w:rPr>
            <w:rFonts w:ascii="Arial" w:eastAsia="Times New Roman" w:hAnsi="Arial" w:cs="Arial"/>
            <w:color w:val="222222"/>
            <w:sz w:val="24"/>
            <w:szCs w:val="24"/>
          </w:rPr>
          <w:delText xml:space="preserve">cajas </w:delText>
        </w:r>
      </w:del>
      <w:ins w:id="1243" w:author="Nahuel Defossé" w:date="2017-12-10T21:25:00Z">
        <w:r>
          <w:rPr>
            <w:rFonts w:ascii="Arial" w:eastAsia="Times New Roman" w:hAnsi="Arial" w:cs="Arial"/>
            <w:color w:val="222222"/>
            <w:sz w:val="24"/>
            <w:szCs w:val="24"/>
          </w:rPr>
          <w:t xml:space="preserve">gabinetes </w:t>
        </w:r>
      </w:ins>
      <w:r w:rsidR="00646568" w:rsidRPr="005709F8">
        <w:rPr>
          <w:rFonts w:ascii="Arial" w:eastAsia="Times New Roman" w:hAnsi="Arial" w:cs="Arial"/>
          <w:color w:val="222222"/>
          <w:sz w:val="24"/>
          <w:szCs w:val="24"/>
        </w:rPr>
        <w:t>o carcasas para su resguardo.</w:t>
      </w:r>
    </w:p>
    <w:p w14:paraId="518F0B76" w14:textId="77777777" w:rsidR="006F3399"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Algunos de los accesorios más comunes compatibles para esta plataforma son los siguientes:</w:t>
      </w:r>
    </w:p>
    <w:p w14:paraId="055E2185" w14:textId="3AA5FDCC" w:rsidR="00646568" w:rsidRPr="005709F8" w:rsidRDefault="006F3399" w:rsidP="00646568">
      <w:pPr>
        <w:pStyle w:val="Prrafodelista"/>
        <w:numPr>
          <w:ilvl w:val="0"/>
          <w:numId w:val="14"/>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noProof/>
          <w:sz w:val="24"/>
          <w:szCs w:val="24"/>
          <w:lang w:val="en-US"/>
        </w:rPr>
        <mc:AlternateContent>
          <mc:Choice Requires="wps">
            <w:drawing>
              <wp:anchor distT="0" distB="0" distL="114300" distR="114300" simplePos="0" relativeHeight="251637760" behindDoc="0" locked="0" layoutInCell="1" allowOverlap="1" wp14:anchorId="13C99298" wp14:editId="7174FDDF">
                <wp:simplePos x="0" y="0"/>
                <wp:positionH relativeFrom="margin">
                  <wp:posOffset>4251960</wp:posOffset>
                </wp:positionH>
                <wp:positionV relativeFrom="paragraph">
                  <wp:posOffset>933450</wp:posOffset>
                </wp:positionV>
                <wp:extent cx="922655" cy="554990"/>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922655" cy="554990"/>
                        </a:xfrm>
                        <a:prstGeom prst="rect">
                          <a:avLst/>
                        </a:prstGeom>
                        <a:solidFill>
                          <a:prstClr val="white"/>
                        </a:solidFill>
                        <a:ln>
                          <a:noFill/>
                        </a:ln>
                      </wps:spPr>
                      <wps:txbx>
                        <w:txbxContent>
                          <w:p w14:paraId="4CCF3B77" w14:textId="621923E6" w:rsidR="00A87E1C" w:rsidRPr="00331E92" w:rsidRDefault="00A87E1C" w:rsidP="00646568">
                            <w:pPr>
                              <w:pStyle w:val="Descripcin"/>
                              <w:rPr>
                                <w:noProof/>
                              </w:rPr>
                            </w:pPr>
                            <w:bookmarkStart w:id="1244" w:name="_Ref501797791"/>
                            <w:bookmarkStart w:id="1245" w:name="_Toc504153991"/>
                            <w:r>
                              <w:t xml:space="preserve">Ilustración </w:t>
                            </w:r>
                            <w:fldSimple w:instr=" SEQ Ilustración \* ARABIC ">
                              <w:r w:rsidR="00C5340B">
                                <w:rPr>
                                  <w:noProof/>
                                </w:rPr>
                                <w:t>25</w:t>
                              </w:r>
                            </w:fldSimple>
                            <w:r>
                              <w:t xml:space="preserve"> - Cámara Raspberry Pi V2</w:t>
                            </w:r>
                            <w:bookmarkEnd w:id="1244"/>
                            <w:bookmarkEnd w:id="1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99298" id="Cuadro de texto 23" o:spid="_x0000_s1038" type="#_x0000_t202" style="position:absolute;left:0;text-align:left;margin-left:334.8pt;margin-top:73.5pt;width:72.65pt;height:43.7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" stroked="f">
                <v:textbox inset="0,0,0,0">
                  <w:txbxContent>
                    <w:p w14:paraId="4CCF3B77" w14:textId="621923E6" w:rsidR="00A87E1C" w:rsidRPr="00331E92" w:rsidRDefault="00A87E1C" w:rsidP="00646568">
                      <w:pPr>
                        <w:pStyle w:val="Descripcin"/>
                        <w:rPr>
                          <w:noProof/>
                        </w:rPr>
                      </w:pPr>
                      <w:bookmarkStart w:id="1246" w:name="_Ref501797791"/>
                      <w:bookmarkStart w:id="1247" w:name="_Toc504153991"/>
                      <w:r>
                        <w:t xml:space="preserve">Ilustración </w:t>
                      </w:r>
                      <w:fldSimple w:instr=" SEQ Ilustración \* ARABIC ">
                        <w:r w:rsidR="00C5340B">
                          <w:rPr>
                            <w:noProof/>
                          </w:rPr>
                          <w:t>25</w:t>
                        </w:r>
                      </w:fldSimple>
                      <w:r>
                        <w:t xml:space="preserve"> - Cámara Raspberry Pi V2</w:t>
                      </w:r>
                      <w:bookmarkEnd w:id="1246"/>
                      <w:bookmarkEnd w:id="1247"/>
                    </w:p>
                  </w:txbxContent>
                </v:textbox>
                <w10:wrap type="square" anchorx="margin"/>
              </v:shape>
            </w:pict>
          </mc:Fallback>
        </mc:AlternateContent>
      </w:r>
      <w:r w:rsidRPr="005709F8">
        <w:rPr>
          <w:i/>
          <w:noProof/>
          <w:sz w:val="24"/>
          <w:szCs w:val="24"/>
          <w:u w:val="single"/>
          <w:lang w:val="en-US"/>
        </w:rPr>
        <w:drawing>
          <wp:anchor distT="0" distB="0" distL="114300" distR="114300" simplePos="0" relativeHeight="251636736" behindDoc="0" locked="0" layoutInCell="1" allowOverlap="1" wp14:anchorId="043CE671" wp14:editId="303C54E4">
            <wp:simplePos x="0" y="0"/>
            <wp:positionH relativeFrom="column">
              <wp:posOffset>4286785</wp:posOffset>
            </wp:positionH>
            <wp:positionV relativeFrom="paragraph">
              <wp:posOffset>27827</wp:posOffset>
            </wp:positionV>
            <wp:extent cx="940435" cy="854075"/>
            <wp:effectExtent l="0" t="0" r="0" b="3175"/>
            <wp:wrapSquare wrapText="bothSides"/>
            <wp:docPr id="26" name="Imagen 26"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940435" cy="85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6568" w:rsidRPr="005709F8">
        <w:rPr>
          <w:rFonts w:ascii="Arial" w:eastAsia="Times New Roman" w:hAnsi="Arial" w:cs="Arial"/>
          <w:i/>
          <w:color w:val="222222"/>
          <w:sz w:val="24"/>
          <w:szCs w:val="24"/>
          <w:u w:val="single"/>
          <w:lang w:eastAsia="es-AR"/>
        </w:rPr>
        <w:t>Cámara para Raspberry Pi V2</w:t>
      </w:r>
      <w:r w:rsidR="00646568" w:rsidRPr="005709F8">
        <w:rPr>
          <w:rFonts w:ascii="Arial" w:eastAsia="Times New Roman" w:hAnsi="Arial" w:cs="Arial"/>
          <w:color w:val="222222"/>
          <w:sz w:val="24"/>
          <w:szCs w:val="24"/>
          <w:lang w:eastAsia="es-AR"/>
        </w:rPr>
        <w:t>: Es una cámara de alta definición (HD) que se puede conectar a cualquier modelo de Raspberry para la captura de imágenes o videos en HD. Esta cámara posee un sensor de imagen IMX219PQ de Sony</w:t>
      </w:r>
      <w:ins w:id="1248" w:author="Nahuel Defossé" w:date="2017-12-10T21:27:00Z">
        <w:r w:rsidR="00146FF9">
          <w:rPr>
            <w:rFonts w:ascii="Arial" w:eastAsia="Times New Roman" w:hAnsi="Arial" w:cs="Arial"/>
            <w:color w:val="222222"/>
            <w:sz w:val="24"/>
            <w:szCs w:val="24"/>
            <w:lang w:eastAsia="es-AR"/>
          </w:rPr>
          <w:t>,</w:t>
        </w:r>
      </w:ins>
      <w:r w:rsidR="00646568" w:rsidRPr="005709F8">
        <w:rPr>
          <w:rFonts w:ascii="Arial" w:eastAsia="Times New Roman" w:hAnsi="Arial" w:cs="Arial"/>
          <w:color w:val="222222"/>
          <w:sz w:val="24"/>
          <w:szCs w:val="24"/>
          <w:lang w:eastAsia="es-AR"/>
        </w:rPr>
        <w:t xml:space="preserve"> el cual ofrece imágenes de video de alta velocidad y alta sensibilidad, además </w:t>
      </w:r>
      <w:r w:rsidR="00684A2E">
        <w:rPr>
          <w:rFonts w:ascii="Arial" w:eastAsia="Times New Roman" w:hAnsi="Arial" w:cs="Arial"/>
          <w:color w:val="222222"/>
          <w:sz w:val="24"/>
          <w:szCs w:val="24"/>
          <w:lang w:eastAsia="es-AR"/>
        </w:rPr>
        <w:t xml:space="preserve">con </w:t>
      </w:r>
      <w:commentRangeStart w:id="1249"/>
      <w:r w:rsidR="00646568" w:rsidRPr="005709F8">
        <w:rPr>
          <w:rFonts w:ascii="Arial" w:eastAsia="Times New Roman" w:hAnsi="Arial" w:cs="Arial"/>
          <w:color w:val="222222"/>
          <w:sz w:val="24"/>
          <w:szCs w:val="24"/>
          <w:lang w:eastAsia="es-AR"/>
        </w:rPr>
        <w:t xml:space="preserve">enfoque fijo </w:t>
      </w:r>
      <w:r w:rsidR="00684A2E">
        <w:rPr>
          <w:rFonts w:ascii="Arial" w:eastAsia="Times New Roman" w:hAnsi="Arial" w:cs="Arial"/>
          <w:color w:val="222222"/>
          <w:sz w:val="24"/>
          <w:szCs w:val="24"/>
          <w:lang w:eastAsia="es-AR"/>
        </w:rPr>
        <w:t xml:space="preserve">puede llegar a una resolución de </w:t>
      </w:r>
      <w:r w:rsidR="00646568" w:rsidRPr="005709F8">
        <w:rPr>
          <w:rFonts w:ascii="Arial" w:eastAsia="Times New Roman" w:hAnsi="Arial" w:cs="Arial"/>
          <w:color w:val="222222"/>
          <w:sz w:val="24"/>
          <w:szCs w:val="24"/>
          <w:lang w:eastAsia="es-AR"/>
        </w:rPr>
        <w:t>hasta 8 megapíxeles</w:t>
      </w:r>
      <w:commentRangeEnd w:id="1249"/>
      <w:r w:rsidR="00146FF9">
        <w:rPr>
          <w:rStyle w:val="Refdecomentario"/>
          <w:rFonts w:ascii="Calibri" w:eastAsia="Calibri" w:hAnsi="Calibri" w:cs="Calibri"/>
          <w:color w:val="000000"/>
          <w:lang w:eastAsia="es-AR"/>
        </w:rPr>
        <w:commentReference w:id="1249"/>
      </w:r>
      <w:r w:rsidR="00646568" w:rsidRPr="005709F8">
        <w:rPr>
          <w:rFonts w:ascii="Arial" w:eastAsia="Times New Roman" w:hAnsi="Arial" w:cs="Arial"/>
          <w:color w:val="222222"/>
          <w:sz w:val="24"/>
          <w:szCs w:val="24"/>
          <w:lang w:eastAsia="es-AR"/>
        </w:rPr>
        <w:t>.</w:t>
      </w:r>
      <w:r w:rsidR="0066568F">
        <w:rPr>
          <w:rFonts w:ascii="Arial" w:eastAsia="Times New Roman" w:hAnsi="Arial" w:cs="Arial"/>
          <w:color w:val="222222"/>
          <w:sz w:val="24"/>
          <w:szCs w:val="24"/>
          <w:lang w:eastAsia="es-AR"/>
        </w:rPr>
        <w:t xml:space="preserve"> En la imagen (</w:t>
      </w:r>
      <w:r w:rsidR="0066568F">
        <w:rPr>
          <w:rFonts w:ascii="Arial" w:eastAsia="Times New Roman" w:hAnsi="Arial" w:cs="Arial"/>
          <w:color w:val="222222"/>
          <w:sz w:val="24"/>
          <w:szCs w:val="24"/>
          <w:lang w:eastAsia="es-AR"/>
        </w:rPr>
        <w:fldChar w:fldCharType="begin"/>
      </w:r>
      <w:r w:rsidR="0066568F">
        <w:rPr>
          <w:rFonts w:ascii="Arial" w:eastAsia="Times New Roman" w:hAnsi="Arial" w:cs="Arial"/>
          <w:color w:val="222222"/>
          <w:sz w:val="24"/>
          <w:szCs w:val="24"/>
          <w:lang w:eastAsia="es-AR"/>
        </w:rPr>
        <w:instrText xml:space="preserve"> REF _Ref501797791 \h </w:instrText>
      </w:r>
      <w:r w:rsidR="0066568F">
        <w:rPr>
          <w:rFonts w:ascii="Arial" w:eastAsia="Times New Roman" w:hAnsi="Arial" w:cs="Arial"/>
          <w:color w:val="222222"/>
          <w:sz w:val="24"/>
          <w:szCs w:val="24"/>
          <w:lang w:eastAsia="es-AR"/>
        </w:rPr>
      </w:r>
      <w:r w:rsidR="0066568F">
        <w:rPr>
          <w:rFonts w:ascii="Arial" w:eastAsia="Times New Roman" w:hAnsi="Arial" w:cs="Arial"/>
          <w:color w:val="222222"/>
          <w:sz w:val="24"/>
          <w:szCs w:val="24"/>
          <w:lang w:eastAsia="es-AR"/>
        </w:rPr>
        <w:fldChar w:fldCharType="separate"/>
      </w:r>
      <w:r w:rsidR="0066568F">
        <w:t xml:space="preserve">Ilustración </w:t>
      </w:r>
      <w:ins w:id="1250" w:author="Agustin Schlapp" w:date="2017-12-21T20:22:00Z">
        <w:r w:rsidR="0066568F">
          <w:rPr>
            <w:noProof/>
          </w:rPr>
          <w:t>21</w:t>
        </w:r>
      </w:ins>
      <w:r w:rsidR="0066568F">
        <w:t xml:space="preserve"> - Cámara Raspberry Pi V2</w:t>
      </w:r>
      <w:r w:rsidR="0066568F">
        <w:rPr>
          <w:rFonts w:ascii="Arial" w:eastAsia="Times New Roman" w:hAnsi="Arial" w:cs="Arial"/>
          <w:color w:val="222222"/>
          <w:sz w:val="24"/>
          <w:szCs w:val="24"/>
          <w:lang w:eastAsia="es-AR"/>
        </w:rPr>
        <w:fldChar w:fldCharType="end"/>
      </w:r>
      <w:r w:rsidR="0066568F">
        <w:rPr>
          <w:rFonts w:ascii="Arial" w:eastAsia="Times New Roman" w:hAnsi="Arial" w:cs="Arial"/>
          <w:color w:val="222222"/>
          <w:sz w:val="24"/>
          <w:szCs w:val="24"/>
          <w:lang w:eastAsia="es-AR"/>
        </w:rPr>
        <w:t>) se puede apreciar esta cámara.</w:t>
      </w:r>
    </w:p>
    <w:p w14:paraId="07389BB9" w14:textId="77777777" w:rsidR="00646568" w:rsidRPr="005709F8" w:rsidRDefault="00646568" w:rsidP="00646568">
      <w:pPr>
        <w:shd w:val="clear" w:color="auto" w:fill="FFFFFF"/>
        <w:spacing w:before="120" w:after="120"/>
        <w:rPr>
          <w:rFonts w:ascii="Arial" w:eastAsia="Times New Roman" w:hAnsi="Arial" w:cs="Arial"/>
          <w:color w:val="222222"/>
          <w:sz w:val="24"/>
          <w:szCs w:val="24"/>
        </w:rPr>
      </w:pPr>
    </w:p>
    <w:p w14:paraId="21BAC8B9" w14:textId="12E16F99" w:rsidR="00646568" w:rsidRPr="0070449D" w:rsidRDefault="009870EE" w:rsidP="00646568">
      <w:pPr>
        <w:pStyle w:val="Prrafodelista"/>
        <w:numPr>
          <w:ilvl w:val="0"/>
          <w:numId w:val="14"/>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lang w:val="en-US"/>
        </w:rPr>
        <w:drawing>
          <wp:anchor distT="0" distB="0" distL="114300" distR="114300" simplePos="0" relativeHeight="251635712" behindDoc="0" locked="0" layoutInCell="1" allowOverlap="1" wp14:anchorId="3F2AB5BB" wp14:editId="1591727E">
            <wp:simplePos x="0" y="0"/>
            <wp:positionH relativeFrom="column">
              <wp:posOffset>3892550</wp:posOffset>
            </wp:positionH>
            <wp:positionV relativeFrom="paragraph">
              <wp:posOffset>128798</wp:posOffset>
            </wp:positionV>
            <wp:extent cx="1504950" cy="1129665"/>
            <wp:effectExtent l="0" t="0" r="0" b="0"/>
            <wp:wrapSquare wrapText="bothSides"/>
            <wp:docPr id="27" name="Imagen 2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04950" cy="1129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3399">
        <w:rPr>
          <w:noProof/>
          <w:lang w:val="en-US"/>
        </w:rPr>
        <mc:AlternateContent>
          <mc:Choice Requires="wps">
            <w:drawing>
              <wp:anchor distT="0" distB="0" distL="114300" distR="114300" simplePos="0" relativeHeight="251642880" behindDoc="0" locked="0" layoutInCell="1" allowOverlap="1" wp14:anchorId="365A9130" wp14:editId="07E20014">
                <wp:simplePos x="0" y="0"/>
                <wp:positionH relativeFrom="column">
                  <wp:posOffset>3892550</wp:posOffset>
                </wp:positionH>
                <wp:positionV relativeFrom="paragraph">
                  <wp:posOffset>1281430</wp:posOffset>
                </wp:positionV>
                <wp:extent cx="1504950" cy="40576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1504950" cy="405765"/>
                        </a:xfrm>
                        <a:prstGeom prst="rect">
                          <a:avLst/>
                        </a:prstGeom>
                        <a:solidFill>
                          <a:prstClr val="white"/>
                        </a:solidFill>
                        <a:ln>
                          <a:noFill/>
                        </a:ln>
                      </wps:spPr>
                      <wps:txbx>
                        <w:txbxContent>
                          <w:p w14:paraId="54F7CFC5" w14:textId="14E089A2" w:rsidR="00A87E1C" w:rsidRPr="00947DFE" w:rsidRDefault="00A87E1C" w:rsidP="006F3399">
                            <w:pPr>
                              <w:pStyle w:val="Descripcin"/>
                              <w:rPr>
                                <w:noProof/>
                              </w:rPr>
                            </w:pPr>
                            <w:bookmarkStart w:id="1251" w:name="_Ref501803112"/>
                            <w:bookmarkStart w:id="1252" w:name="_Toc504153992"/>
                            <w:r>
                              <w:t xml:space="preserve">Ilustración </w:t>
                            </w:r>
                            <w:fldSimple w:instr=" SEQ Ilustración \* ARABIC ">
                              <w:r w:rsidR="00C5340B">
                                <w:rPr>
                                  <w:noProof/>
                                </w:rPr>
                                <w:t>26</w:t>
                              </w:r>
                            </w:fldSimple>
                            <w:r>
                              <w:t xml:space="preserve"> - Pantalla táctil de Raspberry Pi</w:t>
                            </w:r>
                            <w:bookmarkEnd w:id="1251"/>
                            <w:bookmarkEnd w:id="1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A9130" id="Cuadro de texto 60" o:spid="_x0000_s1039" type="#_x0000_t202" style="position:absolute;left:0;text-align:left;margin-left:306.5pt;margin-top:100.9pt;width:118.5pt;height:31.9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" stroked="f">
                <v:textbox style="mso-fit-shape-to-text:t" inset="0,0,0,0">
                  <w:txbxContent>
                    <w:p w14:paraId="54F7CFC5" w14:textId="14E089A2" w:rsidR="00A87E1C" w:rsidRPr="00947DFE" w:rsidRDefault="00A87E1C" w:rsidP="006F3399">
                      <w:pPr>
                        <w:pStyle w:val="Descripcin"/>
                        <w:rPr>
                          <w:noProof/>
                        </w:rPr>
                      </w:pPr>
                      <w:bookmarkStart w:id="1253" w:name="_Ref501803112"/>
                      <w:bookmarkStart w:id="1254" w:name="_Toc504153992"/>
                      <w:r>
                        <w:t xml:space="preserve">Ilustración </w:t>
                      </w:r>
                      <w:fldSimple w:instr=" SEQ Ilustración \* ARABIC ">
                        <w:r w:rsidR="00C5340B">
                          <w:rPr>
                            <w:noProof/>
                          </w:rPr>
                          <w:t>26</w:t>
                        </w:r>
                      </w:fldSimple>
                      <w:r>
                        <w:t xml:space="preserve"> - Pantalla táctil de Raspberry Pi</w:t>
                      </w:r>
                      <w:bookmarkEnd w:id="1253"/>
                      <w:bookmarkEnd w:id="1254"/>
                    </w:p>
                  </w:txbxContent>
                </v:textbox>
                <w10:wrap type="square"/>
              </v:shape>
            </w:pict>
          </mc:Fallback>
        </mc:AlternateContent>
      </w:r>
      <w:r w:rsidR="00646568" w:rsidRPr="005709F8">
        <w:rPr>
          <w:rFonts w:ascii="Arial" w:eastAsia="Times New Roman" w:hAnsi="Arial" w:cs="Arial"/>
          <w:i/>
          <w:color w:val="222222"/>
          <w:sz w:val="24"/>
          <w:szCs w:val="24"/>
          <w:u w:val="single"/>
          <w:lang w:eastAsia="es-AR"/>
        </w:rPr>
        <w:t>Pantalla táctil LCD para Raspberry Pi de 7”:</w:t>
      </w:r>
      <w:r w:rsidR="00646568" w:rsidRPr="005709F8">
        <w:rPr>
          <w:rFonts w:ascii="Arial" w:eastAsia="Times New Roman" w:hAnsi="Arial" w:cs="Arial"/>
          <w:color w:val="222222"/>
          <w:sz w:val="24"/>
          <w:szCs w:val="24"/>
          <w:lang w:eastAsia="es-AR"/>
        </w:rPr>
        <w:t xml:space="preserve"> </w:t>
      </w:r>
      <w:r w:rsidR="00646568">
        <w:rPr>
          <w:rFonts w:ascii="Arial" w:eastAsia="Times New Roman" w:hAnsi="Arial" w:cs="Arial"/>
          <w:color w:val="222222"/>
          <w:sz w:val="24"/>
          <w:szCs w:val="24"/>
          <w:lang w:eastAsia="es-AR"/>
        </w:rPr>
        <w:t xml:space="preserve">Es la pantalla táctil oficial de </w:t>
      </w:r>
      <w:del w:id="1255" w:author="Nahuel Defossé" w:date="2017-12-10T21:28:00Z">
        <w:r w:rsidR="00646568" w:rsidDel="00146FF9">
          <w:rPr>
            <w:rFonts w:ascii="Arial" w:eastAsia="Times New Roman" w:hAnsi="Arial" w:cs="Arial"/>
            <w:color w:val="222222"/>
            <w:sz w:val="24"/>
            <w:szCs w:val="24"/>
            <w:lang w:eastAsia="es-AR"/>
          </w:rPr>
          <w:delText xml:space="preserve">esta </w:delText>
        </w:r>
      </w:del>
      <w:ins w:id="1256" w:author="Nahuel Defossé" w:date="2017-12-10T21:28:00Z">
        <w:r w:rsidR="00146FF9">
          <w:rPr>
            <w:rFonts w:ascii="Arial" w:eastAsia="Times New Roman" w:hAnsi="Arial" w:cs="Arial"/>
            <w:color w:val="222222"/>
            <w:sz w:val="24"/>
            <w:szCs w:val="24"/>
            <w:lang w:eastAsia="es-AR"/>
          </w:rPr>
          <w:t xml:space="preserve">la </w:t>
        </w:r>
      </w:ins>
      <w:r w:rsidR="00646568">
        <w:rPr>
          <w:rFonts w:ascii="Arial" w:eastAsia="Times New Roman" w:hAnsi="Arial" w:cs="Arial"/>
          <w:color w:val="222222"/>
          <w:sz w:val="24"/>
          <w:szCs w:val="24"/>
          <w:lang w:eastAsia="es-AR"/>
        </w:rPr>
        <w:t>plataforma</w:t>
      </w:r>
      <w:r w:rsidR="009722B5">
        <w:rPr>
          <w:rFonts w:ascii="Arial" w:eastAsia="Times New Roman" w:hAnsi="Arial" w:cs="Arial"/>
          <w:color w:val="222222"/>
          <w:sz w:val="24"/>
          <w:szCs w:val="24"/>
          <w:lang w:eastAsia="es-AR"/>
        </w:rPr>
        <w:t xml:space="preserve"> (</w:t>
      </w:r>
      <w:r w:rsidR="009722B5">
        <w:rPr>
          <w:rFonts w:ascii="Arial" w:eastAsia="Times New Roman" w:hAnsi="Arial" w:cs="Arial"/>
          <w:color w:val="222222"/>
          <w:sz w:val="24"/>
          <w:szCs w:val="24"/>
          <w:lang w:eastAsia="es-AR"/>
        </w:rPr>
        <w:fldChar w:fldCharType="begin"/>
      </w:r>
      <w:r w:rsidR="009722B5">
        <w:rPr>
          <w:rFonts w:ascii="Arial" w:eastAsia="Times New Roman" w:hAnsi="Arial" w:cs="Arial"/>
          <w:color w:val="222222"/>
          <w:sz w:val="24"/>
          <w:szCs w:val="24"/>
          <w:lang w:eastAsia="es-AR"/>
        </w:rPr>
        <w:instrText xml:space="preserve"> REF _Ref501803112 \h </w:instrText>
      </w:r>
      <w:r w:rsidR="009722B5">
        <w:rPr>
          <w:rFonts w:ascii="Arial" w:eastAsia="Times New Roman" w:hAnsi="Arial" w:cs="Arial"/>
          <w:color w:val="222222"/>
          <w:sz w:val="24"/>
          <w:szCs w:val="24"/>
          <w:lang w:eastAsia="es-AR"/>
        </w:rPr>
      </w:r>
      <w:r w:rsidR="009722B5">
        <w:rPr>
          <w:rFonts w:ascii="Arial" w:eastAsia="Times New Roman" w:hAnsi="Arial" w:cs="Arial"/>
          <w:color w:val="222222"/>
          <w:sz w:val="24"/>
          <w:szCs w:val="24"/>
          <w:lang w:eastAsia="es-AR"/>
        </w:rPr>
        <w:fldChar w:fldCharType="separate"/>
      </w:r>
      <w:r w:rsidR="009722B5">
        <w:t xml:space="preserve">Ilustración </w:t>
      </w:r>
      <w:ins w:id="1257" w:author="Agustin Schlapp" w:date="2017-12-21T20:22:00Z">
        <w:r w:rsidR="009722B5">
          <w:rPr>
            <w:noProof/>
          </w:rPr>
          <w:t>22</w:t>
        </w:r>
      </w:ins>
      <w:r w:rsidR="009722B5">
        <w:t xml:space="preserve"> - Pantalla táctil de Raspberry Pi</w:t>
      </w:r>
      <w:r w:rsidR="009722B5">
        <w:rPr>
          <w:rFonts w:ascii="Arial" w:eastAsia="Times New Roman" w:hAnsi="Arial" w:cs="Arial"/>
          <w:color w:val="222222"/>
          <w:sz w:val="24"/>
          <w:szCs w:val="24"/>
          <w:lang w:eastAsia="es-AR"/>
        </w:rPr>
        <w:fldChar w:fldCharType="end"/>
      </w:r>
      <w:r w:rsidR="009722B5">
        <w:rPr>
          <w:rFonts w:ascii="Arial" w:eastAsia="Times New Roman" w:hAnsi="Arial" w:cs="Arial"/>
          <w:color w:val="222222"/>
          <w:sz w:val="24"/>
          <w:szCs w:val="24"/>
          <w:lang w:eastAsia="es-AR"/>
        </w:rPr>
        <w:t>)</w:t>
      </w:r>
      <w:r w:rsidR="00646568">
        <w:rPr>
          <w:rFonts w:ascii="Arial" w:eastAsia="Times New Roman" w:hAnsi="Arial" w:cs="Arial"/>
          <w:color w:val="222222"/>
          <w:sz w:val="24"/>
          <w:szCs w:val="24"/>
          <w:lang w:eastAsia="es-AR"/>
        </w:rPr>
        <w:t xml:space="preserve">. Se trata de una pantalla táctil LCD capacitiva </w:t>
      </w:r>
      <w:del w:id="1258" w:author="Nahuel Defossé" w:date="2017-12-10T21:28:00Z">
        <w:r w:rsidR="00646568" w:rsidDel="00146FF9">
          <w:rPr>
            <w:rFonts w:ascii="Arial" w:eastAsia="Times New Roman" w:hAnsi="Arial" w:cs="Arial"/>
            <w:color w:val="222222"/>
            <w:sz w:val="24"/>
            <w:szCs w:val="24"/>
            <w:lang w:eastAsia="es-AR"/>
          </w:rPr>
          <w:delText xml:space="preserve">de </w:delText>
        </w:r>
      </w:del>
      <w:ins w:id="1259" w:author="Nahuel Defossé" w:date="2017-12-10T21:29:00Z">
        <w:r w:rsidR="00146FF9">
          <w:rPr>
            <w:rFonts w:ascii="Arial" w:eastAsia="Times New Roman" w:hAnsi="Arial" w:cs="Arial"/>
            <w:color w:val="222222"/>
            <w:sz w:val="24"/>
            <w:szCs w:val="24"/>
            <w:lang w:eastAsia="es-AR"/>
          </w:rPr>
          <w:t xml:space="preserve">multitáctil </w:t>
        </w:r>
      </w:ins>
      <w:del w:id="1260" w:author="Nahuel Defossé" w:date="2017-12-10T21:29:00Z">
        <w:r w:rsidR="00646568" w:rsidDel="00146FF9">
          <w:rPr>
            <w:rFonts w:ascii="Arial" w:eastAsia="Times New Roman" w:hAnsi="Arial" w:cs="Arial"/>
            <w:color w:val="222222"/>
            <w:sz w:val="24"/>
            <w:szCs w:val="24"/>
            <w:lang w:eastAsia="es-AR"/>
          </w:rPr>
          <w:delText xml:space="preserve">varios toques </w:delText>
        </w:r>
      </w:del>
      <w:r w:rsidR="00646568">
        <w:rPr>
          <w:rFonts w:ascii="Arial" w:eastAsia="Times New Roman" w:hAnsi="Arial" w:cs="Arial"/>
          <w:color w:val="222222"/>
          <w:sz w:val="24"/>
          <w:szCs w:val="24"/>
          <w:lang w:eastAsia="es-AR"/>
        </w:rPr>
        <w:t>(</w:t>
      </w:r>
      <w:ins w:id="1261" w:author="Nahuel Defossé" w:date="2017-12-10T21:30:00Z">
        <w:r w:rsidR="00F54EE7">
          <w:rPr>
            <w:rFonts w:ascii="Arial" w:eastAsia="Times New Roman" w:hAnsi="Arial" w:cs="Arial"/>
            <w:color w:val="222222"/>
            <w:sz w:val="24"/>
            <w:szCs w:val="24"/>
            <w:lang w:eastAsia="es-AR"/>
          </w:rPr>
          <w:t xml:space="preserve">de </w:t>
        </w:r>
      </w:ins>
      <w:r w:rsidR="00646568">
        <w:rPr>
          <w:rFonts w:ascii="Arial" w:eastAsia="Times New Roman" w:hAnsi="Arial" w:cs="Arial"/>
          <w:color w:val="222222"/>
          <w:sz w:val="24"/>
          <w:szCs w:val="24"/>
          <w:lang w:eastAsia="es-AR"/>
        </w:rPr>
        <w:t xml:space="preserve">hasta 10 </w:t>
      </w:r>
      <w:del w:id="1262" w:author="Nahuel Defossé" w:date="2017-12-10T21:30:00Z">
        <w:r w:rsidR="00646568" w:rsidDel="00F54EE7">
          <w:rPr>
            <w:rFonts w:ascii="Arial" w:eastAsia="Times New Roman" w:hAnsi="Arial" w:cs="Arial"/>
            <w:color w:val="222222"/>
            <w:sz w:val="24"/>
            <w:szCs w:val="24"/>
            <w:lang w:eastAsia="es-AR"/>
          </w:rPr>
          <w:delText xml:space="preserve">toques </w:delText>
        </w:r>
      </w:del>
      <w:ins w:id="1263" w:author="Nahuel Defossé" w:date="2017-12-10T21:30:00Z">
        <w:r w:rsidR="00F54EE7">
          <w:rPr>
            <w:rFonts w:ascii="Arial" w:eastAsia="Times New Roman" w:hAnsi="Arial" w:cs="Arial"/>
            <w:color w:val="222222"/>
            <w:sz w:val="24"/>
            <w:szCs w:val="24"/>
            <w:lang w:eastAsia="es-AR"/>
          </w:rPr>
          <w:t>puntos de contacto</w:t>
        </w:r>
      </w:ins>
      <w:del w:id="1264" w:author="Nahuel Defossé" w:date="2017-12-10T21:30:00Z">
        <w:r w:rsidR="00646568" w:rsidDel="00F54EE7">
          <w:rPr>
            <w:rFonts w:ascii="Arial" w:eastAsia="Times New Roman" w:hAnsi="Arial" w:cs="Arial"/>
            <w:color w:val="222222"/>
            <w:sz w:val="24"/>
            <w:szCs w:val="24"/>
            <w:lang w:eastAsia="es-AR"/>
          </w:rPr>
          <w:delText>con los dedos</w:delText>
        </w:r>
      </w:del>
      <w:r w:rsidR="00646568">
        <w:rPr>
          <w:rFonts w:ascii="Arial" w:eastAsia="Times New Roman" w:hAnsi="Arial" w:cs="Arial"/>
          <w:color w:val="222222"/>
          <w:sz w:val="24"/>
          <w:szCs w:val="24"/>
          <w:lang w:eastAsia="es-AR"/>
        </w:rPr>
        <w:t>)</w:t>
      </w:r>
      <w:ins w:id="1265" w:author="Nahuel Defossé" w:date="2017-12-10T21:30:00Z">
        <w:r w:rsidR="00F54EE7">
          <w:rPr>
            <w:rFonts w:ascii="Arial" w:eastAsia="Times New Roman" w:hAnsi="Arial" w:cs="Arial"/>
            <w:color w:val="222222"/>
            <w:sz w:val="24"/>
            <w:szCs w:val="24"/>
            <w:lang w:eastAsia="es-AR"/>
          </w:rPr>
          <w:t>.</w:t>
        </w:r>
      </w:ins>
      <w:del w:id="1266" w:author="Nahuel Defossé" w:date="2017-12-10T21:30:00Z">
        <w:r w:rsidR="00646568" w:rsidDel="00F54EE7">
          <w:rPr>
            <w:rFonts w:ascii="Arial" w:eastAsia="Times New Roman" w:hAnsi="Arial" w:cs="Arial"/>
            <w:color w:val="222222"/>
            <w:sz w:val="24"/>
            <w:szCs w:val="24"/>
            <w:lang w:eastAsia="es-AR"/>
          </w:rPr>
          <w:delText>,</w:delText>
        </w:r>
      </w:del>
      <w:r w:rsidR="00646568">
        <w:rPr>
          <w:rFonts w:ascii="Arial" w:eastAsia="Times New Roman" w:hAnsi="Arial" w:cs="Arial"/>
          <w:color w:val="222222"/>
          <w:sz w:val="24"/>
          <w:szCs w:val="24"/>
          <w:lang w:eastAsia="es-AR"/>
        </w:rPr>
        <w:t xml:space="preserve"> </w:t>
      </w:r>
      <w:del w:id="1267" w:author="Nahuel Defossé" w:date="2017-12-10T21:30:00Z">
        <w:r w:rsidR="00646568" w:rsidDel="00F54EE7">
          <w:rPr>
            <w:rFonts w:ascii="Arial" w:eastAsia="Times New Roman" w:hAnsi="Arial" w:cs="Arial"/>
            <w:color w:val="222222"/>
            <w:sz w:val="24"/>
            <w:szCs w:val="24"/>
            <w:lang w:eastAsia="es-AR"/>
          </w:rPr>
          <w:delText xml:space="preserve">con un </w:delText>
        </w:r>
      </w:del>
      <w:ins w:id="1268" w:author="Nahuel Defossé" w:date="2017-12-10T21:30:00Z">
        <w:r w:rsidR="00F54EE7">
          <w:rPr>
            <w:rFonts w:ascii="Arial" w:eastAsia="Times New Roman" w:hAnsi="Arial" w:cs="Arial"/>
            <w:color w:val="222222"/>
            <w:sz w:val="24"/>
            <w:szCs w:val="24"/>
            <w:lang w:eastAsia="es-AR"/>
          </w:rPr>
          <w:t xml:space="preserve">El </w:t>
        </w:r>
      </w:ins>
      <w:r w:rsidR="00646568">
        <w:rPr>
          <w:rFonts w:ascii="Arial" w:eastAsia="Times New Roman" w:hAnsi="Arial" w:cs="Arial"/>
          <w:color w:val="222222"/>
          <w:sz w:val="24"/>
          <w:szCs w:val="24"/>
          <w:lang w:eastAsia="es-AR"/>
        </w:rPr>
        <w:t>display de 7 pulgadas</w:t>
      </w:r>
      <w:ins w:id="1269" w:author="Nahuel Defossé" w:date="2017-12-10T21:30:00Z">
        <w:r w:rsidR="00F54EE7">
          <w:rPr>
            <w:rFonts w:ascii="Arial" w:eastAsia="Times New Roman" w:hAnsi="Arial" w:cs="Arial"/>
            <w:color w:val="222222"/>
            <w:sz w:val="24"/>
            <w:szCs w:val="24"/>
            <w:lang w:eastAsia="es-AR"/>
          </w:rPr>
          <w:t xml:space="preserve"> posee</w:t>
        </w:r>
      </w:ins>
      <w:del w:id="1270" w:author="Nahuel Defossé" w:date="2017-12-10T21:30:00Z">
        <w:r w:rsidR="00646568" w:rsidDel="00F54EE7">
          <w:rPr>
            <w:rFonts w:ascii="Arial" w:eastAsia="Times New Roman" w:hAnsi="Arial" w:cs="Arial"/>
            <w:color w:val="222222"/>
            <w:sz w:val="24"/>
            <w:szCs w:val="24"/>
            <w:lang w:eastAsia="es-AR"/>
          </w:rPr>
          <w:delText>,</w:delText>
        </w:r>
      </w:del>
      <w:r w:rsidR="00646568">
        <w:rPr>
          <w:rFonts w:ascii="Arial" w:eastAsia="Times New Roman" w:hAnsi="Arial" w:cs="Arial"/>
          <w:color w:val="222222"/>
          <w:sz w:val="24"/>
          <w:szCs w:val="24"/>
          <w:lang w:eastAsia="es-AR"/>
        </w:rPr>
        <w:t xml:space="preserve"> una resolución de 800x480</w:t>
      </w:r>
      <w:ins w:id="1271" w:author="Nahuel Defossé" w:date="2017-12-10T21:30:00Z">
        <w:r w:rsidR="00F54EE7">
          <w:rPr>
            <w:rFonts w:ascii="Arial" w:eastAsia="Times New Roman" w:hAnsi="Arial" w:cs="Arial"/>
            <w:color w:val="222222"/>
            <w:sz w:val="24"/>
            <w:szCs w:val="24"/>
            <w:lang w:eastAsia="es-AR"/>
          </w:rPr>
          <w:t xml:space="preserve"> píxeles</w:t>
        </w:r>
      </w:ins>
      <w:r w:rsidR="00646568">
        <w:rPr>
          <w:rFonts w:ascii="Arial" w:eastAsia="Times New Roman" w:hAnsi="Arial" w:cs="Arial"/>
          <w:color w:val="222222"/>
          <w:sz w:val="24"/>
          <w:szCs w:val="24"/>
          <w:lang w:eastAsia="es-AR"/>
        </w:rPr>
        <w:t xml:space="preserve"> con </w:t>
      </w:r>
      <w:ins w:id="1272" w:author="Nahuel Defossé" w:date="2017-12-10T21:30:00Z">
        <w:r w:rsidR="00F54EE7">
          <w:rPr>
            <w:rFonts w:ascii="Arial" w:eastAsia="Times New Roman" w:hAnsi="Arial" w:cs="Arial"/>
            <w:color w:val="222222"/>
            <w:sz w:val="24"/>
            <w:szCs w:val="24"/>
            <w:lang w:eastAsia="es-AR"/>
          </w:rPr>
          <w:t xml:space="preserve">una velocidad de refresco de </w:t>
        </w:r>
      </w:ins>
      <w:r w:rsidR="00646568">
        <w:rPr>
          <w:rFonts w:ascii="Arial" w:eastAsia="Times New Roman" w:hAnsi="Arial" w:cs="Arial"/>
          <w:color w:val="222222"/>
          <w:sz w:val="24"/>
          <w:szCs w:val="24"/>
          <w:lang w:eastAsia="es-AR"/>
        </w:rPr>
        <w:t>60</w:t>
      </w:r>
      <w:ins w:id="1273" w:author="Nahuel Defossé" w:date="2017-12-10T21:31:00Z">
        <w:r w:rsidR="00F54EE7">
          <w:rPr>
            <w:rFonts w:ascii="Arial" w:eastAsia="Times New Roman" w:hAnsi="Arial" w:cs="Arial"/>
            <w:color w:val="222222"/>
            <w:sz w:val="24"/>
            <w:szCs w:val="24"/>
            <w:lang w:eastAsia="es-AR"/>
          </w:rPr>
          <w:t xml:space="preserve"> fps (</w:t>
        </w:r>
      </w:ins>
      <w:r w:rsidR="00646568">
        <w:rPr>
          <w:rFonts w:ascii="Arial" w:eastAsia="Times New Roman" w:hAnsi="Arial" w:cs="Arial"/>
          <w:color w:val="222222"/>
          <w:sz w:val="24"/>
          <w:szCs w:val="24"/>
          <w:lang w:eastAsia="es-AR"/>
        </w:rPr>
        <w:t xml:space="preserve"> fotogramas por segundo</w:t>
      </w:r>
      <w:del w:id="1274" w:author="Nahuel Defossé" w:date="2017-12-10T21:31:00Z">
        <w:r w:rsidR="00646568" w:rsidDel="00F54EE7">
          <w:rPr>
            <w:rFonts w:ascii="Arial" w:eastAsia="Times New Roman" w:hAnsi="Arial" w:cs="Arial"/>
            <w:color w:val="222222"/>
            <w:sz w:val="24"/>
            <w:szCs w:val="24"/>
            <w:lang w:eastAsia="es-AR"/>
          </w:rPr>
          <w:delText xml:space="preserve"> (fps</w:delText>
        </w:r>
      </w:del>
      <w:r w:rsidR="00646568">
        <w:rPr>
          <w:rFonts w:ascii="Arial" w:eastAsia="Times New Roman" w:hAnsi="Arial" w:cs="Arial"/>
          <w:color w:val="222222"/>
          <w:sz w:val="24"/>
          <w:szCs w:val="24"/>
          <w:lang w:eastAsia="es-AR"/>
        </w:rPr>
        <w:t>) y color RGB de 24 bits.</w:t>
      </w:r>
      <w:r w:rsidR="00646568" w:rsidRPr="0070449D">
        <w:rPr>
          <w:rFonts w:ascii="Arial" w:eastAsia="Times New Roman" w:hAnsi="Arial" w:cs="Arial"/>
          <w:color w:val="222222"/>
          <w:sz w:val="24"/>
          <w:szCs w:val="24"/>
          <w:lang w:eastAsia="es-AR"/>
        </w:rPr>
        <w:t xml:space="preserve"> Se conecta a través de una placa adaptadora que se ocupa de la conversión de potencia y señal. Sólo se requieren dos conexiones a la Pi; la de energía a través del puerto GPIO del Pi y un cable de cinta que se</w:t>
      </w:r>
      <w:r w:rsidR="00646568">
        <w:rPr>
          <w:rFonts w:ascii="Arial" w:eastAsia="Times New Roman" w:hAnsi="Arial" w:cs="Arial"/>
          <w:color w:val="222222"/>
          <w:sz w:val="24"/>
          <w:szCs w:val="24"/>
          <w:lang w:eastAsia="es-AR"/>
        </w:rPr>
        <w:t xml:space="preserve"> conecta al puerto </w:t>
      </w:r>
      <w:commentRangeStart w:id="1275"/>
      <w:r w:rsidR="00646568">
        <w:rPr>
          <w:rFonts w:ascii="Arial" w:eastAsia="Times New Roman" w:hAnsi="Arial" w:cs="Arial"/>
          <w:color w:val="222222"/>
          <w:sz w:val="24"/>
          <w:szCs w:val="24"/>
          <w:lang w:eastAsia="es-AR"/>
        </w:rPr>
        <w:t>DSI</w:t>
      </w:r>
      <w:r w:rsidR="00637B58">
        <w:rPr>
          <w:rFonts w:ascii="Arial" w:eastAsia="Times New Roman" w:hAnsi="Arial" w:cs="Arial"/>
          <w:color w:val="222222"/>
          <w:sz w:val="24"/>
          <w:szCs w:val="24"/>
          <w:lang w:eastAsia="es-AR"/>
        </w:rPr>
        <w:t xml:space="preserve"> (Display Serial Interface)</w:t>
      </w:r>
      <w:r w:rsidR="00646568">
        <w:rPr>
          <w:rFonts w:ascii="Arial" w:eastAsia="Times New Roman" w:hAnsi="Arial" w:cs="Arial"/>
          <w:color w:val="222222"/>
          <w:sz w:val="24"/>
          <w:szCs w:val="24"/>
          <w:lang w:eastAsia="es-AR"/>
        </w:rPr>
        <w:t xml:space="preserve"> </w:t>
      </w:r>
      <w:commentRangeEnd w:id="1275"/>
      <w:r w:rsidR="00F54EE7">
        <w:rPr>
          <w:rStyle w:val="Refdecomentario"/>
          <w:rFonts w:ascii="Calibri" w:eastAsia="Calibri" w:hAnsi="Calibri" w:cs="Calibri"/>
          <w:color w:val="000000"/>
          <w:lang w:eastAsia="es-AR"/>
        </w:rPr>
        <w:commentReference w:id="1275"/>
      </w:r>
      <w:r w:rsidR="00646568">
        <w:rPr>
          <w:rFonts w:ascii="Arial" w:eastAsia="Times New Roman" w:hAnsi="Arial" w:cs="Arial"/>
          <w:color w:val="222222"/>
          <w:sz w:val="24"/>
          <w:szCs w:val="24"/>
          <w:lang w:eastAsia="es-AR"/>
        </w:rPr>
        <w:t>presente</w:t>
      </w:r>
      <w:r w:rsidR="00646568" w:rsidRPr="0070449D">
        <w:rPr>
          <w:rFonts w:ascii="Arial" w:eastAsia="Times New Roman" w:hAnsi="Arial" w:cs="Arial"/>
          <w:color w:val="222222"/>
          <w:sz w:val="24"/>
          <w:szCs w:val="24"/>
          <w:lang w:eastAsia="es-AR"/>
        </w:rPr>
        <w:t xml:space="preserve"> en todo</w:t>
      </w:r>
      <w:r w:rsidR="00646568">
        <w:rPr>
          <w:rFonts w:ascii="Arial" w:eastAsia="Times New Roman" w:hAnsi="Arial" w:cs="Arial"/>
          <w:color w:val="222222"/>
          <w:sz w:val="24"/>
          <w:szCs w:val="24"/>
          <w:lang w:eastAsia="es-AR"/>
        </w:rPr>
        <w:t xml:space="preserve"> modelo de</w:t>
      </w:r>
      <w:r w:rsidR="00646568" w:rsidRPr="0070449D">
        <w:rPr>
          <w:rFonts w:ascii="Arial" w:eastAsia="Times New Roman" w:hAnsi="Arial" w:cs="Arial"/>
          <w:color w:val="222222"/>
          <w:sz w:val="24"/>
          <w:szCs w:val="24"/>
          <w:lang w:eastAsia="es-AR"/>
        </w:rPr>
        <w:t xml:space="preserve"> Raspberry Pi.</w:t>
      </w:r>
    </w:p>
    <w:p w14:paraId="15B323BF" w14:textId="225C2D42" w:rsidR="00646568" w:rsidRPr="0070449D" w:rsidRDefault="00646568" w:rsidP="00646568">
      <w:pPr>
        <w:pStyle w:val="Prrafodelista"/>
        <w:rPr>
          <w:rFonts w:ascii="Arial" w:eastAsia="Times New Roman" w:hAnsi="Arial" w:cs="Arial"/>
          <w:i/>
          <w:color w:val="222222"/>
          <w:sz w:val="24"/>
          <w:szCs w:val="24"/>
          <w:u w:val="single"/>
          <w:lang w:eastAsia="es-AR"/>
        </w:rPr>
      </w:pPr>
    </w:p>
    <w:p w14:paraId="2A5D8AB4" w14:textId="4E0564C2" w:rsidR="004C7DEA" w:rsidRDefault="00834D14" w:rsidP="004C7DEA">
      <w:pPr>
        <w:pStyle w:val="Prrafodelista"/>
        <w:numPr>
          <w:ilvl w:val="0"/>
          <w:numId w:val="14"/>
        </w:numPr>
        <w:shd w:val="clear" w:color="auto" w:fill="FFFFFF"/>
        <w:spacing w:before="120" w:after="120" w:line="240" w:lineRule="auto"/>
        <w:jc w:val="both"/>
        <w:rPr>
          <w:rFonts w:ascii="Arial" w:eastAsia="Times New Roman" w:hAnsi="Arial" w:cs="Arial"/>
          <w:color w:val="222222"/>
          <w:sz w:val="24"/>
          <w:szCs w:val="24"/>
          <w:lang w:eastAsia="es-AR"/>
        </w:rPr>
      </w:pPr>
      <w:r>
        <w:rPr>
          <w:noProof/>
          <w:lang w:val="en-US"/>
        </w:rPr>
        <mc:AlternateContent>
          <mc:Choice Requires="wps">
            <w:drawing>
              <wp:anchor distT="0" distB="0" distL="114300" distR="114300" simplePos="0" relativeHeight="251650048" behindDoc="0" locked="0" layoutInCell="1" allowOverlap="1" wp14:anchorId="72B14B53" wp14:editId="0429AA81">
                <wp:simplePos x="0" y="0"/>
                <wp:positionH relativeFrom="column">
                  <wp:posOffset>3890645</wp:posOffset>
                </wp:positionH>
                <wp:positionV relativeFrom="paragraph">
                  <wp:posOffset>1253269</wp:posOffset>
                </wp:positionV>
                <wp:extent cx="1508760" cy="405765"/>
                <wp:effectExtent l="0" t="0" r="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1508760" cy="405765"/>
                        </a:xfrm>
                        <a:prstGeom prst="rect">
                          <a:avLst/>
                        </a:prstGeom>
                        <a:solidFill>
                          <a:prstClr val="white"/>
                        </a:solidFill>
                        <a:ln>
                          <a:noFill/>
                        </a:ln>
                      </wps:spPr>
                      <wps:txbx>
                        <w:txbxContent>
                          <w:p w14:paraId="627D693B" w14:textId="3E93B3C8" w:rsidR="00A87E1C" w:rsidRPr="003A5C10" w:rsidRDefault="00A87E1C" w:rsidP="009B5E50">
                            <w:pPr>
                              <w:pStyle w:val="Descripcin"/>
                              <w:rPr>
                                <w:noProof/>
                              </w:rPr>
                            </w:pPr>
                            <w:bookmarkStart w:id="1276" w:name="_Ref501827051"/>
                            <w:bookmarkStart w:id="1277" w:name="_Toc504153993"/>
                            <w:r>
                              <w:t xml:space="preserve">Ilustración </w:t>
                            </w:r>
                            <w:fldSimple w:instr=" SEQ Ilustración \* ARABIC ">
                              <w:r w:rsidR="00C5340B">
                                <w:rPr>
                                  <w:noProof/>
                                </w:rPr>
                                <w:t>27</w:t>
                              </w:r>
                            </w:fldSimple>
                            <w:r>
                              <w:t xml:space="preserve"> - Adafruit Prototyping Pi</w:t>
                            </w:r>
                            <w:bookmarkEnd w:id="1276"/>
                            <w:bookmarkEnd w:id="1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14B53" id="Cuadro de texto 61" o:spid="_x0000_s1040" type="#_x0000_t202" style="position:absolute;left:0;text-align:left;margin-left:306.35pt;margin-top:98.7pt;width:118.8pt;height:31.9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" stroked="f">
                <v:textbox style="mso-fit-shape-to-text:t" inset="0,0,0,0">
                  <w:txbxContent>
                    <w:p w14:paraId="627D693B" w14:textId="3E93B3C8" w:rsidR="00A87E1C" w:rsidRPr="003A5C10" w:rsidRDefault="00A87E1C" w:rsidP="009B5E50">
                      <w:pPr>
                        <w:pStyle w:val="Descripcin"/>
                        <w:rPr>
                          <w:noProof/>
                        </w:rPr>
                      </w:pPr>
                      <w:bookmarkStart w:id="1278" w:name="_Ref501827051"/>
                      <w:bookmarkStart w:id="1279" w:name="_Toc504153993"/>
                      <w:r>
                        <w:t xml:space="preserve">Ilustración </w:t>
                      </w:r>
                      <w:fldSimple w:instr=" SEQ Ilustración \* ARABIC ">
                        <w:r w:rsidR="00C5340B">
                          <w:rPr>
                            <w:noProof/>
                          </w:rPr>
                          <w:t>27</w:t>
                        </w:r>
                      </w:fldSimple>
                      <w:r>
                        <w:t xml:space="preserve"> - Adafruit Prototyping Pi</w:t>
                      </w:r>
                      <w:bookmarkEnd w:id="1278"/>
                      <w:bookmarkEnd w:id="1279"/>
                    </w:p>
                  </w:txbxContent>
                </v:textbox>
                <w10:wrap type="square"/>
              </v:shape>
            </w:pict>
          </mc:Fallback>
        </mc:AlternateContent>
      </w:r>
      <w:r>
        <w:rPr>
          <w:noProof/>
          <w:lang w:val="en-US"/>
        </w:rPr>
        <w:drawing>
          <wp:anchor distT="0" distB="0" distL="114300" distR="114300" simplePos="0" relativeHeight="251638784" behindDoc="0" locked="0" layoutInCell="1" allowOverlap="1" wp14:anchorId="224D22EF" wp14:editId="4D7EC2EC">
            <wp:simplePos x="0" y="0"/>
            <wp:positionH relativeFrom="margin">
              <wp:posOffset>3895090</wp:posOffset>
            </wp:positionH>
            <wp:positionV relativeFrom="paragraph">
              <wp:posOffset>5080</wp:posOffset>
            </wp:positionV>
            <wp:extent cx="1508760" cy="1148080"/>
            <wp:effectExtent l="0" t="0" r="0" b="0"/>
            <wp:wrapSquare wrapText="bothSides"/>
            <wp:docPr id="28" name="Imagen 2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08760"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ins w:id="1280" w:author="Nahuel Defossé" w:date="2017-12-10T21:34:00Z">
        <w:r w:rsidR="00EB19E6">
          <w:rPr>
            <w:rFonts w:ascii="Arial" w:eastAsia="Times New Roman" w:hAnsi="Arial" w:cs="Arial"/>
            <w:i/>
            <w:color w:val="222222"/>
            <w:sz w:val="24"/>
            <w:szCs w:val="24"/>
            <w:u w:val="single"/>
            <w:lang w:eastAsia="es-AR"/>
          </w:rPr>
          <w:t xml:space="preserve">Kit de Placa de prototipado de Pi de </w:t>
        </w:r>
      </w:ins>
      <w:r w:rsidR="00646568" w:rsidRPr="00387BC2">
        <w:rPr>
          <w:rFonts w:ascii="Arial" w:eastAsia="Times New Roman" w:hAnsi="Arial" w:cs="Arial"/>
          <w:i/>
          <w:color w:val="222222"/>
          <w:sz w:val="24"/>
          <w:szCs w:val="24"/>
          <w:u w:val="single"/>
          <w:lang w:eastAsia="es-AR"/>
        </w:rPr>
        <w:t xml:space="preserve">Adafruit </w:t>
      </w:r>
      <w:ins w:id="1281" w:author="Nahuel Defossé" w:date="2017-12-10T21:34:00Z">
        <w:r w:rsidR="00EB19E6">
          <w:rPr>
            <w:rFonts w:ascii="Arial" w:eastAsia="Times New Roman" w:hAnsi="Arial" w:cs="Arial"/>
            <w:i/>
            <w:color w:val="222222"/>
            <w:sz w:val="24"/>
            <w:szCs w:val="24"/>
            <w:u w:val="single"/>
            <w:lang w:eastAsia="es-AR"/>
          </w:rPr>
          <w:t xml:space="preserve">(Adafruit </w:t>
        </w:r>
      </w:ins>
      <w:r w:rsidR="00646568" w:rsidRPr="00387BC2">
        <w:rPr>
          <w:rFonts w:ascii="Arial" w:eastAsia="Times New Roman" w:hAnsi="Arial" w:cs="Arial"/>
          <w:i/>
          <w:color w:val="222222"/>
          <w:sz w:val="24"/>
          <w:szCs w:val="24"/>
          <w:u w:val="single"/>
          <w:lang w:eastAsia="es-AR"/>
        </w:rPr>
        <w:t>Prototyping Pi Plate Kit</w:t>
      </w:r>
      <w:ins w:id="1282" w:author="Nahuel Defossé" w:date="2017-12-10T21:34:00Z">
        <w:r w:rsidR="00EB19E6">
          <w:rPr>
            <w:rFonts w:ascii="Arial" w:eastAsia="Times New Roman" w:hAnsi="Arial" w:cs="Arial"/>
            <w:i/>
            <w:color w:val="222222"/>
            <w:sz w:val="24"/>
            <w:szCs w:val="24"/>
            <w:u w:val="single"/>
            <w:lang w:eastAsia="es-AR"/>
          </w:rPr>
          <w:t>)</w:t>
        </w:r>
      </w:ins>
      <w:r w:rsidR="00646568" w:rsidRPr="00387BC2">
        <w:rPr>
          <w:rFonts w:ascii="Arial" w:eastAsia="Times New Roman" w:hAnsi="Arial" w:cs="Arial"/>
          <w:i/>
          <w:color w:val="222222"/>
          <w:sz w:val="24"/>
          <w:szCs w:val="24"/>
          <w:u w:val="single"/>
          <w:lang w:eastAsia="es-AR"/>
        </w:rPr>
        <w:t>:</w:t>
      </w:r>
      <w:r w:rsidR="00646568" w:rsidRPr="00387BC2">
        <w:rPr>
          <w:rFonts w:ascii="Arial" w:eastAsia="Times New Roman" w:hAnsi="Arial" w:cs="Arial"/>
          <w:color w:val="222222"/>
          <w:sz w:val="24"/>
          <w:szCs w:val="24"/>
          <w:lang w:eastAsia="es-AR"/>
        </w:rPr>
        <w:t xml:space="preserve"> Se trata de una placa</w:t>
      </w:r>
      <w:r w:rsidR="00646568">
        <w:rPr>
          <w:rFonts w:ascii="Arial" w:eastAsia="Times New Roman" w:hAnsi="Arial" w:cs="Arial"/>
          <w:color w:val="222222"/>
          <w:sz w:val="24"/>
          <w:szCs w:val="24"/>
          <w:lang w:eastAsia="es-AR"/>
        </w:rPr>
        <w:t xml:space="preserve"> que se </w:t>
      </w:r>
      <w:del w:id="1283" w:author="Nahuel Defossé" w:date="2017-12-10T21:35:00Z">
        <w:r w:rsidR="00646568" w:rsidDel="00EB19E6">
          <w:rPr>
            <w:rFonts w:ascii="Arial" w:eastAsia="Times New Roman" w:hAnsi="Arial" w:cs="Arial"/>
            <w:color w:val="222222"/>
            <w:sz w:val="24"/>
            <w:szCs w:val="24"/>
            <w:lang w:eastAsia="es-AR"/>
          </w:rPr>
          <w:delText xml:space="preserve">empalma </w:delText>
        </w:r>
      </w:del>
      <w:ins w:id="1284" w:author="Nahuel Defossé" w:date="2017-12-10T21:35:00Z">
        <w:r w:rsidR="00EB19E6">
          <w:rPr>
            <w:rFonts w:ascii="Arial" w:eastAsia="Times New Roman" w:hAnsi="Arial" w:cs="Arial"/>
            <w:color w:val="222222"/>
            <w:sz w:val="24"/>
            <w:szCs w:val="24"/>
            <w:lang w:eastAsia="es-AR"/>
          </w:rPr>
          <w:t xml:space="preserve">encastra </w:t>
        </w:r>
      </w:ins>
      <w:r w:rsidR="00646568">
        <w:rPr>
          <w:rFonts w:ascii="Arial" w:eastAsia="Times New Roman" w:hAnsi="Arial" w:cs="Arial"/>
          <w:color w:val="222222"/>
          <w:sz w:val="24"/>
          <w:szCs w:val="24"/>
          <w:lang w:eastAsia="es-AR"/>
        </w:rPr>
        <w:t xml:space="preserve">en la parte superior de las Raspberry Pi, en la cual se pueden soldar componentes en su área de </w:t>
      </w:r>
      <w:commentRangeStart w:id="1285"/>
      <w:r w:rsidR="00646568">
        <w:rPr>
          <w:rFonts w:ascii="Arial" w:eastAsia="Times New Roman" w:hAnsi="Arial" w:cs="Arial"/>
          <w:color w:val="222222"/>
          <w:sz w:val="24"/>
          <w:szCs w:val="24"/>
          <w:lang w:eastAsia="es-AR"/>
        </w:rPr>
        <w:t>GPIO</w:t>
      </w:r>
      <w:r w:rsidR="00E36F16">
        <w:rPr>
          <w:rFonts w:ascii="Arial" w:eastAsia="Times New Roman" w:hAnsi="Arial" w:cs="Arial"/>
          <w:color w:val="222222"/>
          <w:sz w:val="24"/>
          <w:szCs w:val="24"/>
          <w:lang w:eastAsia="es-AR"/>
        </w:rPr>
        <w:t xml:space="preserve"> (entrada/salida de propósito general)</w:t>
      </w:r>
      <w:r w:rsidR="00646568">
        <w:rPr>
          <w:rFonts w:ascii="Arial" w:eastAsia="Times New Roman" w:hAnsi="Arial" w:cs="Arial"/>
          <w:color w:val="222222"/>
          <w:sz w:val="24"/>
          <w:szCs w:val="24"/>
          <w:lang w:eastAsia="es-AR"/>
        </w:rPr>
        <w:t xml:space="preserve"> </w:t>
      </w:r>
      <w:commentRangeEnd w:id="1285"/>
      <w:r w:rsidR="00EB19E6">
        <w:rPr>
          <w:rStyle w:val="Refdecomentario"/>
          <w:rFonts w:ascii="Calibri" w:eastAsia="Calibri" w:hAnsi="Calibri" w:cs="Calibri"/>
          <w:color w:val="000000"/>
          <w:lang w:eastAsia="es-AR"/>
        </w:rPr>
        <w:commentReference w:id="1285"/>
      </w:r>
      <w:r w:rsidR="00646568">
        <w:rPr>
          <w:rFonts w:ascii="Arial" w:eastAsia="Times New Roman" w:hAnsi="Arial" w:cs="Arial"/>
          <w:color w:val="222222"/>
          <w:sz w:val="24"/>
          <w:szCs w:val="24"/>
          <w:lang w:eastAsia="es-AR"/>
        </w:rPr>
        <w:t xml:space="preserve">y además cuenta en su centro con un área de </w:t>
      </w:r>
      <w:commentRangeStart w:id="1286"/>
      <w:r w:rsidR="00646568">
        <w:rPr>
          <w:rFonts w:ascii="Arial" w:eastAsia="Times New Roman" w:hAnsi="Arial" w:cs="Arial"/>
          <w:color w:val="222222"/>
          <w:sz w:val="24"/>
          <w:szCs w:val="24"/>
          <w:lang w:eastAsia="es-AR"/>
        </w:rPr>
        <w:lastRenderedPageBreak/>
        <w:t>protoboard</w:t>
      </w:r>
      <w:commentRangeEnd w:id="1286"/>
      <w:r w:rsidR="00EB19E6">
        <w:rPr>
          <w:rStyle w:val="Refdecomentario"/>
          <w:rFonts w:ascii="Calibri" w:eastAsia="Calibri" w:hAnsi="Calibri" w:cs="Calibri"/>
          <w:color w:val="000000"/>
          <w:lang w:eastAsia="es-AR"/>
        </w:rPr>
        <w:commentReference w:id="1286"/>
      </w:r>
      <w:r w:rsidR="00E36F16">
        <w:rPr>
          <w:rStyle w:val="Refdenotaalpie"/>
          <w:rFonts w:ascii="Arial" w:eastAsia="Times New Roman" w:hAnsi="Arial" w:cs="Arial"/>
          <w:color w:val="222222"/>
          <w:sz w:val="24"/>
          <w:szCs w:val="24"/>
          <w:lang w:eastAsia="es-AR"/>
        </w:rPr>
        <w:footnoteReference w:id="10"/>
      </w:r>
      <w:r w:rsidR="00646568">
        <w:rPr>
          <w:rFonts w:ascii="Arial" w:eastAsia="Times New Roman" w:hAnsi="Arial" w:cs="Arial"/>
          <w:color w:val="222222"/>
          <w:sz w:val="24"/>
          <w:szCs w:val="24"/>
          <w:lang w:eastAsia="es-AR"/>
        </w:rPr>
        <w:t>.</w:t>
      </w:r>
      <w:r w:rsidR="00E36F16">
        <w:rPr>
          <w:rFonts w:ascii="Arial" w:eastAsia="Times New Roman" w:hAnsi="Arial" w:cs="Arial"/>
          <w:color w:val="222222"/>
          <w:sz w:val="24"/>
          <w:szCs w:val="24"/>
          <w:lang w:eastAsia="es-AR"/>
        </w:rPr>
        <w:t xml:space="preserve"> En la imagen (</w:t>
      </w:r>
      <w:r w:rsidR="00E36F16">
        <w:rPr>
          <w:rFonts w:ascii="Arial" w:eastAsia="Times New Roman" w:hAnsi="Arial" w:cs="Arial"/>
          <w:color w:val="222222"/>
          <w:sz w:val="24"/>
          <w:szCs w:val="24"/>
          <w:lang w:eastAsia="es-AR"/>
        </w:rPr>
        <w:fldChar w:fldCharType="begin"/>
      </w:r>
      <w:r w:rsidR="00E36F16">
        <w:rPr>
          <w:rFonts w:ascii="Arial" w:eastAsia="Times New Roman" w:hAnsi="Arial" w:cs="Arial"/>
          <w:color w:val="222222"/>
          <w:sz w:val="24"/>
          <w:szCs w:val="24"/>
          <w:lang w:eastAsia="es-AR"/>
        </w:rPr>
        <w:instrText xml:space="preserve"> REF _Ref501827051 \h </w:instrText>
      </w:r>
      <w:r w:rsidR="00E36F16">
        <w:rPr>
          <w:rFonts w:ascii="Arial" w:eastAsia="Times New Roman" w:hAnsi="Arial" w:cs="Arial"/>
          <w:color w:val="222222"/>
          <w:sz w:val="24"/>
          <w:szCs w:val="24"/>
          <w:lang w:eastAsia="es-AR"/>
        </w:rPr>
      </w:r>
      <w:r w:rsidR="00E36F16">
        <w:rPr>
          <w:rFonts w:ascii="Arial" w:eastAsia="Times New Roman" w:hAnsi="Arial" w:cs="Arial"/>
          <w:color w:val="222222"/>
          <w:sz w:val="24"/>
          <w:szCs w:val="24"/>
          <w:lang w:eastAsia="es-AR"/>
        </w:rPr>
        <w:fldChar w:fldCharType="separate"/>
      </w:r>
      <w:r w:rsidR="00E36F16">
        <w:t xml:space="preserve">Ilustración </w:t>
      </w:r>
      <w:ins w:id="1287" w:author="Agustin Schlapp" w:date="2017-12-21T20:22:00Z">
        <w:r w:rsidR="00E36F16">
          <w:rPr>
            <w:noProof/>
          </w:rPr>
          <w:t>23</w:t>
        </w:r>
      </w:ins>
      <w:r w:rsidR="00E36F16">
        <w:t xml:space="preserve"> - Adafruit Prototyping Pi</w:t>
      </w:r>
      <w:r w:rsidR="00E36F16">
        <w:rPr>
          <w:rFonts w:ascii="Arial" w:eastAsia="Times New Roman" w:hAnsi="Arial" w:cs="Arial"/>
          <w:color w:val="222222"/>
          <w:sz w:val="24"/>
          <w:szCs w:val="24"/>
          <w:lang w:eastAsia="es-AR"/>
        </w:rPr>
        <w:fldChar w:fldCharType="end"/>
      </w:r>
      <w:r w:rsidR="00E36F16">
        <w:rPr>
          <w:rFonts w:ascii="Arial" w:eastAsia="Times New Roman" w:hAnsi="Arial" w:cs="Arial"/>
          <w:color w:val="222222"/>
          <w:sz w:val="24"/>
          <w:szCs w:val="24"/>
          <w:lang w:eastAsia="es-AR"/>
        </w:rPr>
        <w:t>)</w:t>
      </w:r>
      <w:r w:rsidR="00646568">
        <w:rPr>
          <w:rFonts w:ascii="Arial" w:eastAsia="Times New Roman" w:hAnsi="Arial" w:cs="Arial"/>
          <w:color w:val="222222"/>
          <w:sz w:val="24"/>
          <w:szCs w:val="24"/>
          <w:lang w:eastAsia="es-AR"/>
        </w:rPr>
        <w:t xml:space="preserve"> </w:t>
      </w:r>
      <w:r w:rsidR="00E36F16">
        <w:rPr>
          <w:rFonts w:ascii="Arial" w:eastAsia="Times New Roman" w:hAnsi="Arial" w:cs="Arial"/>
          <w:color w:val="222222"/>
          <w:sz w:val="24"/>
          <w:szCs w:val="24"/>
          <w:lang w:eastAsia="es-AR"/>
        </w:rPr>
        <w:t>se puede ver esta placa empalmada sobre una Raspberry Pi</w:t>
      </w:r>
    </w:p>
    <w:p w14:paraId="0CF795B1" w14:textId="75FFBC16" w:rsidR="004C7DEA" w:rsidRPr="004C7DEA" w:rsidRDefault="004C7DEA" w:rsidP="004C7DEA">
      <w:pPr>
        <w:shd w:val="clear" w:color="auto" w:fill="FFFFFF"/>
        <w:spacing w:before="120" w:after="120"/>
        <w:rPr>
          <w:rFonts w:ascii="Arial" w:eastAsia="Times New Roman" w:hAnsi="Arial" w:cs="Arial"/>
          <w:color w:val="222222"/>
          <w:sz w:val="24"/>
          <w:szCs w:val="24"/>
        </w:rPr>
      </w:pPr>
    </w:p>
    <w:p w14:paraId="6E83B3BC" w14:textId="19FE9D59" w:rsidR="00646568" w:rsidRPr="00761CD9" w:rsidRDefault="00834D14" w:rsidP="00834D14">
      <w:pPr>
        <w:pStyle w:val="Prrafodelista"/>
        <w:numPr>
          <w:ilvl w:val="0"/>
          <w:numId w:val="14"/>
        </w:numPr>
        <w:shd w:val="clear" w:color="auto" w:fill="FFFFFF"/>
        <w:spacing w:before="120" w:after="120"/>
        <w:jc w:val="both"/>
        <w:rPr>
          <w:rFonts w:ascii="Arial" w:eastAsia="Times New Roman" w:hAnsi="Arial" w:cs="Arial"/>
          <w:i/>
          <w:color w:val="222222"/>
          <w:sz w:val="24"/>
          <w:szCs w:val="24"/>
          <w:u w:val="single"/>
        </w:rPr>
      </w:pPr>
      <w:r>
        <w:rPr>
          <w:noProof/>
          <w:lang w:val="en-US"/>
        </w:rPr>
        <w:drawing>
          <wp:anchor distT="0" distB="0" distL="114300" distR="114300" simplePos="0" relativeHeight="251641856" behindDoc="0" locked="0" layoutInCell="1" allowOverlap="1" wp14:anchorId="1FCD5058" wp14:editId="1308AA15">
            <wp:simplePos x="0" y="0"/>
            <wp:positionH relativeFrom="column">
              <wp:posOffset>3785870</wp:posOffset>
            </wp:positionH>
            <wp:positionV relativeFrom="paragraph">
              <wp:posOffset>6350</wp:posOffset>
            </wp:positionV>
            <wp:extent cx="1610995" cy="1218565"/>
            <wp:effectExtent l="0" t="0" r="8255" b="635"/>
            <wp:wrapSquare wrapText="bothSides"/>
            <wp:docPr id="29" name="Imagen 29" descr="Resultado de imagen para western digital pi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western digital pidrive"/>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8002" b="16344"/>
                    <a:stretch/>
                  </pic:blipFill>
                  <pic:spPr bwMode="auto">
                    <a:xfrm>
                      <a:off x="0" y="0"/>
                      <a:ext cx="1610995" cy="1218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6568" w:rsidRPr="00761CD9">
        <w:rPr>
          <w:rFonts w:ascii="Arial" w:eastAsia="Times New Roman" w:hAnsi="Arial" w:cs="Arial"/>
          <w:i/>
          <w:color w:val="222222"/>
          <w:sz w:val="24"/>
          <w:szCs w:val="24"/>
          <w:u w:val="single"/>
        </w:rPr>
        <w:t xml:space="preserve">Western digital Pidrive: </w:t>
      </w:r>
      <w:r w:rsidR="00646568" w:rsidRPr="00761CD9">
        <w:rPr>
          <w:rFonts w:ascii="Arial" w:eastAsia="Times New Roman" w:hAnsi="Arial" w:cs="Arial"/>
          <w:color w:val="222222"/>
          <w:sz w:val="24"/>
          <w:szCs w:val="24"/>
        </w:rPr>
        <w:t>Es un disco rígido</w:t>
      </w:r>
      <w:r w:rsidR="00495B48">
        <w:rPr>
          <w:rFonts w:ascii="Arial" w:eastAsia="Times New Roman" w:hAnsi="Arial" w:cs="Arial"/>
          <w:color w:val="222222"/>
          <w:sz w:val="24"/>
          <w:szCs w:val="24"/>
        </w:rPr>
        <w:t xml:space="preserve"> (</w:t>
      </w:r>
      <w:r w:rsidR="00495B48">
        <w:rPr>
          <w:rFonts w:ascii="Arial" w:eastAsia="Times New Roman" w:hAnsi="Arial" w:cs="Arial"/>
          <w:color w:val="222222"/>
          <w:sz w:val="24"/>
          <w:szCs w:val="24"/>
        </w:rPr>
        <w:fldChar w:fldCharType="begin"/>
      </w:r>
      <w:r w:rsidR="00495B48">
        <w:rPr>
          <w:rFonts w:ascii="Arial" w:eastAsia="Times New Roman" w:hAnsi="Arial" w:cs="Arial"/>
          <w:color w:val="222222"/>
          <w:sz w:val="24"/>
          <w:szCs w:val="24"/>
        </w:rPr>
        <w:instrText xml:space="preserve"> REF _Ref501828737 \h </w:instrText>
      </w:r>
      <w:r>
        <w:rPr>
          <w:rFonts w:ascii="Arial" w:eastAsia="Times New Roman" w:hAnsi="Arial" w:cs="Arial"/>
          <w:color w:val="222222"/>
          <w:sz w:val="24"/>
          <w:szCs w:val="24"/>
        </w:rPr>
        <w:instrText xml:space="preserve"> \* MERGEFORMAT </w:instrText>
      </w:r>
      <w:r w:rsidR="00495B48">
        <w:rPr>
          <w:rFonts w:ascii="Arial" w:eastAsia="Times New Roman" w:hAnsi="Arial" w:cs="Arial"/>
          <w:color w:val="222222"/>
          <w:sz w:val="24"/>
          <w:szCs w:val="24"/>
        </w:rPr>
      </w:r>
      <w:r w:rsidR="00495B48">
        <w:rPr>
          <w:rFonts w:ascii="Arial" w:eastAsia="Times New Roman" w:hAnsi="Arial" w:cs="Arial"/>
          <w:color w:val="222222"/>
          <w:sz w:val="24"/>
          <w:szCs w:val="24"/>
        </w:rPr>
        <w:fldChar w:fldCharType="separate"/>
      </w:r>
      <w:r w:rsidR="00495B48">
        <w:t xml:space="preserve">Ilustración </w:t>
      </w:r>
      <w:ins w:id="1288" w:author="Agustin Schlapp" w:date="2017-12-21T20:22:00Z">
        <w:r w:rsidR="00495B48">
          <w:rPr>
            <w:noProof/>
          </w:rPr>
          <w:t>24</w:t>
        </w:r>
      </w:ins>
      <w:r w:rsidR="00495B48">
        <w:t xml:space="preserve"> - Pidrive</w:t>
      </w:r>
      <w:r w:rsidR="00495B48">
        <w:rPr>
          <w:rFonts w:ascii="Arial" w:eastAsia="Times New Roman" w:hAnsi="Arial" w:cs="Arial"/>
          <w:color w:val="222222"/>
          <w:sz w:val="24"/>
          <w:szCs w:val="24"/>
        </w:rPr>
        <w:fldChar w:fldCharType="end"/>
      </w:r>
      <w:r w:rsidR="00495B48">
        <w:rPr>
          <w:rFonts w:ascii="Arial" w:eastAsia="Times New Roman" w:hAnsi="Arial" w:cs="Arial"/>
          <w:color w:val="222222"/>
          <w:sz w:val="24"/>
          <w:szCs w:val="24"/>
        </w:rPr>
        <w:t>)</w:t>
      </w:r>
      <w:r w:rsidR="00646568" w:rsidRPr="00761CD9">
        <w:rPr>
          <w:rFonts w:ascii="Arial" w:eastAsia="Times New Roman" w:hAnsi="Arial" w:cs="Arial"/>
          <w:color w:val="222222"/>
          <w:sz w:val="24"/>
          <w:szCs w:val="24"/>
        </w:rPr>
        <w:t xml:space="preserve"> exclusivo para esta plataforma, de una capacidad de 314 GB, creado por la marca homónima. Cuenta con una interfaz de conexión USB para comunicarse con la Raspberry Pi.</w:t>
      </w:r>
    </w:p>
    <w:p w14:paraId="4D932736" w14:textId="77777777" w:rsidR="00646568" w:rsidRPr="00651D66" w:rsidRDefault="009870EE" w:rsidP="00646568">
      <w:pPr>
        <w:shd w:val="clear" w:color="auto" w:fill="FFFFFF"/>
        <w:spacing w:before="120" w:after="120"/>
        <w:rPr>
          <w:rFonts w:ascii="Arial" w:eastAsia="Times New Roman" w:hAnsi="Arial" w:cs="Arial"/>
          <w:i/>
          <w:color w:val="222222"/>
          <w:sz w:val="24"/>
          <w:szCs w:val="24"/>
          <w:u w:val="single"/>
        </w:rPr>
      </w:pPr>
      <w:r>
        <w:rPr>
          <w:noProof/>
          <w:lang w:val="en-US" w:eastAsia="en-US"/>
        </w:rPr>
        <mc:AlternateContent>
          <mc:Choice Requires="wps">
            <w:drawing>
              <wp:anchor distT="0" distB="0" distL="114300" distR="114300" simplePos="0" relativeHeight="251643904" behindDoc="0" locked="0" layoutInCell="1" allowOverlap="1" wp14:anchorId="08F97CE4" wp14:editId="4E71B302">
                <wp:simplePos x="0" y="0"/>
                <wp:positionH relativeFrom="column">
                  <wp:posOffset>4088765</wp:posOffset>
                </wp:positionH>
                <wp:positionV relativeFrom="paragraph">
                  <wp:posOffset>9876</wp:posOffset>
                </wp:positionV>
                <wp:extent cx="1309370" cy="266700"/>
                <wp:effectExtent l="0" t="0" r="0"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1309370" cy="266700"/>
                        </a:xfrm>
                        <a:prstGeom prst="rect">
                          <a:avLst/>
                        </a:prstGeom>
                        <a:solidFill>
                          <a:prstClr val="white"/>
                        </a:solidFill>
                        <a:ln>
                          <a:noFill/>
                        </a:ln>
                      </wps:spPr>
                      <wps:txbx>
                        <w:txbxContent>
                          <w:p w14:paraId="6F90C6B0" w14:textId="5DADEEFD" w:rsidR="00A87E1C" w:rsidRPr="000E068D" w:rsidRDefault="00A87E1C" w:rsidP="009870EE">
                            <w:pPr>
                              <w:pStyle w:val="Descripcin"/>
                              <w:rPr>
                                <w:noProof/>
                              </w:rPr>
                            </w:pPr>
                            <w:bookmarkStart w:id="1289" w:name="_Ref501828737"/>
                            <w:bookmarkStart w:id="1290" w:name="_Toc504153994"/>
                            <w:r>
                              <w:t xml:space="preserve">Ilustración </w:t>
                            </w:r>
                            <w:fldSimple w:instr=" SEQ Ilustración \* ARABIC ">
                              <w:r w:rsidR="00C5340B">
                                <w:rPr>
                                  <w:noProof/>
                                </w:rPr>
                                <w:t>28</w:t>
                              </w:r>
                            </w:fldSimple>
                            <w:r>
                              <w:t xml:space="preserve"> - Pidrive</w:t>
                            </w:r>
                            <w:bookmarkEnd w:id="1289"/>
                            <w:bookmarkEnd w:id="1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97CE4" id="Cuadro de texto 62" o:spid="_x0000_s1041" type="#_x0000_t202" style="position:absolute;left:0;text-align:left;margin-left:321.95pt;margin-top:.8pt;width:103.1pt;height:21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" stroked="f">
                <v:textbox style="mso-fit-shape-to-text:t" inset="0,0,0,0">
                  <w:txbxContent>
                    <w:p w14:paraId="6F90C6B0" w14:textId="5DADEEFD" w:rsidR="00A87E1C" w:rsidRPr="000E068D" w:rsidRDefault="00A87E1C" w:rsidP="009870EE">
                      <w:pPr>
                        <w:pStyle w:val="Descripcin"/>
                        <w:rPr>
                          <w:noProof/>
                        </w:rPr>
                      </w:pPr>
                      <w:bookmarkStart w:id="1291" w:name="_Ref501828737"/>
                      <w:bookmarkStart w:id="1292" w:name="_Toc504153994"/>
                      <w:r>
                        <w:t xml:space="preserve">Ilustración </w:t>
                      </w:r>
                      <w:fldSimple w:instr=" SEQ Ilustración \* ARABIC ">
                        <w:r w:rsidR="00C5340B">
                          <w:rPr>
                            <w:noProof/>
                          </w:rPr>
                          <w:t>28</w:t>
                        </w:r>
                      </w:fldSimple>
                      <w:r>
                        <w:t xml:space="preserve"> - Pidrive</w:t>
                      </w:r>
                      <w:bookmarkEnd w:id="1291"/>
                      <w:bookmarkEnd w:id="1292"/>
                    </w:p>
                  </w:txbxContent>
                </v:textbox>
                <w10:wrap type="square"/>
              </v:shape>
            </w:pict>
          </mc:Fallback>
        </mc:AlternateContent>
      </w:r>
    </w:p>
    <w:p w14:paraId="21543363" w14:textId="245AC05E" w:rsidR="00646568" w:rsidRPr="00387BC2" w:rsidRDefault="00834D14" w:rsidP="00646568">
      <w:pPr>
        <w:pStyle w:val="Prrafodelista"/>
        <w:numPr>
          <w:ilvl w:val="0"/>
          <w:numId w:val="14"/>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lang w:val="en-US"/>
        </w:rPr>
        <w:drawing>
          <wp:anchor distT="0" distB="0" distL="114300" distR="114300" simplePos="0" relativeHeight="251640832" behindDoc="0" locked="0" layoutInCell="1" allowOverlap="1" wp14:anchorId="1A04D01A" wp14:editId="7AED2339">
            <wp:simplePos x="0" y="0"/>
            <wp:positionH relativeFrom="column">
              <wp:posOffset>3769995</wp:posOffset>
            </wp:positionH>
            <wp:positionV relativeFrom="paragraph">
              <wp:posOffset>6985</wp:posOffset>
            </wp:positionV>
            <wp:extent cx="1624330" cy="1503680"/>
            <wp:effectExtent l="0" t="0" r="0" b="1270"/>
            <wp:wrapSquare wrapText="bothSides"/>
            <wp:docPr id="30" name="Imagen 30" descr="Pi TFT para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 TFT para Raspberry Pi"/>
                    <pic:cNvPicPr>
                      <a:picLocks noChangeAspect="1" noChangeArrowheads="1"/>
                    </pic:cNvPicPr>
                  </pic:nvPicPr>
                  <pic:blipFill rotWithShape="1">
                    <a:blip r:embed="rId89">
                      <a:extLst>
                        <a:ext uri="{28A0092B-C50C-407E-A947-70E740481C1C}">
                          <a14:useLocalDpi xmlns:a14="http://schemas.microsoft.com/office/drawing/2010/main" val="0"/>
                        </a:ext>
                      </a:extLst>
                    </a:blip>
                    <a:srcRect l="7477" t="7062" r="5468" b="4099"/>
                    <a:stretch/>
                  </pic:blipFill>
                  <pic:spPr bwMode="auto">
                    <a:xfrm>
                      <a:off x="0" y="0"/>
                      <a:ext cx="1624330" cy="1503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6568">
        <w:rPr>
          <w:rFonts w:ascii="Arial" w:eastAsia="Times New Roman" w:hAnsi="Arial" w:cs="Arial"/>
          <w:i/>
          <w:color w:val="222222"/>
          <w:sz w:val="24"/>
          <w:szCs w:val="24"/>
          <w:u w:val="single"/>
          <w:lang w:eastAsia="es-AR"/>
        </w:rPr>
        <w:t>Pi TFT:</w:t>
      </w:r>
      <w:r w:rsidR="00646568">
        <w:rPr>
          <w:rFonts w:ascii="Arial" w:eastAsia="Times New Roman" w:hAnsi="Arial" w:cs="Arial"/>
          <w:color w:val="222222"/>
          <w:sz w:val="24"/>
          <w:szCs w:val="24"/>
          <w:lang w:eastAsia="es-AR"/>
        </w:rPr>
        <w:t xml:space="preserve"> Es una pequeña pantalla táctil de 2.8 pulgadas del tipo resistiva</w:t>
      </w:r>
      <w:r w:rsidR="00495B48">
        <w:rPr>
          <w:rFonts w:ascii="Arial" w:eastAsia="Times New Roman" w:hAnsi="Arial" w:cs="Arial"/>
          <w:color w:val="222222"/>
          <w:sz w:val="24"/>
          <w:szCs w:val="24"/>
          <w:lang w:eastAsia="es-AR"/>
        </w:rPr>
        <w:t xml:space="preserve"> (</w:t>
      </w:r>
      <w:r w:rsidR="00495B48">
        <w:rPr>
          <w:rFonts w:ascii="Arial" w:eastAsia="Times New Roman" w:hAnsi="Arial" w:cs="Arial"/>
          <w:color w:val="222222"/>
          <w:sz w:val="24"/>
          <w:szCs w:val="24"/>
          <w:lang w:eastAsia="es-AR"/>
        </w:rPr>
        <w:fldChar w:fldCharType="begin"/>
      </w:r>
      <w:r w:rsidR="00495B48">
        <w:rPr>
          <w:rFonts w:ascii="Arial" w:eastAsia="Times New Roman" w:hAnsi="Arial" w:cs="Arial"/>
          <w:color w:val="222222"/>
          <w:sz w:val="24"/>
          <w:szCs w:val="24"/>
          <w:lang w:eastAsia="es-AR"/>
        </w:rPr>
        <w:instrText xml:space="preserve"> REF _Ref501828785 \h </w:instrText>
      </w:r>
      <w:r w:rsidR="00495B48">
        <w:rPr>
          <w:rFonts w:ascii="Arial" w:eastAsia="Times New Roman" w:hAnsi="Arial" w:cs="Arial"/>
          <w:color w:val="222222"/>
          <w:sz w:val="24"/>
          <w:szCs w:val="24"/>
          <w:lang w:eastAsia="es-AR"/>
        </w:rPr>
      </w:r>
      <w:r w:rsidR="00495B48">
        <w:rPr>
          <w:rFonts w:ascii="Arial" w:eastAsia="Times New Roman" w:hAnsi="Arial" w:cs="Arial"/>
          <w:color w:val="222222"/>
          <w:sz w:val="24"/>
          <w:szCs w:val="24"/>
          <w:lang w:eastAsia="es-AR"/>
        </w:rPr>
        <w:fldChar w:fldCharType="separate"/>
      </w:r>
      <w:r w:rsidR="00495B48">
        <w:t xml:space="preserve">Ilustración </w:t>
      </w:r>
      <w:ins w:id="1293" w:author="Agustin Schlapp" w:date="2017-12-21T20:22:00Z">
        <w:r w:rsidR="00495B48">
          <w:rPr>
            <w:noProof/>
          </w:rPr>
          <w:t>25</w:t>
        </w:r>
      </w:ins>
      <w:r w:rsidR="00495B48">
        <w:t xml:space="preserve"> - Pi TFT</w:t>
      </w:r>
      <w:r w:rsidR="00495B48">
        <w:rPr>
          <w:rFonts w:ascii="Arial" w:eastAsia="Times New Roman" w:hAnsi="Arial" w:cs="Arial"/>
          <w:color w:val="222222"/>
          <w:sz w:val="24"/>
          <w:szCs w:val="24"/>
          <w:lang w:eastAsia="es-AR"/>
        </w:rPr>
        <w:fldChar w:fldCharType="end"/>
      </w:r>
      <w:r w:rsidR="00495B48">
        <w:rPr>
          <w:rFonts w:ascii="Arial" w:eastAsia="Times New Roman" w:hAnsi="Arial" w:cs="Arial"/>
          <w:color w:val="222222"/>
          <w:sz w:val="24"/>
          <w:szCs w:val="24"/>
          <w:lang w:eastAsia="es-AR"/>
        </w:rPr>
        <w:t>)</w:t>
      </w:r>
      <w:r w:rsidR="00646568">
        <w:rPr>
          <w:rFonts w:ascii="Arial" w:eastAsia="Times New Roman" w:hAnsi="Arial" w:cs="Arial"/>
          <w:color w:val="222222"/>
          <w:sz w:val="24"/>
          <w:szCs w:val="24"/>
          <w:lang w:eastAsia="es-AR"/>
        </w:rPr>
        <w:t xml:space="preserve">, que se </w:t>
      </w:r>
      <w:del w:id="1294" w:author="Nahuel Defossé" w:date="2017-12-10T21:36:00Z">
        <w:r w:rsidR="00646568" w:rsidDel="00EB19E6">
          <w:rPr>
            <w:rFonts w:ascii="Arial" w:eastAsia="Times New Roman" w:hAnsi="Arial" w:cs="Arial"/>
            <w:color w:val="222222"/>
            <w:sz w:val="24"/>
            <w:szCs w:val="24"/>
            <w:lang w:eastAsia="es-AR"/>
          </w:rPr>
          <w:delText xml:space="preserve">empalma </w:delText>
        </w:r>
      </w:del>
      <w:ins w:id="1295" w:author="Nahuel Defossé" w:date="2017-12-10T21:36:00Z">
        <w:r w:rsidR="00EB19E6">
          <w:rPr>
            <w:rFonts w:ascii="Arial" w:eastAsia="Times New Roman" w:hAnsi="Arial" w:cs="Arial"/>
            <w:color w:val="222222"/>
            <w:sz w:val="24"/>
            <w:szCs w:val="24"/>
            <w:lang w:eastAsia="es-AR"/>
          </w:rPr>
          <w:t xml:space="preserve">encastra </w:t>
        </w:r>
      </w:ins>
      <w:r w:rsidR="00646568">
        <w:rPr>
          <w:rFonts w:ascii="Arial" w:eastAsia="Times New Roman" w:hAnsi="Arial" w:cs="Arial"/>
          <w:color w:val="222222"/>
          <w:sz w:val="24"/>
          <w:szCs w:val="24"/>
          <w:lang w:eastAsia="es-AR"/>
        </w:rPr>
        <w:t>en la parte superior del Raspberry. Su resolución es de 320x240 y color de 16 bits. Se le pueden soldar 4 botones de forma opcional para su manipulación.</w:t>
      </w:r>
      <w:r w:rsidR="00646568" w:rsidRPr="003D5D3C">
        <w:t xml:space="preserve"> </w:t>
      </w:r>
    </w:p>
    <w:p w14:paraId="36441E9A" w14:textId="0AD2CC08" w:rsidR="00646568" w:rsidRDefault="00646568" w:rsidP="00646568">
      <w:pPr>
        <w:rPr>
          <w:rFonts w:ascii="Arial" w:hAnsi="Arial" w:cs="Arial"/>
          <w:b/>
          <w:bCs/>
          <w:color w:val="222222"/>
          <w:sz w:val="28"/>
          <w:szCs w:val="28"/>
          <w:shd w:val="clear" w:color="auto" w:fill="FFFFFF"/>
        </w:rPr>
      </w:pPr>
    </w:p>
    <w:p w14:paraId="6E56D847" w14:textId="09144DEF" w:rsidR="00646568" w:rsidRDefault="00646568" w:rsidP="00646568">
      <w:pPr>
        <w:rPr>
          <w:rFonts w:ascii="Arial" w:hAnsi="Arial" w:cs="Arial"/>
          <w:b/>
          <w:bCs/>
          <w:color w:val="222222"/>
          <w:sz w:val="28"/>
          <w:szCs w:val="28"/>
          <w:shd w:val="clear" w:color="auto" w:fill="FFFFFF"/>
        </w:rPr>
      </w:pPr>
    </w:p>
    <w:p w14:paraId="772E454C" w14:textId="6CAA9B5B" w:rsidR="00834D14" w:rsidRDefault="00834D14">
      <w:pPr>
        <w:rPr>
          <w:b/>
          <w:color w:val="666666"/>
          <w:sz w:val="32"/>
          <w:szCs w:val="32"/>
        </w:rPr>
      </w:pPr>
      <w:r>
        <w:rPr>
          <w:noProof/>
          <w:lang w:val="en-US" w:eastAsia="en-US"/>
        </w:rPr>
        <mc:AlternateContent>
          <mc:Choice Requires="wps">
            <w:drawing>
              <wp:anchor distT="0" distB="0" distL="114300" distR="114300" simplePos="0" relativeHeight="251671552" behindDoc="0" locked="0" layoutInCell="1" allowOverlap="1" wp14:anchorId="2EC9B7CC" wp14:editId="766D3731">
                <wp:simplePos x="0" y="0"/>
                <wp:positionH relativeFrom="column">
                  <wp:posOffset>3943571</wp:posOffset>
                </wp:positionH>
                <wp:positionV relativeFrom="paragraph">
                  <wp:posOffset>4141</wp:posOffset>
                </wp:positionV>
                <wp:extent cx="1210945" cy="266700"/>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1210945" cy="266700"/>
                        </a:xfrm>
                        <a:prstGeom prst="rect">
                          <a:avLst/>
                        </a:prstGeom>
                        <a:solidFill>
                          <a:prstClr val="white"/>
                        </a:solidFill>
                        <a:ln>
                          <a:noFill/>
                        </a:ln>
                      </wps:spPr>
                      <wps:txbx>
                        <w:txbxContent>
                          <w:p w14:paraId="05F53594" w14:textId="65EDF982" w:rsidR="00A87E1C" w:rsidRPr="00D82251" w:rsidRDefault="00A87E1C" w:rsidP="009870EE">
                            <w:pPr>
                              <w:pStyle w:val="Descripcin"/>
                              <w:rPr>
                                <w:noProof/>
                              </w:rPr>
                            </w:pPr>
                            <w:bookmarkStart w:id="1296" w:name="_Ref501828785"/>
                            <w:bookmarkStart w:id="1297" w:name="_Toc504153995"/>
                            <w:r>
                              <w:t xml:space="preserve">Ilustración </w:t>
                            </w:r>
                            <w:fldSimple w:instr=" SEQ Ilustración \* ARABIC ">
                              <w:r w:rsidR="00C5340B">
                                <w:rPr>
                                  <w:noProof/>
                                </w:rPr>
                                <w:t>29</w:t>
                              </w:r>
                            </w:fldSimple>
                            <w:r>
                              <w:t xml:space="preserve"> - Pi TFT</w:t>
                            </w:r>
                            <w:bookmarkEnd w:id="1296"/>
                            <w:bookmarkEnd w:id="1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9B7CC" id="Cuadro de texto 63" o:spid="_x0000_s1042" type="#_x0000_t202" style="position:absolute;left:0;text-align:left;margin-left:310.5pt;margin-top:.35pt;width:95.35pt;height:2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" stroked="f">
                <v:textbox style="mso-fit-shape-to-text:t" inset="0,0,0,0">
                  <w:txbxContent>
                    <w:p w14:paraId="05F53594" w14:textId="65EDF982" w:rsidR="00A87E1C" w:rsidRPr="00D82251" w:rsidRDefault="00A87E1C" w:rsidP="009870EE">
                      <w:pPr>
                        <w:pStyle w:val="Descripcin"/>
                        <w:rPr>
                          <w:noProof/>
                        </w:rPr>
                      </w:pPr>
                      <w:bookmarkStart w:id="1298" w:name="_Ref501828785"/>
                      <w:bookmarkStart w:id="1299" w:name="_Toc504153995"/>
                      <w:r>
                        <w:t xml:space="preserve">Ilustración </w:t>
                      </w:r>
                      <w:fldSimple w:instr=" SEQ Ilustración \* ARABIC ">
                        <w:r w:rsidR="00C5340B">
                          <w:rPr>
                            <w:noProof/>
                          </w:rPr>
                          <w:t>29</w:t>
                        </w:r>
                      </w:fldSimple>
                      <w:r>
                        <w:t xml:space="preserve"> - Pi TFT</w:t>
                      </w:r>
                      <w:bookmarkEnd w:id="1298"/>
                      <w:bookmarkEnd w:id="1299"/>
                    </w:p>
                  </w:txbxContent>
                </v:textbox>
                <w10:wrap type="square"/>
              </v:shape>
            </w:pict>
          </mc:Fallback>
        </mc:AlternateContent>
      </w:r>
    </w:p>
    <w:p w14:paraId="14B40FEF" w14:textId="1908D7F8" w:rsidR="00646568" w:rsidRPr="00646568" w:rsidRDefault="00FC6F5E" w:rsidP="00646568">
      <w:pPr>
        <w:pStyle w:val="Ttulo2"/>
        <w:rPr>
          <w:b/>
          <w:sz w:val="32"/>
          <w:szCs w:val="32"/>
        </w:rPr>
      </w:pPr>
      <w:bookmarkStart w:id="1300" w:name="_Toc504153922"/>
      <w:r>
        <w:rPr>
          <w:b/>
          <w:sz w:val="32"/>
          <w:szCs w:val="32"/>
        </w:rPr>
        <w:t>4.</w:t>
      </w:r>
      <w:r w:rsidR="00C23910">
        <w:rPr>
          <w:b/>
          <w:sz w:val="32"/>
          <w:szCs w:val="32"/>
        </w:rPr>
        <w:t>7</w:t>
      </w:r>
      <w:r>
        <w:rPr>
          <w:b/>
          <w:sz w:val="32"/>
          <w:szCs w:val="32"/>
        </w:rPr>
        <w:t xml:space="preserve"> </w:t>
      </w:r>
      <w:r w:rsidR="00646568" w:rsidRPr="00646568">
        <w:rPr>
          <w:b/>
          <w:sz w:val="32"/>
          <w:szCs w:val="32"/>
        </w:rPr>
        <w:t>¿Por qué elegir Raspberry Pi?</w:t>
      </w:r>
      <w:bookmarkEnd w:id="1300"/>
    </w:p>
    <w:p w14:paraId="5AD40C47" w14:textId="24739B51" w:rsidR="00646568" w:rsidRPr="00286527" w:rsidRDefault="00646568" w:rsidP="00646568">
      <w:pPr>
        <w:shd w:val="clear" w:color="auto" w:fill="FFFFFF"/>
        <w:spacing w:before="120" w:after="120"/>
        <w:rPr>
          <w:rFonts w:ascii="Arial" w:eastAsia="Times New Roman" w:hAnsi="Arial" w:cs="Arial"/>
          <w:color w:val="222222"/>
          <w:sz w:val="24"/>
          <w:szCs w:val="24"/>
        </w:rPr>
      </w:pPr>
      <w:r w:rsidRPr="00286527">
        <w:rPr>
          <w:rFonts w:ascii="Arial" w:eastAsia="Times New Roman" w:hAnsi="Arial" w:cs="Arial"/>
          <w:color w:val="222222"/>
          <w:sz w:val="24"/>
          <w:szCs w:val="24"/>
        </w:rPr>
        <w:t>Al igual que lo que se mencionó en el capítulo 3 con respecto a Arduino, la plataforma Raspberry Pi presenta una serie de ventajas, con respecto a otras arquitecturas similares, que se describen a continuación:</w:t>
      </w:r>
    </w:p>
    <w:p w14:paraId="13E7F270" w14:textId="2D77949F" w:rsidR="00646568" w:rsidRPr="00286527" w:rsidRDefault="00646568" w:rsidP="00646568">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Comunidad</w:t>
      </w:r>
      <w:r w:rsidRPr="00286527">
        <w:rPr>
          <w:rFonts w:ascii="Arial" w:eastAsia="Times New Roman" w:hAnsi="Arial" w:cs="Arial"/>
          <w:color w:val="222222"/>
          <w:sz w:val="24"/>
          <w:szCs w:val="24"/>
          <w:lang w:eastAsia="es-AR"/>
        </w:rPr>
        <w:t xml:space="preserve">: Existe una vasta comunidad en variadas partes del mundo que trabaja, da soporte y utiliza esta plataforma </w:t>
      </w:r>
      <w:commentRangeStart w:id="1301"/>
      <w:r w:rsidRPr="00286527">
        <w:rPr>
          <w:rFonts w:ascii="Arial" w:eastAsia="Times New Roman" w:hAnsi="Arial" w:cs="Arial"/>
          <w:color w:val="222222"/>
          <w:sz w:val="24"/>
          <w:szCs w:val="24"/>
          <w:lang w:eastAsia="es-AR"/>
        </w:rPr>
        <w:t>para diversos proyectos</w:t>
      </w:r>
      <w:r w:rsidR="00F93686">
        <w:rPr>
          <w:rStyle w:val="Refdenotaalpie"/>
          <w:rFonts w:ascii="Arial" w:eastAsia="Times New Roman" w:hAnsi="Arial" w:cs="Arial"/>
          <w:color w:val="222222"/>
          <w:sz w:val="24"/>
          <w:szCs w:val="24"/>
          <w:lang w:eastAsia="es-AR"/>
        </w:rPr>
        <w:footnoteReference w:id="11"/>
      </w:r>
      <w:r w:rsidRPr="00286527">
        <w:rPr>
          <w:rFonts w:ascii="Arial" w:eastAsia="Times New Roman" w:hAnsi="Arial" w:cs="Arial"/>
          <w:color w:val="222222"/>
          <w:sz w:val="24"/>
          <w:szCs w:val="24"/>
          <w:lang w:eastAsia="es-AR"/>
        </w:rPr>
        <w:t>, que dado esto</w:t>
      </w:r>
      <w:commentRangeEnd w:id="1301"/>
      <w:r w:rsidR="00EB19E6">
        <w:rPr>
          <w:rStyle w:val="Refdecomentario"/>
          <w:rFonts w:ascii="Calibri" w:eastAsia="Calibri" w:hAnsi="Calibri" w:cs="Calibri"/>
          <w:color w:val="000000"/>
          <w:lang w:eastAsia="es-AR"/>
        </w:rPr>
        <w:commentReference w:id="1301"/>
      </w:r>
      <w:r w:rsidRPr="00286527">
        <w:rPr>
          <w:rFonts w:ascii="Arial" w:eastAsia="Times New Roman" w:hAnsi="Arial" w:cs="Arial"/>
          <w:color w:val="222222"/>
          <w:sz w:val="24"/>
          <w:szCs w:val="24"/>
          <w:lang w:eastAsia="es-AR"/>
        </w:rPr>
        <w:t>, se expande</w:t>
      </w:r>
      <w:r w:rsidR="001E43E1">
        <w:rPr>
          <w:rFonts w:ascii="Arial" w:eastAsia="Times New Roman" w:hAnsi="Arial" w:cs="Arial"/>
          <w:color w:val="222222"/>
          <w:sz w:val="24"/>
          <w:szCs w:val="24"/>
          <w:lang w:eastAsia="es-AR"/>
        </w:rPr>
        <w:t>n</w:t>
      </w:r>
      <w:r w:rsidRPr="00286527">
        <w:rPr>
          <w:rFonts w:ascii="Arial" w:eastAsia="Times New Roman" w:hAnsi="Arial" w:cs="Arial"/>
          <w:color w:val="222222"/>
          <w:sz w:val="24"/>
          <w:szCs w:val="24"/>
          <w:lang w:eastAsia="es-AR"/>
        </w:rPr>
        <w:t xml:space="preserve"> con él tiempo. A su vez, como se mostró en el apartado anterior, se cuenta con una serie de accesorios que facilitan su uso.</w:t>
      </w:r>
    </w:p>
    <w:p w14:paraId="64BF6DB3" w14:textId="763998B6" w:rsidR="00D35F33" w:rsidRDefault="00646568" w:rsidP="00646568">
      <w:pPr>
        <w:pStyle w:val="Prrafodelista"/>
        <w:numPr>
          <w:ilvl w:val="0"/>
          <w:numId w:val="15"/>
        </w:numPr>
        <w:shd w:val="clear" w:color="auto" w:fill="FFFFFF"/>
        <w:spacing w:before="120" w:after="120" w:line="240" w:lineRule="auto"/>
        <w:jc w:val="both"/>
        <w:rPr>
          <w:ins w:id="1302" w:author="Nahuel Defossé" w:date="2017-12-10T21:39:00Z"/>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Bajo costo</w:t>
      </w:r>
      <w:r w:rsidRPr="00286527">
        <w:rPr>
          <w:rFonts w:ascii="Arial" w:eastAsia="Times New Roman" w:hAnsi="Arial" w:cs="Arial"/>
          <w:color w:val="222222"/>
          <w:sz w:val="24"/>
          <w:szCs w:val="24"/>
          <w:lang w:eastAsia="es-AR"/>
        </w:rPr>
        <w:t>: Como se mencionó con anterioridad</w:t>
      </w:r>
      <w:r w:rsidR="002F6454">
        <w:rPr>
          <w:rFonts w:ascii="Arial" w:eastAsia="Times New Roman" w:hAnsi="Arial" w:cs="Arial"/>
          <w:color w:val="222222"/>
          <w:sz w:val="24"/>
          <w:szCs w:val="24"/>
          <w:lang w:eastAsia="es-AR"/>
        </w:rPr>
        <w:t>,</w:t>
      </w:r>
      <w:r w:rsidRPr="00286527">
        <w:rPr>
          <w:rFonts w:ascii="Arial" w:eastAsia="Times New Roman" w:hAnsi="Arial" w:cs="Arial"/>
          <w:color w:val="222222"/>
          <w:sz w:val="24"/>
          <w:szCs w:val="24"/>
          <w:lang w:eastAsia="es-AR"/>
        </w:rPr>
        <w:t xml:space="preserve"> esta SBC</w:t>
      </w:r>
      <w:r w:rsidR="002F6454">
        <w:rPr>
          <w:rFonts w:ascii="Arial" w:eastAsia="Times New Roman" w:hAnsi="Arial" w:cs="Arial"/>
          <w:color w:val="222222"/>
          <w:sz w:val="24"/>
          <w:szCs w:val="24"/>
          <w:lang w:eastAsia="es-AR"/>
        </w:rPr>
        <w:t xml:space="preserve"> </w:t>
      </w:r>
      <w:r w:rsidRPr="00286527">
        <w:rPr>
          <w:rFonts w:ascii="Arial" w:eastAsia="Times New Roman" w:hAnsi="Arial" w:cs="Arial"/>
          <w:color w:val="222222"/>
          <w:sz w:val="24"/>
          <w:szCs w:val="24"/>
          <w:lang w:eastAsia="es-AR"/>
        </w:rPr>
        <w:t xml:space="preserve">se puede conseguir a un bajo costo teniendo en cuenta las prestaciones que posee. </w:t>
      </w:r>
    </w:p>
    <w:p w14:paraId="444C62B7" w14:textId="038A27DC" w:rsidR="00646568" w:rsidRPr="00D35F33" w:rsidRDefault="00646568" w:rsidP="00D35F33">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Change w:id="1303" w:author="Nahuel Defossé" w:date="2017-12-10T21:40:00Z">
            <w:rPr>
              <w:lang w:eastAsia="es-AR"/>
            </w:rPr>
          </w:rPrChange>
        </w:rPr>
      </w:pPr>
      <w:commentRangeStart w:id="1304"/>
      <w:del w:id="1305" w:author="Nahuel Defossé" w:date="2017-12-10T21:40:00Z">
        <w:r w:rsidRPr="001E43E1" w:rsidDel="00D35F33">
          <w:rPr>
            <w:rFonts w:ascii="Arial" w:eastAsia="Times New Roman" w:hAnsi="Arial" w:cs="Arial"/>
            <w:b/>
            <w:color w:val="222222"/>
            <w:sz w:val="24"/>
            <w:szCs w:val="24"/>
            <w:lang w:eastAsia="es-AR"/>
          </w:rPr>
          <w:delText>Dado que su fin es más bien educativo</w:delText>
        </w:r>
      </w:del>
      <w:ins w:id="1306" w:author="Nahuel Defossé" w:date="2017-12-10T21:40:00Z">
        <w:r w:rsidR="00D35F33" w:rsidRPr="001E43E1">
          <w:rPr>
            <w:rFonts w:ascii="Arial" w:eastAsia="Times New Roman" w:hAnsi="Arial" w:cs="Arial"/>
            <w:b/>
            <w:color w:val="222222"/>
            <w:sz w:val="24"/>
            <w:szCs w:val="24"/>
            <w:lang w:eastAsia="es-AR"/>
          </w:rPr>
          <w:t>Desarrollada con finalidad educativa</w:t>
        </w:r>
        <w:r w:rsidR="00D35F33">
          <w:rPr>
            <w:rFonts w:ascii="Arial" w:eastAsia="Times New Roman" w:hAnsi="Arial" w:cs="Arial"/>
            <w:color w:val="222222"/>
            <w:sz w:val="24"/>
            <w:szCs w:val="24"/>
            <w:lang w:eastAsia="es-AR"/>
          </w:rPr>
          <w:t>:</w:t>
        </w:r>
      </w:ins>
      <w:r w:rsidR="001E43E1">
        <w:rPr>
          <w:rFonts w:ascii="Arial" w:eastAsia="Times New Roman" w:hAnsi="Arial" w:cs="Arial"/>
          <w:color w:val="222222"/>
          <w:sz w:val="24"/>
          <w:szCs w:val="24"/>
          <w:lang w:eastAsia="es-AR"/>
        </w:rPr>
        <w:t xml:space="preserve"> Como ya se comentó anteriormente, </w:t>
      </w:r>
      <w:r w:rsidR="00F94D0B">
        <w:rPr>
          <w:rFonts w:ascii="Arial" w:eastAsia="Times New Roman" w:hAnsi="Arial" w:cs="Arial"/>
          <w:color w:val="222222"/>
          <w:sz w:val="24"/>
          <w:szCs w:val="24"/>
          <w:lang w:eastAsia="es-AR"/>
        </w:rPr>
        <w:t>según sus creadores, esta plataforma fue desarrollada con fines educativos</w:t>
      </w:r>
      <w:r w:rsidR="00582294">
        <w:rPr>
          <w:rFonts w:ascii="Arial" w:eastAsia="Times New Roman" w:hAnsi="Arial" w:cs="Arial"/>
          <w:color w:val="222222"/>
          <w:sz w:val="24"/>
          <w:szCs w:val="24"/>
          <w:lang w:eastAsia="es-AR"/>
        </w:rPr>
        <w:t xml:space="preserve"> y existe una comunidad que constantemente aporta lo necesario para trabajar con ella en el aula.</w:t>
      </w:r>
      <w:del w:id="1307" w:author="Nahuel Defossé" w:date="2017-12-10T21:40:00Z">
        <w:r w:rsidRPr="00D35F33" w:rsidDel="00D35F33">
          <w:rPr>
            <w:rFonts w:ascii="Arial" w:eastAsia="Times New Roman" w:hAnsi="Arial" w:cs="Arial"/>
            <w:color w:val="222222"/>
            <w:sz w:val="24"/>
            <w:szCs w:val="24"/>
            <w:lang w:eastAsia="es-AR"/>
            <w:rPrChange w:id="1308" w:author="Nahuel Defossé" w:date="2017-12-10T21:40:00Z">
              <w:rPr>
                <w:lang w:eastAsia="es-AR"/>
              </w:rPr>
            </w:rPrChange>
          </w:rPr>
          <w:delText>.</w:delText>
        </w:r>
      </w:del>
      <w:commentRangeEnd w:id="1304"/>
      <w:r w:rsidR="00D35F33">
        <w:rPr>
          <w:rStyle w:val="Refdecomentario"/>
          <w:rFonts w:ascii="Calibri" w:eastAsia="Calibri" w:hAnsi="Calibri" w:cs="Calibri"/>
          <w:color w:val="000000"/>
          <w:lang w:eastAsia="es-AR"/>
        </w:rPr>
        <w:commentReference w:id="1304"/>
      </w:r>
    </w:p>
    <w:p w14:paraId="60F2B4A9" w14:textId="54C6FCC9" w:rsidR="00582294" w:rsidRPr="00582294" w:rsidRDefault="00C1105C" w:rsidP="00582294">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Pr>
          <w:rStyle w:val="Refdecomentario"/>
          <w:rFonts w:ascii="Calibri" w:eastAsia="Calibri" w:hAnsi="Calibri" w:cs="Calibri"/>
          <w:color w:val="000000"/>
          <w:lang w:eastAsia="es-AR"/>
        </w:rPr>
        <w:lastRenderedPageBreak/>
        <w:commentReference w:id="1204"/>
      </w:r>
      <w:r>
        <w:rPr>
          <w:rStyle w:val="Refdecomentario"/>
          <w:rFonts w:ascii="Calibri" w:eastAsia="Calibri" w:hAnsi="Calibri" w:cs="Calibri"/>
          <w:color w:val="000000"/>
          <w:lang w:eastAsia="es-AR"/>
        </w:rPr>
        <w:commentReference w:id="1205"/>
      </w:r>
      <w:r w:rsidR="00646568" w:rsidRPr="00286527">
        <w:rPr>
          <w:rFonts w:ascii="Arial" w:eastAsia="Times New Roman" w:hAnsi="Arial" w:cs="Arial"/>
          <w:b/>
          <w:color w:val="222222"/>
          <w:sz w:val="24"/>
          <w:szCs w:val="24"/>
          <w:lang w:eastAsia="es-AR"/>
        </w:rPr>
        <w:t xml:space="preserve">Interfaces y </w:t>
      </w:r>
      <w:commentRangeStart w:id="1309"/>
      <w:r w:rsidR="00646568" w:rsidRPr="00286527">
        <w:rPr>
          <w:rFonts w:ascii="Arial" w:eastAsia="Times New Roman" w:hAnsi="Arial" w:cs="Arial"/>
          <w:b/>
          <w:color w:val="222222"/>
          <w:sz w:val="24"/>
          <w:szCs w:val="24"/>
          <w:lang w:eastAsia="es-AR"/>
        </w:rPr>
        <w:t>GPIO</w:t>
      </w:r>
      <w:commentRangeEnd w:id="1309"/>
      <w:r w:rsidR="00D35F33">
        <w:rPr>
          <w:rStyle w:val="Refdecomentario"/>
          <w:rFonts w:ascii="Calibri" w:eastAsia="Calibri" w:hAnsi="Calibri" w:cs="Calibri"/>
          <w:color w:val="000000"/>
          <w:lang w:eastAsia="es-AR"/>
        </w:rPr>
        <w:commentReference w:id="1309"/>
      </w:r>
      <w:r w:rsidR="00646568" w:rsidRPr="00286527">
        <w:rPr>
          <w:rFonts w:ascii="Arial" w:eastAsia="Times New Roman" w:hAnsi="Arial" w:cs="Arial"/>
          <w:b/>
          <w:color w:val="222222"/>
          <w:sz w:val="24"/>
          <w:szCs w:val="24"/>
          <w:lang w:eastAsia="es-AR"/>
        </w:rPr>
        <w:t xml:space="preserve">: </w:t>
      </w:r>
      <w:r w:rsidR="00646568" w:rsidRPr="00286527">
        <w:rPr>
          <w:rFonts w:ascii="Arial" w:eastAsia="Times New Roman" w:hAnsi="Arial" w:cs="Arial"/>
          <w:color w:val="222222"/>
          <w:sz w:val="24"/>
          <w:szCs w:val="24"/>
          <w:lang w:eastAsia="es-AR"/>
        </w:rPr>
        <w:t xml:space="preserve">Cuenta con una variedad de interfaces para la conexión de distintos periféricos (HDMI, USB, Ethernet, Wifi, </w:t>
      </w:r>
      <w:ins w:id="1310" w:author="Nahuel Defossé" w:date="2017-12-10T21:41:00Z">
        <w:r>
          <w:rPr>
            <w:rFonts w:ascii="Arial" w:eastAsia="Times New Roman" w:hAnsi="Arial" w:cs="Arial"/>
            <w:color w:val="222222"/>
            <w:sz w:val="24"/>
            <w:szCs w:val="24"/>
            <w:lang w:eastAsia="es-AR"/>
          </w:rPr>
          <w:t>B</w:t>
        </w:r>
      </w:ins>
      <w:del w:id="1311" w:author="Nahuel Defossé" w:date="2017-12-10T21:41:00Z">
        <w:r w:rsidR="00646568" w:rsidRPr="00286527" w:rsidDel="00C1105C">
          <w:rPr>
            <w:rFonts w:ascii="Arial" w:eastAsia="Times New Roman" w:hAnsi="Arial" w:cs="Arial"/>
            <w:color w:val="222222"/>
            <w:sz w:val="24"/>
            <w:szCs w:val="24"/>
            <w:lang w:eastAsia="es-AR"/>
          </w:rPr>
          <w:delText>b</w:delText>
        </w:r>
      </w:del>
      <w:r w:rsidR="00646568" w:rsidRPr="00286527">
        <w:rPr>
          <w:rFonts w:ascii="Arial" w:eastAsia="Times New Roman" w:hAnsi="Arial" w:cs="Arial"/>
          <w:color w:val="222222"/>
          <w:sz w:val="24"/>
          <w:szCs w:val="24"/>
          <w:lang w:eastAsia="es-AR"/>
        </w:rPr>
        <w:t xml:space="preserve">luetooth) y a su vez, los modelos más actuales (la versión 3), vienen </w:t>
      </w:r>
      <w:commentRangeStart w:id="1312"/>
      <w:r w:rsidR="00646568" w:rsidRPr="00286527">
        <w:rPr>
          <w:rFonts w:ascii="Arial" w:eastAsia="Times New Roman" w:hAnsi="Arial" w:cs="Arial"/>
          <w:color w:val="222222"/>
          <w:sz w:val="24"/>
          <w:szCs w:val="24"/>
          <w:lang w:eastAsia="es-AR"/>
        </w:rPr>
        <w:t xml:space="preserve">con 40 pines </w:t>
      </w:r>
      <w:commentRangeEnd w:id="1312"/>
      <w:r>
        <w:rPr>
          <w:rStyle w:val="Refdecomentario"/>
          <w:rFonts w:ascii="Calibri" w:eastAsia="Calibri" w:hAnsi="Calibri" w:cs="Calibri"/>
          <w:color w:val="000000"/>
          <w:lang w:eastAsia="es-AR"/>
        </w:rPr>
        <w:commentReference w:id="1312"/>
      </w:r>
      <w:r w:rsidR="00646568" w:rsidRPr="00286527">
        <w:rPr>
          <w:rFonts w:ascii="Arial" w:eastAsia="Times New Roman" w:hAnsi="Arial" w:cs="Arial"/>
          <w:color w:val="222222"/>
          <w:sz w:val="24"/>
          <w:szCs w:val="24"/>
          <w:lang w:eastAsia="es-AR"/>
        </w:rPr>
        <w:t>del tipo GPIO</w:t>
      </w:r>
      <w:r w:rsidR="00286527">
        <w:rPr>
          <w:rFonts w:ascii="Arial" w:eastAsia="Times New Roman" w:hAnsi="Arial" w:cs="Arial"/>
          <w:color w:val="222222"/>
          <w:sz w:val="24"/>
          <w:szCs w:val="24"/>
          <w:lang w:eastAsia="es-AR"/>
        </w:rPr>
        <w:t>,</w:t>
      </w:r>
      <w:r w:rsidR="00646568" w:rsidRPr="00286527">
        <w:rPr>
          <w:rFonts w:ascii="Arial" w:eastAsia="Times New Roman" w:hAnsi="Arial" w:cs="Arial"/>
          <w:color w:val="222222"/>
          <w:sz w:val="24"/>
          <w:szCs w:val="24"/>
          <w:lang w:eastAsia="es-AR"/>
        </w:rPr>
        <w:t xml:space="preserve"> lo que lo convierte en un SBC muy versátil en cuanto a su utilidad.</w:t>
      </w:r>
    </w:p>
    <w:p w14:paraId="17ECBEE2" w14:textId="72F2EA33" w:rsidR="00646568" w:rsidRPr="00582294" w:rsidRDefault="00582294" w:rsidP="00582294">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Prestaciones</w:t>
      </w:r>
      <w:r w:rsidRPr="00286527">
        <w:rPr>
          <w:rFonts w:ascii="Arial" w:eastAsia="Times New Roman" w:hAnsi="Arial" w:cs="Arial"/>
          <w:color w:val="222222"/>
          <w:sz w:val="24"/>
          <w:szCs w:val="24"/>
          <w:lang w:eastAsia="es-AR"/>
        </w:rPr>
        <w:t>:</w:t>
      </w:r>
      <w:r>
        <w:rPr>
          <w:rFonts w:ascii="Arial" w:eastAsia="Times New Roman" w:hAnsi="Arial" w:cs="Arial"/>
          <w:color w:val="222222"/>
          <w:sz w:val="24"/>
          <w:szCs w:val="24"/>
          <w:lang w:eastAsia="es-AR"/>
        </w:rPr>
        <w:t xml:space="preserve"> Explicado todo lo anterior en este capítulo, podemos concluir que esta plataforma cumple con las prestaciones necesarias pretendidas en el desarrollo de esta tesina.</w:t>
      </w:r>
    </w:p>
    <w:p w14:paraId="58F09192" w14:textId="31E33E43" w:rsidR="000C73CB" w:rsidRDefault="000C73CB">
      <w:pPr>
        <w:rPr>
          <w:rFonts w:ascii="Arial" w:eastAsia="Times New Roman" w:hAnsi="Arial" w:cs="Arial"/>
          <w:sz w:val="21"/>
          <w:szCs w:val="21"/>
        </w:rPr>
      </w:pPr>
    </w:p>
    <w:p w14:paraId="59AE642B" w14:textId="20F4F49B" w:rsidR="00040E01" w:rsidRDefault="00040E01">
      <w:pPr>
        <w:rPr>
          <w:rFonts w:ascii="Arial" w:eastAsia="Times New Roman" w:hAnsi="Arial" w:cs="Arial"/>
          <w:sz w:val="21"/>
          <w:szCs w:val="21"/>
        </w:rPr>
      </w:pPr>
    </w:p>
    <w:p w14:paraId="3927EA04" w14:textId="0AD270EC" w:rsidR="00FC6F5E" w:rsidRPr="00D132EB" w:rsidRDefault="00FC6F5E">
      <w:pPr>
        <w:rPr>
          <w:noProof/>
        </w:rPr>
      </w:pPr>
      <w:r>
        <w:rPr>
          <w:rFonts w:ascii="Arial" w:eastAsia="Times New Roman" w:hAnsi="Arial" w:cs="Arial"/>
          <w:sz w:val="21"/>
          <w:szCs w:val="21"/>
        </w:rPr>
        <w:br w:type="page"/>
      </w:r>
    </w:p>
    <w:p w14:paraId="2C695DA9" w14:textId="2B5A6304" w:rsidR="004377B9" w:rsidRPr="00A87E1C" w:rsidRDefault="00FC6F5E" w:rsidP="00A87E1C">
      <w:pPr>
        <w:pStyle w:val="Ttulo1"/>
        <w:rPr>
          <w:sz w:val="36"/>
          <w:szCs w:val="36"/>
        </w:rPr>
      </w:pPr>
      <w:bookmarkStart w:id="1313" w:name="_Hlk484544161"/>
      <w:bookmarkStart w:id="1314" w:name="_Ref503822834"/>
      <w:bookmarkStart w:id="1315" w:name="_Ref503979828"/>
      <w:bookmarkStart w:id="1316" w:name="_Ref504148358"/>
      <w:bookmarkStart w:id="1317" w:name="_Toc504153923"/>
      <w:bookmarkEnd w:id="1313"/>
      <w:r w:rsidRPr="00FC6F5E">
        <w:rPr>
          <w:sz w:val="36"/>
          <w:szCs w:val="36"/>
        </w:rPr>
        <w:lastRenderedPageBreak/>
        <w:t>Capítulo 5 - Aplicaciones Móviles</w:t>
      </w:r>
      <w:bookmarkEnd w:id="1314"/>
      <w:bookmarkEnd w:id="1315"/>
      <w:bookmarkEnd w:id="1316"/>
      <w:bookmarkEnd w:id="1317"/>
    </w:p>
    <w:p w14:paraId="613AD51D" w14:textId="77777777" w:rsidR="004377B9" w:rsidRDefault="004377B9" w:rsidP="004377B9">
      <w:pPr>
        <w:pStyle w:val="Ttulo2"/>
        <w:rPr>
          <w:b/>
          <w:sz w:val="32"/>
          <w:szCs w:val="32"/>
        </w:rPr>
      </w:pPr>
      <w:r w:rsidRPr="00B25EBE">
        <w:rPr>
          <w:b/>
          <w:sz w:val="32"/>
          <w:szCs w:val="32"/>
        </w:rPr>
        <w:t>Introducción</w:t>
      </w:r>
    </w:p>
    <w:p w14:paraId="290EA6A2" w14:textId="2E5D132A" w:rsidR="004377B9" w:rsidRPr="00B25EBE" w:rsidRDefault="004377B9" w:rsidP="004377B9">
      <w:r>
        <w:t>Como veremos en este capítulo, las aplicaciones móviles se encuentran distribuidas en distintos sistemas operativos como Android, IOS, Windows, entre otros en menor medida. Estos aplicativos permiten interactuar en un mundo en los que los dispositivos móviles toman mayor relevancia en el mercado de Internet, por la alta demanda de usuarios. Entre la diversidad de aplicaciones se encuentran las nativas, las webs y las híbridas. Cada uno de éstas, cuentan con distintas metodologías de desarrollo, pero enfocadas a un mismo paradigma. Por un lado, HTML5 como tecnología emergente empuja al desarrollo de aplicaciones web y por otro, las apps nativas sobre Android y IOS (principalmente) reinan en rendimiento. La brecha entre las ventajas y desventajas entre las app nativas y las webs, genera mayor interés sobre las app híbridas, tomando ventajas sobre cada partido. Con el advenimiento de tecnologías cómo Cordova, IntelXDK, Ionic y la salida de las sombras del HTML5, la comunidad de desarrolladores comienza a apostar a estos framework que se apoyan en tecnolog</w:t>
      </w:r>
      <w:r w:rsidR="00A87E1C">
        <w:t>ías de F</w:t>
      </w:r>
      <w:r>
        <w:t>ront-</w:t>
      </w:r>
      <w:r w:rsidR="00A87E1C">
        <w:t>E</w:t>
      </w:r>
      <w:r>
        <w:t xml:space="preserve">nd para el desarrollo de aplicaciones móviles. </w:t>
      </w:r>
      <w:r>
        <w:rPr>
          <w:rStyle w:val="Refdenotaalpie"/>
        </w:rPr>
        <w:footnoteReference w:id="12"/>
      </w:r>
    </w:p>
    <w:p w14:paraId="321B5A50" w14:textId="77777777" w:rsidR="004377B9" w:rsidRDefault="004377B9" w:rsidP="004377B9">
      <w:pPr>
        <w:pStyle w:val="NormalWeb"/>
        <w:spacing w:before="0" w:beforeAutospacing="0" w:after="0" w:afterAutospacing="0"/>
        <w:rPr>
          <w:rFonts w:ascii="Arial" w:hAnsi="Arial" w:cs="Arial"/>
          <w:b/>
          <w:bCs/>
          <w:color w:val="000000"/>
          <w:sz w:val="22"/>
          <w:szCs w:val="22"/>
        </w:rPr>
      </w:pPr>
    </w:p>
    <w:p w14:paraId="5E647126" w14:textId="77777777" w:rsidR="004377B9" w:rsidRPr="00FC6F5E" w:rsidRDefault="004377B9" w:rsidP="004377B9">
      <w:pPr>
        <w:pStyle w:val="Ttulo2"/>
        <w:rPr>
          <w:b/>
          <w:sz w:val="32"/>
          <w:szCs w:val="32"/>
        </w:rPr>
      </w:pPr>
      <w:bookmarkStart w:id="1318" w:name="_Toc499023864"/>
      <w:r>
        <w:rPr>
          <w:b/>
          <w:sz w:val="32"/>
          <w:szCs w:val="32"/>
        </w:rPr>
        <w:t xml:space="preserve">5.1 </w:t>
      </w:r>
      <w:r w:rsidRPr="00FC6F5E">
        <w:rPr>
          <w:b/>
          <w:sz w:val="32"/>
          <w:szCs w:val="32"/>
        </w:rPr>
        <w:t>¿Qué son las aplicaciones móviles?</w:t>
      </w:r>
      <w:bookmarkEnd w:id="1318"/>
    </w:p>
    <w:p w14:paraId="4E55A096" w14:textId="77777777" w:rsidR="004377B9" w:rsidRDefault="004377B9" w:rsidP="004377B9">
      <w:pPr>
        <w:pStyle w:val="NormalWeb"/>
        <w:spacing w:before="0" w:beforeAutospacing="0" w:after="0" w:afterAutospacing="0"/>
        <w:rPr>
          <w:rFonts w:ascii="Arial" w:hAnsi="Arial" w:cs="Arial"/>
          <w:b/>
          <w:bCs/>
          <w:color w:val="000000"/>
          <w:sz w:val="22"/>
          <w:szCs w:val="22"/>
        </w:rPr>
      </w:pPr>
    </w:p>
    <w:p w14:paraId="45FE75E8" w14:textId="77777777" w:rsidR="004377B9" w:rsidRPr="0084385F" w:rsidRDefault="004377B9" w:rsidP="004377B9">
      <w:pPr>
        <w:pStyle w:val="NormalWeb"/>
        <w:spacing w:before="0" w:beforeAutospacing="0" w:after="0" w:afterAutospacing="0"/>
        <w:rPr>
          <w:rFonts w:ascii="Arial" w:hAnsi="Arial" w:cs="Arial"/>
          <w:color w:val="FF0000"/>
          <w:shd w:val="clear" w:color="auto" w:fill="FFFFFF"/>
        </w:rPr>
      </w:pPr>
      <w:r w:rsidRPr="0084385F">
        <w:rPr>
          <w:rFonts w:ascii="Arial" w:hAnsi="Arial" w:cs="Arial"/>
          <w:color w:val="FF0000"/>
          <w:shd w:val="clear" w:color="auto" w:fill="FFFFFF"/>
        </w:rPr>
        <w:t xml:space="preserve">“Una aplicación móvil es un programa que se puede descargar y/o acceder directamente desde un </w:t>
      </w:r>
      <w:r>
        <w:rPr>
          <w:rFonts w:ascii="Arial" w:hAnsi="Arial" w:cs="Arial"/>
          <w:color w:val="FF0000"/>
          <w:shd w:val="clear" w:color="auto" w:fill="FFFFFF"/>
        </w:rPr>
        <w:t>dispositivo</w:t>
      </w:r>
      <w:r w:rsidRPr="0084385F">
        <w:rPr>
          <w:rFonts w:ascii="Arial" w:hAnsi="Arial" w:cs="Arial"/>
          <w:color w:val="FF0000"/>
          <w:shd w:val="clear" w:color="auto" w:fill="FFFFFF"/>
        </w:rPr>
        <w:t xml:space="preserve"> móvil”</w:t>
      </w:r>
    </w:p>
    <w:p w14:paraId="4DFE0FD6" w14:textId="77777777" w:rsidR="004377B9" w:rsidRDefault="004377B9" w:rsidP="004377B9">
      <w:pPr>
        <w:pStyle w:val="NormalWeb"/>
        <w:spacing w:before="0" w:beforeAutospacing="0" w:after="0" w:afterAutospacing="0"/>
        <w:rPr>
          <w:rFonts w:ascii="Arial" w:hAnsi="Arial" w:cs="Arial"/>
          <w:color w:val="000000"/>
          <w:sz w:val="21"/>
          <w:szCs w:val="21"/>
          <w:shd w:val="clear" w:color="auto" w:fill="FFFFFF"/>
        </w:rPr>
      </w:pPr>
    </w:p>
    <w:p w14:paraId="26B25451" w14:textId="77777777" w:rsidR="004377B9" w:rsidRPr="00FC6F5E" w:rsidRDefault="004377B9" w:rsidP="004377B9">
      <w:pPr>
        <w:pStyle w:val="Ttulo2"/>
        <w:rPr>
          <w:b/>
          <w:sz w:val="32"/>
          <w:szCs w:val="32"/>
        </w:rPr>
      </w:pPr>
      <w:bookmarkStart w:id="1319" w:name="_Toc499023865"/>
      <w:r>
        <w:rPr>
          <w:b/>
          <w:sz w:val="32"/>
          <w:szCs w:val="32"/>
        </w:rPr>
        <w:t xml:space="preserve">5.2 </w:t>
      </w:r>
      <w:r w:rsidRPr="00FC6F5E">
        <w:rPr>
          <w:b/>
          <w:sz w:val="32"/>
          <w:szCs w:val="32"/>
        </w:rPr>
        <w:t>Las App’s</w:t>
      </w:r>
      <w:bookmarkEnd w:id="1319"/>
    </w:p>
    <w:p w14:paraId="22597D85" w14:textId="77777777" w:rsidR="004377B9" w:rsidRDefault="004377B9" w:rsidP="004377B9">
      <w:pPr>
        <w:pStyle w:val="NormalWeb"/>
        <w:spacing w:before="0" w:beforeAutospacing="0" w:after="0" w:afterAutospacing="0"/>
        <w:rPr>
          <w:rFonts w:ascii="Arial" w:hAnsi="Arial" w:cs="Arial"/>
          <w:color w:val="000000"/>
          <w:sz w:val="21"/>
          <w:szCs w:val="21"/>
          <w:shd w:val="clear" w:color="auto" w:fill="FFFFFF"/>
        </w:rPr>
      </w:pPr>
    </w:p>
    <w:p w14:paraId="5E3125D7" w14:textId="77777777" w:rsidR="004377B9" w:rsidRPr="00FC6F5E" w:rsidRDefault="004377B9" w:rsidP="004377B9">
      <w:pPr>
        <w:rPr>
          <w:rFonts w:ascii="Arial" w:hAnsi="Arial" w:cs="Arial"/>
          <w:sz w:val="24"/>
          <w:szCs w:val="24"/>
        </w:rPr>
      </w:pPr>
      <w:r w:rsidRPr="00FC6F5E">
        <w:rPr>
          <w:rFonts w:ascii="Arial" w:hAnsi="Arial" w:cs="Arial"/>
          <w:noProof/>
          <w:sz w:val="24"/>
          <w:szCs w:val="24"/>
          <w:lang w:val="en-US" w:eastAsia="en-US"/>
        </w:rPr>
        <w:drawing>
          <wp:anchor distT="0" distB="0" distL="114300" distR="114300" simplePos="0" relativeHeight="251643392" behindDoc="0" locked="0" layoutInCell="1" allowOverlap="1" wp14:anchorId="4AB680A9" wp14:editId="5672BB9E">
            <wp:simplePos x="0" y="0"/>
            <wp:positionH relativeFrom="column">
              <wp:posOffset>3441065</wp:posOffset>
            </wp:positionH>
            <wp:positionV relativeFrom="paragraph">
              <wp:posOffset>6985</wp:posOffset>
            </wp:positionV>
            <wp:extent cx="1828800" cy="1823085"/>
            <wp:effectExtent l="0" t="0" r="0" b="5715"/>
            <wp:wrapThrough wrapText="bothSides">
              <wp:wrapPolygon edited="0">
                <wp:start x="0" y="0"/>
                <wp:lineTo x="0" y="21442"/>
                <wp:lineTo x="21375" y="21442"/>
                <wp:lineTo x="21375" y="0"/>
                <wp:lineTo x="0" y="0"/>
              </wp:wrapPolygon>
            </wp:wrapThrough>
            <wp:docPr id="224" name="Imagen 224" descr="Resultado de imagen para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p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28800" cy="1823085"/>
                    </a:xfrm>
                    <a:prstGeom prst="rect">
                      <a:avLst/>
                    </a:prstGeom>
                    <a:noFill/>
                    <a:ln>
                      <a:noFill/>
                    </a:ln>
                  </pic:spPr>
                </pic:pic>
              </a:graphicData>
            </a:graphic>
          </wp:anchor>
        </w:drawing>
      </w:r>
      <w:r w:rsidRPr="00FC6F5E">
        <w:rPr>
          <w:rFonts w:ascii="Arial" w:hAnsi="Arial" w:cs="Arial"/>
          <w:sz w:val="24"/>
          <w:szCs w:val="24"/>
        </w:rPr>
        <w:t>“Una aplicación móvil o </w:t>
      </w:r>
      <w:r>
        <w:rPr>
          <w:rFonts w:ascii="Arial" w:hAnsi="Arial" w:cs="Arial"/>
          <w:i/>
          <w:sz w:val="24"/>
          <w:szCs w:val="24"/>
        </w:rPr>
        <w:t>A</w:t>
      </w:r>
      <w:r w:rsidRPr="00B25EBE">
        <w:rPr>
          <w:rFonts w:ascii="Arial" w:hAnsi="Arial" w:cs="Arial"/>
          <w:i/>
          <w:sz w:val="24"/>
          <w:szCs w:val="24"/>
        </w:rPr>
        <w:t>pp </w:t>
      </w:r>
      <w:r w:rsidRPr="00FC6F5E">
        <w:rPr>
          <w:rFonts w:ascii="Arial" w:hAnsi="Arial" w:cs="Arial"/>
          <w:sz w:val="24"/>
          <w:szCs w:val="24"/>
        </w:rPr>
        <w:t>es una aplicación informática diseñada para ser ejecutada en teléfonos inteligentes, tabletas y otros dispositivos móviles y que permite al usuario efectuar una tarea concreta de cualquier tipo</w:t>
      </w:r>
      <w:r>
        <w:rPr>
          <w:rFonts w:ascii="Arial" w:hAnsi="Arial" w:cs="Arial"/>
          <w:sz w:val="24"/>
          <w:szCs w:val="24"/>
        </w:rPr>
        <w:t>:</w:t>
      </w:r>
      <w:r w:rsidRPr="003B2290">
        <w:rPr>
          <w:rFonts w:ascii="Arial" w:hAnsi="Arial" w:cs="Arial"/>
          <w:color w:val="auto"/>
          <w:sz w:val="24"/>
          <w:szCs w:val="24"/>
          <w:highlight w:val="yellow"/>
        </w:rPr>
        <w:t xml:space="preserve"> </w:t>
      </w:r>
      <w:r>
        <w:rPr>
          <w:rFonts w:ascii="Arial" w:hAnsi="Arial" w:cs="Arial"/>
          <w:color w:val="auto"/>
          <w:sz w:val="24"/>
          <w:szCs w:val="24"/>
          <w:highlight w:val="yellow"/>
        </w:rPr>
        <w:t>profesional, de ocio, educativas, de acceso a servicios, etc;</w:t>
      </w:r>
      <w:r>
        <w:rPr>
          <w:rFonts w:ascii="Arial" w:hAnsi="Arial" w:cs="Arial"/>
          <w:color w:val="auto"/>
          <w:sz w:val="24"/>
          <w:szCs w:val="24"/>
        </w:rPr>
        <w:t xml:space="preserve"> </w:t>
      </w:r>
      <w:r>
        <w:rPr>
          <w:rFonts w:ascii="Arial" w:hAnsi="Arial" w:cs="Arial"/>
          <w:sz w:val="24"/>
          <w:szCs w:val="24"/>
        </w:rPr>
        <w:t>F</w:t>
      </w:r>
      <w:r w:rsidRPr="00FC6F5E">
        <w:rPr>
          <w:rFonts w:ascii="Arial" w:hAnsi="Arial" w:cs="Arial"/>
          <w:sz w:val="24"/>
          <w:szCs w:val="24"/>
        </w:rPr>
        <w:t>acilitando las gestiones o actividades a desarrollar”</w:t>
      </w:r>
    </w:p>
    <w:p w14:paraId="1E8590BC" w14:textId="77777777" w:rsidR="004377B9" w:rsidRPr="00FC6F5E" w:rsidRDefault="004377B9" w:rsidP="004377B9">
      <w:pPr>
        <w:jc w:val="center"/>
        <w:rPr>
          <w:rFonts w:ascii="Arial" w:hAnsi="Arial" w:cs="Arial"/>
          <w:sz w:val="24"/>
          <w:szCs w:val="24"/>
        </w:rPr>
      </w:pPr>
    </w:p>
    <w:p w14:paraId="050E37CB" w14:textId="228522EC" w:rsidR="004377B9" w:rsidRPr="00FC6F5E" w:rsidRDefault="004377B9" w:rsidP="004377B9">
      <w:pPr>
        <w:rPr>
          <w:rFonts w:ascii="Arial" w:hAnsi="Arial" w:cs="Arial"/>
          <w:sz w:val="24"/>
          <w:szCs w:val="24"/>
        </w:rPr>
      </w:pPr>
      <w:r>
        <w:rPr>
          <w:noProof/>
          <w:lang w:val="en-US" w:eastAsia="en-US"/>
        </w:rPr>
        <mc:AlternateContent>
          <mc:Choice Requires="wps">
            <w:drawing>
              <wp:anchor distT="0" distB="0" distL="114300" distR="114300" simplePos="0" relativeHeight="251654656" behindDoc="0" locked="0" layoutInCell="1" allowOverlap="1" wp14:anchorId="0A948FA4" wp14:editId="005747FF">
                <wp:simplePos x="0" y="0"/>
                <wp:positionH relativeFrom="column">
                  <wp:posOffset>3469345</wp:posOffset>
                </wp:positionH>
                <wp:positionV relativeFrom="paragraph">
                  <wp:posOffset>248239</wp:posOffset>
                </wp:positionV>
                <wp:extent cx="1828800" cy="266700"/>
                <wp:effectExtent l="0" t="0" r="0" b="0"/>
                <wp:wrapThrough wrapText="bothSides">
                  <wp:wrapPolygon edited="0">
                    <wp:start x="0" y="0"/>
                    <wp:lineTo x="0" y="21600"/>
                    <wp:lineTo x="21600" y="21600"/>
                    <wp:lineTo x="21600" y="0"/>
                  </wp:wrapPolygon>
                </wp:wrapThrough>
                <wp:docPr id="192" name="Cuadro de texto 192"/>
                <wp:cNvGraphicFramePr/>
                <a:graphic xmlns:a="http://schemas.openxmlformats.org/drawingml/2006/main">
                  <a:graphicData uri="http://schemas.microsoft.com/office/word/2010/wordprocessingShape">
                    <wps:wsp>
                      <wps:cNvSpPr txBox="1"/>
                      <wps:spPr>
                        <a:xfrm>
                          <a:off x="0" y="0"/>
                          <a:ext cx="1828800" cy="266700"/>
                        </a:xfrm>
                        <a:prstGeom prst="rect">
                          <a:avLst/>
                        </a:prstGeom>
                        <a:solidFill>
                          <a:prstClr val="white"/>
                        </a:solidFill>
                        <a:ln>
                          <a:noFill/>
                        </a:ln>
                      </wps:spPr>
                      <wps:txbx>
                        <w:txbxContent>
                          <w:p w14:paraId="12D7F6B3" w14:textId="2DD9B53C" w:rsidR="00A87E1C" w:rsidRPr="009F43AD" w:rsidRDefault="00A87E1C" w:rsidP="004377B9">
                            <w:pPr>
                              <w:pStyle w:val="Descripcin"/>
                              <w:jc w:val="center"/>
                              <w:rPr>
                                <w:rFonts w:ascii="Arial" w:eastAsia="Calibri" w:hAnsi="Arial" w:cs="Arial"/>
                                <w:noProof/>
                                <w:color w:val="000000"/>
                                <w:sz w:val="24"/>
                                <w:szCs w:val="24"/>
                              </w:rPr>
                            </w:pPr>
                            <w:r>
                              <w:t xml:space="preserve">Ilustración </w:t>
                            </w:r>
                            <w:fldSimple w:instr=" SEQ Ilustración \* ARABIC ">
                              <w:r w:rsidR="00C5340B">
                                <w:rPr>
                                  <w:noProof/>
                                </w:rPr>
                                <w:t>30</w:t>
                              </w:r>
                            </w:fldSimple>
                            <w:r>
                              <w:t xml:space="preserve"> - Aplicaciones móviles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48FA4" id="Cuadro de texto 192" o:spid="_x0000_s1043" type="#_x0000_t202" style="position:absolute;left:0;text-align:left;margin-left:273.2pt;margin-top:19.55pt;width:2in;height:21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" stroked="f">
                <v:textbox style="mso-fit-shape-to-text:t" inset="0,0,0,0">
                  <w:txbxContent>
                    <w:p w14:paraId="12D7F6B3" w14:textId="2DD9B53C" w:rsidR="00A87E1C" w:rsidRPr="009F43AD" w:rsidRDefault="00A87E1C" w:rsidP="004377B9">
                      <w:pPr>
                        <w:pStyle w:val="Descripcin"/>
                        <w:jc w:val="center"/>
                        <w:rPr>
                          <w:rFonts w:ascii="Arial" w:eastAsia="Calibri" w:hAnsi="Arial" w:cs="Arial"/>
                          <w:noProof/>
                          <w:color w:val="000000"/>
                          <w:sz w:val="24"/>
                          <w:szCs w:val="24"/>
                        </w:rPr>
                      </w:pPr>
                      <w:r>
                        <w:t xml:space="preserve">Ilustración </w:t>
                      </w:r>
                      <w:fldSimple w:instr=" SEQ Ilustración \* ARABIC ">
                        <w:r w:rsidR="00C5340B">
                          <w:rPr>
                            <w:noProof/>
                          </w:rPr>
                          <w:t>30</w:t>
                        </w:r>
                      </w:fldSimple>
                      <w:r>
                        <w:t xml:space="preserve"> - Aplicaciones móviles</w:t>
                      </w:r>
                    </w:p>
                  </w:txbxContent>
                </v:textbox>
                <w10:wrap type="through"/>
              </v:shape>
            </w:pict>
          </mc:Fallback>
        </mc:AlternateContent>
      </w:r>
      <w:r w:rsidRPr="00FC6F5E">
        <w:rPr>
          <w:rFonts w:ascii="Arial" w:hAnsi="Arial" w:cs="Arial"/>
          <w:sz w:val="24"/>
          <w:szCs w:val="24"/>
        </w:rPr>
        <w:t xml:space="preserve">Al ser aplicaciones residentes en los dispositivos están escritas </w:t>
      </w:r>
      <w:r>
        <w:rPr>
          <w:rFonts w:ascii="Arial" w:hAnsi="Arial" w:cs="Arial"/>
          <w:color w:val="auto"/>
          <w:sz w:val="24"/>
          <w:szCs w:val="24"/>
          <w:highlight w:val="yellow"/>
        </w:rPr>
        <w:t>están escritas mayormente en Java (Android</w:t>
      </w:r>
      <w:r w:rsidR="00A87E1C">
        <w:rPr>
          <w:rFonts w:ascii="Arial" w:hAnsi="Arial" w:cs="Arial"/>
          <w:color w:val="auto"/>
          <w:sz w:val="24"/>
          <w:szCs w:val="24"/>
          <w:highlight w:val="yellow"/>
        </w:rPr>
        <w:t>),</w:t>
      </w:r>
      <w:r>
        <w:rPr>
          <w:rFonts w:ascii="Arial" w:hAnsi="Arial" w:cs="Arial"/>
          <w:color w:val="auto"/>
          <w:sz w:val="24"/>
          <w:szCs w:val="24"/>
          <w:highlight w:val="yellow"/>
        </w:rPr>
        <w:t xml:space="preserve"> Objective-C (IOS) y Windows Phone (C#).</w:t>
      </w:r>
      <w:r w:rsidRPr="00FC6F5E">
        <w:rPr>
          <w:rFonts w:ascii="Arial" w:hAnsi="Arial" w:cs="Arial"/>
          <w:sz w:val="24"/>
          <w:szCs w:val="24"/>
        </w:rPr>
        <w:t xml:space="preserve"> </w:t>
      </w:r>
      <w:r>
        <w:rPr>
          <w:rFonts w:ascii="Arial" w:hAnsi="Arial" w:cs="Arial"/>
          <w:sz w:val="24"/>
          <w:szCs w:val="24"/>
        </w:rPr>
        <w:t>S</w:t>
      </w:r>
      <w:r w:rsidRPr="00FC6F5E">
        <w:rPr>
          <w:rFonts w:ascii="Arial" w:hAnsi="Arial" w:cs="Arial"/>
          <w:sz w:val="24"/>
          <w:szCs w:val="24"/>
        </w:rPr>
        <w:t>u funcionamiento y recursos se encaminan a aportar una serie de ventajas tales como:</w:t>
      </w:r>
    </w:p>
    <w:p w14:paraId="0D7F22C4" w14:textId="77777777" w:rsidR="004377B9" w:rsidRPr="00FC6F5E" w:rsidRDefault="004377B9" w:rsidP="004377B9">
      <w:pPr>
        <w:pStyle w:val="Prrafodelista"/>
        <w:numPr>
          <w:ilvl w:val="0"/>
          <w:numId w:val="16"/>
        </w:numPr>
        <w:rPr>
          <w:rFonts w:ascii="Arial" w:hAnsi="Arial" w:cs="Arial"/>
          <w:sz w:val="24"/>
          <w:szCs w:val="24"/>
        </w:rPr>
      </w:pPr>
      <w:r w:rsidRPr="00FC6F5E">
        <w:rPr>
          <w:rFonts w:ascii="Arial" w:hAnsi="Arial" w:cs="Arial"/>
          <w:sz w:val="24"/>
          <w:szCs w:val="24"/>
        </w:rPr>
        <w:t>Un acceso más rápido y sencillo a la información necesaria sin necesidad de los datos de autenticación en cada acceso.</w:t>
      </w:r>
    </w:p>
    <w:p w14:paraId="61657FA2" w14:textId="77777777" w:rsidR="004377B9" w:rsidRPr="00B25EBE" w:rsidRDefault="004377B9" w:rsidP="004377B9">
      <w:pPr>
        <w:pStyle w:val="Prrafodelista"/>
        <w:numPr>
          <w:ilvl w:val="0"/>
          <w:numId w:val="16"/>
        </w:numPr>
        <w:rPr>
          <w:rFonts w:ascii="Times New Roman" w:hAnsi="Times New Roman" w:cs="Times New Roman"/>
          <w:sz w:val="24"/>
          <w:szCs w:val="24"/>
        </w:rPr>
      </w:pPr>
      <w:r w:rsidRPr="00B25EBE">
        <w:rPr>
          <w:rFonts w:ascii="Arial" w:hAnsi="Arial" w:cs="Arial"/>
          <w:sz w:val="24"/>
          <w:szCs w:val="24"/>
        </w:rPr>
        <w:lastRenderedPageBreak/>
        <w:t xml:space="preserve">Un almacenamiento de datos personales que, a priori, </w:t>
      </w:r>
      <w:commentRangeStart w:id="1320"/>
      <w:r w:rsidRPr="00B25EBE">
        <w:rPr>
          <w:rFonts w:ascii="Arial" w:hAnsi="Arial" w:cs="Arial"/>
          <w:sz w:val="24"/>
          <w:szCs w:val="24"/>
        </w:rPr>
        <w:t>es de una manera segura.</w:t>
      </w:r>
      <w:commentRangeEnd w:id="1320"/>
      <w:r>
        <w:rPr>
          <w:rStyle w:val="Refdecomentario"/>
          <w:rFonts w:ascii="Calibri" w:eastAsia="Calibri" w:hAnsi="Calibri" w:cs="Calibri"/>
          <w:color w:val="000000"/>
          <w:lang w:eastAsia="es-AR"/>
        </w:rPr>
        <w:commentReference w:id="1320"/>
      </w:r>
      <w:r w:rsidRPr="00B25EBE">
        <w:rPr>
          <w:rFonts w:ascii="Arial" w:hAnsi="Arial" w:cs="Arial"/>
          <w:sz w:val="24"/>
          <w:szCs w:val="24"/>
        </w:rPr>
        <w:t xml:space="preserve"> </w:t>
      </w:r>
      <w:r w:rsidRPr="00B25EBE">
        <w:rPr>
          <w:rFonts w:ascii="Arial" w:hAnsi="Arial" w:cs="Arial"/>
          <w:sz w:val="24"/>
          <w:szCs w:val="24"/>
          <w:highlight w:val="yellow"/>
        </w:rPr>
        <w:t>Esto quiere decir (Android) que utiliza un sistema de permisos heredado de Linux y conocido como la Sandbox. Este sistema limita en gran medida el acceso al sistema de archivos e impide que los procesos puedan acceder a los recursos de otros procesos, como la memoria y la CPU. Sin embargo, existen procesos con privilegios elevados que pueden acceder a recursos del dispositivo sin problemas, principalmente servicios del sistema y aplicaciones preinstaladas en los dispositivos.</w:t>
      </w:r>
      <w:r>
        <w:rPr>
          <w:rStyle w:val="Refdenotaalfinal"/>
          <w:rFonts w:ascii="Arial" w:hAnsi="Arial" w:cs="Arial"/>
          <w:sz w:val="24"/>
          <w:szCs w:val="24"/>
          <w:highlight w:val="yellow"/>
        </w:rPr>
        <w:endnoteReference w:id="5"/>
      </w:r>
      <w:r w:rsidRPr="00B25EBE">
        <w:rPr>
          <w:rFonts w:ascii="Arial" w:hAnsi="Arial" w:cs="Arial"/>
          <w:sz w:val="24"/>
          <w:szCs w:val="24"/>
        </w:rPr>
        <w:t xml:space="preserve"> </w:t>
      </w:r>
      <w:r w:rsidRPr="00B25EBE">
        <w:rPr>
          <w:rFonts w:ascii="Arial" w:hAnsi="Arial" w:cs="Arial"/>
          <w:sz w:val="24"/>
          <w:szCs w:val="24"/>
          <w:highlight w:val="yellow"/>
        </w:rPr>
        <w:t xml:space="preserve">Los permisos son declarados en un archivo denominado </w:t>
      </w:r>
      <w:r w:rsidRPr="00B25EBE">
        <w:rPr>
          <w:rFonts w:ascii="Courier New" w:hAnsi="Courier New" w:cs="Courier New"/>
          <w:sz w:val="24"/>
          <w:szCs w:val="24"/>
          <w:highlight w:val="yellow"/>
        </w:rPr>
        <w:t>AndroidManifest.xml</w:t>
      </w:r>
      <w:r w:rsidRPr="00B25EBE">
        <w:rPr>
          <w:rFonts w:ascii="Arial" w:hAnsi="Arial" w:cs="Arial"/>
          <w:sz w:val="24"/>
          <w:szCs w:val="24"/>
          <w:highlight w:val="yellow"/>
        </w:rPr>
        <w:t xml:space="preserve"> . Estos permisos definen los recursos del dispositivo que van a utilizar y que el usuario debe aceptar antes de instalarlas, como el acceso a la cámara, leer o escribir en el almacenamiento externo, el acceso a internet, etc. Android impide que las apps utilicen recursos no manifestados, provocando un fallo en las mismas o su cierre, aunque esto solo sucede durante el desarrollo de las aplicaciones y no en su distribución</w:t>
      </w:r>
      <w:r>
        <w:rPr>
          <w:rFonts w:ascii="Times New Roman" w:hAnsi="Times New Roman" w:cs="Times New Roman"/>
          <w:sz w:val="24"/>
          <w:szCs w:val="24"/>
        </w:rPr>
        <w:t>.</w:t>
      </w:r>
    </w:p>
    <w:p w14:paraId="0DDE602B" w14:textId="77777777" w:rsidR="004377B9" w:rsidRPr="00FC6F5E" w:rsidRDefault="004377B9" w:rsidP="004377B9">
      <w:pPr>
        <w:pStyle w:val="Prrafodelista"/>
        <w:numPr>
          <w:ilvl w:val="0"/>
          <w:numId w:val="16"/>
        </w:numPr>
        <w:rPr>
          <w:rFonts w:ascii="Arial" w:hAnsi="Arial" w:cs="Arial"/>
          <w:sz w:val="24"/>
          <w:szCs w:val="24"/>
        </w:rPr>
      </w:pPr>
      <w:commentRangeStart w:id="1321"/>
      <w:r w:rsidRPr="00FC6F5E">
        <w:rPr>
          <w:rFonts w:ascii="Arial" w:hAnsi="Arial" w:cs="Arial"/>
          <w:sz w:val="24"/>
          <w:szCs w:val="24"/>
        </w:rPr>
        <w:t>Una gran versatilidad en cuanto a su utilización o aplicación práctica.</w:t>
      </w:r>
      <w:commentRangeEnd w:id="1321"/>
      <w:r>
        <w:rPr>
          <w:rStyle w:val="Refdecomentario"/>
          <w:rFonts w:ascii="Calibri" w:eastAsia="Calibri" w:hAnsi="Calibri" w:cs="Calibri"/>
          <w:color w:val="000000"/>
          <w:lang w:eastAsia="es-AR"/>
        </w:rPr>
        <w:commentReference w:id="1321"/>
      </w:r>
      <w:r>
        <w:rPr>
          <w:rFonts w:ascii="Arial" w:hAnsi="Arial" w:cs="Arial"/>
          <w:sz w:val="24"/>
          <w:szCs w:val="24"/>
        </w:rPr>
        <w:t xml:space="preserve"> </w:t>
      </w:r>
      <w:r>
        <w:rPr>
          <w:rFonts w:ascii="Arial" w:hAnsi="Arial" w:cs="Arial"/>
          <w:sz w:val="24"/>
          <w:szCs w:val="24"/>
          <w:highlight w:val="yellow"/>
        </w:rPr>
        <w:t>Dada la facilidad que presenta a la hora de la utilización del usuario, dado que necesita instalar la aplicación y mantenerla actualizada. No necesita de un navegador para poder acceder</w:t>
      </w:r>
    </w:p>
    <w:p w14:paraId="271BFDD5" w14:textId="77777777" w:rsidR="004377B9" w:rsidRPr="00B25EBE" w:rsidRDefault="004377B9" w:rsidP="004377B9">
      <w:pPr>
        <w:pStyle w:val="Prrafodelista"/>
        <w:numPr>
          <w:ilvl w:val="0"/>
          <w:numId w:val="16"/>
        </w:numPr>
        <w:spacing w:line="256" w:lineRule="auto"/>
        <w:rPr>
          <w:rFonts w:ascii="Arial" w:hAnsi="Arial" w:cs="Arial"/>
          <w:sz w:val="24"/>
          <w:szCs w:val="24"/>
          <w:highlight w:val="yellow"/>
        </w:rPr>
      </w:pPr>
      <w:commentRangeStart w:id="1322"/>
      <w:r w:rsidRPr="00FC6F5E">
        <w:rPr>
          <w:rFonts w:ascii="Arial" w:hAnsi="Arial" w:cs="Arial"/>
          <w:sz w:val="24"/>
          <w:szCs w:val="24"/>
        </w:rPr>
        <w:t>La atribución de funcionalidades específicas.</w:t>
      </w:r>
      <w:commentRangeEnd w:id="1322"/>
      <w:r>
        <w:rPr>
          <w:rStyle w:val="Refdecomentario"/>
          <w:rFonts w:ascii="Calibri" w:eastAsia="Calibri" w:hAnsi="Calibri" w:cs="Calibri"/>
          <w:color w:val="000000"/>
          <w:lang w:eastAsia="es-AR"/>
        </w:rPr>
        <w:commentReference w:id="1322"/>
      </w:r>
      <w:r>
        <w:rPr>
          <w:rFonts w:ascii="Arial" w:hAnsi="Arial" w:cs="Arial"/>
          <w:sz w:val="24"/>
          <w:szCs w:val="24"/>
          <w:highlight w:val="yellow"/>
        </w:rPr>
        <w:t>Esto se debe a que las app nativas acceden a recursos hardware con mayor facilidad (cámara, contactos, memoria, notificaciones push,  etc.)</w:t>
      </w:r>
    </w:p>
    <w:p w14:paraId="77E58E4C" w14:textId="77777777" w:rsidR="004377B9" w:rsidRPr="00FC6F5E" w:rsidRDefault="004377B9" w:rsidP="004377B9">
      <w:pPr>
        <w:pStyle w:val="Prrafodelista"/>
        <w:numPr>
          <w:ilvl w:val="0"/>
          <w:numId w:val="16"/>
        </w:numPr>
        <w:rPr>
          <w:rFonts w:ascii="Arial" w:hAnsi="Arial" w:cs="Arial"/>
          <w:sz w:val="24"/>
          <w:szCs w:val="24"/>
        </w:rPr>
      </w:pPr>
      <w:r w:rsidRPr="00FC6F5E">
        <w:rPr>
          <w:rFonts w:ascii="Arial" w:hAnsi="Arial" w:cs="Arial"/>
          <w:sz w:val="24"/>
          <w:szCs w:val="24"/>
        </w:rPr>
        <w:t>Mejorar la capacidad de conectividad y disponibilidad de servicios y productos (usuario-usuario, usuario-proveedor de servicios).</w:t>
      </w:r>
    </w:p>
    <w:p w14:paraId="3C90E31C" w14:textId="77777777" w:rsidR="004377B9" w:rsidRDefault="004377B9" w:rsidP="004377B9">
      <w:pPr>
        <w:pStyle w:val="Ttulo3"/>
        <w:rPr>
          <w:b w:val="0"/>
          <w:sz w:val="28"/>
          <w:szCs w:val="28"/>
        </w:rPr>
      </w:pPr>
      <w:bookmarkStart w:id="1323" w:name="_Toc499023866"/>
      <w:bookmarkStart w:id="1324" w:name="_Ref503807654"/>
      <w:r>
        <w:rPr>
          <w:b w:val="0"/>
          <w:sz w:val="28"/>
          <w:szCs w:val="28"/>
        </w:rPr>
        <w:t xml:space="preserve">5.2.1 </w:t>
      </w:r>
      <w:r w:rsidRPr="00236A45">
        <w:rPr>
          <w:b w:val="0"/>
          <w:sz w:val="28"/>
          <w:szCs w:val="28"/>
        </w:rPr>
        <w:t>Las</w:t>
      </w:r>
      <w:r>
        <w:t xml:space="preserve"> </w:t>
      </w:r>
      <w:bookmarkEnd w:id="1323"/>
      <w:r>
        <w:rPr>
          <w:b w:val="0"/>
          <w:sz w:val="28"/>
          <w:szCs w:val="28"/>
        </w:rPr>
        <w:t>W</w:t>
      </w:r>
      <w:r w:rsidRPr="00236A45">
        <w:rPr>
          <w:b w:val="0"/>
          <w:sz w:val="28"/>
          <w:szCs w:val="28"/>
        </w:rPr>
        <w:t>eb</w:t>
      </w:r>
      <w:r>
        <w:rPr>
          <w:b w:val="0"/>
          <w:sz w:val="28"/>
          <w:szCs w:val="28"/>
        </w:rPr>
        <w:t xml:space="preserve"> </w:t>
      </w:r>
      <w:r w:rsidRPr="00236A45">
        <w:rPr>
          <w:b w:val="0"/>
          <w:sz w:val="28"/>
          <w:szCs w:val="28"/>
        </w:rPr>
        <w:t>Apps</w:t>
      </w:r>
      <w:bookmarkEnd w:id="1324"/>
    </w:p>
    <w:p w14:paraId="1D65796C" w14:textId="77777777" w:rsidR="004377B9" w:rsidRPr="00406496" w:rsidRDefault="004377B9" w:rsidP="004377B9"/>
    <w:p w14:paraId="58EFEC50" w14:textId="77777777" w:rsidR="004377B9" w:rsidRDefault="004377B9" w:rsidP="004377B9">
      <w:pPr>
        <w:rPr>
          <w:rFonts w:ascii="Arial" w:hAnsi="Arial" w:cs="Arial"/>
          <w:color w:val="222222"/>
          <w:sz w:val="21"/>
          <w:szCs w:val="21"/>
        </w:rPr>
      </w:pPr>
      <w:r>
        <w:rPr>
          <w:noProof/>
          <w:lang w:val="en-US" w:eastAsia="en-US"/>
        </w:rPr>
        <mc:AlternateContent>
          <mc:Choice Requires="wps">
            <w:drawing>
              <wp:anchor distT="0" distB="0" distL="114300" distR="114300" simplePos="0" relativeHeight="251653632" behindDoc="0" locked="0" layoutInCell="1" allowOverlap="1" wp14:anchorId="2F71A4B4" wp14:editId="35C86788">
                <wp:simplePos x="0" y="0"/>
                <wp:positionH relativeFrom="column">
                  <wp:posOffset>2535555</wp:posOffset>
                </wp:positionH>
                <wp:positionV relativeFrom="paragraph">
                  <wp:posOffset>1764665</wp:posOffset>
                </wp:positionV>
                <wp:extent cx="2861310" cy="266700"/>
                <wp:effectExtent l="0" t="0" r="0" b="0"/>
                <wp:wrapSquare wrapText="bothSides"/>
                <wp:docPr id="193" name="Cuadro de texto 193"/>
                <wp:cNvGraphicFramePr/>
                <a:graphic xmlns:a="http://schemas.openxmlformats.org/drawingml/2006/main">
                  <a:graphicData uri="http://schemas.microsoft.com/office/word/2010/wordprocessingShape">
                    <wps:wsp>
                      <wps:cNvSpPr txBox="1"/>
                      <wps:spPr>
                        <a:xfrm>
                          <a:off x="0" y="0"/>
                          <a:ext cx="2861310" cy="266700"/>
                        </a:xfrm>
                        <a:prstGeom prst="rect">
                          <a:avLst/>
                        </a:prstGeom>
                        <a:solidFill>
                          <a:prstClr val="white"/>
                        </a:solidFill>
                        <a:ln>
                          <a:noFill/>
                        </a:ln>
                      </wps:spPr>
                      <wps:txbx>
                        <w:txbxContent>
                          <w:p w14:paraId="1D73F031" w14:textId="13E079BD" w:rsidR="00A87E1C" w:rsidRPr="002876DC" w:rsidRDefault="00A87E1C" w:rsidP="004377B9">
                            <w:pPr>
                              <w:pStyle w:val="Descripcin"/>
                              <w:jc w:val="center"/>
                              <w:rPr>
                                <w:rFonts w:ascii="Calibri" w:eastAsia="Calibri" w:hAnsi="Calibri" w:cs="Calibri"/>
                                <w:b/>
                                <w:noProof/>
                                <w:color w:val="000000"/>
                                <w:sz w:val="28"/>
                                <w:szCs w:val="28"/>
                              </w:rPr>
                            </w:pPr>
                            <w:r>
                              <w:t xml:space="preserve">Ilustración </w:t>
                            </w:r>
                            <w:fldSimple w:instr=" SEQ Ilustración \* ARABIC ">
                              <w:r w:rsidR="00C5340B">
                                <w:rPr>
                                  <w:noProof/>
                                </w:rPr>
                                <w:t>31</w:t>
                              </w:r>
                            </w:fldSimple>
                            <w:r>
                              <w:t xml:space="preserve"> - App nativa vs Web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1A4B4" id="Cuadro de texto 193" o:spid="_x0000_s1044" type="#_x0000_t202" style="position:absolute;left:0;text-align:left;margin-left:199.65pt;margin-top:138.95pt;width:225.3pt;height:21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" stroked="f">
                <v:textbox style="mso-fit-shape-to-text:t" inset="0,0,0,0">
                  <w:txbxContent>
                    <w:p w14:paraId="1D73F031" w14:textId="13E079BD" w:rsidR="00A87E1C" w:rsidRPr="002876DC" w:rsidRDefault="00A87E1C" w:rsidP="004377B9">
                      <w:pPr>
                        <w:pStyle w:val="Descripcin"/>
                        <w:jc w:val="center"/>
                        <w:rPr>
                          <w:rFonts w:ascii="Calibri" w:eastAsia="Calibri" w:hAnsi="Calibri" w:cs="Calibri"/>
                          <w:b/>
                          <w:noProof/>
                          <w:color w:val="000000"/>
                          <w:sz w:val="28"/>
                          <w:szCs w:val="28"/>
                        </w:rPr>
                      </w:pPr>
                      <w:r>
                        <w:t xml:space="preserve">Ilustración </w:t>
                      </w:r>
                      <w:fldSimple w:instr=" SEQ Ilustración \* ARABIC ">
                        <w:r w:rsidR="00C5340B">
                          <w:rPr>
                            <w:noProof/>
                          </w:rPr>
                          <w:t>31</w:t>
                        </w:r>
                      </w:fldSimple>
                      <w:r>
                        <w:t xml:space="preserve"> - App nativa vs Web App</w:t>
                      </w:r>
                    </w:p>
                  </w:txbxContent>
                </v:textbox>
                <w10:wrap type="square"/>
              </v:shape>
            </w:pict>
          </mc:Fallback>
        </mc:AlternateContent>
      </w:r>
      <w:r w:rsidRPr="00236A45">
        <w:rPr>
          <w:b/>
          <w:noProof/>
          <w:sz w:val="28"/>
          <w:szCs w:val="28"/>
          <w:lang w:val="en-US" w:eastAsia="en-US"/>
        </w:rPr>
        <w:drawing>
          <wp:anchor distT="0" distB="0" distL="114300" distR="114300" simplePos="0" relativeHeight="251649536" behindDoc="0" locked="0" layoutInCell="1" allowOverlap="1" wp14:anchorId="6438A1F9" wp14:editId="6BAAB7EE">
            <wp:simplePos x="0" y="0"/>
            <wp:positionH relativeFrom="margin">
              <wp:posOffset>2535555</wp:posOffset>
            </wp:positionH>
            <wp:positionV relativeFrom="paragraph">
              <wp:posOffset>108609</wp:posOffset>
            </wp:positionV>
            <wp:extent cx="2861310" cy="1598930"/>
            <wp:effectExtent l="0" t="0" r="0" b="1270"/>
            <wp:wrapSquare wrapText="bothSides"/>
            <wp:docPr id="225" name="Imagen 225" descr="Resultado de imagen para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webap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61310" cy="1598930"/>
                    </a:xfrm>
                    <a:prstGeom prst="rect">
                      <a:avLst/>
                    </a:prstGeom>
                    <a:noFill/>
                    <a:ln>
                      <a:noFill/>
                    </a:ln>
                  </pic:spPr>
                </pic:pic>
              </a:graphicData>
            </a:graphic>
          </wp:anchor>
        </w:drawing>
      </w:r>
      <w:r w:rsidRPr="00236A45">
        <w:rPr>
          <w:rFonts w:ascii="Arial" w:hAnsi="Arial" w:cs="Arial"/>
          <w:sz w:val="24"/>
          <w:szCs w:val="24"/>
        </w:rPr>
        <w:t xml:space="preserve">Una </w:t>
      </w:r>
      <w:r>
        <w:rPr>
          <w:rFonts w:ascii="Arial" w:hAnsi="Arial" w:cs="Arial"/>
          <w:sz w:val="24"/>
          <w:szCs w:val="24"/>
        </w:rPr>
        <w:t>W</w:t>
      </w:r>
      <w:r w:rsidRPr="00236A45">
        <w:rPr>
          <w:rFonts w:ascii="Arial" w:hAnsi="Arial" w:cs="Arial"/>
          <w:sz w:val="24"/>
          <w:szCs w:val="24"/>
        </w:rPr>
        <w:t xml:space="preserve">eb </w:t>
      </w:r>
      <w:r>
        <w:rPr>
          <w:rFonts w:ascii="Arial" w:hAnsi="Arial" w:cs="Arial"/>
          <w:sz w:val="24"/>
          <w:szCs w:val="24"/>
        </w:rPr>
        <w:t>A</w:t>
      </w:r>
      <w:r w:rsidRPr="00236A45">
        <w:rPr>
          <w:rFonts w:ascii="Arial" w:hAnsi="Arial" w:cs="Arial"/>
          <w:sz w:val="24"/>
          <w:szCs w:val="24"/>
        </w:rPr>
        <w:t xml:space="preserve">pp es una versión de </w:t>
      </w:r>
      <w:r>
        <w:rPr>
          <w:rFonts w:ascii="Arial" w:hAnsi="Arial" w:cs="Arial"/>
          <w:sz w:val="24"/>
          <w:szCs w:val="24"/>
        </w:rPr>
        <w:t xml:space="preserve">una </w:t>
      </w:r>
      <w:r w:rsidRPr="00236A45">
        <w:rPr>
          <w:rFonts w:ascii="Arial" w:hAnsi="Arial" w:cs="Arial"/>
          <w:sz w:val="24"/>
          <w:szCs w:val="24"/>
        </w:rPr>
        <w:t xml:space="preserve">página web optimizada y adaptable a </w:t>
      </w:r>
      <w:r>
        <w:rPr>
          <w:rFonts w:ascii="Arial" w:hAnsi="Arial" w:cs="Arial"/>
          <w:sz w:val="24"/>
          <w:szCs w:val="24"/>
        </w:rPr>
        <w:t xml:space="preserve">un grán número de </w:t>
      </w:r>
      <w:r w:rsidRPr="00236A45">
        <w:rPr>
          <w:rFonts w:ascii="Arial" w:hAnsi="Arial" w:cs="Arial"/>
          <w:sz w:val="24"/>
          <w:szCs w:val="24"/>
        </w:rPr>
        <w:t>dispositivo</w:t>
      </w:r>
      <w:r>
        <w:rPr>
          <w:rFonts w:ascii="Arial" w:hAnsi="Arial" w:cs="Arial"/>
          <w:sz w:val="24"/>
          <w:szCs w:val="24"/>
        </w:rPr>
        <w:t>s</w:t>
      </w:r>
      <w:r w:rsidRPr="00236A45">
        <w:rPr>
          <w:rFonts w:ascii="Arial" w:hAnsi="Arial" w:cs="Arial"/>
          <w:sz w:val="24"/>
          <w:szCs w:val="24"/>
        </w:rPr>
        <w:t xml:space="preserve"> móvil</w:t>
      </w:r>
      <w:r>
        <w:rPr>
          <w:rFonts w:ascii="Arial" w:hAnsi="Arial" w:cs="Arial"/>
          <w:sz w:val="24"/>
          <w:szCs w:val="24"/>
        </w:rPr>
        <w:t>es</w:t>
      </w:r>
      <w:r w:rsidRPr="00236A45">
        <w:rPr>
          <w:rFonts w:ascii="Arial" w:hAnsi="Arial" w:cs="Arial"/>
          <w:sz w:val="24"/>
          <w:szCs w:val="24"/>
        </w:rPr>
        <w:t xml:space="preserve"> independientemente del sistema operativo que utilice. Esta optimización es posible gracias al</w:t>
      </w:r>
      <w:r>
        <w:rPr>
          <w:rFonts w:ascii="Arial" w:hAnsi="Arial" w:cs="Arial"/>
          <w:sz w:val="24"/>
          <w:szCs w:val="24"/>
        </w:rPr>
        <w:t xml:space="preserve"> características provistas por</w:t>
      </w:r>
      <w:r w:rsidRPr="00236A45">
        <w:rPr>
          <w:rFonts w:ascii="Arial" w:hAnsi="Arial" w:cs="Arial"/>
          <w:sz w:val="24"/>
          <w:szCs w:val="24"/>
        </w:rPr>
        <w:t xml:space="preserve"> lenguaje </w:t>
      </w:r>
      <w:r>
        <w:rPr>
          <w:rFonts w:ascii="Arial" w:hAnsi="Arial" w:cs="Arial"/>
          <w:sz w:val="24"/>
          <w:szCs w:val="24"/>
        </w:rPr>
        <w:t xml:space="preserve">de marcado </w:t>
      </w:r>
      <w:r w:rsidRPr="00236A45">
        <w:rPr>
          <w:rFonts w:ascii="Arial" w:hAnsi="Arial" w:cs="Arial"/>
          <w:sz w:val="24"/>
          <w:szCs w:val="24"/>
        </w:rPr>
        <w:t xml:space="preserve">HTML5, combinado con hojas de estilo </w:t>
      </w:r>
      <w:r>
        <w:rPr>
          <w:rFonts w:ascii="Arial" w:hAnsi="Arial" w:cs="Arial"/>
          <w:sz w:val="24"/>
          <w:szCs w:val="24"/>
        </w:rPr>
        <w:t xml:space="preserve">e  cascada </w:t>
      </w:r>
      <w:r w:rsidRPr="00236A45">
        <w:rPr>
          <w:rFonts w:ascii="Arial" w:hAnsi="Arial" w:cs="Arial"/>
          <w:sz w:val="24"/>
          <w:szCs w:val="24"/>
        </w:rPr>
        <w:t xml:space="preserve">CSS3, que permiten </w:t>
      </w:r>
      <w:r>
        <w:rPr>
          <w:rFonts w:ascii="Arial" w:hAnsi="Arial" w:cs="Arial"/>
          <w:sz w:val="24"/>
          <w:szCs w:val="24"/>
        </w:rPr>
        <w:t>proveer</w:t>
      </w:r>
      <w:r w:rsidRPr="00236A45">
        <w:rPr>
          <w:rFonts w:ascii="Arial" w:hAnsi="Arial" w:cs="Arial"/>
          <w:sz w:val="24"/>
          <w:szCs w:val="24"/>
        </w:rPr>
        <w:t xml:space="preserve"> adaptabilidad, denominada </w:t>
      </w:r>
      <w:r>
        <w:rPr>
          <w:rFonts w:ascii="Arial" w:hAnsi="Arial" w:cs="Arial"/>
          <w:sz w:val="24"/>
          <w:szCs w:val="24"/>
        </w:rPr>
        <w:t xml:space="preserve">en inglés </w:t>
      </w:r>
      <w:r w:rsidRPr="00236A45">
        <w:rPr>
          <w:rFonts w:ascii="Arial" w:hAnsi="Arial" w:cs="Arial"/>
          <w:sz w:val="24"/>
          <w:szCs w:val="24"/>
        </w:rPr>
        <w:t>“</w:t>
      </w:r>
      <w:r w:rsidRPr="00B25EBE">
        <w:rPr>
          <w:rFonts w:ascii="Arial" w:hAnsi="Arial" w:cs="Arial"/>
          <w:i/>
          <w:sz w:val="24"/>
          <w:szCs w:val="24"/>
        </w:rPr>
        <w:t>Responsive Web Design</w:t>
      </w:r>
      <w:r w:rsidRPr="00236A45">
        <w:rPr>
          <w:rFonts w:ascii="Arial" w:hAnsi="Arial" w:cs="Arial"/>
          <w:sz w:val="24"/>
          <w:szCs w:val="24"/>
        </w:rPr>
        <w:t>”.</w:t>
      </w:r>
      <w:r>
        <w:rPr>
          <w:rFonts w:ascii="Arial" w:hAnsi="Arial" w:cs="Arial"/>
          <w:sz w:val="24"/>
          <w:szCs w:val="24"/>
        </w:rPr>
        <w:t xml:space="preserve"> </w:t>
      </w:r>
      <w:r w:rsidRPr="00B25EBE">
        <w:rPr>
          <w:rFonts w:ascii="Arial" w:hAnsi="Arial" w:cs="Arial"/>
          <w:sz w:val="24"/>
          <w:szCs w:val="24"/>
          <w:highlight w:val="yellow"/>
        </w:rPr>
        <w:t xml:space="preserve">El diseño web responsivo es una filosofía de diseño y desarrollo donde el objetivo es adaptar la apariencia de las páginas </w:t>
      </w:r>
      <w:r w:rsidRPr="003A29D7">
        <w:rPr>
          <w:rFonts w:ascii="Arial" w:hAnsi="Arial" w:cs="Arial"/>
          <w:sz w:val="24"/>
          <w:szCs w:val="24"/>
          <w:highlight w:val="yellow"/>
        </w:rPr>
        <w:t>webs al</w:t>
      </w:r>
      <w:r w:rsidRPr="00B25EBE">
        <w:rPr>
          <w:rFonts w:ascii="Arial" w:hAnsi="Arial" w:cs="Arial"/>
          <w:sz w:val="24"/>
          <w:szCs w:val="24"/>
          <w:highlight w:val="yellow"/>
        </w:rPr>
        <w:t xml:space="preserve"> dispositivo</w:t>
      </w:r>
      <w:r w:rsidRPr="003A29D7">
        <w:rPr>
          <w:rFonts w:ascii="Arial" w:hAnsi="Arial" w:cs="Arial"/>
          <w:sz w:val="24"/>
          <w:szCs w:val="24"/>
          <w:highlight w:val="yellow"/>
        </w:rPr>
        <w:t>(visualización)</w:t>
      </w:r>
      <w:r w:rsidRPr="00B25EBE">
        <w:rPr>
          <w:rFonts w:ascii="Arial" w:hAnsi="Arial" w:cs="Arial"/>
          <w:sz w:val="24"/>
          <w:szCs w:val="24"/>
          <w:highlight w:val="yellow"/>
        </w:rPr>
        <w:t xml:space="preserve"> que se utiliza para visitarlas. Se caracteriza porque los layout y los contenidos multimediales son </w:t>
      </w:r>
      <w:r w:rsidRPr="003A29D7">
        <w:rPr>
          <w:rFonts w:ascii="Arial" w:hAnsi="Arial" w:cs="Arial"/>
          <w:sz w:val="24"/>
          <w:szCs w:val="24"/>
          <w:highlight w:val="yellow"/>
        </w:rPr>
        <w:t>fluidos</w:t>
      </w:r>
      <w:r w:rsidRPr="00B25EBE">
        <w:rPr>
          <w:rFonts w:ascii="Arial" w:hAnsi="Arial" w:cs="Arial"/>
          <w:sz w:val="24"/>
          <w:szCs w:val="24"/>
          <w:highlight w:val="yellow"/>
        </w:rPr>
        <w:t xml:space="preserve"> y se utiliza código media-queries de CSS3.</w:t>
      </w:r>
      <w:r>
        <w:rPr>
          <w:rFonts w:ascii="Arial" w:hAnsi="Arial" w:cs="Arial"/>
          <w:sz w:val="24"/>
          <w:szCs w:val="24"/>
        </w:rPr>
        <w:t xml:space="preserve"> </w:t>
      </w:r>
      <w:r>
        <w:rPr>
          <w:rStyle w:val="Refdenotaalpie"/>
          <w:rFonts w:ascii="Arial" w:hAnsi="Arial" w:cs="Arial"/>
          <w:sz w:val="24"/>
          <w:szCs w:val="24"/>
        </w:rPr>
        <w:footnoteReference w:id="13"/>
      </w:r>
    </w:p>
    <w:p w14:paraId="0749AF3A" w14:textId="77777777" w:rsidR="004377B9" w:rsidRDefault="004377B9" w:rsidP="004377B9">
      <w:pPr>
        <w:rPr>
          <w:rFonts w:ascii="Times New Roman" w:eastAsia="Times New Roman" w:hAnsi="Times New Roman" w:cs="Times New Roman"/>
          <w:b/>
          <w:bCs/>
          <w:sz w:val="27"/>
          <w:szCs w:val="27"/>
        </w:rPr>
      </w:pPr>
    </w:p>
    <w:p w14:paraId="30D408B5" w14:textId="77777777" w:rsidR="004377B9" w:rsidRDefault="004377B9" w:rsidP="004377B9">
      <w:pPr>
        <w:pStyle w:val="Ttulo3"/>
        <w:rPr>
          <w:b w:val="0"/>
          <w:sz w:val="28"/>
          <w:szCs w:val="28"/>
        </w:rPr>
      </w:pPr>
      <w:bookmarkStart w:id="1325" w:name="_Toc499023867"/>
      <w:r>
        <w:rPr>
          <w:b w:val="0"/>
          <w:sz w:val="28"/>
          <w:szCs w:val="28"/>
        </w:rPr>
        <w:t xml:space="preserve">5.2.2 </w:t>
      </w:r>
      <w:r w:rsidRPr="00236A45">
        <w:rPr>
          <w:b w:val="0"/>
          <w:sz w:val="28"/>
          <w:szCs w:val="28"/>
        </w:rPr>
        <w:t>Ventajas de las Web-App:</w:t>
      </w:r>
      <w:bookmarkEnd w:id="1325"/>
    </w:p>
    <w:p w14:paraId="515EC9EA" w14:textId="77777777" w:rsidR="004377B9" w:rsidRPr="00236A45" w:rsidRDefault="004377B9" w:rsidP="004377B9"/>
    <w:p w14:paraId="3C74FEC2" w14:textId="77777777" w:rsidR="004377B9" w:rsidRPr="00236A45" w:rsidRDefault="004377B9" w:rsidP="004377B9">
      <w:pPr>
        <w:pStyle w:val="Prrafodelista"/>
        <w:numPr>
          <w:ilvl w:val="0"/>
          <w:numId w:val="17"/>
        </w:numPr>
        <w:jc w:val="both"/>
        <w:rPr>
          <w:rFonts w:ascii="Arial" w:hAnsi="Arial" w:cs="Arial"/>
          <w:sz w:val="24"/>
          <w:szCs w:val="24"/>
        </w:rPr>
      </w:pPr>
      <w:r w:rsidRPr="00236A45">
        <w:rPr>
          <w:rFonts w:ascii="Arial" w:hAnsi="Arial" w:cs="Arial"/>
          <w:sz w:val="24"/>
          <w:szCs w:val="24"/>
        </w:rPr>
        <w:t xml:space="preserve">No ocupa espacio de memoria </w:t>
      </w:r>
      <w:r>
        <w:rPr>
          <w:rFonts w:ascii="Arial" w:hAnsi="Arial" w:cs="Arial"/>
          <w:sz w:val="24"/>
          <w:szCs w:val="24"/>
        </w:rPr>
        <w:t xml:space="preserve">de almacenamiento </w:t>
      </w:r>
      <w:r w:rsidRPr="00236A45">
        <w:rPr>
          <w:rFonts w:ascii="Arial" w:hAnsi="Arial" w:cs="Arial"/>
          <w:sz w:val="24"/>
          <w:szCs w:val="24"/>
        </w:rPr>
        <w:t xml:space="preserve">en los dispositivos (no es una </w:t>
      </w:r>
      <w:r>
        <w:rPr>
          <w:rFonts w:ascii="Arial" w:hAnsi="Arial" w:cs="Arial"/>
          <w:sz w:val="24"/>
          <w:szCs w:val="24"/>
        </w:rPr>
        <w:t>A</w:t>
      </w:r>
      <w:r w:rsidRPr="00236A45">
        <w:rPr>
          <w:rFonts w:ascii="Arial" w:hAnsi="Arial" w:cs="Arial"/>
          <w:sz w:val="24"/>
          <w:szCs w:val="24"/>
        </w:rPr>
        <w:t>pp).</w:t>
      </w:r>
    </w:p>
    <w:p w14:paraId="6F5E2FC4" w14:textId="77777777" w:rsidR="004377B9" w:rsidRPr="00236A45" w:rsidRDefault="004377B9" w:rsidP="004377B9">
      <w:pPr>
        <w:pStyle w:val="Prrafodelista"/>
        <w:numPr>
          <w:ilvl w:val="0"/>
          <w:numId w:val="17"/>
        </w:numPr>
        <w:jc w:val="both"/>
        <w:rPr>
          <w:rFonts w:ascii="Arial" w:hAnsi="Arial" w:cs="Arial"/>
          <w:sz w:val="24"/>
          <w:szCs w:val="24"/>
        </w:rPr>
      </w:pPr>
      <w:r w:rsidRPr="00236A45">
        <w:rPr>
          <w:rFonts w:ascii="Arial" w:hAnsi="Arial" w:cs="Arial"/>
          <w:sz w:val="24"/>
          <w:szCs w:val="24"/>
        </w:rPr>
        <w:t>No requiere actualizaciones ya que al ser una página web siempre se accede a la última versión.</w:t>
      </w:r>
    </w:p>
    <w:p w14:paraId="0B5B6380" w14:textId="77777777" w:rsidR="004377B9" w:rsidRDefault="004377B9" w:rsidP="004377B9">
      <w:pPr>
        <w:pStyle w:val="Prrafodelista"/>
        <w:numPr>
          <w:ilvl w:val="0"/>
          <w:numId w:val="17"/>
        </w:numPr>
        <w:spacing w:line="256" w:lineRule="auto"/>
        <w:jc w:val="both"/>
        <w:rPr>
          <w:rFonts w:ascii="Arial" w:hAnsi="Arial" w:cs="Arial"/>
          <w:sz w:val="24"/>
          <w:szCs w:val="24"/>
          <w:highlight w:val="yellow"/>
        </w:rPr>
      </w:pPr>
      <w:r>
        <w:rPr>
          <w:rFonts w:ascii="Arial" w:hAnsi="Arial" w:cs="Arial"/>
          <w:sz w:val="24"/>
          <w:szCs w:val="24"/>
          <w:highlight w:val="yellow"/>
        </w:rPr>
        <w:t xml:space="preserve">No consume recursos dado que no instala servicios en segundo plano y además no consume espacio dado que no es necesario instalar la aplicación para su uso. </w:t>
      </w:r>
    </w:p>
    <w:p w14:paraId="4C04CB30" w14:textId="77777777" w:rsidR="004377B9" w:rsidRPr="00236A45" w:rsidRDefault="004377B9" w:rsidP="004377B9">
      <w:pPr>
        <w:pStyle w:val="Prrafodelista"/>
        <w:numPr>
          <w:ilvl w:val="0"/>
          <w:numId w:val="17"/>
        </w:numPr>
        <w:jc w:val="both"/>
        <w:rPr>
          <w:rFonts w:ascii="Arial" w:hAnsi="Arial" w:cs="Arial"/>
          <w:sz w:val="24"/>
          <w:szCs w:val="24"/>
        </w:rPr>
      </w:pPr>
      <w:r>
        <w:rPr>
          <w:rFonts w:ascii="Arial" w:hAnsi="Arial" w:cs="Arial"/>
          <w:sz w:val="24"/>
          <w:szCs w:val="24"/>
        </w:rPr>
        <w:t xml:space="preserve">En líneas generales la </w:t>
      </w:r>
      <w:r w:rsidRPr="00236A45">
        <w:rPr>
          <w:rFonts w:ascii="Arial" w:hAnsi="Arial" w:cs="Arial"/>
          <w:sz w:val="24"/>
          <w:szCs w:val="24"/>
        </w:rPr>
        <w:t>implementación de una Web</w:t>
      </w:r>
      <w:r>
        <w:rPr>
          <w:rFonts w:ascii="Arial" w:hAnsi="Arial" w:cs="Arial"/>
          <w:sz w:val="24"/>
          <w:szCs w:val="24"/>
        </w:rPr>
        <w:t xml:space="preserve"> </w:t>
      </w:r>
      <w:r w:rsidRPr="00236A45">
        <w:rPr>
          <w:rFonts w:ascii="Arial" w:hAnsi="Arial" w:cs="Arial"/>
          <w:sz w:val="24"/>
          <w:szCs w:val="24"/>
        </w:rPr>
        <w:t>App es más económic</w:t>
      </w:r>
      <w:r>
        <w:rPr>
          <w:rFonts w:ascii="Arial" w:hAnsi="Arial" w:cs="Arial"/>
          <w:sz w:val="24"/>
          <w:szCs w:val="24"/>
        </w:rPr>
        <w:t>a</w:t>
      </w:r>
      <w:r w:rsidRPr="00236A45">
        <w:rPr>
          <w:rFonts w:ascii="Arial" w:hAnsi="Arial" w:cs="Arial"/>
          <w:sz w:val="24"/>
          <w:szCs w:val="24"/>
        </w:rPr>
        <w:t xml:space="preserve"> que el de una App.</w:t>
      </w:r>
    </w:p>
    <w:p w14:paraId="6EF3D849" w14:textId="77777777" w:rsidR="004377B9" w:rsidRDefault="004377B9" w:rsidP="004377B9">
      <w:pPr>
        <w:pStyle w:val="Ttulo3"/>
        <w:rPr>
          <w:b w:val="0"/>
          <w:sz w:val="28"/>
          <w:szCs w:val="28"/>
        </w:rPr>
      </w:pPr>
      <w:bookmarkStart w:id="1326" w:name="_Toc499023868"/>
      <w:r>
        <w:rPr>
          <w:b w:val="0"/>
          <w:sz w:val="28"/>
          <w:szCs w:val="28"/>
        </w:rPr>
        <w:t xml:space="preserve">5.2.3 </w:t>
      </w:r>
      <w:r w:rsidRPr="00236A45">
        <w:rPr>
          <w:b w:val="0"/>
          <w:sz w:val="28"/>
          <w:szCs w:val="28"/>
        </w:rPr>
        <w:t>Desventajas de las Web-Apps</w:t>
      </w:r>
      <w:bookmarkEnd w:id="1326"/>
    </w:p>
    <w:p w14:paraId="1BBD5F49" w14:textId="77777777" w:rsidR="004377B9" w:rsidRPr="00236A45" w:rsidRDefault="004377B9" w:rsidP="004377B9"/>
    <w:p w14:paraId="4AFD2340" w14:textId="77777777" w:rsidR="004377B9" w:rsidRPr="00236A45" w:rsidRDefault="004377B9" w:rsidP="004377B9">
      <w:pPr>
        <w:pStyle w:val="Prrafodelista"/>
        <w:numPr>
          <w:ilvl w:val="0"/>
          <w:numId w:val="18"/>
        </w:numPr>
        <w:jc w:val="both"/>
        <w:rPr>
          <w:rFonts w:ascii="Arial" w:hAnsi="Arial" w:cs="Arial"/>
          <w:sz w:val="24"/>
          <w:szCs w:val="24"/>
        </w:rPr>
      </w:pPr>
      <w:r w:rsidRPr="00236A45">
        <w:rPr>
          <w:rFonts w:ascii="Arial" w:hAnsi="Arial" w:cs="Arial"/>
          <w:sz w:val="24"/>
          <w:szCs w:val="24"/>
        </w:rPr>
        <w:t xml:space="preserve">No permite la promoción y distribución a través de los </w:t>
      </w:r>
      <w:r w:rsidRPr="00B25EBE">
        <w:rPr>
          <w:rFonts w:ascii="Arial" w:hAnsi="Arial" w:cs="Arial"/>
          <w:i/>
          <w:sz w:val="24"/>
          <w:szCs w:val="24"/>
        </w:rPr>
        <w:t>markets</w:t>
      </w:r>
      <w:r w:rsidRPr="00236A45">
        <w:rPr>
          <w:rFonts w:ascii="Arial" w:hAnsi="Arial" w:cs="Arial"/>
          <w:sz w:val="24"/>
          <w:szCs w:val="24"/>
        </w:rPr>
        <w:t xml:space="preserve"> (</w:t>
      </w:r>
      <w:r>
        <w:rPr>
          <w:rFonts w:ascii="Arial" w:hAnsi="Arial" w:cs="Arial"/>
          <w:sz w:val="24"/>
          <w:szCs w:val="24"/>
        </w:rPr>
        <w:t xml:space="preserve">Google </w:t>
      </w:r>
      <w:r w:rsidRPr="00236A45">
        <w:rPr>
          <w:rFonts w:ascii="Arial" w:hAnsi="Arial" w:cs="Arial"/>
          <w:sz w:val="24"/>
          <w:szCs w:val="24"/>
        </w:rPr>
        <w:t xml:space="preserve">Play, Nokia </w:t>
      </w:r>
      <w:r>
        <w:rPr>
          <w:rFonts w:ascii="Arial" w:hAnsi="Arial" w:cs="Arial"/>
          <w:sz w:val="24"/>
          <w:szCs w:val="24"/>
        </w:rPr>
        <w:t>S</w:t>
      </w:r>
      <w:r w:rsidRPr="00236A45">
        <w:rPr>
          <w:rFonts w:ascii="Arial" w:hAnsi="Arial" w:cs="Arial"/>
          <w:sz w:val="24"/>
          <w:szCs w:val="24"/>
        </w:rPr>
        <w:t>tore, App Store, Windows Phone Apps)</w:t>
      </w:r>
    </w:p>
    <w:p w14:paraId="6C3E1CC6" w14:textId="77777777" w:rsidR="004377B9" w:rsidRPr="00236A45" w:rsidRDefault="004377B9" w:rsidP="004377B9">
      <w:pPr>
        <w:pStyle w:val="Prrafodelista"/>
        <w:numPr>
          <w:ilvl w:val="0"/>
          <w:numId w:val="18"/>
        </w:numPr>
        <w:jc w:val="both"/>
        <w:rPr>
          <w:rFonts w:ascii="Arial" w:hAnsi="Arial" w:cs="Arial"/>
          <w:sz w:val="24"/>
          <w:szCs w:val="24"/>
        </w:rPr>
      </w:pPr>
      <w:r w:rsidRPr="00236A45">
        <w:rPr>
          <w:rFonts w:ascii="Arial" w:hAnsi="Arial" w:cs="Arial"/>
          <w:sz w:val="24"/>
          <w:szCs w:val="24"/>
        </w:rPr>
        <w:t>Requiere de</w:t>
      </w:r>
      <w:r>
        <w:rPr>
          <w:rFonts w:ascii="Arial" w:hAnsi="Arial" w:cs="Arial"/>
          <w:sz w:val="24"/>
          <w:szCs w:val="24"/>
        </w:rPr>
        <w:t xml:space="preserve"> una</w:t>
      </w:r>
      <w:r w:rsidRPr="00236A45">
        <w:rPr>
          <w:rFonts w:ascii="Arial" w:hAnsi="Arial" w:cs="Arial"/>
          <w:sz w:val="24"/>
          <w:szCs w:val="24"/>
        </w:rPr>
        <w:t xml:space="preserve"> conexión</w:t>
      </w:r>
      <w:r>
        <w:rPr>
          <w:rFonts w:ascii="Arial" w:hAnsi="Arial" w:cs="Arial"/>
          <w:sz w:val="24"/>
          <w:szCs w:val="24"/>
        </w:rPr>
        <w:t xml:space="preserve"> entre el cliente y el servidor (por ejemplo por </w:t>
      </w:r>
      <w:r w:rsidRPr="00236A45">
        <w:rPr>
          <w:rFonts w:ascii="Arial" w:hAnsi="Arial" w:cs="Arial"/>
          <w:sz w:val="24"/>
          <w:szCs w:val="24"/>
        </w:rPr>
        <w:t>internet</w:t>
      </w:r>
      <w:r>
        <w:rPr>
          <w:rFonts w:ascii="Arial" w:hAnsi="Arial" w:cs="Arial"/>
          <w:sz w:val="24"/>
          <w:szCs w:val="24"/>
        </w:rPr>
        <w:t xml:space="preserve"> o una WLAN)</w:t>
      </w:r>
      <w:r w:rsidRPr="00236A45">
        <w:rPr>
          <w:rFonts w:ascii="Arial" w:hAnsi="Arial" w:cs="Arial"/>
          <w:sz w:val="24"/>
          <w:szCs w:val="24"/>
        </w:rPr>
        <w:t>.</w:t>
      </w:r>
    </w:p>
    <w:p w14:paraId="25E2BF8F" w14:textId="77777777" w:rsidR="004377B9" w:rsidRPr="00236A45" w:rsidRDefault="004377B9" w:rsidP="004377B9">
      <w:pPr>
        <w:pStyle w:val="Prrafodelista"/>
        <w:numPr>
          <w:ilvl w:val="0"/>
          <w:numId w:val="18"/>
        </w:numPr>
        <w:jc w:val="both"/>
        <w:rPr>
          <w:rFonts w:ascii="Arial" w:hAnsi="Arial" w:cs="Arial"/>
          <w:sz w:val="24"/>
          <w:szCs w:val="24"/>
        </w:rPr>
      </w:pPr>
      <w:r w:rsidRPr="00236A45">
        <w:rPr>
          <w:rFonts w:ascii="Arial" w:hAnsi="Arial" w:cs="Arial"/>
          <w:sz w:val="24"/>
          <w:szCs w:val="24"/>
        </w:rPr>
        <w:t xml:space="preserve">Menor usabilidad, al </w:t>
      </w:r>
      <w:r>
        <w:rPr>
          <w:rFonts w:ascii="Arial" w:hAnsi="Arial" w:cs="Arial"/>
          <w:sz w:val="24"/>
          <w:szCs w:val="24"/>
        </w:rPr>
        <w:t>ofrecer un acceso muy limitado a los elementos y capacidades hardware del dispositivo.</w:t>
      </w:r>
      <w:r w:rsidRPr="00236A45">
        <w:rPr>
          <w:rFonts w:ascii="Arial" w:hAnsi="Arial" w:cs="Arial"/>
          <w:sz w:val="24"/>
          <w:szCs w:val="24"/>
        </w:rPr>
        <w:t xml:space="preserve"> </w:t>
      </w:r>
      <w:r w:rsidRPr="00B25EBE">
        <w:rPr>
          <w:rFonts w:ascii="Arial" w:hAnsi="Arial" w:cs="Arial"/>
          <w:sz w:val="24"/>
          <w:szCs w:val="24"/>
          <w:highlight w:val="red"/>
        </w:rPr>
        <w:t>(</w:t>
      </w:r>
      <w:commentRangeStart w:id="1327"/>
      <w:commentRangeStart w:id="1328"/>
      <w:r w:rsidRPr="00B25EBE">
        <w:rPr>
          <w:rFonts w:ascii="Arial" w:hAnsi="Arial" w:cs="Arial"/>
          <w:sz w:val="24"/>
          <w:szCs w:val="24"/>
          <w:highlight w:val="red"/>
        </w:rPr>
        <w:t>geolocalización</w:t>
      </w:r>
      <w:commentRangeEnd w:id="1327"/>
      <w:r w:rsidRPr="00B25EBE">
        <w:rPr>
          <w:rStyle w:val="Refdecomentario"/>
          <w:rFonts w:ascii="Calibri" w:eastAsia="Calibri" w:hAnsi="Calibri" w:cs="Calibri"/>
          <w:color w:val="000000"/>
          <w:highlight w:val="red"/>
          <w:lang w:eastAsia="es-AR"/>
        </w:rPr>
        <w:commentReference w:id="1327"/>
      </w:r>
      <w:commentRangeEnd w:id="1328"/>
      <w:r w:rsidRPr="00B25EBE">
        <w:rPr>
          <w:rStyle w:val="Refdecomentario"/>
          <w:rFonts w:ascii="Calibri" w:eastAsia="Calibri" w:hAnsi="Calibri" w:cs="Calibri"/>
          <w:color w:val="000000"/>
          <w:highlight w:val="red"/>
          <w:lang w:eastAsia="es-AR"/>
        </w:rPr>
        <w:commentReference w:id="1328"/>
      </w:r>
      <w:r w:rsidRPr="00B25EBE">
        <w:rPr>
          <w:rFonts w:ascii="Arial" w:hAnsi="Arial" w:cs="Arial"/>
          <w:sz w:val="24"/>
          <w:szCs w:val="24"/>
          <w:highlight w:val="red"/>
        </w:rPr>
        <w:t>, notificaciones “push”)</w:t>
      </w:r>
      <w:r w:rsidRPr="00236A45">
        <w:rPr>
          <w:rFonts w:ascii="Arial" w:hAnsi="Arial" w:cs="Arial"/>
          <w:sz w:val="24"/>
          <w:szCs w:val="24"/>
        </w:rPr>
        <w:t>.</w:t>
      </w:r>
    </w:p>
    <w:p w14:paraId="06DB8C85" w14:textId="5A990325" w:rsidR="004377B9" w:rsidRDefault="004377B9" w:rsidP="004377B9">
      <w:pPr>
        <w:pStyle w:val="Prrafodelista"/>
        <w:keepNext/>
        <w:numPr>
          <w:ilvl w:val="0"/>
          <w:numId w:val="18"/>
        </w:numPr>
        <w:spacing w:after="0"/>
        <w:jc w:val="both"/>
        <w:rPr>
          <w:rFonts w:ascii="Arial" w:hAnsi="Arial" w:cs="Arial"/>
        </w:rPr>
      </w:pPr>
      <w:r w:rsidRPr="007044FB">
        <w:rPr>
          <w:rFonts w:ascii="Arial" w:hAnsi="Arial" w:cs="Arial"/>
          <w:sz w:val="24"/>
          <w:szCs w:val="24"/>
        </w:rPr>
        <w:t xml:space="preserve">Carece de un icono de lanzamiento específico. </w:t>
      </w:r>
    </w:p>
    <w:p w14:paraId="2FAA8D4E" w14:textId="69E42651" w:rsidR="004377B9" w:rsidRDefault="004377B9" w:rsidP="004377B9">
      <w:pPr>
        <w:pStyle w:val="Prrafodelista"/>
        <w:keepNext/>
        <w:numPr>
          <w:ilvl w:val="0"/>
          <w:numId w:val="18"/>
        </w:numPr>
        <w:spacing w:after="0"/>
        <w:jc w:val="both"/>
        <w:rPr>
          <w:rFonts w:ascii="Arial" w:hAnsi="Arial" w:cs="Arial"/>
        </w:rPr>
      </w:pPr>
      <w:r>
        <w:rPr>
          <w:rFonts w:ascii="Arial" w:hAnsi="Arial" w:cs="Arial"/>
          <w:sz w:val="24"/>
          <w:szCs w:val="24"/>
        </w:rPr>
        <w:t>Necesitan de un espacio web.</w:t>
      </w:r>
    </w:p>
    <w:p w14:paraId="3CFBABA6" w14:textId="709EDE72" w:rsidR="004377B9" w:rsidRDefault="00A87E1C" w:rsidP="004377B9">
      <w:pPr>
        <w:pStyle w:val="Prrafodelista"/>
        <w:keepNext/>
        <w:numPr>
          <w:ilvl w:val="0"/>
          <w:numId w:val="18"/>
        </w:numPr>
        <w:spacing w:after="0"/>
        <w:jc w:val="both"/>
      </w:pPr>
      <w:r>
        <w:rPr>
          <w:noProof/>
          <w:lang w:val="en-US"/>
        </w:rPr>
        <w:drawing>
          <wp:anchor distT="0" distB="0" distL="114300" distR="114300" simplePos="0" relativeHeight="251648512" behindDoc="0" locked="0" layoutInCell="1" allowOverlap="1" wp14:anchorId="0F5F0393" wp14:editId="4841789D">
            <wp:simplePos x="0" y="0"/>
            <wp:positionH relativeFrom="column">
              <wp:posOffset>27785</wp:posOffset>
            </wp:positionH>
            <wp:positionV relativeFrom="paragraph">
              <wp:posOffset>315188</wp:posOffset>
            </wp:positionV>
            <wp:extent cx="5400040" cy="2297430"/>
            <wp:effectExtent l="0" t="0" r="0" b="7620"/>
            <wp:wrapTopAndBottom/>
            <wp:docPr id="226" name="Imagen 226" descr="Resultado de imagen para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webap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2297430"/>
                    </a:xfrm>
                    <a:prstGeom prst="rect">
                      <a:avLst/>
                    </a:prstGeom>
                    <a:noFill/>
                    <a:ln>
                      <a:noFill/>
                    </a:ln>
                  </pic:spPr>
                </pic:pic>
              </a:graphicData>
            </a:graphic>
            <wp14:sizeRelH relativeFrom="page">
              <wp14:pctWidth>0</wp14:pctWidth>
            </wp14:sizeRelH>
            <wp14:sizeRelV relativeFrom="page">
              <wp14:pctHeight>0</wp14:pctHeight>
            </wp14:sizeRelV>
          </wp:anchor>
        </w:drawing>
      </w:r>
      <w:r w:rsidR="004377B9">
        <w:rPr>
          <w:rFonts w:ascii="Arial" w:hAnsi="Arial" w:cs="Arial"/>
          <w:sz w:val="24"/>
          <w:szCs w:val="24"/>
        </w:rPr>
        <w:t>No funcionan en segundo plano (multitarea)</w:t>
      </w:r>
    </w:p>
    <w:p w14:paraId="1DF4CFA1" w14:textId="64FEDD4A" w:rsidR="004377B9" w:rsidRPr="00236A45" w:rsidRDefault="004377B9" w:rsidP="004377B9">
      <w:pPr>
        <w:pStyle w:val="Descripcin"/>
        <w:jc w:val="center"/>
      </w:pPr>
      <w:r>
        <w:t xml:space="preserve">Ilustración </w:t>
      </w:r>
      <w:fldSimple w:instr=" SEQ Ilustración \* ARABIC ">
        <w:r w:rsidR="00C5340B">
          <w:rPr>
            <w:noProof/>
          </w:rPr>
          <w:t>32</w:t>
        </w:r>
      </w:fldSimple>
      <w:r>
        <w:t xml:space="preserve"> – WebApps – Diseño multipropósito</w:t>
      </w:r>
    </w:p>
    <w:p w14:paraId="677F82B2" w14:textId="77777777" w:rsidR="00A87E1C" w:rsidRDefault="00A87E1C">
      <w:pPr>
        <w:rPr>
          <w:b/>
          <w:color w:val="666666"/>
          <w:sz w:val="32"/>
          <w:szCs w:val="32"/>
        </w:rPr>
      </w:pPr>
      <w:bookmarkStart w:id="1329" w:name="_Toc499023869"/>
      <w:r>
        <w:rPr>
          <w:b/>
          <w:sz w:val="32"/>
          <w:szCs w:val="32"/>
        </w:rPr>
        <w:br w:type="page"/>
      </w:r>
    </w:p>
    <w:p w14:paraId="53CE2289" w14:textId="72B010C0" w:rsidR="004377B9" w:rsidRPr="00FC6F5E" w:rsidRDefault="004377B9" w:rsidP="004377B9">
      <w:pPr>
        <w:pStyle w:val="Ttulo2"/>
        <w:rPr>
          <w:b/>
          <w:sz w:val="32"/>
          <w:szCs w:val="32"/>
        </w:rPr>
      </w:pPr>
      <w:r>
        <w:rPr>
          <w:b/>
          <w:sz w:val="32"/>
          <w:szCs w:val="32"/>
        </w:rPr>
        <w:lastRenderedPageBreak/>
        <w:t>5.3 S</w:t>
      </w:r>
      <w:r w:rsidRPr="00FC6F5E">
        <w:rPr>
          <w:b/>
          <w:sz w:val="32"/>
          <w:szCs w:val="32"/>
        </w:rPr>
        <w:t>istemas operativos para dispositivos móviles</w:t>
      </w:r>
      <w:bookmarkEnd w:id="1329"/>
    </w:p>
    <w:p w14:paraId="260FD3D0" w14:textId="77777777" w:rsidR="004377B9" w:rsidRPr="00FB24B4" w:rsidRDefault="004377B9" w:rsidP="004377B9"/>
    <w:p w14:paraId="483D9792" w14:textId="77777777" w:rsidR="004377B9" w:rsidRPr="00236A45" w:rsidRDefault="004377B9" w:rsidP="004377B9">
      <w:pPr>
        <w:rPr>
          <w:rFonts w:ascii="Arial" w:hAnsi="Arial" w:cs="Arial"/>
          <w:sz w:val="24"/>
          <w:szCs w:val="24"/>
        </w:rPr>
      </w:pPr>
      <w:r w:rsidRPr="00236A45">
        <w:rPr>
          <w:rFonts w:ascii="Arial" w:hAnsi="Arial" w:cs="Arial"/>
          <w:sz w:val="24"/>
          <w:szCs w:val="24"/>
        </w:rPr>
        <w:t xml:space="preserve">Un sistema operativo móvil o SO móvil es un conjunto de programas de bajo nivel que permite la abstracción de las peculiaridades del hardware específico del teléfono móvil y provee servicios a las aplicaciones móviles, que se ejecutan sobre él. Al igual que los PCs que utilizan Windows, Linux o Mac OS, los dispositivos móviles </w:t>
      </w:r>
      <w:r>
        <w:rPr>
          <w:rFonts w:ascii="Arial" w:hAnsi="Arial" w:cs="Arial"/>
          <w:sz w:val="24"/>
          <w:szCs w:val="24"/>
        </w:rPr>
        <w:t>ejecutan</w:t>
      </w:r>
      <w:r w:rsidRPr="00236A45">
        <w:rPr>
          <w:rFonts w:ascii="Arial" w:hAnsi="Arial" w:cs="Arial"/>
          <w:sz w:val="24"/>
          <w:szCs w:val="24"/>
        </w:rPr>
        <w:t xml:space="preserve"> sistemas operativos como Android, </w:t>
      </w:r>
      <w:r>
        <w:rPr>
          <w:rFonts w:ascii="Arial" w:hAnsi="Arial" w:cs="Arial"/>
          <w:sz w:val="24"/>
          <w:szCs w:val="24"/>
        </w:rPr>
        <w:t>i</w:t>
      </w:r>
      <w:r w:rsidRPr="00236A45">
        <w:rPr>
          <w:rFonts w:ascii="Arial" w:hAnsi="Arial" w:cs="Arial"/>
          <w:sz w:val="24"/>
          <w:szCs w:val="24"/>
        </w:rPr>
        <w:t>OS o Windows Phone, entre otros.</w:t>
      </w:r>
    </w:p>
    <w:p w14:paraId="7DECA10A" w14:textId="77777777" w:rsidR="004377B9" w:rsidRPr="00236A45" w:rsidRDefault="004377B9" w:rsidP="004377B9">
      <w:pPr>
        <w:rPr>
          <w:rFonts w:ascii="Arial" w:hAnsi="Arial" w:cs="Arial"/>
          <w:sz w:val="24"/>
          <w:szCs w:val="24"/>
        </w:rPr>
      </w:pPr>
      <w:r w:rsidRPr="00236A45">
        <w:rPr>
          <w:rFonts w:ascii="Arial" w:hAnsi="Arial" w:cs="Arial"/>
          <w:sz w:val="24"/>
          <w:szCs w:val="24"/>
        </w:rPr>
        <w:t>A medida que los teléfonos móviles crecen en popularidad, los sistemas operativos con los que funcionan adquieren mayor importancia. La cuota de mercado de sistemas operativos móviles en el primer trimestre de 2016 era el siguiente:</w:t>
      </w:r>
    </w:p>
    <w:p w14:paraId="79EAF723" w14:textId="77777777" w:rsidR="004377B9" w:rsidRPr="00236A45" w:rsidRDefault="004377B9" w:rsidP="004377B9">
      <w:pPr>
        <w:pStyle w:val="Prrafodelista"/>
        <w:numPr>
          <w:ilvl w:val="0"/>
          <w:numId w:val="19"/>
        </w:numPr>
        <w:jc w:val="both"/>
        <w:rPr>
          <w:rFonts w:ascii="Arial" w:hAnsi="Arial" w:cs="Arial"/>
          <w:sz w:val="24"/>
        </w:rPr>
      </w:pPr>
      <w:r w:rsidRPr="00236A45">
        <w:rPr>
          <w:rFonts w:ascii="Arial" w:hAnsi="Arial" w:cs="Arial"/>
          <w:sz w:val="24"/>
        </w:rPr>
        <w:t xml:space="preserve">Android 84,1 % </w:t>
      </w:r>
    </w:p>
    <w:p w14:paraId="4617F951" w14:textId="77777777" w:rsidR="004377B9" w:rsidRPr="00236A45" w:rsidRDefault="004377B9" w:rsidP="004377B9">
      <w:pPr>
        <w:pStyle w:val="Prrafodelista"/>
        <w:numPr>
          <w:ilvl w:val="0"/>
          <w:numId w:val="19"/>
        </w:numPr>
        <w:jc w:val="both"/>
        <w:rPr>
          <w:rFonts w:ascii="Arial" w:hAnsi="Arial" w:cs="Arial"/>
          <w:sz w:val="24"/>
        </w:rPr>
      </w:pPr>
      <w:r w:rsidRPr="00236A45">
        <w:rPr>
          <w:rFonts w:ascii="Arial" w:hAnsi="Arial" w:cs="Arial"/>
          <w:sz w:val="24"/>
        </w:rPr>
        <w:t>iOS 14,8 %</w:t>
      </w:r>
    </w:p>
    <w:p w14:paraId="20C47F28" w14:textId="77777777" w:rsidR="004377B9" w:rsidRPr="00236A45" w:rsidRDefault="004377B9" w:rsidP="004377B9">
      <w:pPr>
        <w:pStyle w:val="Prrafodelista"/>
        <w:numPr>
          <w:ilvl w:val="0"/>
          <w:numId w:val="19"/>
        </w:numPr>
        <w:jc w:val="both"/>
        <w:rPr>
          <w:rFonts w:ascii="Arial" w:hAnsi="Arial" w:cs="Arial"/>
          <w:sz w:val="24"/>
        </w:rPr>
      </w:pPr>
      <w:r w:rsidRPr="00236A45">
        <w:rPr>
          <w:rFonts w:ascii="Arial" w:hAnsi="Arial" w:cs="Arial"/>
          <w:sz w:val="24"/>
        </w:rPr>
        <w:t>Windows Phone 0,7 %</w:t>
      </w:r>
    </w:p>
    <w:p w14:paraId="2D4ED622" w14:textId="77777777" w:rsidR="004377B9" w:rsidRPr="00236A45" w:rsidRDefault="004377B9" w:rsidP="004377B9">
      <w:pPr>
        <w:pStyle w:val="Prrafodelista"/>
        <w:numPr>
          <w:ilvl w:val="0"/>
          <w:numId w:val="19"/>
        </w:numPr>
        <w:jc w:val="both"/>
        <w:rPr>
          <w:rFonts w:ascii="Arial" w:hAnsi="Arial" w:cs="Arial"/>
          <w:sz w:val="24"/>
        </w:rPr>
      </w:pPr>
      <w:r w:rsidRPr="00236A45">
        <w:rPr>
          <w:rFonts w:ascii="Arial" w:hAnsi="Arial" w:cs="Arial"/>
          <w:sz w:val="24"/>
        </w:rPr>
        <w:t>BlackBerry OS 0,2 %</w:t>
      </w:r>
    </w:p>
    <w:p w14:paraId="44799D75" w14:textId="77777777" w:rsidR="004377B9" w:rsidRPr="00236A45" w:rsidRDefault="004377B9" w:rsidP="004377B9">
      <w:pPr>
        <w:pStyle w:val="Prrafodelista"/>
        <w:numPr>
          <w:ilvl w:val="0"/>
          <w:numId w:val="19"/>
        </w:numPr>
        <w:jc w:val="both"/>
        <w:rPr>
          <w:rFonts w:ascii="Arial" w:hAnsi="Arial" w:cs="Arial"/>
          <w:sz w:val="24"/>
        </w:rPr>
      </w:pPr>
      <w:r w:rsidRPr="00236A45">
        <w:rPr>
          <w:rFonts w:ascii="Arial" w:hAnsi="Arial" w:cs="Arial"/>
          <w:sz w:val="24"/>
        </w:rPr>
        <w:t>Otros 0,2 %</w:t>
      </w:r>
    </w:p>
    <w:p w14:paraId="089A79CF" w14:textId="77777777" w:rsidR="004377B9" w:rsidRPr="00236A45" w:rsidRDefault="004377B9" w:rsidP="004377B9">
      <w:pPr>
        <w:rPr>
          <w:rFonts w:ascii="Arial" w:hAnsi="Arial" w:cs="Arial"/>
          <w:sz w:val="24"/>
        </w:rPr>
      </w:pPr>
      <w:r w:rsidRPr="00236A45">
        <w:rPr>
          <w:rFonts w:ascii="Arial" w:hAnsi="Arial" w:cs="Arial"/>
          <w:sz w:val="24"/>
        </w:rPr>
        <w:t>Android tiene la mayor cuota, desde enero 2011, con más de la mitad del mercado, experimentó un creciente aumento y en solo dos años (2009 a comienzos de 2011) ha pasado a ser el SO móvil más utilizado.</w:t>
      </w:r>
    </w:p>
    <w:p w14:paraId="293FA7AF" w14:textId="77777777" w:rsidR="004377B9" w:rsidRPr="00236A45" w:rsidRDefault="004377B9" w:rsidP="004377B9">
      <w:pPr>
        <w:rPr>
          <w:rFonts w:ascii="Arial" w:hAnsi="Arial" w:cs="Arial"/>
          <w:sz w:val="24"/>
        </w:rPr>
      </w:pPr>
      <w:r w:rsidRPr="00236A45">
        <w:rPr>
          <w:rFonts w:ascii="Arial" w:hAnsi="Arial" w:cs="Arial"/>
          <w:sz w:val="24"/>
        </w:rPr>
        <w:t xml:space="preserve">Es por esto, que en principio se pensó desarrollar </w:t>
      </w:r>
      <w:r>
        <w:rPr>
          <w:rFonts w:ascii="Arial" w:hAnsi="Arial" w:cs="Arial"/>
          <w:sz w:val="24"/>
        </w:rPr>
        <w:t>una</w:t>
      </w:r>
      <w:r w:rsidRPr="00236A45">
        <w:rPr>
          <w:rFonts w:ascii="Arial" w:hAnsi="Arial" w:cs="Arial"/>
          <w:sz w:val="24"/>
        </w:rPr>
        <w:t xml:space="preserve"> App </w:t>
      </w:r>
      <w:r>
        <w:rPr>
          <w:rFonts w:ascii="Arial" w:hAnsi="Arial" w:cs="Arial"/>
          <w:sz w:val="24"/>
        </w:rPr>
        <w:t xml:space="preserve">para operar el </w:t>
      </w:r>
      <w:r w:rsidRPr="00236A45">
        <w:rPr>
          <w:rFonts w:ascii="Arial" w:hAnsi="Arial" w:cs="Arial"/>
          <w:sz w:val="24"/>
        </w:rPr>
        <w:t>SAR</w:t>
      </w:r>
      <w:r>
        <w:rPr>
          <w:rFonts w:ascii="Arial" w:hAnsi="Arial" w:cs="Arial"/>
          <w:sz w:val="24"/>
        </w:rPr>
        <w:t xml:space="preserve"> para esta plataforma</w:t>
      </w:r>
      <w:r w:rsidRPr="00236A45">
        <w:rPr>
          <w:rFonts w:ascii="Arial" w:hAnsi="Arial" w:cs="Arial"/>
          <w:sz w:val="24"/>
        </w:rPr>
        <w:t>.</w:t>
      </w:r>
    </w:p>
    <w:p w14:paraId="0A10A1DF" w14:textId="77777777" w:rsidR="004377B9" w:rsidRDefault="004377B9" w:rsidP="004377B9">
      <w:pPr>
        <w:pStyle w:val="NormalWeb"/>
        <w:spacing w:before="0" w:beforeAutospacing="0" w:after="0" w:afterAutospacing="0"/>
        <w:rPr>
          <w:rFonts w:ascii="Arial" w:hAnsi="Arial" w:cs="Arial"/>
          <w:color w:val="000000"/>
          <w:sz w:val="22"/>
          <w:szCs w:val="22"/>
        </w:rPr>
      </w:pPr>
    </w:p>
    <w:p w14:paraId="3B1E8B74" w14:textId="77777777" w:rsidR="004377B9" w:rsidRDefault="004377B9" w:rsidP="004377B9">
      <w:pPr>
        <w:pStyle w:val="NormalWeb"/>
        <w:spacing w:before="0" w:beforeAutospacing="0" w:after="0" w:afterAutospacing="0"/>
        <w:rPr>
          <w:rFonts w:ascii="Arial" w:hAnsi="Arial" w:cs="Arial"/>
          <w:color w:val="000000"/>
          <w:sz w:val="22"/>
          <w:szCs w:val="22"/>
        </w:rPr>
      </w:pPr>
    </w:p>
    <w:p w14:paraId="1DD8B7C3" w14:textId="77777777" w:rsidR="004377B9" w:rsidRDefault="004377B9" w:rsidP="004377B9">
      <w:pPr>
        <w:pStyle w:val="Ttulo2"/>
        <w:rPr>
          <w:b/>
          <w:sz w:val="32"/>
          <w:szCs w:val="32"/>
        </w:rPr>
      </w:pPr>
      <w:bookmarkStart w:id="1330" w:name="_Toc499023870"/>
      <w:r>
        <w:rPr>
          <w:b/>
          <w:sz w:val="32"/>
          <w:szCs w:val="32"/>
        </w:rPr>
        <w:t xml:space="preserve">5.4 </w:t>
      </w:r>
      <w:r w:rsidRPr="00FC6F5E">
        <w:rPr>
          <w:b/>
          <w:sz w:val="32"/>
          <w:szCs w:val="32"/>
        </w:rPr>
        <w:t>Android</w:t>
      </w:r>
      <w:bookmarkEnd w:id="1330"/>
    </w:p>
    <w:p w14:paraId="1E0E666B" w14:textId="77777777" w:rsidR="004377B9" w:rsidRPr="00236A45" w:rsidRDefault="004377B9" w:rsidP="004377B9"/>
    <w:p w14:paraId="297BE1A7" w14:textId="77777777" w:rsidR="004377B9" w:rsidRPr="00236A45" w:rsidRDefault="004377B9" w:rsidP="004377B9">
      <w:pPr>
        <w:rPr>
          <w:rFonts w:ascii="Arial" w:hAnsi="Arial" w:cs="Arial"/>
          <w:sz w:val="24"/>
          <w:szCs w:val="24"/>
        </w:rPr>
      </w:pPr>
      <w:commentRangeStart w:id="1331"/>
      <w:commentRangeStart w:id="1332"/>
      <w:r w:rsidRPr="00B25EBE">
        <w:rPr>
          <w:noProof/>
          <w:highlight w:val="red"/>
          <w:lang w:val="en-US" w:eastAsia="en-US"/>
        </w:rPr>
        <mc:AlternateContent>
          <mc:Choice Requires="wps">
            <w:drawing>
              <wp:anchor distT="0" distB="0" distL="114300" distR="114300" simplePos="0" relativeHeight="251651584" behindDoc="0" locked="0" layoutInCell="1" allowOverlap="1" wp14:anchorId="13076D1A" wp14:editId="1EF13BAA">
                <wp:simplePos x="0" y="0"/>
                <wp:positionH relativeFrom="column">
                  <wp:posOffset>1992630</wp:posOffset>
                </wp:positionH>
                <wp:positionV relativeFrom="paragraph">
                  <wp:posOffset>2821940</wp:posOffset>
                </wp:positionV>
                <wp:extent cx="3398520" cy="266700"/>
                <wp:effectExtent l="0" t="0" r="0" b="0"/>
                <wp:wrapSquare wrapText="bothSides"/>
                <wp:docPr id="194" name="Cuadro de texto 194"/>
                <wp:cNvGraphicFramePr/>
                <a:graphic xmlns:a="http://schemas.openxmlformats.org/drawingml/2006/main">
                  <a:graphicData uri="http://schemas.microsoft.com/office/word/2010/wordprocessingShape">
                    <wps:wsp>
                      <wps:cNvSpPr txBox="1"/>
                      <wps:spPr>
                        <a:xfrm>
                          <a:off x="0" y="0"/>
                          <a:ext cx="3398520" cy="266700"/>
                        </a:xfrm>
                        <a:prstGeom prst="rect">
                          <a:avLst/>
                        </a:prstGeom>
                        <a:solidFill>
                          <a:prstClr val="white"/>
                        </a:solidFill>
                        <a:ln>
                          <a:noFill/>
                        </a:ln>
                      </wps:spPr>
                      <wps:txbx>
                        <w:txbxContent>
                          <w:p w14:paraId="357DA158" w14:textId="290948CA" w:rsidR="00A87E1C" w:rsidRPr="003523B2" w:rsidRDefault="00A87E1C" w:rsidP="004377B9">
                            <w:pPr>
                              <w:pStyle w:val="Descripcin"/>
                              <w:jc w:val="center"/>
                              <w:rPr>
                                <w:rFonts w:ascii="Arial" w:eastAsia="Calibri" w:hAnsi="Arial" w:cs="Arial"/>
                                <w:noProof/>
                                <w:color w:val="000000"/>
                              </w:rPr>
                            </w:pPr>
                            <w:r>
                              <w:t xml:space="preserve">Ilustración </w:t>
                            </w:r>
                            <w:fldSimple w:instr=" SEQ Ilustración \* ARABIC ">
                              <w:r w:rsidR="00C5340B">
                                <w:rPr>
                                  <w:noProof/>
                                </w:rPr>
                                <w:t>33</w:t>
                              </w:r>
                            </w:fldSimple>
                            <w:r>
                              <w:t xml:space="preserve"> - Arquitectura de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76D1A" id="Cuadro de texto 194" o:spid="_x0000_s1045" type="#_x0000_t202" style="position:absolute;left:0;text-align:left;margin-left:156.9pt;margin-top:222.2pt;width:267.6pt;height:21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" stroked="f">
                <v:textbox style="mso-fit-shape-to-text:t" inset="0,0,0,0">
                  <w:txbxContent>
                    <w:p w14:paraId="357DA158" w14:textId="290948CA" w:rsidR="00A87E1C" w:rsidRPr="003523B2" w:rsidRDefault="00A87E1C" w:rsidP="004377B9">
                      <w:pPr>
                        <w:pStyle w:val="Descripcin"/>
                        <w:jc w:val="center"/>
                        <w:rPr>
                          <w:rFonts w:ascii="Arial" w:eastAsia="Calibri" w:hAnsi="Arial" w:cs="Arial"/>
                          <w:noProof/>
                          <w:color w:val="000000"/>
                        </w:rPr>
                      </w:pPr>
                      <w:r>
                        <w:t xml:space="preserve">Ilustración </w:t>
                      </w:r>
                      <w:fldSimple w:instr=" SEQ Ilustración \* ARABIC ">
                        <w:r w:rsidR="00C5340B">
                          <w:rPr>
                            <w:noProof/>
                          </w:rPr>
                          <w:t>33</w:t>
                        </w:r>
                      </w:fldSimple>
                      <w:r>
                        <w:t xml:space="preserve"> - Arquitectura de Android</w:t>
                      </w:r>
                    </w:p>
                  </w:txbxContent>
                </v:textbox>
                <w10:wrap type="square"/>
              </v:shape>
            </w:pict>
          </mc:Fallback>
        </mc:AlternateContent>
      </w:r>
      <w:r w:rsidRPr="00B25EBE">
        <w:rPr>
          <w:rFonts w:ascii="Arial" w:hAnsi="Arial" w:cs="Arial"/>
          <w:noProof/>
          <w:highlight w:val="red"/>
          <w:lang w:val="en-US" w:eastAsia="en-US"/>
        </w:rPr>
        <w:drawing>
          <wp:anchor distT="0" distB="0" distL="114300" distR="114300" simplePos="0" relativeHeight="251650560" behindDoc="0" locked="0" layoutInCell="1" allowOverlap="1" wp14:anchorId="278AAB98" wp14:editId="0DE5C0F6">
            <wp:simplePos x="0" y="0"/>
            <wp:positionH relativeFrom="column">
              <wp:posOffset>1992630</wp:posOffset>
            </wp:positionH>
            <wp:positionV relativeFrom="paragraph">
              <wp:posOffset>12700</wp:posOffset>
            </wp:positionV>
            <wp:extent cx="3398520" cy="2752090"/>
            <wp:effectExtent l="0" t="0" r="0" b="0"/>
            <wp:wrapSquare wrapText="bothSides"/>
            <wp:docPr id="227" name="Imagen 227" descr="https://upload.wikimedia.org/wikipedia/commons/thumb/a/af/Android-System-Architecture.svg/300px-Android-System-Architectu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a/af/Android-System-Architecture.svg/300px-Android-System-Architecture.svg.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98520" cy="2752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5EBE">
        <w:rPr>
          <w:rFonts w:ascii="Arial" w:hAnsi="Arial" w:cs="Arial"/>
          <w:color w:val="222222"/>
          <w:sz w:val="24"/>
          <w:szCs w:val="24"/>
          <w:highlight w:val="red"/>
          <w:shd w:val="clear" w:color="auto" w:fill="FFFFFF"/>
        </w:rPr>
        <w:t>Es sin duda el líder del mercado móvil en sistemas operativos,</w:t>
      </w:r>
      <w:commentRangeEnd w:id="1331"/>
      <w:r w:rsidRPr="00B25EBE">
        <w:rPr>
          <w:rStyle w:val="Refdecomentario"/>
          <w:highlight w:val="red"/>
        </w:rPr>
        <w:commentReference w:id="1331"/>
      </w:r>
      <w:commentRangeEnd w:id="1332"/>
      <w:r>
        <w:rPr>
          <w:rStyle w:val="Refdecomentario"/>
        </w:rPr>
        <w:commentReference w:id="1332"/>
      </w:r>
      <w:r w:rsidRPr="00236A45">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Se encuentra </w:t>
      </w:r>
      <w:r w:rsidRPr="00236A45">
        <w:rPr>
          <w:rFonts w:ascii="Arial" w:hAnsi="Arial" w:cs="Arial"/>
          <w:color w:val="222222"/>
          <w:sz w:val="24"/>
          <w:szCs w:val="24"/>
          <w:shd w:val="clear" w:color="auto" w:fill="FFFFFF"/>
        </w:rPr>
        <w:t>basado en Linux, diseñado originalmente para cámaras fotográficas profesionales, luego fue vendido a Google y modificado para ser utilizado en dispositivos móviles como los teléfonos inteligentes y luego en tablets. Actualmente se encuentra en desarrollo para usarse en netbooks y Pcs</w:t>
      </w:r>
      <w:r>
        <w:rPr>
          <w:rFonts w:ascii="Arial" w:hAnsi="Arial" w:cs="Arial"/>
          <w:color w:val="222222"/>
          <w:sz w:val="24"/>
          <w:szCs w:val="24"/>
          <w:shd w:val="clear" w:color="auto" w:fill="FFFFFF"/>
        </w:rPr>
        <w:t>.</w:t>
      </w:r>
      <w:r w:rsidRPr="00236A45">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Debido a la gran variedad de dispositivos que ejecutan Android, la </w:t>
      </w:r>
      <w:r w:rsidRPr="00B25EBE">
        <w:rPr>
          <w:rFonts w:ascii="Arial" w:hAnsi="Arial" w:cs="Arial"/>
          <w:i/>
          <w:color w:val="222222"/>
          <w:sz w:val="24"/>
          <w:szCs w:val="24"/>
          <w:shd w:val="clear" w:color="auto" w:fill="FFFFFF"/>
        </w:rPr>
        <w:t>Open Handset Alliance</w:t>
      </w:r>
      <w:r w:rsidRPr="00236A45">
        <w:rPr>
          <w:rFonts w:ascii="Arial" w:hAnsi="Arial" w:cs="Arial"/>
          <w:color w:val="222222"/>
          <w:sz w:val="24"/>
          <w:szCs w:val="24"/>
          <w:shd w:val="clear" w:color="auto" w:fill="FFFFFF"/>
        </w:rPr>
        <w:t>, compuest</w:t>
      </w:r>
      <w:r>
        <w:rPr>
          <w:rFonts w:ascii="Arial" w:hAnsi="Arial" w:cs="Arial"/>
          <w:color w:val="222222"/>
          <w:sz w:val="24"/>
          <w:szCs w:val="24"/>
          <w:shd w:val="clear" w:color="auto" w:fill="FFFFFF"/>
        </w:rPr>
        <w:t>a</w:t>
      </w:r>
      <w:r w:rsidRPr="00236A45">
        <w:rPr>
          <w:rFonts w:ascii="Arial" w:hAnsi="Arial" w:cs="Arial"/>
          <w:color w:val="222222"/>
          <w:sz w:val="24"/>
          <w:szCs w:val="24"/>
          <w:shd w:val="clear" w:color="auto" w:fill="FFFFFF"/>
        </w:rPr>
        <w:t xml:space="preserve"> por </w:t>
      </w:r>
      <w:r>
        <w:rPr>
          <w:rFonts w:ascii="Arial" w:hAnsi="Arial" w:cs="Arial"/>
          <w:color w:val="222222"/>
          <w:sz w:val="24"/>
          <w:szCs w:val="24"/>
          <w:shd w:val="clear" w:color="auto" w:fill="FFFFFF"/>
        </w:rPr>
        <w:t>84</w:t>
      </w:r>
      <w:r w:rsidRPr="00236A45">
        <w:rPr>
          <w:rFonts w:ascii="Arial" w:hAnsi="Arial" w:cs="Arial"/>
          <w:color w:val="222222"/>
          <w:sz w:val="24"/>
          <w:szCs w:val="24"/>
          <w:shd w:val="clear" w:color="auto" w:fill="FFFFFF"/>
        </w:rPr>
        <w:t xml:space="preserve"> compañías de hardware, software y telecomunicaciones</w:t>
      </w:r>
      <w:r>
        <w:rPr>
          <w:rFonts w:ascii="Arial" w:hAnsi="Arial" w:cs="Arial"/>
          <w:color w:val="222222"/>
          <w:sz w:val="24"/>
          <w:szCs w:val="24"/>
          <w:shd w:val="clear" w:color="auto" w:fill="FFFFFF"/>
        </w:rPr>
        <w:t xml:space="preserve">, se </w:t>
      </w:r>
      <w:r w:rsidRPr="00236A45">
        <w:rPr>
          <w:rFonts w:ascii="Arial" w:hAnsi="Arial" w:cs="Arial"/>
          <w:color w:val="222222"/>
          <w:sz w:val="24"/>
          <w:szCs w:val="24"/>
          <w:shd w:val="clear" w:color="auto" w:fill="FFFFFF"/>
        </w:rPr>
        <w:t xml:space="preserve">dedicada al desarrollo de estándares abiertos para celulares, ayudado </w:t>
      </w:r>
      <w:r>
        <w:rPr>
          <w:rFonts w:ascii="Arial" w:hAnsi="Arial" w:cs="Arial"/>
          <w:color w:val="222222"/>
          <w:sz w:val="24"/>
          <w:szCs w:val="24"/>
          <w:shd w:val="clear" w:color="auto" w:fill="FFFFFF"/>
        </w:rPr>
        <w:t xml:space="preserve">en gran medida </w:t>
      </w:r>
      <w:r w:rsidRPr="00236A45">
        <w:rPr>
          <w:rFonts w:ascii="Arial" w:hAnsi="Arial" w:cs="Arial"/>
          <w:color w:val="222222"/>
          <w:sz w:val="24"/>
          <w:szCs w:val="24"/>
          <w:shd w:val="clear" w:color="auto" w:fill="FFFFFF"/>
        </w:rPr>
        <w:t xml:space="preserve">a </w:t>
      </w:r>
      <w:r>
        <w:rPr>
          <w:rFonts w:ascii="Arial" w:hAnsi="Arial" w:cs="Arial"/>
          <w:color w:val="222222"/>
          <w:sz w:val="24"/>
          <w:szCs w:val="24"/>
          <w:shd w:val="clear" w:color="auto" w:fill="FFFFFF"/>
        </w:rPr>
        <w:t xml:space="preserve">la masificación del SO de </w:t>
      </w:r>
      <w:r w:rsidRPr="00236A45">
        <w:rPr>
          <w:rFonts w:ascii="Arial" w:hAnsi="Arial" w:cs="Arial"/>
          <w:color w:val="222222"/>
          <w:sz w:val="24"/>
          <w:szCs w:val="24"/>
          <w:shd w:val="clear" w:color="auto" w:fill="FFFFFF"/>
        </w:rPr>
        <w:t xml:space="preserve">Google, hasta </w:t>
      </w:r>
      <w:r w:rsidRPr="00236A45">
        <w:rPr>
          <w:rFonts w:ascii="Arial" w:hAnsi="Arial" w:cs="Arial"/>
          <w:color w:val="222222"/>
          <w:sz w:val="24"/>
          <w:szCs w:val="24"/>
          <w:shd w:val="clear" w:color="auto" w:fill="FFFFFF"/>
        </w:rPr>
        <w:lastRenderedPageBreak/>
        <w:t>el punto de ser usado por empresas como HTC, LG, Samsung, Motorola entre otros.</w:t>
      </w:r>
      <w:r w:rsidRPr="00236A45">
        <w:rPr>
          <w:rFonts w:ascii="Arial" w:hAnsi="Arial" w:cs="Arial"/>
          <w:sz w:val="24"/>
          <w:szCs w:val="24"/>
        </w:rPr>
        <w:t xml:space="preserve">  </w:t>
      </w:r>
    </w:p>
    <w:p w14:paraId="108C81C9" w14:textId="77777777" w:rsidR="004377B9" w:rsidRPr="00236A45" w:rsidRDefault="004377B9" w:rsidP="004377B9">
      <w:pPr>
        <w:keepNext/>
        <w:jc w:val="right"/>
        <w:rPr>
          <w:rFonts w:ascii="Arial" w:hAnsi="Arial" w:cs="Arial"/>
        </w:rPr>
      </w:pPr>
      <w:r w:rsidRPr="00236A45">
        <w:rPr>
          <w:rFonts w:ascii="Arial" w:hAnsi="Arial" w:cs="Arial"/>
          <w:noProof/>
          <w:sz w:val="24"/>
          <w:szCs w:val="24"/>
          <w:lang w:val="en-US" w:eastAsia="en-US"/>
        </w:rPr>
        <w:drawing>
          <wp:anchor distT="0" distB="0" distL="114300" distR="114300" simplePos="0" relativeHeight="251645440" behindDoc="0" locked="0" layoutInCell="1" allowOverlap="1" wp14:anchorId="42284F92" wp14:editId="1F816257">
            <wp:simplePos x="0" y="0"/>
            <wp:positionH relativeFrom="column">
              <wp:posOffset>-5715</wp:posOffset>
            </wp:positionH>
            <wp:positionV relativeFrom="paragraph">
              <wp:posOffset>13020</wp:posOffset>
            </wp:positionV>
            <wp:extent cx="953770" cy="1116330"/>
            <wp:effectExtent l="0" t="0" r="0" b="7620"/>
            <wp:wrapThrough wrapText="bothSides">
              <wp:wrapPolygon edited="0">
                <wp:start x="5177" y="0"/>
                <wp:lineTo x="2589" y="5898"/>
                <wp:lineTo x="0" y="7003"/>
                <wp:lineTo x="0" y="15850"/>
                <wp:lineTo x="5177" y="17693"/>
                <wp:lineTo x="6040" y="21379"/>
                <wp:lineTo x="6471" y="21379"/>
                <wp:lineTo x="15100" y="21379"/>
                <wp:lineTo x="15531" y="21379"/>
                <wp:lineTo x="16394" y="17693"/>
                <wp:lineTo x="21140" y="15850"/>
                <wp:lineTo x="21140" y="6635"/>
                <wp:lineTo x="18983" y="5898"/>
                <wp:lineTo x="16394" y="0"/>
                <wp:lineTo x="5177" y="0"/>
              </wp:wrapPolygon>
            </wp:wrapThrough>
            <wp:docPr id="228" name="Imagen 228" descr="Android robot 2014.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 robot 2014.sv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53770" cy="1116330"/>
                    </a:xfrm>
                    <a:prstGeom prst="rect">
                      <a:avLst/>
                    </a:prstGeom>
                    <a:noFill/>
                    <a:ln>
                      <a:noFill/>
                    </a:ln>
                  </pic:spPr>
                </pic:pic>
              </a:graphicData>
            </a:graphic>
          </wp:anchor>
        </w:drawing>
      </w:r>
    </w:p>
    <w:p w14:paraId="795BC5BF" w14:textId="40336E8A" w:rsidR="004377B9" w:rsidRPr="00236A45" w:rsidRDefault="004377B9" w:rsidP="004377B9">
      <w:pPr>
        <w:rPr>
          <w:rFonts w:ascii="Arial" w:hAnsi="Arial" w:cs="Arial"/>
          <w:sz w:val="24"/>
          <w:szCs w:val="24"/>
        </w:rPr>
      </w:pPr>
      <w:r w:rsidRPr="00236A45">
        <w:rPr>
          <w:rFonts w:ascii="Arial" w:hAnsi="Arial" w:cs="Arial"/>
          <w:color w:val="222222"/>
          <w:sz w:val="24"/>
          <w:szCs w:val="24"/>
          <w:shd w:val="clear" w:color="auto" w:fill="FFFFFF"/>
        </w:rPr>
        <w:t xml:space="preserve">Las aplicaciones para Android se escriben y desarrollan en </w:t>
      </w:r>
      <w:r w:rsidR="00A87E1C" w:rsidRPr="00236A45">
        <w:rPr>
          <w:rFonts w:ascii="Arial" w:hAnsi="Arial" w:cs="Arial"/>
          <w:color w:val="222222"/>
          <w:sz w:val="24"/>
          <w:szCs w:val="24"/>
          <w:shd w:val="clear" w:color="auto" w:fill="FFFFFF"/>
        </w:rPr>
        <w:t>Java,</w:t>
      </w:r>
      <w:r w:rsidRPr="00236A45">
        <w:rPr>
          <w:rFonts w:ascii="Arial" w:hAnsi="Arial" w:cs="Arial"/>
          <w:color w:val="222222"/>
          <w:sz w:val="24"/>
          <w:szCs w:val="24"/>
          <w:shd w:val="clear" w:color="auto" w:fill="FFFFFF"/>
        </w:rPr>
        <w:t xml:space="preserve"> aunque con unas APIs propias</w:t>
      </w:r>
      <w:r>
        <w:rPr>
          <w:rFonts w:ascii="Arial" w:hAnsi="Arial" w:cs="Arial"/>
          <w:color w:val="222222"/>
          <w:sz w:val="24"/>
          <w:szCs w:val="24"/>
          <w:shd w:val="clear" w:color="auto" w:fill="FFFFFF"/>
        </w:rPr>
        <w:t>,</w:t>
      </w:r>
      <w:r w:rsidRPr="00236A45">
        <w:rPr>
          <w:rFonts w:ascii="Arial" w:hAnsi="Arial" w:cs="Arial"/>
          <w:color w:val="222222"/>
          <w:sz w:val="24"/>
          <w:szCs w:val="24"/>
          <w:shd w:val="clear" w:color="auto" w:fill="FFFFFF"/>
        </w:rPr>
        <w:t xml:space="preserve"> por lo que las aplicaciones escritas en Java para PC y demás plataformas ya existentes no son compatibles con este sistema.</w:t>
      </w:r>
    </w:p>
    <w:p w14:paraId="50BE2666" w14:textId="77777777" w:rsidR="004377B9" w:rsidRPr="00236A45" w:rsidRDefault="004377B9" w:rsidP="004377B9">
      <w:pPr>
        <w:pStyle w:val="NormalWeb"/>
        <w:spacing w:before="0" w:beforeAutospacing="0" w:after="0" w:afterAutospacing="0"/>
        <w:rPr>
          <w:rFonts w:ascii="Arial" w:hAnsi="Arial" w:cs="Arial"/>
        </w:rPr>
      </w:pPr>
    </w:p>
    <w:p w14:paraId="29D3F431" w14:textId="77777777" w:rsidR="004377B9" w:rsidRDefault="004377B9" w:rsidP="004377B9">
      <w:pPr>
        <w:pStyle w:val="NormalWeb"/>
        <w:spacing w:before="0" w:beforeAutospacing="0" w:after="0" w:afterAutospacing="0"/>
        <w:rPr>
          <w:rFonts w:ascii="Arial" w:hAnsi="Arial" w:cs="Arial"/>
          <w:color w:val="000000"/>
          <w:sz w:val="22"/>
          <w:szCs w:val="22"/>
        </w:rPr>
      </w:pPr>
      <w:r>
        <w:rPr>
          <w:noProof/>
          <w:lang w:val="en-US" w:eastAsia="en-US"/>
        </w:rPr>
        <mc:AlternateContent>
          <mc:Choice Requires="wps">
            <w:drawing>
              <wp:anchor distT="0" distB="0" distL="114300" distR="114300" simplePos="0" relativeHeight="251655680" behindDoc="0" locked="0" layoutInCell="1" allowOverlap="1" wp14:anchorId="41A67654" wp14:editId="2A163C60">
                <wp:simplePos x="0" y="0"/>
                <wp:positionH relativeFrom="column">
                  <wp:posOffset>-5715</wp:posOffset>
                </wp:positionH>
                <wp:positionV relativeFrom="paragraph">
                  <wp:posOffset>145415</wp:posOffset>
                </wp:positionV>
                <wp:extent cx="923290" cy="405765"/>
                <wp:effectExtent l="0" t="0" r="0" b="0"/>
                <wp:wrapThrough wrapText="bothSides">
                  <wp:wrapPolygon edited="0">
                    <wp:start x="0" y="0"/>
                    <wp:lineTo x="0" y="20282"/>
                    <wp:lineTo x="20946" y="20282"/>
                    <wp:lineTo x="20946" y="0"/>
                    <wp:lineTo x="0" y="0"/>
                  </wp:wrapPolygon>
                </wp:wrapThrough>
                <wp:docPr id="195" name="Cuadro de texto 195"/>
                <wp:cNvGraphicFramePr/>
                <a:graphic xmlns:a="http://schemas.openxmlformats.org/drawingml/2006/main">
                  <a:graphicData uri="http://schemas.microsoft.com/office/word/2010/wordprocessingShape">
                    <wps:wsp>
                      <wps:cNvSpPr txBox="1"/>
                      <wps:spPr>
                        <a:xfrm>
                          <a:off x="0" y="0"/>
                          <a:ext cx="923290" cy="405765"/>
                        </a:xfrm>
                        <a:prstGeom prst="rect">
                          <a:avLst/>
                        </a:prstGeom>
                        <a:solidFill>
                          <a:prstClr val="white"/>
                        </a:solidFill>
                        <a:ln>
                          <a:noFill/>
                        </a:ln>
                      </wps:spPr>
                      <wps:txbx>
                        <w:txbxContent>
                          <w:p w14:paraId="2FC52161" w14:textId="45D00A71" w:rsidR="00A87E1C" w:rsidRPr="0092031E" w:rsidRDefault="00A87E1C" w:rsidP="004377B9">
                            <w:pPr>
                              <w:pStyle w:val="Descripcin"/>
                              <w:rPr>
                                <w:rFonts w:ascii="Arial" w:eastAsia="Calibri" w:hAnsi="Arial" w:cs="Arial"/>
                                <w:noProof/>
                                <w:color w:val="000000"/>
                                <w:sz w:val="24"/>
                                <w:szCs w:val="24"/>
                              </w:rPr>
                            </w:pPr>
                            <w:r>
                              <w:t xml:space="preserve">Ilustración </w:t>
                            </w:r>
                            <w:fldSimple w:instr=" SEQ Ilustración \* ARABIC ">
                              <w:r w:rsidR="00C5340B">
                                <w:rPr>
                                  <w:noProof/>
                                </w:rPr>
                                <w:t>34</w:t>
                              </w:r>
                            </w:fldSimple>
                            <w:r>
                              <w:t xml:space="preserve"> - Logo de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A67654" id="Cuadro de texto 195" o:spid="_x0000_s1046" type="#_x0000_t202" style="position:absolute;margin-left:-.45pt;margin-top:11.45pt;width:72.7pt;height:31.95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" stroked="f">
                <v:textbox style="mso-fit-shape-to-text:t" inset="0,0,0,0">
                  <w:txbxContent>
                    <w:p w14:paraId="2FC52161" w14:textId="45D00A71" w:rsidR="00A87E1C" w:rsidRPr="0092031E" w:rsidRDefault="00A87E1C" w:rsidP="004377B9">
                      <w:pPr>
                        <w:pStyle w:val="Descripcin"/>
                        <w:rPr>
                          <w:rFonts w:ascii="Arial" w:eastAsia="Calibri" w:hAnsi="Arial" w:cs="Arial"/>
                          <w:noProof/>
                          <w:color w:val="000000"/>
                          <w:sz w:val="24"/>
                          <w:szCs w:val="24"/>
                        </w:rPr>
                      </w:pPr>
                      <w:r>
                        <w:t xml:space="preserve">Ilustración </w:t>
                      </w:r>
                      <w:fldSimple w:instr=" SEQ Ilustración \* ARABIC ">
                        <w:r w:rsidR="00C5340B">
                          <w:rPr>
                            <w:noProof/>
                          </w:rPr>
                          <w:t>34</w:t>
                        </w:r>
                      </w:fldSimple>
                      <w:r>
                        <w:t xml:space="preserve"> - Logo de Android</w:t>
                      </w:r>
                    </w:p>
                  </w:txbxContent>
                </v:textbox>
                <w10:wrap type="through"/>
              </v:shape>
            </w:pict>
          </mc:Fallback>
        </mc:AlternateContent>
      </w:r>
    </w:p>
    <w:p w14:paraId="434BCD2C" w14:textId="77777777" w:rsidR="004377B9" w:rsidRDefault="004377B9" w:rsidP="004377B9">
      <w:pPr>
        <w:pStyle w:val="NormalWeb"/>
        <w:spacing w:before="0" w:beforeAutospacing="0" w:after="0" w:afterAutospacing="0"/>
        <w:rPr>
          <w:rFonts w:ascii="Arial" w:hAnsi="Arial" w:cs="Arial"/>
          <w:color w:val="000000"/>
          <w:sz w:val="22"/>
          <w:szCs w:val="22"/>
        </w:rPr>
      </w:pPr>
    </w:p>
    <w:p w14:paraId="4E0AF4DD" w14:textId="77777777" w:rsidR="004377B9" w:rsidRDefault="004377B9" w:rsidP="004377B9">
      <w:pPr>
        <w:pStyle w:val="NormalWeb"/>
        <w:spacing w:before="0" w:beforeAutospacing="0" w:after="0" w:afterAutospacing="0"/>
        <w:rPr>
          <w:rFonts w:ascii="Arial" w:hAnsi="Arial" w:cs="Arial"/>
          <w:color w:val="000000"/>
          <w:sz w:val="22"/>
          <w:szCs w:val="22"/>
        </w:rPr>
      </w:pPr>
    </w:p>
    <w:p w14:paraId="1560A0FF" w14:textId="77777777" w:rsidR="004377B9" w:rsidRDefault="004377B9" w:rsidP="004377B9">
      <w:pPr>
        <w:pStyle w:val="NormalWeb"/>
        <w:spacing w:before="0" w:beforeAutospacing="0" w:after="0" w:afterAutospacing="0"/>
        <w:rPr>
          <w:rFonts w:ascii="Arial" w:hAnsi="Arial" w:cs="Arial"/>
          <w:color w:val="000000"/>
          <w:sz w:val="22"/>
          <w:szCs w:val="22"/>
        </w:rPr>
      </w:pPr>
    </w:p>
    <w:p w14:paraId="370D20E4" w14:textId="77777777" w:rsidR="004377B9" w:rsidRPr="00FC6F5E" w:rsidRDefault="004377B9" w:rsidP="004377B9">
      <w:pPr>
        <w:pStyle w:val="Ttulo2"/>
        <w:rPr>
          <w:b/>
          <w:sz w:val="32"/>
          <w:szCs w:val="32"/>
        </w:rPr>
      </w:pPr>
      <w:bookmarkStart w:id="1333" w:name="_Toc499023871"/>
      <w:r>
        <w:rPr>
          <w:b/>
          <w:sz w:val="32"/>
          <w:szCs w:val="32"/>
        </w:rPr>
        <w:t xml:space="preserve">5.5 </w:t>
      </w:r>
      <w:r w:rsidRPr="00FC6F5E">
        <w:rPr>
          <w:b/>
          <w:sz w:val="32"/>
          <w:szCs w:val="32"/>
        </w:rPr>
        <w:t>Aplicaciones móviles multiplataforma</w:t>
      </w:r>
      <w:bookmarkEnd w:id="1333"/>
    </w:p>
    <w:p w14:paraId="0DB3A4E5" w14:textId="77777777" w:rsidR="004377B9" w:rsidRDefault="004377B9" w:rsidP="004377B9">
      <w:pPr>
        <w:pStyle w:val="Ttulo3"/>
        <w:rPr>
          <w:b w:val="0"/>
          <w:sz w:val="28"/>
          <w:szCs w:val="28"/>
        </w:rPr>
      </w:pPr>
      <w:bookmarkStart w:id="1334" w:name="_Toc499023872"/>
      <w:r>
        <w:rPr>
          <w:b w:val="0"/>
          <w:sz w:val="28"/>
          <w:szCs w:val="28"/>
        </w:rPr>
        <w:t xml:space="preserve">5.5.1 </w:t>
      </w:r>
      <w:r w:rsidRPr="00236A45">
        <w:rPr>
          <w:b w:val="0"/>
          <w:sz w:val="28"/>
          <w:szCs w:val="28"/>
        </w:rPr>
        <w:t>Diferencias entre aplicaciones y web móviles</w:t>
      </w:r>
      <w:bookmarkEnd w:id="1334"/>
    </w:p>
    <w:p w14:paraId="3FC9A568" w14:textId="77777777" w:rsidR="004377B9" w:rsidRPr="00236A45" w:rsidRDefault="004377B9" w:rsidP="004377B9"/>
    <w:p w14:paraId="35DB53CF" w14:textId="77777777" w:rsidR="004377B9" w:rsidRPr="00236A45" w:rsidRDefault="004377B9" w:rsidP="004377B9">
      <w:pPr>
        <w:rPr>
          <w:rFonts w:ascii="Arial" w:hAnsi="Arial" w:cs="Arial"/>
          <w:sz w:val="24"/>
          <w:szCs w:val="24"/>
        </w:rPr>
      </w:pPr>
      <w:r w:rsidRPr="00236A45">
        <w:rPr>
          <w:rFonts w:ascii="Arial" w:hAnsi="Arial" w:cs="Arial"/>
          <w:sz w:val="24"/>
          <w:szCs w:val="24"/>
        </w:rPr>
        <w:t xml:space="preserve">Las aplicaciones </w:t>
      </w:r>
      <w:r>
        <w:rPr>
          <w:rFonts w:ascii="Arial" w:hAnsi="Arial" w:cs="Arial"/>
          <w:sz w:val="24"/>
          <w:szCs w:val="24"/>
        </w:rPr>
        <w:t xml:space="preserve">nativas y </w:t>
      </w:r>
      <w:commentRangeStart w:id="1335"/>
      <w:r w:rsidRPr="00B25EBE">
        <w:rPr>
          <w:rFonts w:ascii="Arial" w:hAnsi="Arial" w:cs="Arial"/>
          <w:sz w:val="24"/>
          <w:szCs w:val="24"/>
          <w:highlight w:val="red"/>
        </w:rPr>
        <w:t xml:space="preserve">comparten la pantalla </w:t>
      </w:r>
      <w:commentRangeEnd w:id="1335"/>
      <w:r w:rsidRPr="00B25EBE">
        <w:rPr>
          <w:rStyle w:val="Refdecomentario"/>
          <w:highlight w:val="red"/>
        </w:rPr>
        <w:commentReference w:id="1335"/>
      </w:r>
      <w:r w:rsidRPr="00B25EBE">
        <w:rPr>
          <w:rFonts w:ascii="Arial" w:hAnsi="Arial" w:cs="Arial"/>
          <w:sz w:val="24"/>
          <w:szCs w:val="24"/>
          <w:highlight w:val="red"/>
        </w:rPr>
        <w:t>del teléfono con</w:t>
      </w:r>
      <w:r w:rsidRPr="00236A45">
        <w:rPr>
          <w:rFonts w:ascii="Arial" w:hAnsi="Arial" w:cs="Arial"/>
          <w:sz w:val="24"/>
          <w:szCs w:val="24"/>
        </w:rPr>
        <w:t xml:space="preserve"> las webs móviles</w:t>
      </w:r>
      <w:r>
        <w:rPr>
          <w:rFonts w:ascii="Arial" w:hAnsi="Arial" w:cs="Arial"/>
          <w:sz w:val="24"/>
          <w:szCs w:val="24"/>
        </w:rPr>
        <w:t xml:space="preserve"> conviven en mismo dispositivo. M</w:t>
      </w:r>
      <w:r w:rsidRPr="00236A45">
        <w:rPr>
          <w:rFonts w:ascii="Arial" w:hAnsi="Arial" w:cs="Arial"/>
          <w:sz w:val="24"/>
          <w:szCs w:val="24"/>
        </w:rPr>
        <w:t>ientras las primeras tienen que ser descargadas e instaladas antes de usar, a una web puede accederse simplemente usando Internet y un navegador compatible con la aplicación web. Pero, no todas pueden verse correctamente desde una pantalla generalmente más pequeña que la de un ordenador de escritorio.</w:t>
      </w:r>
    </w:p>
    <w:p w14:paraId="3A2AFB8D" w14:textId="77777777" w:rsidR="004377B9" w:rsidRDefault="004377B9" w:rsidP="004377B9">
      <w:pPr>
        <w:rPr>
          <w:rFonts w:ascii="Arial" w:hAnsi="Arial" w:cs="Arial"/>
          <w:sz w:val="24"/>
          <w:szCs w:val="24"/>
        </w:rPr>
      </w:pPr>
      <w:r w:rsidRPr="00236A45">
        <w:rPr>
          <w:rFonts w:ascii="Arial" w:hAnsi="Arial" w:cs="Arial"/>
          <w:sz w:val="24"/>
          <w:szCs w:val="24"/>
        </w:rPr>
        <w:t xml:space="preserve">Las que se adaptan especialmente a un dispositivo móvil </w:t>
      </w:r>
      <w:r w:rsidRPr="00B25EBE">
        <w:rPr>
          <w:rFonts w:ascii="Arial" w:hAnsi="Arial" w:cs="Arial"/>
          <w:sz w:val="24"/>
          <w:szCs w:val="24"/>
          <w:highlight w:val="yellow"/>
        </w:rPr>
        <w:t>como se mencionó anteriormente se denominan</w:t>
      </w:r>
      <w:r w:rsidRPr="00236A45">
        <w:rPr>
          <w:rFonts w:ascii="Arial" w:hAnsi="Arial" w:cs="Arial"/>
          <w:sz w:val="24"/>
          <w:szCs w:val="24"/>
        </w:rPr>
        <w:t xml:space="preserve"> </w:t>
      </w:r>
      <w:commentRangeStart w:id="1336"/>
      <w:r w:rsidRPr="00236A45">
        <w:rPr>
          <w:rFonts w:ascii="Arial" w:hAnsi="Arial" w:cs="Arial"/>
          <w:sz w:val="24"/>
          <w:szCs w:val="24"/>
        </w:rPr>
        <w:t>“web responsiva”</w:t>
      </w:r>
      <w:commentRangeEnd w:id="1336"/>
      <w:r>
        <w:rPr>
          <w:rStyle w:val="Refdecomentario"/>
        </w:rPr>
        <w:commentReference w:id="1336"/>
      </w:r>
      <w:r>
        <w:rPr>
          <w:rFonts w:ascii="Arial" w:hAnsi="Arial" w:cs="Arial"/>
          <w:sz w:val="24"/>
          <w:szCs w:val="24"/>
        </w:rPr>
        <w:t xml:space="preserve"> (</w:t>
      </w:r>
      <w:r>
        <w:rPr>
          <w:rFonts w:ascii="Arial" w:hAnsi="Arial" w:cs="Arial"/>
          <w:sz w:val="24"/>
          <w:szCs w:val="24"/>
        </w:rPr>
        <w:fldChar w:fldCharType="begin"/>
      </w:r>
      <w:r>
        <w:rPr>
          <w:rFonts w:ascii="Arial" w:hAnsi="Arial" w:cs="Arial"/>
          <w:sz w:val="24"/>
          <w:szCs w:val="24"/>
        </w:rPr>
        <w:instrText xml:space="preserve"> REF _Ref503807654 \h  \* MERGEFORMAT </w:instrText>
      </w:r>
      <w:r>
        <w:rPr>
          <w:rFonts w:ascii="Arial" w:hAnsi="Arial" w:cs="Arial"/>
          <w:sz w:val="24"/>
          <w:szCs w:val="24"/>
        </w:rPr>
      </w:r>
      <w:r>
        <w:rPr>
          <w:rFonts w:ascii="Arial" w:hAnsi="Arial" w:cs="Arial"/>
          <w:sz w:val="24"/>
          <w:szCs w:val="24"/>
        </w:rPr>
        <w:fldChar w:fldCharType="separate"/>
      </w:r>
      <w:r w:rsidRPr="00B25EBE">
        <w:rPr>
          <w:rFonts w:ascii="Arial" w:hAnsi="Arial" w:cs="Arial"/>
          <w:sz w:val="24"/>
          <w:szCs w:val="24"/>
        </w:rPr>
        <w:t>5.2.1 Las Web Apps</w:t>
      </w:r>
      <w:r>
        <w:rPr>
          <w:rFonts w:ascii="Arial" w:hAnsi="Arial" w:cs="Arial"/>
          <w:sz w:val="24"/>
          <w:szCs w:val="24"/>
        </w:rPr>
        <w:fldChar w:fldCharType="end"/>
      </w:r>
      <w:r>
        <w:rPr>
          <w:rFonts w:ascii="Arial" w:hAnsi="Arial" w:cs="Arial"/>
          <w:sz w:val="24"/>
          <w:szCs w:val="24"/>
        </w:rPr>
        <w:t xml:space="preserve">) </w:t>
      </w:r>
      <w:r w:rsidRPr="00236A45">
        <w:rPr>
          <w:rFonts w:ascii="Arial" w:hAnsi="Arial" w:cs="Arial"/>
          <w:sz w:val="24"/>
          <w:szCs w:val="24"/>
        </w:rPr>
        <w:t xml:space="preserve">y son ejemplo del </w:t>
      </w:r>
      <w:r>
        <w:rPr>
          <w:rFonts w:ascii="Arial" w:hAnsi="Arial" w:cs="Arial"/>
          <w:sz w:val="24"/>
          <w:szCs w:val="24"/>
        </w:rPr>
        <w:t>“</w:t>
      </w:r>
      <w:r w:rsidRPr="00236A45">
        <w:rPr>
          <w:rFonts w:ascii="Arial" w:hAnsi="Arial" w:cs="Arial"/>
          <w:sz w:val="24"/>
          <w:szCs w:val="24"/>
        </w:rPr>
        <w:t>diseño líquido</w:t>
      </w:r>
      <w:r>
        <w:rPr>
          <w:rFonts w:ascii="Arial" w:hAnsi="Arial" w:cs="Arial"/>
          <w:sz w:val="24"/>
          <w:szCs w:val="24"/>
        </w:rPr>
        <w:t>”</w:t>
      </w:r>
      <w:r w:rsidRPr="00236A45">
        <w:rPr>
          <w:rFonts w:ascii="Arial" w:hAnsi="Arial" w:cs="Arial"/>
          <w:sz w:val="24"/>
          <w:szCs w:val="24"/>
        </w:rPr>
        <w:t xml:space="preserve"> (adaptativo), </w:t>
      </w:r>
      <w:r>
        <w:rPr>
          <w:rFonts w:ascii="Arial" w:hAnsi="Arial" w:cs="Arial"/>
          <w:sz w:val="24"/>
          <w:szCs w:val="24"/>
        </w:rPr>
        <w:t>debido a</w:t>
      </w:r>
      <w:r w:rsidRPr="00236A45">
        <w:rPr>
          <w:rFonts w:ascii="Arial" w:hAnsi="Arial" w:cs="Arial"/>
          <w:sz w:val="24"/>
          <w:szCs w:val="24"/>
        </w:rPr>
        <w:t xml:space="preserve"> que </w:t>
      </w:r>
      <w:r>
        <w:rPr>
          <w:rFonts w:ascii="Arial" w:hAnsi="Arial" w:cs="Arial"/>
          <w:sz w:val="24"/>
          <w:szCs w:val="24"/>
        </w:rPr>
        <w:t>el</w:t>
      </w:r>
      <w:r w:rsidRPr="00236A45">
        <w:rPr>
          <w:rFonts w:ascii="Arial" w:hAnsi="Arial" w:cs="Arial"/>
          <w:sz w:val="24"/>
          <w:szCs w:val="24"/>
        </w:rPr>
        <w:t xml:space="preserve"> contenido toma la forma del contenedor</w:t>
      </w:r>
      <w:r>
        <w:rPr>
          <w:rFonts w:ascii="Arial" w:hAnsi="Arial" w:cs="Arial"/>
          <w:sz w:val="24"/>
          <w:szCs w:val="24"/>
        </w:rPr>
        <w:t xml:space="preserve">. </w:t>
      </w:r>
      <w:r w:rsidRPr="00B25EBE">
        <w:rPr>
          <w:rFonts w:ascii="Arial" w:hAnsi="Arial" w:cs="Arial"/>
          <w:sz w:val="24"/>
          <w:szCs w:val="24"/>
          <w:highlight w:val="red"/>
        </w:rPr>
        <w:t xml:space="preserve">, mostrando la </w:t>
      </w:r>
      <w:commentRangeStart w:id="1337"/>
      <w:commentRangeStart w:id="1338"/>
      <w:r w:rsidRPr="00B25EBE">
        <w:rPr>
          <w:rFonts w:ascii="Arial" w:hAnsi="Arial" w:cs="Arial"/>
          <w:sz w:val="24"/>
          <w:szCs w:val="24"/>
          <w:highlight w:val="red"/>
        </w:rPr>
        <w:t xml:space="preserve">información </w:t>
      </w:r>
      <w:commentRangeEnd w:id="1337"/>
      <w:r w:rsidRPr="00B25EBE">
        <w:rPr>
          <w:rStyle w:val="Refdecomentario"/>
          <w:highlight w:val="red"/>
        </w:rPr>
        <w:commentReference w:id="1337"/>
      </w:r>
      <w:commentRangeEnd w:id="1338"/>
      <w:r>
        <w:rPr>
          <w:rStyle w:val="Refdecomentario"/>
        </w:rPr>
        <w:commentReference w:id="1338"/>
      </w:r>
      <w:r w:rsidRPr="00B25EBE">
        <w:rPr>
          <w:rFonts w:ascii="Arial" w:hAnsi="Arial" w:cs="Arial"/>
          <w:sz w:val="24"/>
          <w:szCs w:val="24"/>
          <w:highlight w:val="red"/>
        </w:rPr>
        <w:t>según sea necesario.</w:t>
      </w:r>
    </w:p>
    <w:p w14:paraId="1E01116A" w14:textId="77777777" w:rsidR="004377B9" w:rsidRDefault="004377B9" w:rsidP="004377B9">
      <w:pPr>
        <w:rPr>
          <w:rFonts w:ascii="Arial" w:hAnsi="Arial" w:cs="Arial"/>
          <w:sz w:val="24"/>
          <w:szCs w:val="24"/>
        </w:rPr>
      </w:pPr>
    </w:p>
    <w:p w14:paraId="2A05C409" w14:textId="26C468DD" w:rsidR="004377B9" w:rsidRPr="00A87E1C" w:rsidRDefault="00BF006B" w:rsidP="00A87E1C">
      <w:pPr>
        <w:rPr>
          <w:rFonts w:ascii="Arial" w:hAnsi="Arial" w:cs="Arial"/>
          <w:sz w:val="24"/>
          <w:szCs w:val="24"/>
        </w:rPr>
      </w:pPr>
      <w:r>
        <w:rPr>
          <w:rFonts w:ascii="Arial" w:hAnsi="Arial" w:cs="Arial"/>
          <w:sz w:val="24"/>
          <w:szCs w:val="24"/>
        </w:rPr>
        <w:t>Antes de la existencia del CSS3, c</w:t>
      </w:r>
      <w:r w:rsidR="004377B9" w:rsidRPr="00A87E1C">
        <w:rPr>
          <w:rFonts w:ascii="Arial" w:hAnsi="Arial" w:cs="Arial"/>
          <w:sz w:val="24"/>
          <w:szCs w:val="24"/>
        </w:rPr>
        <w:t>omo no había tecnología para poder crear sitios elásticos que se vieran bien en cualquier dimensión de pantalla, los desarrolladores de web estaban obligados a crear diferentes versiones de las páginas web. Gracias a las utilidades de CSS3 como las queries, las páginas pueden reaccionar ante distintas circunstancias como la an</w:t>
      </w:r>
      <w:r>
        <w:rPr>
          <w:rFonts w:ascii="Arial" w:hAnsi="Arial" w:cs="Arial"/>
          <w:sz w:val="24"/>
          <w:szCs w:val="24"/>
        </w:rPr>
        <w:t xml:space="preserve">chura de la pantalla, ventana </w:t>
      </w:r>
      <w:r w:rsidR="004377B9" w:rsidRPr="00A87E1C">
        <w:rPr>
          <w:rFonts w:ascii="Arial" w:hAnsi="Arial" w:cs="Arial"/>
          <w:sz w:val="24"/>
          <w:szCs w:val="24"/>
        </w:rPr>
        <w:t xml:space="preserve">donde están aquellos elementos a maquetar. Web responsive se denomina a todas aquellas técnicas (no solamente redimensionado de pantalla) que permiten la adaptabilidad del contenido a los dispositivos terminales. </w:t>
      </w:r>
    </w:p>
    <w:p w14:paraId="3A3E4D69" w14:textId="77777777" w:rsidR="004377B9" w:rsidRPr="00A87E1C" w:rsidRDefault="004377B9" w:rsidP="004377B9">
      <w:pPr>
        <w:rPr>
          <w:rFonts w:ascii="Arial" w:hAnsi="Arial" w:cs="Arial"/>
          <w:sz w:val="24"/>
          <w:szCs w:val="24"/>
        </w:rPr>
      </w:pPr>
    </w:p>
    <w:p w14:paraId="032C7B35" w14:textId="77777777" w:rsidR="004377B9" w:rsidRDefault="004377B9" w:rsidP="004377B9">
      <w:pPr>
        <w:pStyle w:val="NormalWeb"/>
        <w:spacing w:before="0" w:beforeAutospacing="0" w:after="0" w:afterAutospacing="0"/>
      </w:pPr>
    </w:p>
    <w:p w14:paraId="5C7F4D5C" w14:textId="77777777" w:rsidR="004377B9" w:rsidRPr="00236A45" w:rsidRDefault="004377B9" w:rsidP="004377B9">
      <w:pPr>
        <w:pStyle w:val="Ttulo3"/>
        <w:rPr>
          <w:b w:val="0"/>
          <w:sz w:val="28"/>
          <w:szCs w:val="28"/>
        </w:rPr>
      </w:pPr>
      <w:bookmarkStart w:id="1339" w:name="_Toc499023873"/>
      <w:r>
        <w:rPr>
          <w:b w:val="0"/>
          <w:sz w:val="28"/>
          <w:szCs w:val="28"/>
        </w:rPr>
        <w:t xml:space="preserve">5.5.2 </w:t>
      </w:r>
      <w:commentRangeStart w:id="1340"/>
      <w:commentRangeStart w:id="1341"/>
      <w:r>
        <w:rPr>
          <w:b w:val="0"/>
          <w:sz w:val="28"/>
          <w:szCs w:val="28"/>
        </w:rPr>
        <w:t>App</w:t>
      </w:r>
      <w:r w:rsidRPr="00236A45">
        <w:rPr>
          <w:b w:val="0"/>
          <w:sz w:val="28"/>
          <w:szCs w:val="28"/>
        </w:rPr>
        <w:t xml:space="preserve"> Nativas</w:t>
      </w:r>
      <w:bookmarkEnd w:id="1339"/>
      <w:commentRangeEnd w:id="1340"/>
      <w:r>
        <w:rPr>
          <w:rStyle w:val="Refdecomentario"/>
          <w:rFonts w:ascii="Calibri" w:eastAsia="Calibri" w:hAnsi="Calibri" w:cs="Calibri"/>
          <w:b w:val="0"/>
          <w:color w:val="000000"/>
        </w:rPr>
        <w:commentReference w:id="1340"/>
      </w:r>
      <w:commentRangeEnd w:id="1341"/>
      <w:r>
        <w:rPr>
          <w:rStyle w:val="Refdecomentario"/>
          <w:rFonts w:ascii="Calibri" w:eastAsia="Calibri" w:hAnsi="Calibri" w:cs="Calibri"/>
          <w:b w:val="0"/>
          <w:color w:val="000000"/>
        </w:rPr>
        <w:commentReference w:id="1341"/>
      </w:r>
    </w:p>
    <w:p w14:paraId="1AC7A99A" w14:textId="77777777" w:rsidR="004377B9" w:rsidRDefault="004377B9" w:rsidP="004377B9">
      <w:pPr>
        <w:pStyle w:val="NormalWeb"/>
        <w:spacing w:before="0" w:beforeAutospacing="0" w:after="0" w:afterAutospacing="0"/>
      </w:pPr>
    </w:p>
    <w:p w14:paraId="78C247FE" w14:textId="77777777" w:rsidR="004377B9" w:rsidRPr="00236A45" w:rsidRDefault="004377B9" w:rsidP="004377B9">
      <w:pPr>
        <w:rPr>
          <w:rFonts w:ascii="Arial" w:hAnsi="Arial" w:cs="Arial"/>
          <w:sz w:val="24"/>
          <w:szCs w:val="24"/>
        </w:rPr>
      </w:pPr>
      <w:r w:rsidRPr="00236A45">
        <w:rPr>
          <w:rFonts w:ascii="Arial" w:hAnsi="Arial" w:cs="Arial"/>
          <w:sz w:val="24"/>
          <w:szCs w:val="24"/>
        </w:rPr>
        <w:t>Una </w:t>
      </w:r>
      <w:r>
        <w:rPr>
          <w:rFonts w:ascii="Arial" w:hAnsi="Arial" w:cs="Arial"/>
          <w:sz w:val="24"/>
          <w:szCs w:val="24"/>
        </w:rPr>
        <w:t>App</w:t>
      </w:r>
      <w:r w:rsidRPr="00236A45">
        <w:rPr>
          <w:rFonts w:ascii="Arial" w:hAnsi="Arial" w:cs="Arial"/>
          <w:sz w:val="24"/>
          <w:szCs w:val="24"/>
        </w:rPr>
        <w:t xml:space="preserve"> nativa es </w:t>
      </w:r>
      <w:r>
        <w:rPr>
          <w:rFonts w:ascii="Arial" w:hAnsi="Arial" w:cs="Arial"/>
          <w:sz w:val="24"/>
          <w:szCs w:val="24"/>
        </w:rPr>
        <w:t xml:space="preserve">aquella </w:t>
      </w:r>
      <w:r w:rsidRPr="00236A45">
        <w:rPr>
          <w:rFonts w:ascii="Arial" w:hAnsi="Arial" w:cs="Arial"/>
          <w:sz w:val="24"/>
          <w:szCs w:val="24"/>
        </w:rPr>
        <w:t xml:space="preserve">que se desarrolla de forma específica para un determinado sistema operativo, </w:t>
      </w:r>
      <w:r>
        <w:rPr>
          <w:rFonts w:ascii="Arial" w:hAnsi="Arial" w:cs="Arial"/>
          <w:sz w:val="24"/>
          <w:szCs w:val="24"/>
        </w:rPr>
        <w:t xml:space="preserve">utilizando un </w:t>
      </w:r>
      <w:r w:rsidRPr="00B25EBE">
        <w:rPr>
          <w:rFonts w:ascii="Arial" w:hAnsi="Arial" w:cs="Arial"/>
          <w:i/>
          <w:sz w:val="24"/>
          <w:szCs w:val="24"/>
        </w:rPr>
        <w:t>Software Development Kit </w:t>
      </w:r>
      <w:r w:rsidRPr="00236A45">
        <w:rPr>
          <w:rFonts w:ascii="Arial" w:hAnsi="Arial" w:cs="Arial"/>
          <w:sz w:val="24"/>
          <w:szCs w:val="24"/>
        </w:rPr>
        <w:t xml:space="preserve">o SDK. Cada una de las plataformas, Android, iOS o Windows Phone, tienen un </w:t>
      </w:r>
      <w:r>
        <w:rPr>
          <w:rFonts w:ascii="Arial" w:hAnsi="Arial" w:cs="Arial"/>
          <w:sz w:val="24"/>
          <w:szCs w:val="24"/>
        </w:rPr>
        <w:t>SDK</w:t>
      </w:r>
      <w:r w:rsidRPr="00236A45">
        <w:rPr>
          <w:rFonts w:ascii="Arial" w:hAnsi="Arial" w:cs="Arial"/>
          <w:sz w:val="24"/>
          <w:szCs w:val="24"/>
        </w:rPr>
        <w:t xml:space="preserve"> diferente, por lo que si se desea que una </w:t>
      </w:r>
      <w:r>
        <w:rPr>
          <w:rFonts w:ascii="Arial" w:hAnsi="Arial" w:cs="Arial"/>
          <w:sz w:val="24"/>
          <w:szCs w:val="24"/>
        </w:rPr>
        <w:t>A</w:t>
      </w:r>
      <w:r w:rsidRPr="00236A45">
        <w:rPr>
          <w:rFonts w:ascii="Arial" w:hAnsi="Arial" w:cs="Arial"/>
          <w:sz w:val="24"/>
          <w:szCs w:val="24"/>
        </w:rPr>
        <w:t xml:space="preserve">pp esté disponible en todas las plataformas se deberán de crear varias </w:t>
      </w:r>
      <w:r>
        <w:rPr>
          <w:rFonts w:ascii="Arial" w:hAnsi="Arial" w:cs="Arial"/>
          <w:sz w:val="24"/>
          <w:szCs w:val="24"/>
        </w:rPr>
        <w:t>versiones, cada una con el lenguaje de la plataforma</w:t>
      </w:r>
      <w:r w:rsidRPr="00236A45">
        <w:rPr>
          <w:rFonts w:ascii="Arial" w:hAnsi="Arial" w:cs="Arial"/>
          <w:sz w:val="24"/>
          <w:szCs w:val="24"/>
        </w:rPr>
        <w:t>.</w:t>
      </w:r>
    </w:p>
    <w:p w14:paraId="5050CD50" w14:textId="77777777" w:rsidR="004377B9" w:rsidRPr="00236A45" w:rsidRDefault="004377B9" w:rsidP="004377B9">
      <w:pPr>
        <w:pStyle w:val="Prrafodelista"/>
        <w:numPr>
          <w:ilvl w:val="0"/>
          <w:numId w:val="20"/>
        </w:numPr>
        <w:jc w:val="both"/>
        <w:rPr>
          <w:rFonts w:ascii="Arial" w:hAnsi="Arial" w:cs="Arial"/>
          <w:sz w:val="24"/>
          <w:szCs w:val="24"/>
        </w:rPr>
      </w:pPr>
      <w:r w:rsidRPr="00236A45">
        <w:rPr>
          <w:rFonts w:ascii="Arial" w:hAnsi="Arial" w:cs="Arial"/>
          <w:sz w:val="24"/>
          <w:szCs w:val="24"/>
        </w:rPr>
        <w:t>Las apps para iOS se desarrollan con lenguaje Objective-C</w:t>
      </w:r>
      <w:r>
        <w:rPr>
          <w:rFonts w:ascii="Arial" w:hAnsi="Arial" w:cs="Arial"/>
          <w:sz w:val="24"/>
          <w:szCs w:val="24"/>
        </w:rPr>
        <w:t xml:space="preserve"> o Swift.</w:t>
      </w:r>
    </w:p>
    <w:p w14:paraId="46E16196" w14:textId="77777777" w:rsidR="004377B9" w:rsidRPr="00236A45" w:rsidRDefault="004377B9" w:rsidP="004377B9">
      <w:pPr>
        <w:pStyle w:val="Prrafodelista"/>
        <w:numPr>
          <w:ilvl w:val="0"/>
          <w:numId w:val="20"/>
        </w:numPr>
        <w:jc w:val="both"/>
        <w:rPr>
          <w:rFonts w:ascii="Arial" w:hAnsi="Arial" w:cs="Arial"/>
          <w:sz w:val="24"/>
          <w:szCs w:val="24"/>
        </w:rPr>
      </w:pPr>
      <w:r w:rsidRPr="00236A45">
        <w:rPr>
          <w:rFonts w:ascii="Arial" w:hAnsi="Arial" w:cs="Arial"/>
          <w:sz w:val="24"/>
          <w:szCs w:val="24"/>
        </w:rPr>
        <w:t>Las apps para Android se desarrollan con lenguaje Java</w:t>
      </w:r>
      <w:r>
        <w:rPr>
          <w:rFonts w:ascii="Arial" w:hAnsi="Arial" w:cs="Arial"/>
          <w:sz w:val="24"/>
          <w:szCs w:val="24"/>
        </w:rPr>
        <w:t xml:space="preserve"> o Kotlin</w:t>
      </w:r>
    </w:p>
    <w:p w14:paraId="4F698411" w14:textId="77777777" w:rsidR="004377B9" w:rsidRPr="00236A45" w:rsidRDefault="004377B9" w:rsidP="004377B9">
      <w:pPr>
        <w:pStyle w:val="Prrafodelista"/>
        <w:numPr>
          <w:ilvl w:val="0"/>
          <w:numId w:val="20"/>
        </w:numPr>
        <w:jc w:val="both"/>
        <w:rPr>
          <w:rFonts w:ascii="Arial" w:hAnsi="Arial" w:cs="Arial"/>
          <w:sz w:val="24"/>
          <w:szCs w:val="24"/>
        </w:rPr>
      </w:pPr>
      <w:r w:rsidRPr="00236A45">
        <w:rPr>
          <w:rFonts w:ascii="Arial" w:hAnsi="Arial" w:cs="Arial"/>
          <w:sz w:val="24"/>
          <w:szCs w:val="24"/>
        </w:rPr>
        <w:lastRenderedPageBreak/>
        <w:t xml:space="preserve">Las apps en Windows Phone se desarrollan en </w:t>
      </w:r>
      <w:r>
        <w:rPr>
          <w:rFonts w:ascii="Arial" w:hAnsi="Arial" w:cs="Arial"/>
          <w:sz w:val="24"/>
          <w:szCs w:val="24"/>
        </w:rPr>
        <w:t xml:space="preserve">C# o lenguajes </w:t>
      </w:r>
      <w:r>
        <w:rPr>
          <w:rFonts w:ascii="Arial" w:hAnsi="Arial" w:cs="Arial"/>
          <w:i/>
          <w:sz w:val="24"/>
          <w:szCs w:val="24"/>
        </w:rPr>
        <w:t>managed</w:t>
      </w:r>
      <w:r>
        <w:rPr>
          <w:rFonts w:ascii="Arial" w:hAnsi="Arial" w:cs="Arial"/>
          <w:sz w:val="24"/>
          <w:szCs w:val="24"/>
        </w:rPr>
        <w:t xml:space="preserve"> que se ejecuten sobre el CLR de .Net.</w:t>
      </w:r>
    </w:p>
    <w:p w14:paraId="1DFC7272" w14:textId="77777777" w:rsidR="004377B9" w:rsidRPr="00236A45" w:rsidRDefault="004377B9" w:rsidP="004377B9">
      <w:pPr>
        <w:rPr>
          <w:rFonts w:ascii="Arial" w:hAnsi="Arial" w:cs="Arial"/>
          <w:sz w:val="24"/>
          <w:szCs w:val="24"/>
        </w:rPr>
      </w:pPr>
      <w:r w:rsidRPr="00236A45">
        <w:rPr>
          <w:rFonts w:ascii="Arial" w:hAnsi="Arial" w:cs="Arial"/>
          <w:sz w:val="24"/>
          <w:szCs w:val="24"/>
        </w:rPr>
        <w:t xml:space="preserve">Cuando hablamos de desarrollo móvil casi siempre nos estamos refiriendo a </w:t>
      </w:r>
      <w:r>
        <w:rPr>
          <w:rFonts w:ascii="Arial" w:hAnsi="Arial" w:cs="Arial"/>
          <w:sz w:val="24"/>
          <w:szCs w:val="24"/>
        </w:rPr>
        <w:t>Apps</w:t>
      </w:r>
      <w:r w:rsidRPr="00236A45">
        <w:rPr>
          <w:rFonts w:ascii="Arial" w:hAnsi="Arial" w:cs="Arial"/>
          <w:sz w:val="24"/>
          <w:szCs w:val="24"/>
        </w:rPr>
        <w:t xml:space="preserve"> nativas. La principal ventaja con respecto a </w:t>
      </w:r>
      <w:r>
        <w:rPr>
          <w:rFonts w:ascii="Arial" w:hAnsi="Arial" w:cs="Arial"/>
          <w:sz w:val="24"/>
          <w:szCs w:val="24"/>
        </w:rPr>
        <w:t xml:space="preserve">las app webs y app híbridas, </w:t>
      </w:r>
      <w:r w:rsidRPr="00B25EBE">
        <w:rPr>
          <w:rFonts w:ascii="Arial" w:hAnsi="Arial" w:cs="Arial"/>
          <w:color w:val="FF0000"/>
          <w:sz w:val="24"/>
          <w:szCs w:val="24"/>
        </w:rPr>
        <w:t xml:space="preserve">los </w:t>
      </w:r>
      <w:commentRangeStart w:id="1342"/>
      <w:r w:rsidRPr="00B25EBE">
        <w:rPr>
          <w:rFonts w:ascii="Arial" w:hAnsi="Arial" w:cs="Arial"/>
          <w:color w:val="FF0000"/>
          <w:sz w:val="24"/>
          <w:szCs w:val="24"/>
        </w:rPr>
        <w:t>otros dos tipos</w:t>
      </w:r>
      <w:commentRangeEnd w:id="1342"/>
      <w:r w:rsidRPr="00B25EBE">
        <w:rPr>
          <w:rStyle w:val="Refdecomentario"/>
          <w:color w:val="FF0000"/>
        </w:rPr>
        <w:commentReference w:id="1342"/>
      </w:r>
      <w:r>
        <w:rPr>
          <w:rFonts w:ascii="Arial" w:hAnsi="Arial" w:cs="Arial"/>
          <w:color w:val="FF0000"/>
          <w:sz w:val="24"/>
          <w:szCs w:val="24"/>
        </w:rPr>
        <w:t xml:space="preserve">, </w:t>
      </w:r>
      <w:r w:rsidRPr="00236A45">
        <w:rPr>
          <w:rFonts w:ascii="Arial" w:hAnsi="Arial" w:cs="Arial"/>
          <w:sz w:val="24"/>
          <w:szCs w:val="24"/>
        </w:rPr>
        <w:t xml:space="preserve">es la posibilidad de acceder a </w:t>
      </w:r>
      <w:r>
        <w:rPr>
          <w:rFonts w:ascii="Arial" w:hAnsi="Arial" w:cs="Arial"/>
          <w:sz w:val="24"/>
          <w:szCs w:val="24"/>
        </w:rPr>
        <w:t xml:space="preserve">la totalidad de </w:t>
      </w:r>
      <w:r w:rsidRPr="00236A45">
        <w:rPr>
          <w:rFonts w:ascii="Arial" w:hAnsi="Arial" w:cs="Arial"/>
          <w:sz w:val="24"/>
          <w:szCs w:val="24"/>
        </w:rPr>
        <w:t xml:space="preserve">las características del hardware </w:t>
      </w:r>
      <w:r>
        <w:rPr>
          <w:rFonts w:ascii="Arial" w:hAnsi="Arial" w:cs="Arial"/>
          <w:sz w:val="24"/>
          <w:szCs w:val="24"/>
        </w:rPr>
        <w:t>ofrecidas por el</w:t>
      </w:r>
      <w:r w:rsidRPr="00236A45">
        <w:rPr>
          <w:rFonts w:ascii="Arial" w:hAnsi="Arial" w:cs="Arial"/>
          <w:sz w:val="24"/>
          <w:szCs w:val="24"/>
        </w:rPr>
        <w:t xml:space="preserve"> móvil</w:t>
      </w:r>
      <w:r>
        <w:rPr>
          <w:rFonts w:ascii="Arial" w:hAnsi="Arial" w:cs="Arial"/>
          <w:sz w:val="24"/>
          <w:szCs w:val="24"/>
        </w:rPr>
        <w:t>, por ejemplo</w:t>
      </w:r>
      <w:r w:rsidRPr="00236A45">
        <w:rPr>
          <w:rFonts w:ascii="Arial" w:hAnsi="Arial" w:cs="Arial"/>
          <w:sz w:val="24"/>
          <w:szCs w:val="24"/>
        </w:rPr>
        <w:t xml:space="preserve"> cámara, GPS, agenda</w:t>
      </w:r>
      <w:r>
        <w:rPr>
          <w:rFonts w:ascii="Arial" w:hAnsi="Arial" w:cs="Arial"/>
          <w:sz w:val="24"/>
          <w:szCs w:val="24"/>
        </w:rPr>
        <w:t xml:space="preserve"> de contactos</w:t>
      </w:r>
      <w:r w:rsidRPr="00236A45">
        <w:rPr>
          <w:rFonts w:ascii="Arial" w:hAnsi="Arial" w:cs="Arial"/>
          <w:sz w:val="24"/>
          <w:szCs w:val="24"/>
        </w:rPr>
        <w:t xml:space="preserve">, almacenamiento y la </w:t>
      </w:r>
      <w:r>
        <w:rPr>
          <w:rFonts w:ascii="Arial" w:hAnsi="Arial" w:cs="Arial"/>
          <w:sz w:val="24"/>
          <w:szCs w:val="24"/>
        </w:rPr>
        <w:t>capacidad ser ejecutada sin necesidad de conectividad a internet</w:t>
      </w:r>
      <w:r w:rsidRPr="00236A45">
        <w:rPr>
          <w:rFonts w:ascii="Arial" w:hAnsi="Arial" w:cs="Arial"/>
          <w:sz w:val="24"/>
          <w:szCs w:val="24"/>
        </w:rPr>
        <w:t xml:space="preserve">. </w:t>
      </w:r>
      <w:r>
        <w:rPr>
          <w:rFonts w:ascii="Arial" w:hAnsi="Arial" w:cs="Arial"/>
          <w:sz w:val="24"/>
          <w:szCs w:val="24"/>
        </w:rPr>
        <w:t>Además</w:t>
      </w:r>
      <w:r w:rsidRPr="00236A45">
        <w:rPr>
          <w:rFonts w:ascii="Arial" w:hAnsi="Arial" w:cs="Arial"/>
          <w:sz w:val="24"/>
          <w:szCs w:val="24"/>
        </w:rPr>
        <w:t xml:space="preserve">, las Apps </w:t>
      </w:r>
      <w:r>
        <w:rPr>
          <w:rFonts w:ascii="Arial" w:hAnsi="Arial" w:cs="Arial"/>
          <w:sz w:val="24"/>
          <w:szCs w:val="24"/>
        </w:rPr>
        <w:t xml:space="preserve">son promocionadas </w:t>
      </w:r>
      <w:r w:rsidRPr="00236A45">
        <w:rPr>
          <w:rFonts w:ascii="Arial" w:hAnsi="Arial" w:cs="Arial"/>
          <w:sz w:val="24"/>
          <w:szCs w:val="24"/>
        </w:rPr>
        <w:t>por medio de las tiendas de aplicaciones</w:t>
      </w:r>
      <w:r>
        <w:rPr>
          <w:rFonts w:ascii="Arial" w:hAnsi="Arial" w:cs="Arial"/>
          <w:sz w:val="24"/>
          <w:szCs w:val="24"/>
        </w:rPr>
        <w:t>, mientras que las Web Apps deben ser descargadas accedidas por el usuario a través de una URL</w:t>
      </w:r>
      <w:r w:rsidRPr="00236A45">
        <w:rPr>
          <w:rFonts w:ascii="Arial" w:hAnsi="Arial" w:cs="Arial"/>
          <w:sz w:val="24"/>
          <w:szCs w:val="24"/>
        </w:rPr>
        <w:t xml:space="preserve">. </w:t>
      </w:r>
      <w:commentRangeStart w:id="1343"/>
      <w:commentRangeStart w:id="1344"/>
      <w:r w:rsidRPr="00236A45">
        <w:rPr>
          <w:rFonts w:ascii="Arial" w:hAnsi="Arial" w:cs="Arial"/>
          <w:sz w:val="24"/>
          <w:szCs w:val="24"/>
        </w:rPr>
        <w:t xml:space="preserve">Las </w:t>
      </w:r>
      <w:r>
        <w:rPr>
          <w:rFonts w:ascii="Arial" w:hAnsi="Arial" w:cs="Arial"/>
          <w:sz w:val="24"/>
          <w:szCs w:val="24"/>
        </w:rPr>
        <w:t>App</w:t>
      </w:r>
      <w:r w:rsidRPr="00236A45">
        <w:rPr>
          <w:rFonts w:ascii="Arial" w:hAnsi="Arial" w:cs="Arial"/>
          <w:sz w:val="24"/>
          <w:szCs w:val="24"/>
        </w:rPr>
        <w:t xml:space="preserve"> nativas presentan un mayor rendimiento y aprovechamiento del hardware de cada smartphone o dispositivo móvil. </w:t>
      </w:r>
      <w:commentRangeEnd w:id="1343"/>
      <w:r>
        <w:rPr>
          <w:rStyle w:val="Refdecomentario"/>
        </w:rPr>
        <w:commentReference w:id="1343"/>
      </w:r>
      <w:commentRangeEnd w:id="1344"/>
      <w:r>
        <w:rPr>
          <w:rStyle w:val="Refdecomentario"/>
        </w:rPr>
        <w:commentReference w:id="1344"/>
      </w:r>
    </w:p>
    <w:p w14:paraId="78BF32F6" w14:textId="77777777" w:rsidR="004377B9" w:rsidRDefault="004377B9" w:rsidP="004377B9"/>
    <w:p w14:paraId="5A13065F" w14:textId="77777777" w:rsidR="004377B9" w:rsidRDefault="004377B9" w:rsidP="004377B9">
      <w:pPr>
        <w:keepNext/>
        <w:shd w:val="clear" w:color="auto" w:fill="FFFFFF"/>
        <w:spacing w:after="143"/>
      </w:pPr>
      <w:r w:rsidRPr="00236A45">
        <w:rPr>
          <w:rFonts w:ascii="Arial" w:hAnsi="Arial" w:cs="Arial"/>
          <w:noProof/>
          <w:sz w:val="24"/>
          <w:szCs w:val="24"/>
          <w:lang w:val="en-US" w:eastAsia="en-US"/>
        </w:rPr>
        <w:drawing>
          <wp:inline distT="0" distB="0" distL="0" distR="0" wp14:anchorId="3216E9C5" wp14:editId="3412FB91">
            <wp:extent cx="5400040" cy="2284730"/>
            <wp:effectExtent l="0" t="0" r="0" b="1270"/>
            <wp:docPr id="38" name="Imagen 38"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2284730"/>
                    </a:xfrm>
                    <a:prstGeom prst="rect">
                      <a:avLst/>
                    </a:prstGeom>
                    <a:noFill/>
                    <a:ln>
                      <a:noFill/>
                    </a:ln>
                  </pic:spPr>
                </pic:pic>
              </a:graphicData>
            </a:graphic>
          </wp:inline>
        </w:drawing>
      </w:r>
    </w:p>
    <w:p w14:paraId="26E83FDB" w14:textId="6C07E374" w:rsidR="004377B9" w:rsidRPr="00E32148" w:rsidRDefault="004377B9" w:rsidP="004377B9">
      <w:pPr>
        <w:pStyle w:val="Descripcin"/>
        <w:jc w:val="both"/>
        <w:rPr>
          <w:rFonts w:ascii="Helvetica" w:eastAsia="Times New Roman" w:hAnsi="Helvetica" w:cs="Times New Roman"/>
          <w:color w:val="40454A"/>
          <w:sz w:val="27"/>
          <w:szCs w:val="27"/>
          <w:lang w:eastAsia="es-AR"/>
        </w:rPr>
      </w:pPr>
      <w:r>
        <w:t xml:space="preserve">Ilustración </w:t>
      </w:r>
      <w:fldSimple w:instr=" SEQ Ilustración \* ARABIC ">
        <w:r w:rsidR="00C5340B">
          <w:rPr>
            <w:noProof/>
          </w:rPr>
          <w:t>35</w:t>
        </w:r>
      </w:fldSimple>
      <w:r>
        <w:t xml:space="preserve"> - Cuadro comparativo nativas</w:t>
      </w:r>
    </w:p>
    <w:p w14:paraId="36E68A21" w14:textId="77777777" w:rsidR="004377B9" w:rsidRDefault="004377B9" w:rsidP="004377B9">
      <w:pPr>
        <w:pStyle w:val="Ttulo3"/>
        <w:rPr>
          <w:b w:val="0"/>
          <w:sz w:val="28"/>
          <w:szCs w:val="28"/>
        </w:rPr>
      </w:pPr>
      <w:bookmarkStart w:id="1345" w:name="_Toc499023874"/>
      <w:r>
        <w:rPr>
          <w:b w:val="0"/>
          <w:sz w:val="28"/>
          <w:szCs w:val="28"/>
        </w:rPr>
        <w:t>5.5.3 Desarrollo de</w:t>
      </w:r>
      <w:r w:rsidRPr="00236A45">
        <w:rPr>
          <w:b w:val="0"/>
          <w:sz w:val="28"/>
          <w:szCs w:val="28"/>
        </w:rPr>
        <w:t xml:space="preserve"> Web</w:t>
      </w:r>
      <w:bookmarkEnd w:id="1345"/>
      <w:r>
        <w:rPr>
          <w:b w:val="0"/>
          <w:sz w:val="28"/>
          <w:szCs w:val="28"/>
        </w:rPr>
        <w:t xml:space="preserve"> Apps</w:t>
      </w:r>
    </w:p>
    <w:p w14:paraId="454DD819" w14:textId="77777777" w:rsidR="004377B9" w:rsidRPr="00236A45" w:rsidRDefault="004377B9" w:rsidP="004377B9"/>
    <w:p w14:paraId="56681531" w14:textId="77777777" w:rsidR="004377B9" w:rsidRPr="00236A45" w:rsidRDefault="004377B9" w:rsidP="004377B9">
      <w:pPr>
        <w:rPr>
          <w:rFonts w:ascii="Arial" w:hAnsi="Arial" w:cs="Arial"/>
          <w:sz w:val="24"/>
          <w:szCs w:val="24"/>
        </w:rPr>
      </w:pPr>
      <w:r w:rsidRPr="00236A45">
        <w:rPr>
          <w:rFonts w:ascii="Arial" w:hAnsi="Arial" w:cs="Arial"/>
          <w:sz w:val="24"/>
          <w:szCs w:val="24"/>
        </w:rPr>
        <w:t>Una aplicación web o </w:t>
      </w:r>
      <w:r>
        <w:rPr>
          <w:rFonts w:ascii="Arial" w:hAnsi="Arial" w:cs="Arial"/>
          <w:sz w:val="24"/>
          <w:szCs w:val="24"/>
        </w:rPr>
        <w:t xml:space="preserve">Web App se </w:t>
      </w:r>
      <w:r w:rsidRPr="00236A45">
        <w:rPr>
          <w:rFonts w:ascii="Arial" w:hAnsi="Arial" w:cs="Arial"/>
          <w:sz w:val="24"/>
          <w:szCs w:val="24"/>
        </w:rPr>
        <w:t xml:space="preserve">desarrollada con </w:t>
      </w:r>
      <w:r>
        <w:rPr>
          <w:rFonts w:ascii="Arial" w:hAnsi="Arial" w:cs="Arial"/>
          <w:sz w:val="24"/>
          <w:szCs w:val="24"/>
        </w:rPr>
        <w:t xml:space="preserve">los </w:t>
      </w:r>
      <w:r w:rsidRPr="00236A45">
        <w:rPr>
          <w:rFonts w:ascii="Arial" w:hAnsi="Arial" w:cs="Arial"/>
          <w:sz w:val="24"/>
          <w:szCs w:val="24"/>
        </w:rPr>
        <w:t>lenguajes HTML, Javascript y CSS</w:t>
      </w:r>
      <w:r>
        <w:rPr>
          <w:rFonts w:ascii="Arial" w:hAnsi="Arial" w:cs="Arial"/>
          <w:sz w:val="24"/>
          <w:szCs w:val="24"/>
        </w:rPr>
        <w:t xml:space="preserve"> que revisten de gran popularidad en la actualidad.</w:t>
      </w:r>
    </w:p>
    <w:p w14:paraId="7201D808" w14:textId="77777777" w:rsidR="004377B9" w:rsidRPr="00236A45" w:rsidRDefault="004377B9" w:rsidP="004377B9">
      <w:pPr>
        <w:rPr>
          <w:rFonts w:ascii="Arial" w:hAnsi="Arial" w:cs="Arial"/>
          <w:sz w:val="24"/>
          <w:szCs w:val="24"/>
        </w:rPr>
      </w:pPr>
      <w:r>
        <w:rPr>
          <w:rFonts w:ascii="Arial" w:hAnsi="Arial" w:cs="Arial"/>
          <w:sz w:val="24"/>
          <w:szCs w:val="24"/>
        </w:rPr>
        <w:t>En el contexto de aplicaciones móviles, su</w:t>
      </w:r>
      <w:r w:rsidRPr="00236A45">
        <w:rPr>
          <w:rFonts w:ascii="Arial" w:hAnsi="Arial" w:cs="Arial"/>
          <w:sz w:val="24"/>
          <w:szCs w:val="24"/>
        </w:rPr>
        <w:t xml:space="preserve"> principal ventaja con respecto </w:t>
      </w:r>
      <w:r>
        <w:rPr>
          <w:rFonts w:ascii="Arial" w:hAnsi="Arial" w:cs="Arial"/>
          <w:sz w:val="24"/>
          <w:szCs w:val="24"/>
        </w:rPr>
        <w:t>un desarrollo</w:t>
      </w:r>
      <w:r w:rsidRPr="00236A45">
        <w:rPr>
          <w:rFonts w:ascii="Arial" w:hAnsi="Arial" w:cs="Arial"/>
          <w:sz w:val="24"/>
          <w:szCs w:val="24"/>
        </w:rPr>
        <w:t xml:space="preserve"> nativ</w:t>
      </w:r>
      <w:r>
        <w:rPr>
          <w:rFonts w:ascii="Arial" w:hAnsi="Arial" w:cs="Arial"/>
          <w:sz w:val="24"/>
          <w:szCs w:val="24"/>
        </w:rPr>
        <w:t>o</w:t>
      </w:r>
      <w:r w:rsidRPr="00236A45">
        <w:rPr>
          <w:rFonts w:ascii="Arial" w:hAnsi="Arial" w:cs="Arial"/>
          <w:sz w:val="24"/>
          <w:szCs w:val="24"/>
        </w:rPr>
        <w:t xml:space="preserve"> es la posibilidad de programar independiente</w:t>
      </w:r>
      <w:r>
        <w:rPr>
          <w:rFonts w:ascii="Arial" w:hAnsi="Arial" w:cs="Arial"/>
          <w:sz w:val="24"/>
          <w:szCs w:val="24"/>
        </w:rPr>
        <w:t>mente</w:t>
      </w:r>
      <w:r w:rsidRPr="00236A45">
        <w:rPr>
          <w:rFonts w:ascii="Arial" w:hAnsi="Arial" w:cs="Arial"/>
          <w:sz w:val="24"/>
          <w:szCs w:val="24"/>
        </w:rPr>
        <w:t xml:space="preserve"> del </w:t>
      </w:r>
      <w:r>
        <w:rPr>
          <w:rFonts w:ascii="Arial" w:hAnsi="Arial" w:cs="Arial"/>
          <w:sz w:val="24"/>
          <w:szCs w:val="24"/>
        </w:rPr>
        <w:t xml:space="preserve">SO </w:t>
      </w:r>
      <w:r w:rsidRPr="00236A45">
        <w:rPr>
          <w:rFonts w:ascii="Arial" w:hAnsi="Arial" w:cs="Arial"/>
          <w:sz w:val="24"/>
          <w:szCs w:val="24"/>
        </w:rPr>
        <w:t>en el que se usará la aplicación. De esta forma se pueden ejecutar en diferentes dispositivos sin tener que crear varias aplicaciones.</w:t>
      </w:r>
    </w:p>
    <w:p w14:paraId="4BC9A5F0" w14:textId="77777777" w:rsidR="004377B9" w:rsidRPr="00236A45" w:rsidRDefault="004377B9" w:rsidP="004377B9">
      <w:pPr>
        <w:rPr>
          <w:rFonts w:ascii="Arial" w:hAnsi="Arial" w:cs="Arial"/>
          <w:sz w:val="24"/>
          <w:szCs w:val="24"/>
        </w:rPr>
      </w:pPr>
      <w:r w:rsidRPr="00236A45">
        <w:rPr>
          <w:rFonts w:ascii="Arial" w:hAnsi="Arial" w:cs="Arial"/>
          <w:sz w:val="24"/>
          <w:szCs w:val="24"/>
        </w:rPr>
        <w:t xml:space="preserve">Las aplicaciones web se ejecutan dentro del propio navegador web del dispositivo a través de una URL. </w:t>
      </w:r>
    </w:p>
    <w:p w14:paraId="11EFCBEC" w14:textId="77777777" w:rsidR="004377B9" w:rsidRPr="00236A45" w:rsidRDefault="004377B9" w:rsidP="004377B9">
      <w:pPr>
        <w:rPr>
          <w:rFonts w:ascii="Arial" w:hAnsi="Arial" w:cs="Arial"/>
          <w:sz w:val="24"/>
          <w:szCs w:val="24"/>
        </w:rPr>
      </w:pPr>
      <w:r w:rsidRPr="00236A45">
        <w:rPr>
          <w:rFonts w:ascii="Arial" w:hAnsi="Arial" w:cs="Arial"/>
          <w:sz w:val="24"/>
          <w:szCs w:val="24"/>
        </w:rPr>
        <w:t xml:space="preserve">La diferencia </w:t>
      </w:r>
      <w:r>
        <w:rPr>
          <w:rFonts w:ascii="Arial" w:hAnsi="Arial" w:cs="Arial"/>
          <w:sz w:val="24"/>
          <w:szCs w:val="24"/>
        </w:rPr>
        <w:t xml:space="preserve">mayor </w:t>
      </w:r>
      <w:r w:rsidRPr="00236A45">
        <w:rPr>
          <w:rFonts w:ascii="Arial" w:hAnsi="Arial" w:cs="Arial"/>
          <w:sz w:val="24"/>
          <w:szCs w:val="24"/>
        </w:rPr>
        <w:t>con una aplicación nativa es que </w:t>
      </w:r>
      <w:r>
        <w:rPr>
          <w:rFonts w:ascii="Arial" w:hAnsi="Arial" w:cs="Arial"/>
          <w:sz w:val="24"/>
          <w:szCs w:val="24"/>
        </w:rPr>
        <w:t>carece del proceso de</w:t>
      </w:r>
      <w:r w:rsidRPr="00236A45">
        <w:rPr>
          <w:rFonts w:ascii="Arial" w:hAnsi="Arial" w:cs="Arial"/>
          <w:sz w:val="24"/>
          <w:szCs w:val="24"/>
        </w:rPr>
        <w:t xml:space="preserve"> instalación</w:t>
      </w:r>
      <w:r>
        <w:rPr>
          <w:rFonts w:ascii="Arial" w:hAnsi="Arial" w:cs="Arial"/>
          <w:sz w:val="24"/>
          <w:szCs w:val="24"/>
        </w:rPr>
        <w:t xml:space="preserve">, pero con la contraparte de </w:t>
      </w:r>
      <w:r w:rsidRPr="00236A45">
        <w:rPr>
          <w:rFonts w:ascii="Arial" w:hAnsi="Arial" w:cs="Arial"/>
          <w:sz w:val="24"/>
          <w:szCs w:val="24"/>
        </w:rPr>
        <w:t xml:space="preserve">no </w:t>
      </w:r>
      <w:r>
        <w:rPr>
          <w:rFonts w:ascii="Arial" w:hAnsi="Arial" w:cs="Arial"/>
          <w:sz w:val="24"/>
          <w:szCs w:val="24"/>
        </w:rPr>
        <w:t xml:space="preserve">poder </w:t>
      </w:r>
      <w:r w:rsidRPr="00236A45">
        <w:rPr>
          <w:rFonts w:ascii="Arial" w:hAnsi="Arial" w:cs="Arial"/>
          <w:sz w:val="24"/>
          <w:szCs w:val="24"/>
        </w:rPr>
        <w:t xml:space="preserve">estar visibles en </w:t>
      </w:r>
      <w:r>
        <w:rPr>
          <w:rFonts w:ascii="Arial" w:hAnsi="Arial" w:cs="Arial"/>
          <w:sz w:val="24"/>
          <w:szCs w:val="24"/>
        </w:rPr>
        <w:t xml:space="preserve">la tienda de aplicaciones </w:t>
      </w:r>
      <w:r w:rsidRPr="00236A45">
        <w:rPr>
          <w:rFonts w:ascii="Arial" w:hAnsi="Arial" w:cs="Arial"/>
          <w:sz w:val="24"/>
          <w:szCs w:val="24"/>
        </w:rPr>
        <w:t xml:space="preserve">y </w:t>
      </w:r>
      <w:r>
        <w:rPr>
          <w:rFonts w:ascii="Arial" w:hAnsi="Arial" w:cs="Arial"/>
          <w:sz w:val="24"/>
          <w:szCs w:val="24"/>
        </w:rPr>
        <w:t xml:space="preserve">por ende, </w:t>
      </w:r>
      <w:r w:rsidRPr="00236A45">
        <w:rPr>
          <w:rFonts w:ascii="Arial" w:hAnsi="Arial" w:cs="Arial"/>
          <w:sz w:val="24"/>
          <w:szCs w:val="24"/>
        </w:rPr>
        <w:t xml:space="preserve">la promoción y comercialización debe realizarse de forma independiente. </w:t>
      </w:r>
      <w:r>
        <w:rPr>
          <w:rFonts w:ascii="Arial" w:hAnsi="Arial" w:cs="Arial"/>
          <w:sz w:val="24"/>
          <w:szCs w:val="24"/>
        </w:rPr>
        <w:t xml:space="preserve">Carecen también de la capacidad de accederse desde el lanzador del dispositivo, pero en algunas plataformas, este inconveniente puede suplirse con la creación de </w:t>
      </w:r>
      <w:r w:rsidRPr="00236A45">
        <w:rPr>
          <w:rFonts w:ascii="Arial" w:hAnsi="Arial" w:cs="Arial"/>
          <w:sz w:val="24"/>
          <w:szCs w:val="24"/>
        </w:rPr>
        <w:t>un acceso directo o link</w:t>
      </w:r>
      <w:r>
        <w:rPr>
          <w:rFonts w:ascii="Arial" w:hAnsi="Arial" w:cs="Arial"/>
          <w:sz w:val="24"/>
          <w:szCs w:val="24"/>
        </w:rPr>
        <w:t>.</w:t>
      </w:r>
    </w:p>
    <w:p w14:paraId="376EC725" w14:textId="77777777" w:rsidR="004377B9" w:rsidRPr="00236A45" w:rsidRDefault="004377B9" w:rsidP="004377B9">
      <w:pPr>
        <w:rPr>
          <w:rFonts w:ascii="Arial" w:hAnsi="Arial" w:cs="Arial"/>
          <w:sz w:val="24"/>
          <w:szCs w:val="24"/>
        </w:rPr>
      </w:pPr>
      <w:r w:rsidRPr="00236A45">
        <w:rPr>
          <w:rFonts w:ascii="Arial" w:hAnsi="Arial" w:cs="Arial"/>
          <w:sz w:val="24"/>
          <w:szCs w:val="24"/>
        </w:rPr>
        <w:t xml:space="preserve">Las </w:t>
      </w:r>
      <w:r>
        <w:rPr>
          <w:rFonts w:ascii="Arial" w:hAnsi="Arial" w:cs="Arial"/>
          <w:sz w:val="24"/>
          <w:szCs w:val="24"/>
        </w:rPr>
        <w:t>Web Apps</w:t>
      </w:r>
      <w:r w:rsidRPr="00236A45">
        <w:rPr>
          <w:rFonts w:ascii="Arial" w:hAnsi="Arial" w:cs="Arial"/>
          <w:sz w:val="24"/>
          <w:szCs w:val="24"/>
        </w:rPr>
        <w:t xml:space="preserve"> móviles </w:t>
      </w:r>
      <w:r>
        <w:rPr>
          <w:rFonts w:ascii="Arial" w:hAnsi="Arial" w:cs="Arial"/>
          <w:sz w:val="24"/>
          <w:szCs w:val="24"/>
        </w:rPr>
        <w:t xml:space="preserve">son una opción atractiva </w:t>
      </w:r>
      <w:r w:rsidRPr="00236A45">
        <w:rPr>
          <w:rFonts w:ascii="Arial" w:hAnsi="Arial" w:cs="Arial"/>
          <w:sz w:val="24"/>
          <w:szCs w:val="24"/>
        </w:rPr>
        <w:t xml:space="preserve">si </w:t>
      </w:r>
      <w:r>
        <w:rPr>
          <w:rFonts w:ascii="Arial" w:hAnsi="Arial" w:cs="Arial"/>
          <w:sz w:val="24"/>
          <w:szCs w:val="24"/>
        </w:rPr>
        <w:t xml:space="preserve">el </w:t>
      </w:r>
      <w:r w:rsidRPr="00236A45">
        <w:rPr>
          <w:rFonts w:ascii="Arial" w:hAnsi="Arial" w:cs="Arial"/>
          <w:sz w:val="24"/>
          <w:szCs w:val="24"/>
        </w:rPr>
        <w:t>objetivo es adaptar la web a formato móvil.</w:t>
      </w:r>
    </w:p>
    <w:p w14:paraId="2FDAA8F0" w14:textId="77777777" w:rsidR="004377B9" w:rsidRDefault="004377B9" w:rsidP="004377B9">
      <w:pPr>
        <w:keepNext/>
        <w:shd w:val="clear" w:color="auto" w:fill="FFFFFF"/>
        <w:textAlignment w:val="baseline"/>
      </w:pPr>
      <w:r>
        <w:rPr>
          <w:noProof/>
          <w:lang w:val="en-US" w:eastAsia="en-US"/>
        </w:rPr>
        <w:lastRenderedPageBreak/>
        <w:drawing>
          <wp:inline distT="0" distB="0" distL="0" distR="0" wp14:anchorId="5749AAB6" wp14:editId="4026FB6F">
            <wp:extent cx="5400040" cy="2959735"/>
            <wp:effectExtent l="0" t="0" r="0" b="0"/>
            <wp:docPr id="39" name="Imagen 39"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2959735"/>
                    </a:xfrm>
                    <a:prstGeom prst="rect">
                      <a:avLst/>
                    </a:prstGeom>
                    <a:noFill/>
                    <a:ln>
                      <a:noFill/>
                    </a:ln>
                  </pic:spPr>
                </pic:pic>
              </a:graphicData>
            </a:graphic>
          </wp:inline>
        </w:drawing>
      </w:r>
    </w:p>
    <w:p w14:paraId="728FD880" w14:textId="768415AF" w:rsidR="004377B9" w:rsidRPr="00E32148" w:rsidRDefault="004377B9" w:rsidP="004377B9">
      <w:pPr>
        <w:pStyle w:val="Descripcin"/>
        <w:rPr>
          <w:rFonts w:ascii="Arial" w:eastAsia="Times New Roman" w:hAnsi="Arial" w:cs="Arial"/>
          <w:color w:val="808080"/>
          <w:sz w:val="23"/>
          <w:szCs w:val="23"/>
          <w:lang w:eastAsia="es-AR"/>
        </w:rPr>
      </w:pPr>
      <w:r>
        <w:t xml:space="preserve">Ilustración </w:t>
      </w:r>
      <w:fldSimple w:instr=" SEQ Ilustración \* ARABIC ">
        <w:r w:rsidR="00C5340B">
          <w:rPr>
            <w:noProof/>
          </w:rPr>
          <w:t>36</w:t>
        </w:r>
      </w:fldSimple>
      <w:r>
        <w:rPr>
          <w:noProof/>
        </w:rPr>
        <w:t xml:space="preserve"> -</w:t>
      </w:r>
      <w:r>
        <w:t xml:space="preserve"> Cuadro comparativo - Aplicaciones Web</w:t>
      </w:r>
    </w:p>
    <w:p w14:paraId="13719420" w14:textId="77777777" w:rsidR="004377B9" w:rsidRDefault="004377B9" w:rsidP="004377B9">
      <w:pPr>
        <w:pStyle w:val="Ttulo3"/>
        <w:rPr>
          <w:b w:val="0"/>
          <w:sz w:val="28"/>
          <w:szCs w:val="28"/>
        </w:rPr>
      </w:pPr>
      <w:bookmarkStart w:id="1346" w:name="_Toc499023875"/>
      <w:r>
        <w:rPr>
          <w:b w:val="0"/>
          <w:sz w:val="28"/>
          <w:szCs w:val="28"/>
        </w:rPr>
        <w:t xml:space="preserve">5.5.4 </w:t>
      </w:r>
      <w:r w:rsidRPr="00236A45">
        <w:rPr>
          <w:b w:val="0"/>
          <w:sz w:val="28"/>
          <w:szCs w:val="28"/>
        </w:rPr>
        <w:t>Aplicaciones Híbridas</w:t>
      </w:r>
      <w:bookmarkEnd w:id="1346"/>
    </w:p>
    <w:p w14:paraId="074C3937" w14:textId="77777777" w:rsidR="004377B9" w:rsidRPr="00236A45" w:rsidRDefault="004377B9" w:rsidP="004377B9"/>
    <w:p w14:paraId="123B9F31" w14:textId="77777777" w:rsidR="004377B9" w:rsidRPr="00236A45" w:rsidRDefault="004377B9" w:rsidP="004377B9">
      <w:pPr>
        <w:rPr>
          <w:rFonts w:ascii="Arial" w:hAnsi="Arial" w:cs="Arial"/>
          <w:sz w:val="24"/>
          <w:szCs w:val="24"/>
        </w:rPr>
      </w:pPr>
      <w:r w:rsidRPr="00236A45">
        <w:rPr>
          <w:rFonts w:ascii="Arial" w:hAnsi="Arial" w:cs="Arial"/>
          <w:sz w:val="24"/>
          <w:szCs w:val="24"/>
        </w:rPr>
        <w:t xml:space="preserve">Una aplicación híbrida es una combinación de las dos anteriores. Las apps híbridas se desarrollan con lenguajes propios de las </w:t>
      </w:r>
      <w:r>
        <w:rPr>
          <w:rFonts w:ascii="Arial" w:hAnsi="Arial" w:cs="Arial"/>
          <w:sz w:val="24"/>
          <w:szCs w:val="24"/>
        </w:rPr>
        <w:t>Web Apps</w:t>
      </w:r>
      <w:r w:rsidRPr="00236A45">
        <w:rPr>
          <w:rFonts w:ascii="Arial" w:hAnsi="Arial" w:cs="Arial"/>
          <w:sz w:val="24"/>
          <w:szCs w:val="24"/>
        </w:rPr>
        <w:t xml:space="preserve">, es decir, HTML, Javascript y CSS, pero también dan la posibilidad de acceder a gran parte de las características del hardware del dispositivo. La principal ventaja es que es posible </w:t>
      </w:r>
      <w:r>
        <w:rPr>
          <w:rFonts w:ascii="Arial" w:hAnsi="Arial" w:cs="Arial"/>
          <w:sz w:val="24"/>
          <w:szCs w:val="24"/>
        </w:rPr>
        <w:t xml:space="preserve">empaquetarla </w:t>
      </w:r>
      <w:r w:rsidRPr="00236A45">
        <w:rPr>
          <w:rFonts w:ascii="Arial" w:hAnsi="Arial" w:cs="Arial"/>
          <w:sz w:val="24"/>
          <w:szCs w:val="24"/>
        </w:rPr>
        <w:t xml:space="preserve">y distribuirla en </w:t>
      </w:r>
      <w:r>
        <w:rPr>
          <w:rFonts w:ascii="Arial" w:hAnsi="Arial" w:cs="Arial"/>
          <w:sz w:val="24"/>
          <w:szCs w:val="24"/>
        </w:rPr>
        <w:t>la tienda de aplicaciones de cada SO</w:t>
      </w:r>
      <w:r w:rsidRPr="00236A45">
        <w:rPr>
          <w:rFonts w:ascii="Arial" w:hAnsi="Arial" w:cs="Arial"/>
          <w:sz w:val="24"/>
          <w:szCs w:val="24"/>
        </w:rPr>
        <w:t>.</w:t>
      </w:r>
    </w:p>
    <w:p w14:paraId="1456D4B9" w14:textId="77777777" w:rsidR="004377B9" w:rsidRPr="00236A45" w:rsidRDefault="004377B9" w:rsidP="004377B9">
      <w:pPr>
        <w:rPr>
          <w:rFonts w:ascii="Arial" w:hAnsi="Arial" w:cs="Arial"/>
          <w:sz w:val="24"/>
          <w:szCs w:val="24"/>
        </w:rPr>
      </w:pPr>
      <w:r w:rsidRPr="00B25EBE">
        <w:rPr>
          <w:rFonts w:ascii="Arial" w:hAnsi="Arial" w:cs="Arial"/>
          <w:sz w:val="24"/>
          <w:szCs w:val="24"/>
          <w:highlight w:val="red"/>
        </w:rPr>
        <w:t xml:space="preserve">PhoneGap es uno de los frameworks </w:t>
      </w:r>
      <w:commentRangeStart w:id="1347"/>
      <w:r w:rsidRPr="00B25EBE">
        <w:rPr>
          <w:rFonts w:ascii="Arial" w:hAnsi="Arial" w:cs="Arial"/>
          <w:sz w:val="24"/>
          <w:szCs w:val="24"/>
          <w:highlight w:val="red"/>
        </w:rPr>
        <w:t>más utilizados</w:t>
      </w:r>
      <w:commentRangeEnd w:id="1347"/>
      <w:r w:rsidRPr="00B25EBE">
        <w:rPr>
          <w:rStyle w:val="Refdecomentario"/>
          <w:highlight w:val="red"/>
        </w:rPr>
        <w:commentReference w:id="1347"/>
      </w:r>
      <w:r w:rsidRPr="00B25EBE">
        <w:rPr>
          <w:rFonts w:ascii="Arial" w:hAnsi="Arial" w:cs="Arial"/>
          <w:sz w:val="24"/>
          <w:szCs w:val="24"/>
          <w:highlight w:val="red"/>
        </w:rPr>
        <w:t xml:space="preserve"> por los programadores para el desarrollo multiplataforma de aplicaciones híbridas. Otro ejemplo de herramienta para desarrollar apps híbridas es Cordova.</w:t>
      </w:r>
      <w:r w:rsidRPr="00236A45">
        <w:rPr>
          <w:rFonts w:ascii="Arial" w:hAnsi="Arial" w:cs="Arial"/>
          <w:sz w:val="24"/>
          <w:szCs w:val="24"/>
        </w:rPr>
        <w:t xml:space="preserve"> </w:t>
      </w:r>
      <w:r w:rsidRPr="00B25EBE">
        <w:rPr>
          <w:rFonts w:ascii="Arial" w:hAnsi="Arial" w:cs="Arial"/>
          <w:sz w:val="24"/>
          <w:szCs w:val="24"/>
          <w:highlight w:val="yellow"/>
        </w:rPr>
        <w:t>Tanto PhoneGap como Apache Cordova, son los frameworks más utilizados por los programadores para el desarrollo multiplataforma de aplicaciones híbridas.</w:t>
      </w:r>
      <w:r>
        <w:rPr>
          <w:rStyle w:val="Refdenotaalpie"/>
          <w:rFonts w:ascii="Arial" w:hAnsi="Arial" w:cs="Arial"/>
          <w:sz w:val="24"/>
          <w:szCs w:val="24"/>
          <w:highlight w:val="yellow"/>
        </w:rPr>
        <w:footnoteReference w:id="14"/>
      </w:r>
      <w:r>
        <w:rPr>
          <w:rFonts w:ascii="Arial" w:hAnsi="Arial" w:cs="Arial"/>
          <w:sz w:val="24"/>
          <w:szCs w:val="24"/>
        </w:rPr>
        <w:t xml:space="preserve"> </w:t>
      </w:r>
      <w:r w:rsidRPr="00236A45">
        <w:rPr>
          <w:rFonts w:ascii="Arial" w:hAnsi="Arial" w:cs="Arial"/>
          <w:sz w:val="24"/>
          <w:szCs w:val="24"/>
        </w:rPr>
        <w:t>También existe la opción de servirse de cross-platforms frameworks, para desarrollar una web app.</w:t>
      </w:r>
    </w:p>
    <w:p w14:paraId="622B8057" w14:textId="77777777" w:rsidR="004377B9" w:rsidRDefault="004377B9" w:rsidP="004377B9">
      <w:pPr>
        <w:pStyle w:val="Ttulo3"/>
        <w:rPr>
          <w:b w:val="0"/>
          <w:sz w:val="28"/>
          <w:szCs w:val="28"/>
        </w:rPr>
      </w:pPr>
      <w:bookmarkStart w:id="1348" w:name="_Toc499023876"/>
      <w:r>
        <w:rPr>
          <w:b w:val="0"/>
          <w:sz w:val="28"/>
          <w:szCs w:val="28"/>
        </w:rPr>
        <w:t xml:space="preserve">5.5.5 </w:t>
      </w:r>
      <w:r w:rsidRPr="00236A45">
        <w:rPr>
          <w:b w:val="0"/>
          <w:sz w:val="28"/>
          <w:szCs w:val="28"/>
        </w:rPr>
        <w:t>Aplicación híbrida: Web App</w:t>
      </w:r>
      <w:bookmarkEnd w:id="1348"/>
    </w:p>
    <w:p w14:paraId="39E78038" w14:textId="77777777" w:rsidR="004377B9" w:rsidRPr="00236A45" w:rsidRDefault="004377B9" w:rsidP="004377B9">
      <w:pPr>
        <w:rPr>
          <w:rFonts w:ascii="Arial" w:hAnsi="Arial" w:cs="Arial"/>
          <w:sz w:val="24"/>
          <w:szCs w:val="24"/>
        </w:rPr>
      </w:pPr>
    </w:p>
    <w:p w14:paraId="012EAC6E" w14:textId="77777777" w:rsidR="004377B9" w:rsidRPr="00236A45" w:rsidRDefault="004377B9" w:rsidP="004377B9">
      <w:pPr>
        <w:rPr>
          <w:rFonts w:ascii="Arial" w:hAnsi="Arial" w:cs="Arial"/>
          <w:sz w:val="24"/>
          <w:szCs w:val="24"/>
        </w:rPr>
      </w:pPr>
      <w:r w:rsidRPr="00236A45">
        <w:rPr>
          <w:rFonts w:ascii="Arial" w:hAnsi="Arial" w:cs="Arial"/>
          <w:sz w:val="24"/>
          <w:szCs w:val="24"/>
        </w:rPr>
        <w:t xml:space="preserve">Cosiste en diseñar la aplicación como si fuera una </w:t>
      </w:r>
      <w:r>
        <w:rPr>
          <w:rFonts w:ascii="Arial" w:hAnsi="Arial" w:cs="Arial"/>
          <w:sz w:val="24"/>
          <w:szCs w:val="24"/>
        </w:rPr>
        <w:t>Web</w:t>
      </w:r>
      <w:r w:rsidRPr="00236A45">
        <w:rPr>
          <w:rFonts w:ascii="Arial" w:hAnsi="Arial" w:cs="Arial"/>
          <w:sz w:val="24"/>
          <w:szCs w:val="24"/>
        </w:rPr>
        <w:t xml:space="preserve"> </w:t>
      </w:r>
      <w:r>
        <w:rPr>
          <w:rFonts w:ascii="Arial" w:hAnsi="Arial" w:cs="Arial"/>
          <w:sz w:val="24"/>
          <w:szCs w:val="24"/>
        </w:rPr>
        <w:t>A</w:t>
      </w:r>
      <w:r w:rsidRPr="00236A45">
        <w:rPr>
          <w:rFonts w:ascii="Arial" w:hAnsi="Arial" w:cs="Arial"/>
          <w:sz w:val="24"/>
          <w:szCs w:val="24"/>
        </w:rPr>
        <w:t>pp</w:t>
      </w:r>
      <w:r>
        <w:rPr>
          <w:rFonts w:ascii="Arial" w:hAnsi="Arial" w:cs="Arial"/>
          <w:sz w:val="24"/>
          <w:szCs w:val="24"/>
        </w:rPr>
        <w:t xml:space="preserve"> para ser ejecutada en </w:t>
      </w:r>
      <w:r w:rsidRPr="00236A45">
        <w:rPr>
          <w:rFonts w:ascii="Arial" w:hAnsi="Arial" w:cs="Arial"/>
          <w:sz w:val="24"/>
          <w:szCs w:val="24"/>
        </w:rPr>
        <w:t xml:space="preserve">el </w:t>
      </w:r>
      <w:commentRangeStart w:id="1349"/>
      <w:r w:rsidRPr="00B25EBE">
        <w:rPr>
          <w:rFonts w:ascii="Arial" w:hAnsi="Arial" w:cs="Arial"/>
          <w:color w:val="FF0000"/>
          <w:sz w:val="24"/>
          <w:szCs w:val="24"/>
        </w:rPr>
        <w:t xml:space="preserve">propio </w:t>
      </w:r>
      <w:commentRangeEnd w:id="1349"/>
      <w:r w:rsidRPr="00B25EBE">
        <w:rPr>
          <w:rStyle w:val="Refdecomentario"/>
          <w:color w:val="FF0000"/>
        </w:rPr>
        <w:commentReference w:id="1349"/>
      </w:r>
      <w:r w:rsidRPr="00236A45">
        <w:rPr>
          <w:rFonts w:ascii="Arial" w:hAnsi="Arial" w:cs="Arial"/>
          <w:sz w:val="24"/>
          <w:szCs w:val="24"/>
        </w:rPr>
        <w:t>navegador</w:t>
      </w:r>
      <w:r>
        <w:rPr>
          <w:rFonts w:ascii="Arial" w:hAnsi="Arial" w:cs="Arial"/>
          <w:sz w:val="24"/>
          <w:szCs w:val="24"/>
        </w:rPr>
        <w:t xml:space="preserve"> </w:t>
      </w:r>
      <w:r w:rsidRPr="00B25EBE">
        <w:rPr>
          <w:rFonts w:ascii="Arial" w:hAnsi="Arial" w:cs="Arial"/>
          <w:sz w:val="24"/>
          <w:szCs w:val="24"/>
          <w:highlight w:val="yellow"/>
        </w:rPr>
        <w:t>del cliente</w:t>
      </w:r>
      <w:r w:rsidRPr="00236A45">
        <w:rPr>
          <w:rFonts w:ascii="Arial" w:hAnsi="Arial" w:cs="Arial"/>
          <w:sz w:val="24"/>
          <w:szCs w:val="24"/>
        </w:rPr>
        <w:t xml:space="preserve">. Sin embargo, ésa es precisamente su gran virtud, pero también su principal inconveniente. Nos encontramos con que el código es válido para todos los dispositivos, pero </w:t>
      </w:r>
      <w:r>
        <w:rPr>
          <w:rFonts w:ascii="Arial" w:hAnsi="Arial" w:cs="Arial"/>
          <w:sz w:val="24"/>
          <w:szCs w:val="24"/>
        </w:rPr>
        <w:t xml:space="preserve">tanto </w:t>
      </w:r>
      <w:r w:rsidRPr="00236A45">
        <w:rPr>
          <w:rFonts w:ascii="Arial" w:hAnsi="Arial" w:cs="Arial"/>
          <w:sz w:val="24"/>
          <w:szCs w:val="24"/>
        </w:rPr>
        <w:t xml:space="preserve">la </w:t>
      </w:r>
      <w:r>
        <w:rPr>
          <w:rFonts w:ascii="Arial" w:hAnsi="Arial" w:cs="Arial"/>
          <w:sz w:val="24"/>
          <w:szCs w:val="24"/>
        </w:rPr>
        <w:t>experiencia</w:t>
      </w:r>
      <w:r w:rsidRPr="00236A45">
        <w:rPr>
          <w:rFonts w:ascii="Arial" w:hAnsi="Arial" w:cs="Arial"/>
          <w:sz w:val="24"/>
          <w:szCs w:val="24"/>
        </w:rPr>
        <w:t xml:space="preserve"> de usuario y </w:t>
      </w:r>
      <w:r>
        <w:rPr>
          <w:rFonts w:ascii="Arial" w:hAnsi="Arial" w:cs="Arial"/>
          <w:sz w:val="24"/>
          <w:szCs w:val="24"/>
        </w:rPr>
        <w:t xml:space="preserve">como </w:t>
      </w:r>
      <w:r w:rsidRPr="00236A45">
        <w:rPr>
          <w:rFonts w:ascii="Arial" w:hAnsi="Arial" w:cs="Arial"/>
          <w:sz w:val="24"/>
          <w:szCs w:val="24"/>
        </w:rPr>
        <w:t xml:space="preserve">la apariencia no están </w:t>
      </w:r>
      <w:r>
        <w:rPr>
          <w:rFonts w:ascii="Arial" w:hAnsi="Arial" w:cs="Arial"/>
          <w:sz w:val="24"/>
          <w:szCs w:val="24"/>
        </w:rPr>
        <w:t xml:space="preserve">a la par de una App </w:t>
      </w:r>
      <w:r w:rsidRPr="00236A45">
        <w:rPr>
          <w:rFonts w:ascii="Arial" w:hAnsi="Arial" w:cs="Arial"/>
          <w:sz w:val="24"/>
          <w:szCs w:val="24"/>
        </w:rPr>
        <w:t>nativa. </w:t>
      </w:r>
      <w:r w:rsidRPr="00B25EBE">
        <w:rPr>
          <w:rFonts w:ascii="Arial" w:hAnsi="Arial" w:cs="Arial"/>
          <w:sz w:val="24"/>
          <w:szCs w:val="24"/>
          <w:highlight w:val="red"/>
        </w:rPr>
        <w:t>Phonegap es el framework más popular en esta tecnología.</w:t>
      </w:r>
    </w:p>
    <w:p w14:paraId="1045D831" w14:textId="77777777" w:rsidR="00A87E1C" w:rsidRDefault="00A87E1C">
      <w:pPr>
        <w:rPr>
          <w:rFonts w:ascii="Trebuchet MS" w:eastAsia="Trebuchet MS" w:hAnsi="Trebuchet MS" w:cs="Trebuchet MS"/>
          <w:color w:val="666666"/>
          <w:sz w:val="28"/>
          <w:szCs w:val="28"/>
        </w:rPr>
      </w:pPr>
      <w:bookmarkStart w:id="1350" w:name="_Toc499023877"/>
      <w:r>
        <w:rPr>
          <w:b/>
          <w:sz w:val="28"/>
          <w:szCs w:val="28"/>
        </w:rPr>
        <w:br w:type="page"/>
      </w:r>
    </w:p>
    <w:p w14:paraId="7699A165" w14:textId="082BB831" w:rsidR="004377B9" w:rsidRDefault="004377B9" w:rsidP="004377B9">
      <w:pPr>
        <w:pStyle w:val="Ttulo3"/>
        <w:rPr>
          <w:b w:val="0"/>
          <w:sz w:val="28"/>
          <w:szCs w:val="28"/>
        </w:rPr>
      </w:pPr>
      <w:r>
        <w:rPr>
          <w:b w:val="0"/>
          <w:sz w:val="28"/>
          <w:szCs w:val="28"/>
        </w:rPr>
        <w:lastRenderedPageBreak/>
        <w:t xml:space="preserve">5.5.6 </w:t>
      </w:r>
      <w:r w:rsidRPr="00236A45">
        <w:rPr>
          <w:b w:val="0"/>
          <w:sz w:val="28"/>
          <w:szCs w:val="28"/>
        </w:rPr>
        <w:t>Aplicación híbrida: app interpretada</w:t>
      </w:r>
      <w:bookmarkEnd w:id="1350"/>
    </w:p>
    <w:p w14:paraId="7ED18AB0" w14:textId="77777777" w:rsidR="004377B9" w:rsidRPr="00236A45" w:rsidRDefault="004377B9" w:rsidP="004377B9"/>
    <w:p w14:paraId="47C27600" w14:textId="77777777" w:rsidR="004377B9" w:rsidRPr="00236A45" w:rsidRDefault="004377B9" w:rsidP="004377B9">
      <w:pPr>
        <w:rPr>
          <w:rFonts w:ascii="Arial" w:hAnsi="Arial" w:cs="Arial"/>
          <w:sz w:val="24"/>
          <w:szCs w:val="24"/>
        </w:rPr>
      </w:pPr>
      <w:r w:rsidRPr="00236A45">
        <w:rPr>
          <w:rFonts w:ascii="Arial" w:hAnsi="Arial" w:cs="Arial"/>
          <w:sz w:val="24"/>
          <w:szCs w:val="24"/>
        </w:rPr>
        <w:t xml:space="preserve">La aplicación interpretada significa que la aplicación es programada y luego cada terminal la traduce a su propio lenguaje de programación. Facilita el desarrollo de aplicaciones y reduce el esfuerzo considerablemente. Aunque el resultado no es idéntico a la nativa, la apariencia es bastante buena, y en muchas ocasiones puede ser la solución al problema del desarrollo de aplicaciones multiplataforma. </w:t>
      </w:r>
    </w:p>
    <w:p w14:paraId="0A35C5C7" w14:textId="77777777" w:rsidR="004377B9" w:rsidRDefault="004377B9" w:rsidP="004377B9">
      <w:pPr>
        <w:pStyle w:val="NormalWeb"/>
        <w:keepNext/>
        <w:shd w:val="clear" w:color="auto" w:fill="FFFFFF"/>
        <w:spacing w:before="0" w:beforeAutospacing="0" w:after="0" w:afterAutospacing="0"/>
        <w:textAlignment w:val="baseline"/>
      </w:pPr>
      <w:r>
        <w:rPr>
          <w:noProof/>
          <w:lang w:val="en-US" w:eastAsia="en-US"/>
        </w:rPr>
        <w:drawing>
          <wp:inline distT="0" distB="0" distL="0" distR="0" wp14:anchorId="328899B5" wp14:editId="3D7D7A10">
            <wp:extent cx="5400040" cy="2158365"/>
            <wp:effectExtent l="0" t="0" r="0" b="0"/>
            <wp:docPr id="40" name="Imagen 40"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p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2158365"/>
                    </a:xfrm>
                    <a:prstGeom prst="rect">
                      <a:avLst/>
                    </a:prstGeom>
                    <a:noFill/>
                    <a:ln>
                      <a:noFill/>
                    </a:ln>
                  </pic:spPr>
                </pic:pic>
              </a:graphicData>
            </a:graphic>
          </wp:inline>
        </w:drawing>
      </w:r>
    </w:p>
    <w:p w14:paraId="4BF12CB9" w14:textId="5C665622" w:rsidR="004377B9" w:rsidRDefault="004377B9" w:rsidP="004377B9">
      <w:pPr>
        <w:pStyle w:val="Descripcin"/>
        <w:rPr>
          <w:rFonts w:ascii="Arial" w:hAnsi="Arial" w:cs="Arial"/>
          <w:color w:val="808080"/>
          <w:sz w:val="23"/>
          <w:szCs w:val="23"/>
        </w:rPr>
      </w:pPr>
      <w:r>
        <w:t xml:space="preserve">Ilustración </w:t>
      </w:r>
      <w:fldSimple w:instr=" SEQ Ilustración \* ARABIC ">
        <w:r w:rsidR="00C5340B">
          <w:rPr>
            <w:noProof/>
          </w:rPr>
          <w:t>37</w:t>
        </w:r>
      </w:fldSimple>
      <w:r>
        <w:rPr>
          <w:noProof/>
        </w:rPr>
        <w:t xml:space="preserve"> - </w:t>
      </w:r>
      <w:r>
        <w:t xml:space="preserve"> Comparativa aplicaciones híbridas</w:t>
      </w:r>
    </w:p>
    <w:p w14:paraId="7E4D8F58" w14:textId="77777777" w:rsidR="004377B9" w:rsidRPr="00E32148" w:rsidRDefault="004377B9" w:rsidP="004377B9">
      <w:pPr>
        <w:pStyle w:val="NormalWeb"/>
        <w:spacing w:before="0" w:beforeAutospacing="0" w:after="0" w:afterAutospacing="0"/>
      </w:pPr>
    </w:p>
    <w:p w14:paraId="00811085" w14:textId="77777777" w:rsidR="004377B9" w:rsidRDefault="004377B9" w:rsidP="004377B9">
      <w:pPr>
        <w:pStyle w:val="NormalWeb"/>
        <w:spacing w:before="0" w:beforeAutospacing="0" w:after="0" w:afterAutospacing="0"/>
      </w:pPr>
    </w:p>
    <w:p w14:paraId="72636101" w14:textId="77777777" w:rsidR="004377B9" w:rsidRDefault="004377B9" w:rsidP="004377B9">
      <w:pPr>
        <w:pStyle w:val="NormalWeb"/>
        <w:spacing w:before="0" w:beforeAutospacing="0" w:after="0" w:afterAutospacing="0"/>
      </w:pPr>
      <w:r>
        <w:rPr>
          <w:rStyle w:val="apple-tab-span"/>
          <w:rFonts w:ascii="Arial" w:hAnsi="Arial" w:cs="Arial"/>
          <w:color w:val="000000"/>
          <w:sz w:val="22"/>
          <w:szCs w:val="22"/>
        </w:rPr>
        <w:tab/>
      </w:r>
      <w:r>
        <w:rPr>
          <w:rStyle w:val="apple-tab-span"/>
          <w:rFonts w:ascii="Arial" w:hAnsi="Arial" w:cs="Arial"/>
          <w:color w:val="000000"/>
          <w:sz w:val="22"/>
          <w:szCs w:val="22"/>
        </w:rPr>
        <w:tab/>
      </w:r>
    </w:p>
    <w:p w14:paraId="698D6763" w14:textId="77777777" w:rsidR="004377B9" w:rsidRPr="00FC6F5E" w:rsidRDefault="004377B9" w:rsidP="004377B9">
      <w:pPr>
        <w:pStyle w:val="Ttulo2"/>
        <w:rPr>
          <w:b/>
          <w:sz w:val="32"/>
          <w:szCs w:val="32"/>
        </w:rPr>
      </w:pPr>
      <w:bookmarkStart w:id="1351" w:name="_Toc499023878"/>
      <w:r>
        <w:rPr>
          <w:b/>
          <w:sz w:val="32"/>
          <w:szCs w:val="32"/>
        </w:rPr>
        <w:t xml:space="preserve">5.6 </w:t>
      </w:r>
      <w:r w:rsidRPr="00FC6F5E">
        <w:rPr>
          <w:b/>
          <w:sz w:val="32"/>
          <w:szCs w:val="32"/>
        </w:rPr>
        <w:t>Investigación en Desarrollo de Apps y WebApps</w:t>
      </w:r>
      <w:bookmarkEnd w:id="1351"/>
    </w:p>
    <w:p w14:paraId="70C4284A" w14:textId="77777777" w:rsidR="004377B9" w:rsidRDefault="004377B9" w:rsidP="004377B9"/>
    <w:p w14:paraId="304A8B3B" w14:textId="77777777" w:rsidR="004377B9" w:rsidRPr="00236A45" w:rsidRDefault="004377B9" w:rsidP="004377B9">
      <w:pPr>
        <w:rPr>
          <w:rFonts w:ascii="Arial" w:hAnsi="Arial" w:cs="Arial"/>
          <w:sz w:val="24"/>
          <w:szCs w:val="24"/>
        </w:rPr>
      </w:pPr>
      <w:r w:rsidRPr="00236A45">
        <w:rPr>
          <w:rFonts w:ascii="Arial" w:hAnsi="Arial" w:cs="Arial"/>
          <w:sz w:val="24"/>
          <w:szCs w:val="24"/>
        </w:rPr>
        <w:t xml:space="preserve">Al momento de seleccionar el tipo de App o </w:t>
      </w:r>
      <w:r>
        <w:rPr>
          <w:rFonts w:ascii="Arial" w:hAnsi="Arial" w:cs="Arial"/>
          <w:sz w:val="24"/>
          <w:szCs w:val="24"/>
        </w:rPr>
        <w:t>Web App</w:t>
      </w:r>
      <w:r w:rsidRPr="00236A45">
        <w:rPr>
          <w:rFonts w:ascii="Arial" w:hAnsi="Arial" w:cs="Arial"/>
          <w:sz w:val="24"/>
          <w:szCs w:val="24"/>
        </w:rPr>
        <w:t xml:space="preserve"> se investigó en las distintas tecnologías para seleccionar la adecuada</w:t>
      </w:r>
    </w:p>
    <w:p w14:paraId="36CC2316" w14:textId="77777777" w:rsidR="004377B9" w:rsidRDefault="004377B9" w:rsidP="004377B9">
      <w:pPr>
        <w:keepNext/>
      </w:pPr>
      <w:commentRangeStart w:id="1352"/>
      <w:r>
        <w:rPr>
          <w:noProof/>
          <w:lang w:val="en-US" w:eastAsia="en-US"/>
        </w:rPr>
        <w:drawing>
          <wp:inline distT="0" distB="0" distL="0" distR="0" wp14:anchorId="11C09254" wp14:editId="23BA642E">
            <wp:extent cx="5400040" cy="3150235"/>
            <wp:effectExtent l="19050" t="38100" r="48260" b="12065"/>
            <wp:docPr id="41" name="Diagrama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commentRangeEnd w:id="1352"/>
      <w:r>
        <w:rPr>
          <w:rStyle w:val="Refdecomentario"/>
        </w:rPr>
        <w:commentReference w:id="1352"/>
      </w:r>
    </w:p>
    <w:p w14:paraId="506AD5DD" w14:textId="189DAAE2" w:rsidR="004377B9" w:rsidRDefault="004377B9" w:rsidP="004377B9">
      <w:pPr>
        <w:pStyle w:val="Descripcin"/>
        <w:jc w:val="center"/>
      </w:pPr>
      <w:r>
        <w:t xml:space="preserve">Ilustración </w:t>
      </w:r>
      <w:fldSimple w:instr=" SEQ Ilustración \* ARABIC ">
        <w:r w:rsidR="00C5340B">
          <w:rPr>
            <w:noProof/>
          </w:rPr>
          <w:t>38</w:t>
        </w:r>
      </w:fldSimple>
      <w:r>
        <w:t xml:space="preserve"> - Herramientas para desarrollo de apps</w:t>
      </w:r>
    </w:p>
    <w:p w14:paraId="2D9B5514" w14:textId="77777777" w:rsidR="004377B9" w:rsidRDefault="004377B9" w:rsidP="004377B9">
      <w:pPr>
        <w:pStyle w:val="Ttulo3"/>
        <w:rPr>
          <w:b w:val="0"/>
          <w:sz w:val="28"/>
          <w:szCs w:val="28"/>
        </w:rPr>
      </w:pPr>
      <w:bookmarkStart w:id="1353" w:name="_Toc499023879"/>
      <w:r>
        <w:rPr>
          <w:b w:val="0"/>
          <w:sz w:val="28"/>
          <w:szCs w:val="28"/>
        </w:rPr>
        <w:lastRenderedPageBreak/>
        <w:t xml:space="preserve">5.6.1 </w:t>
      </w:r>
      <w:r w:rsidRPr="00236A45">
        <w:rPr>
          <w:b w:val="0"/>
          <w:sz w:val="28"/>
          <w:szCs w:val="28"/>
        </w:rPr>
        <w:t>Android Studio</w:t>
      </w:r>
      <w:bookmarkEnd w:id="1353"/>
    </w:p>
    <w:p w14:paraId="3B1BB948" w14:textId="77777777" w:rsidR="004377B9" w:rsidRPr="00236A45" w:rsidRDefault="004377B9" w:rsidP="004377B9"/>
    <w:p w14:paraId="319FD0E7" w14:textId="77777777" w:rsidR="004377B9" w:rsidRDefault="004377B9" w:rsidP="004377B9">
      <w:pPr>
        <w:rPr>
          <w:rFonts w:ascii="Arial" w:hAnsi="Arial" w:cs="Arial"/>
          <w:sz w:val="24"/>
          <w:szCs w:val="24"/>
          <w:highlight w:val="yellow"/>
        </w:rPr>
      </w:pPr>
      <w:r w:rsidRPr="00B25EBE">
        <w:rPr>
          <w:sz w:val="28"/>
          <w:szCs w:val="28"/>
        </w:rPr>
        <w:t>Android Studio</w:t>
      </w:r>
      <w:r w:rsidRPr="00737C49">
        <w:rPr>
          <w:rFonts w:ascii="Arial" w:hAnsi="Arial" w:cs="Arial"/>
          <w:sz w:val="24"/>
          <w:szCs w:val="24"/>
        </w:rPr>
        <w:t xml:space="preserve"> </w:t>
      </w:r>
      <w:r>
        <w:rPr>
          <w:rFonts w:ascii="Arial" w:hAnsi="Arial" w:cs="Arial"/>
          <w:sz w:val="24"/>
          <w:szCs w:val="24"/>
        </w:rPr>
        <w:t>e</w:t>
      </w:r>
      <w:r w:rsidRPr="00236A45">
        <w:rPr>
          <w:rFonts w:ascii="Arial" w:hAnsi="Arial" w:cs="Arial"/>
          <w:sz w:val="24"/>
          <w:szCs w:val="24"/>
        </w:rPr>
        <w:t>s el IDE oficial para el desarrollo de aplicaciones para Android</w:t>
      </w:r>
      <w:r>
        <w:rPr>
          <w:rFonts w:ascii="Arial" w:hAnsi="Arial" w:cs="Arial"/>
          <w:sz w:val="24"/>
          <w:szCs w:val="24"/>
        </w:rPr>
        <w:t xml:space="preserve">, </w:t>
      </w:r>
      <w:r w:rsidRPr="00236A45">
        <w:rPr>
          <w:rFonts w:ascii="Arial" w:hAnsi="Arial" w:cs="Arial"/>
          <w:sz w:val="24"/>
          <w:szCs w:val="24"/>
        </w:rPr>
        <w:t>basa</w:t>
      </w:r>
      <w:r>
        <w:rPr>
          <w:rFonts w:ascii="Arial" w:hAnsi="Arial" w:cs="Arial"/>
          <w:sz w:val="24"/>
          <w:szCs w:val="24"/>
        </w:rPr>
        <w:t>do</w:t>
      </w:r>
      <w:r w:rsidRPr="00236A45">
        <w:rPr>
          <w:rFonts w:ascii="Arial" w:hAnsi="Arial" w:cs="Arial"/>
          <w:sz w:val="24"/>
          <w:szCs w:val="24"/>
        </w:rPr>
        <w:t xml:space="preserve"> en</w:t>
      </w:r>
      <w:r>
        <w:rPr>
          <w:rFonts w:ascii="Arial" w:hAnsi="Arial" w:cs="Arial"/>
          <w:sz w:val="24"/>
          <w:szCs w:val="24"/>
        </w:rPr>
        <w:t xml:space="preserve"> la tecnología</w:t>
      </w:r>
      <w:r w:rsidRPr="00236A45">
        <w:rPr>
          <w:rFonts w:ascii="Arial" w:hAnsi="Arial" w:cs="Arial"/>
          <w:sz w:val="24"/>
          <w:szCs w:val="24"/>
        </w:rPr>
        <w:t xml:space="preserve"> IntelliJ IDEA . Además del </w:t>
      </w:r>
      <w:r w:rsidRPr="00B25EBE">
        <w:rPr>
          <w:rFonts w:ascii="Arial" w:hAnsi="Arial" w:cs="Arial"/>
          <w:sz w:val="24"/>
          <w:szCs w:val="24"/>
          <w:highlight w:val="red"/>
        </w:rPr>
        <w:t>potente</w:t>
      </w:r>
      <w:r w:rsidRPr="00236A45">
        <w:rPr>
          <w:rFonts w:ascii="Arial" w:hAnsi="Arial" w:cs="Arial"/>
          <w:sz w:val="24"/>
          <w:szCs w:val="24"/>
        </w:rPr>
        <w:t xml:space="preserve"> editor de códigos y las herramientas para desarrolladores de IntelliJ, Android Studio ofrece</w:t>
      </w:r>
      <w:commentRangeStart w:id="1354"/>
      <w:r w:rsidRPr="00236A45">
        <w:rPr>
          <w:rFonts w:ascii="Arial" w:hAnsi="Arial" w:cs="Arial"/>
          <w:sz w:val="24"/>
          <w:szCs w:val="24"/>
        </w:rPr>
        <w:t xml:space="preserve"> </w:t>
      </w:r>
      <w:r w:rsidRPr="00B25EBE">
        <w:rPr>
          <w:rFonts w:ascii="Arial" w:hAnsi="Arial" w:cs="Arial"/>
          <w:sz w:val="24"/>
          <w:szCs w:val="24"/>
          <w:highlight w:val="yellow"/>
        </w:rPr>
        <w:t>la posibilidad de instalarse en los distintos sistemas operativos como</w:t>
      </w:r>
      <w:r>
        <w:rPr>
          <w:rFonts w:ascii="Arial" w:hAnsi="Arial" w:cs="Arial"/>
          <w:sz w:val="24"/>
          <w:szCs w:val="24"/>
          <w:highlight w:val="yellow"/>
        </w:rPr>
        <w:t xml:space="preserve"> UN/Linux, MS Windows, MacOs. Además incluye características</w:t>
      </w:r>
      <w:r>
        <w:rPr>
          <w:rStyle w:val="Refdenotaalpie"/>
          <w:rFonts w:ascii="Arial" w:hAnsi="Arial" w:cs="Arial"/>
          <w:sz w:val="24"/>
          <w:szCs w:val="24"/>
          <w:highlight w:val="yellow"/>
        </w:rPr>
        <w:footnoteReference w:id="15"/>
      </w:r>
      <w:r>
        <w:rPr>
          <w:rFonts w:ascii="Arial" w:hAnsi="Arial" w:cs="Arial"/>
          <w:sz w:val="24"/>
          <w:szCs w:val="24"/>
          <w:highlight w:val="yellow"/>
        </w:rPr>
        <w:t xml:space="preserve"> como:</w:t>
      </w:r>
    </w:p>
    <w:p w14:paraId="5B1E0E46" w14:textId="77777777" w:rsidR="004377B9" w:rsidRDefault="004377B9" w:rsidP="004377B9">
      <w:pPr>
        <w:pStyle w:val="Prrafodelista"/>
        <w:numPr>
          <w:ilvl w:val="0"/>
          <w:numId w:val="33"/>
        </w:numPr>
        <w:rPr>
          <w:rFonts w:ascii="Arial" w:hAnsi="Arial" w:cs="Arial"/>
          <w:sz w:val="24"/>
          <w:szCs w:val="24"/>
          <w:highlight w:val="yellow"/>
        </w:rPr>
      </w:pPr>
      <w:r>
        <w:rPr>
          <w:rFonts w:ascii="Arial" w:hAnsi="Arial" w:cs="Arial"/>
          <w:sz w:val="24"/>
          <w:szCs w:val="24"/>
          <w:highlight w:val="yellow"/>
        </w:rPr>
        <w:t xml:space="preserve">Integración de ProGuard(reducción de código, eliminación de atributos, clases, métodos sin utilizar) </w:t>
      </w:r>
    </w:p>
    <w:p w14:paraId="2B1683E6" w14:textId="77777777" w:rsidR="004377B9" w:rsidRDefault="004377B9" w:rsidP="004377B9">
      <w:pPr>
        <w:pStyle w:val="Prrafodelista"/>
        <w:numPr>
          <w:ilvl w:val="0"/>
          <w:numId w:val="33"/>
        </w:numPr>
        <w:rPr>
          <w:rFonts w:ascii="Arial" w:hAnsi="Arial" w:cs="Arial"/>
          <w:sz w:val="24"/>
          <w:szCs w:val="24"/>
          <w:highlight w:val="yellow"/>
        </w:rPr>
      </w:pPr>
      <w:r>
        <w:rPr>
          <w:rFonts w:ascii="Arial" w:hAnsi="Arial" w:cs="Arial"/>
          <w:sz w:val="24"/>
          <w:szCs w:val="24"/>
          <w:highlight w:val="yellow"/>
        </w:rPr>
        <w:t>Firma de aplicaciones</w:t>
      </w:r>
    </w:p>
    <w:p w14:paraId="19CEDAAF" w14:textId="77777777" w:rsidR="004377B9" w:rsidRDefault="004377B9" w:rsidP="004377B9">
      <w:pPr>
        <w:pStyle w:val="Prrafodelista"/>
        <w:numPr>
          <w:ilvl w:val="0"/>
          <w:numId w:val="33"/>
        </w:numPr>
        <w:rPr>
          <w:rFonts w:ascii="Arial" w:hAnsi="Arial" w:cs="Arial"/>
          <w:sz w:val="24"/>
          <w:szCs w:val="24"/>
          <w:highlight w:val="yellow"/>
        </w:rPr>
      </w:pPr>
      <w:r>
        <w:rPr>
          <w:rFonts w:ascii="Arial" w:hAnsi="Arial" w:cs="Arial"/>
          <w:sz w:val="24"/>
          <w:szCs w:val="24"/>
          <w:highlight w:val="yellow"/>
        </w:rPr>
        <w:t>Renderizado en tiempo real</w:t>
      </w:r>
    </w:p>
    <w:p w14:paraId="2FA83408" w14:textId="77777777" w:rsidR="004377B9" w:rsidRPr="00B25EBE" w:rsidRDefault="004377B9" w:rsidP="004377B9">
      <w:pPr>
        <w:pStyle w:val="Prrafodelista"/>
        <w:numPr>
          <w:ilvl w:val="0"/>
          <w:numId w:val="33"/>
        </w:numPr>
        <w:rPr>
          <w:rFonts w:ascii="Arial" w:hAnsi="Arial" w:cs="Arial"/>
          <w:sz w:val="24"/>
          <w:szCs w:val="24"/>
          <w:highlight w:val="yellow"/>
        </w:rPr>
      </w:pPr>
      <w:r w:rsidRPr="00B25EBE">
        <w:rPr>
          <w:rFonts w:ascii="Arial" w:hAnsi="Arial" w:cs="Arial"/>
          <w:sz w:val="24"/>
          <w:szCs w:val="24"/>
          <w:highlight w:val="yellow"/>
        </w:rPr>
        <w:t>Consola de desarrollador: consejos de optimización, ayuda para la traducción, estadísticas de uso</w:t>
      </w:r>
    </w:p>
    <w:p w14:paraId="62E0E32E" w14:textId="77777777" w:rsidR="004377B9" w:rsidRDefault="004377B9" w:rsidP="004377B9">
      <w:pPr>
        <w:pStyle w:val="Prrafodelista"/>
        <w:numPr>
          <w:ilvl w:val="0"/>
          <w:numId w:val="33"/>
        </w:numPr>
        <w:rPr>
          <w:rFonts w:ascii="Arial" w:hAnsi="Arial" w:cs="Arial"/>
          <w:sz w:val="24"/>
          <w:szCs w:val="24"/>
          <w:highlight w:val="yellow"/>
        </w:rPr>
      </w:pPr>
      <w:r>
        <w:rPr>
          <w:rFonts w:ascii="Arial" w:hAnsi="Arial" w:cs="Arial"/>
          <w:sz w:val="24"/>
          <w:szCs w:val="24"/>
          <w:highlight w:val="yellow"/>
        </w:rPr>
        <w:t>Editor de diseño, con posibilidad de arrastrar y soltar elementos</w:t>
      </w:r>
    </w:p>
    <w:p w14:paraId="68785877" w14:textId="77777777" w:rsidR="004377B9" w:rsidRDefault="004377B9" w:rsidP="004377B9">
      <w:pPr>
        <w:pStyle w:val="Prrafodelista"/>
        <w:numPr>
          <w:ilvl w:val="0"/>
          <w:numId w:val="33"/>
        </w:numPr>
        <w:rPr>
          <w:rFonts w:ascii="Arial" w:hAnsi="Arial" w:cs="Arial"/>
          <w:sz w:val="24"/>
          <w:szCs w:val="24"/>
          <w:highlight w:val="yellow"/>
        </w:rPr>
      </w:pPr>
      <w:r>
        <w:rPr>
          <w:rFonts w:ascii="Arial" w:hAnsi="Arial" w:cs="Arial"/>
          <w:sz w:val="24"/>
          <w:szCs w:val="24"/>
          <w:highlight w:val="yellow"/>
        </w:rPr>
        <w:t>Herramientas Lint (detección de problemas de rendimiento, usabilidad, compatibilidad de versiones, etc)</w:t>
      </w:r>
      <w:r>
        <w:rPr>
          <w:rFonts w:ascii="Arial" w:hAnsi="Arial" w:cs="Arial"/>
          <w:sz w:val="24"/>
          <w:szCs w:val="24"/>
          <w:highlight w:val="yellow"/>
        </w:rPr>
        <w:tab/>
      </w:r>
    </w:p>
    <w:p w14:paraId="6BE6B7A0" w14:textId="77777777" w:rsidR="004377B9" w:rsidRDefault="004377B9" w:rsidP="004377B9">
      <w:pPr>
        <w:pStyle w:val="Prrafodelista"/>
        <w:numPr>
          <w:ilvl w:val="0"/>
          <w:numId w:val="33"/>
        </w:numPr>
        <w:rPr>
          <w:rFonts w:ascii="Arial" w:hAnsi="Arial" w:cs="Arial"/>
          <w:sz w:val="24"/>
          <w:szCs w:val="24"/>
          <w:highlight w:val="yellow"/>
        </w:rPr>
      </w:pPr>
      <w:r>
        <w:rPr>
          <w:rFonts w:ascii="Arial" w:hAnsi="Arial" w:cs="Arial"/>
          <w:sz w:val="24"/>
          <w:szCs w:val="24"/>
          <w:highlight w:val="yellow"/>
        </w:rPr>
        <w:t>Soporte para crear diseños en Android Wear (Sistema operativo para dispositivos corporales de Android)</w:t>
      </w:r>
    </w:p>
    <w:p w14:paraId="0D1F72A2" w14:textId="77777777" w:rsidR="004377B9" w:rsidRPr="00B25EBE" w:rsidRDefault="004377B9" w:rsidP="004377B9">
      <w:pPr>
        <w:pStyle w:val="Prrafodelista"/>
        <w:numPr>
          <w:ilvl w:val="0"/>
          <w:numId w:val="33"/>
        </w:numPr>
        <w:rPr>
          <w:rFonts w:ascii="Arial" w:hAnsi="Arial" w:cs="Arial"/>
          <w:sz w:val="24"/>
          <w:szCs w:val="24"/>
          <w:highlight w:val="yellow"/>
        </w:rPr>
      </w:pPr>
      <w:r w:rsidRPr="00B25EBE">
        <w:rPr>
          <w:rFonts w:ascii="Arial" w:hAnsi="Arial" w:cs="Arial"/>
          <w:sz w:val="24"/>
          <w:szCs w:val="24"/>
          <w:highlight w:val="yellow"/>
        </w:rPr>
        <w:t>Google Cloud Platform</w:t>
      </w:r>
    </w:p>
    <w:p w14:paraId="0A7D6DEC" w14:textId="77777777" w:rsidR="004377B9" w:rsidRPr="00B25EBE" w:rsidRDefault="004377B9" w:rsidP="004377B9">
      <w:pPr>
        <w:pStyle w:val="Prrafodelista"/>
        <w:numPr>
          <w:ilvl w:val="0"/>
          <w:numId w:val="33"/>
        </w:numPr>
        <w:rPr>
          <w:rFonts w:ascii="Arial" w:hAnsi="Arial" w:cs="Arial"/>
          <w:sz w:val="24"/>
          <w:szCs w:val="24"/>
          <w:highlight w:val="yellow"/>
        </w:rPr>
      </w:pPr>
      <w:r w:rsidRPr="00B25EBE">
        <w:rPr>
          <w:rFonts w:ascii="Arial" w:hAnsi="Arial" w:cs="Arial"/>
          <w:sz w:val="24"/>
          <w:szCs w:val="24"/>
          <w:highlight w:val="yellow"/>
        </w:rPr>
        <w:t>Dispositivos virtuales para simular las aplicaciones</w:t>
      </w:r>
    </w:p>
    <w:p w14:paraId="08EEABA3" w14:textId="77777777" w:rsidR="004377B9" w:rsidRPr="00236A45" w:rsidRDefault="004377B9" w:rsidP="004377B9">
      <w:pPr>
        <w:rPr>
          <w:rFonts w:ascii="Arial" w:hAnsi="Arial" w:cs="Arial"/>
          <w:sz w:val="24"/>
          <w:szCs w:val="24"/>
        </w:rPr>
      </w:pPr>
      <w:r w:rsidRPr="00B25EBE">
        <w:rPr>
          <w:rFonts w:ascii="Arial" w:hAnsi="Arial" w:cs="Arial"/>
          <w:sz w:val="24"/>
          <w:szCs w:val="24"/>
          <w:highlight w:val="red"/>
        </w:rPr>
        <w:t>funciones que aumentan la productividad durante la compilación de apps para Android</w:t>
      </w:r>
      <w:commentRangeEnd w:id="1354"/>
      <w:r w:rsidRPr="00B25EBE">
        <w:rPr>
          <w:rStyle w:val="Refdecomentario"/>
          <w:highlight w:val="red"/>
        </w:rPr>
        <w:commentReference w:id="1354"/>
      </w:r>
      <w:r w:rsidRPr="00236A45">
        <w:rPr>
          <w:rFonts w:ascii="Arial" w:hAnsi="Arial" w:cs="Arial"/>
          <w:sz w:val="24"/>
          <w:szCs w:val="24"/>
        </w:rPr>
        <w:t xml:space="preserve">. </w:t>
      </w:r>
      <w:r>
        <w:rPr>
          <w:rFonts w:ascii="Arial" w:hAnsi="Arial" w:cs="Arial"/>
          <w:sz w:val="24"/>
          <w:szCs w:val="24"/>
        </w:rPr>
        <w:t xml:space="preserve">Provee también </w:t>
      </w:r>
      <w:r w:rsidRPr="00236A45">
        <w:rPr>
          <w:rFonts w:ascii="Arial" w:hAnsi="Arial" w:cs="Arial"/>
          <w:sz w:val="24"/>
          <w:szCs w:val="24"/>
        </w:rPr>
        <w:t xml:space="preserve">emuladores </w:t>
      </w:r>
      <w:r w:rsidRPr="00B25EBE">
        <w:rPr>
          <w:rFonts w:ascii="Arial" w:hAnsi="Arial" w:cs="Arial"/>
          <w:sz w:val="24"/>
          <w:szCs w:val="24"/>
          <w:highlight w:val="red"/>
        </w:rPr>
        <w:t>con</w:t>
      </w:r>
      <w:r w:rsidRPr="00236A45">
        <w:rPr>
          <w:rFonts w:ascii="Arial" w:hAnsi="Arial" w:cs="Arial"/>
          <w:sz w:val="24"/>
          <w:szCs w:val="24"/>
        </w:rPr>
        <w:t xml:space="preserve"> </w:t>
      </w:r>
      <w:r>
        <w:rPr>
          <w:rFonts w:ascii="Arial" w:hAnsi="Arial" w:cs="Arial"/>
          <w:sz w:val="24"/>
          <w:szCs w:val="24"/>
        </w:rPr>
        <w:t xml:space="preserve">para diferentes plataformas de </w:t>
      </w:r>
      <w:r w:rsidRPr="00236A45">
        <w:rPr>
          <w:rFonts w:ascii="Arial" w:hAnsi="Arial" w:cs="Arial"/>
          <w:sz w:val="24"/>
          <w:szCs w:val="24"/>
        </w:rPr>
        <w:t>hardware</w:t>
      </w:r>
      <w:r>
        <w:rPr>
          <w:rFonts w:ascii="Arial" w:hAnsi="Arial" w:cs="Arial"/>
          <w:sz w:val="24"/>
          <w:szCs w:val="24"/>
        </w:rPr>
        <w:t>, destinados a la prueba de Apps</w:t>
      </w:r>
      <w:r w:rsidRPr="00236A45">
        <w:rPr>
          <w:rFonts w:ascii="Arial" w:hAnsi="Arial" w:cs="Arial"/>
          <w:sz w:val="24"/>
          <w:szCs w:val="24"/>
        </w:rPr>
        <w:t xml:space="preserve">. </w:t>
      </w:r>
    </w:p>
    <w:p w14:paraId="473B48D5" w14:textId="77777777" w:rsidR="004377B9" w:rsidRPr="00167F3E" w:rsidRDefault="004377B9" w:rsidP="004377B9"/>
    <w:p w14:paraId="4865EB32" w14:textId="77777777" w:rsidR="004377B9" w:rsidRDefault="004377B9" w:rsidP="004377B9">
      <w:pPr>
        <w:pStyle w:val="Ttulo3"/>
        <w:rPr>
          <w:b w:val="0"/>
          <w:sz w:val="28"/>
          <w:szCs w:val="28"/>
        </w:rPr>
      </w:pPr>
      <w:bookmarkStart w:id="1355" w:name="_Toc499023880"/>
      <w:r>
        <w:rPr>
          <w:b w:val="0"/>
          <w:sz w:val="28"/>
          <w:szCs w:val="28"/>
        </w:rPr>
        <w:t xml:space="preserve">5.6.2 </w:t>
      </w:r>
      <w:r w:rsidRPr="00236A45">
        <w:rPr>
          <w:b w:val="0"/>
          <w:sz w:val="28"/>
          <w:szCs w:val="28"/>
        </w:rPr>
        <w:t xml:space="preserve">App </w:t>
      </w:r>
      <w:r>
        <w:rPr>
          <w:b w:val="0"/>
          <w:sz w:val="28"/>
          <w:szCs w:val="28"/>
        </w:rPr>
        <w:t>I</w:t>
      </w:r>
      <w:r w:rsidRPr="00236A45">
        <w:rPr>
          <w:b w:val="0"/>
          <w:sz w:val="28"/>
          <w:szCs w:val="28"/>
        </w:rPr>
        <w:t>nventor</w:t>
      </w:r>
      <w:bookmarkEnd w:id="1355"/>
    </w:p>
    <w:p w14:paraId="08FCB283" w14:textId="77777777" w:rsidR="004377B9" w:rsidRPr="00894C5C" w:rsidRDefault="004377B9" w:rsidP="004377B9"/>
    <w:p w14:paraId="6158FACB" w14:textId="77777777" w:rsidR="004377B9" w:rsidRPr="00894C5C" w:rsidRDefault="004377B9" w:rsidP="004377B9">
      <w:pPr>
        <w:rPr>
          <w:rFonts w:ascii="Arial" w:hAnsi="Arial" w:cs="Arial"/>
          <w:sz w:val="24"/>
          <w:szCs w:val="24"/>
        </w:rPr>
      </w:pPr>
      <w:r w:rsidRPr="00894C5C">
        <w:rPr>
          <w:rFonts w:ascii="Arial" w:hAnsi="Arial" w:cs="Arial"/>
          <w:sz w:val="24"/>
          <w:szCs w:val="24"/>
        </w:rPr>
        <w:t>Es un entorno de desarrollo de software creado por Google Labs para la elaboración de aplicaciones destinadas al sistema operativo Android. El usuario puede, de forma visual y a partir de un conjunto de herramientas básicas, ir enlazando una serie de bloques para crear la aplicación. El sistema es gratuito y</w:t>
      </w:r>
      <w:commentRangeStart w:id="1356"/>
      <w:r w:rsidRPr="00894C5C">
        <w:rPr>
          <w:rFonts w:ascii="Arial" w:hAnsi="Arial" w:cs="Arial"/>
          <w:sz w:val="24"/>
          <w:szCs w:val="24"/>
        </w:rPr>
        <w:t xml:space="preserve"> se puede descargar fácilmente </w:t>
      </w:r>
      <w:r w:rsidRPr="00B25EBE">
        <w:rPr>
          <w:rFonts w:ascii="Arial" w:hAnsi="Arial" w:cs="Arial"/>
          <w:color w:val="FF0000"/>
          <w:sz w:val="24"/>
          <w:szCs w:val="24"/>
        </w:rPr>
        <w:t>de la web</w:t>
      </w:r>
      <w:commentRangeEnd w:id="1356"/>
      <w:r w:rsidRPr="00B25EBE">
        <w:rPr>
          <w:rStyle w:val="Refdecomentario"/>
          <w:color w:val="FF0000"/>
        </w:rPr>
        <w:commentReference w:id="1356"/>
      </w:r>
      <w:r>
        <w:rPr>
          <w:rFonts w:ascii="Arial" w:hAnsi="Arial" w:cs="Arial"/>
          <w:sz w:val="24"/>
          <w:szCs w:val="24"/>
        </w:rPr>
        <w:t xml:space="preserve"> desde la web la aplicación generada</w:t>
      </w:r>
      <w:r w:rsidRPr="00894C5C">
        <w:rPr>
          <w:rFonts w:ascii="Arial" w:hAnsi="Arial" w:cs="Arial"/>
          <w:sz w:val="24"/>
          <w:szCs w:val="24"/>
        </w:rPr>
        <w:t>. Las aplicaciones creadas con App Inventor están limitadas por su simplicidad, aunque permiten cubrir un gran número de necesidades básicas en un dispositivo móvil.</w:t>
      </w:r>
    </w:p>
    <w:p w14:paraId="2D9A2838" w14:textId="77777777" w:rsidR="004377B9" w:rsidRPr="00894C5C" w:rsidRDefault="004377B9" w:rsidP="004377B9">
      <w:pPr>
        <w:rPr>
          <w:rFonts w:ascii="Arial" w:hAnsi="Arial" w:cs="Arial"/>
          <w:sz w:val="24"/>
          <w:szCs w:val="24"/>
        </w:rPr>
      </w:pPr>
      <w:r w:rsidRPr="00894C5C">
        <w:rPr>
          <w:rFonts w:ascii="Arial" w:hAnsi="Arial" w:cs="Arial"/>
          <w:sz w:val="24"/>
          <w:szCs w:val="24"/>
        </w:rPr>
        <w:t xml:space="preserve">Con </w:t>
      </w:r>
      <w:commentRangeStart w:id="1357"/>
      <w:r w:rsidRPr="00B25EBE">
        <w:rPr>
          <w:rFonts w:ascii="Arial" w:hAnsi="Arial" w:cs="Arial"/>
          <w:color w:val="FF0000"/>
          <w:sz w:val="24"/>
          <w:szCs w:val="24"/>
        </w:rPr>
        <w:t xml:space="preserve">Google </w:t>
      </w:r>
      <w:commentRangeEnd w:id="1357"/>
      <w:r>
        <w:rPr>
          <w:rFonts w:ascii="Arial" w:hAnsi="Arial" w:cs="Arial"/>
          <w:color w:val="FF0000"/>
          <w:sz w:val="24"/>
          <w:szCs w:val="24"/>
        </w:rPr>
        <w:t xml:space="preserve"> </w:t>
      </w:r>
      <w:r w:rsidRPr="00B25EBE">
        <w:rPr>
          <w:rFonts w:ascii="Arial" w:hAnsi="Arial" w:cs="Arial"/>
          <w:color w:val="FF0000"/>
          <w:sz w:val="24"/>
          <w:szCs w:val="24"/>
          <w:highlight w:val="yellow"/>
        </w:rPr>
        <w:t xml:space="preserve">MIT </w:t>
      </w:r>
      <w:r w:rsidRPr="00B25EBE">
        <w:rPr>
          <w:rStyle w:val="Refdecomentario"/>
          <w:color w:val="FF0000"/>
          <w:highlight w:val="yellow"/>
        </w:rPr>
        <w:commentReference w:id="1357"/>
      </w:r>
      <w:r w:rsidRPr="00894C5C">
        <w:rPr>
          <w:rFonts w:ascii="Arial" w:hAnsi="Arial" w:cs="Arial"/>
          <w:sz w:val="24"/>
          <w:szCs w:val="24"/>
        </w:rPr>
        <w:t>App Inventor, se espera un incremento importante en el número de aplicaciones para Android debido a dos grandes factores: la simplicidad de uso, que facilitará la aparición de un gran número de nuevas aplicaciones; y Google Play, el centro de distribución de aplicaciones para Android donde cualquier usuario puede distribuir sus creaciones libremente.</w:t>
      </w:r>
    </w:p>
    <w:p w14:paraId="0E05CA75" w14:textId="77777777" w:rsidR="004377B9" w:rsidRDefault="004377B9" w:rsidP="004377B9">
      <w:r w:rsidRPr="00894C5C">
        <w:rPr>
          <w:rFonts w:ascii="Arial" w:hAnsi="Arial" w:cs="Arial"/>
          <w:sz w:val="24"/>
          <w:szCs w:val="24"/>
        </w:rPr>
        <w:t xml:space="preserve">Otra gran cualidad es la posibilidad de insertarlo en la educación dado su programación por medio de bloques gráficos, que resultan ser muy intuitivos en aquellas personas que se introducen. </w:t>
      </w:r>
    </w:p>
    <w:p w14:paraId="0F34A361" w14:textId="77777777" w:rsidR="004377B9" w:rsidRPr="00894C5C" w:rsidRDefault="004377B9" w:rsidP="004377B9">
      <w:pPr>
        <w:rPr>
          <w:rFonts w:ascii="Arial" w:hAnsi="Arial" w:cs="Arial"/>
          <w:sz w:val="24"/>
          <w:szCs w:val="24"/>
        </w:rPr>
      </w:pPr>
      <w:r w:rsidRPr="00894C5C">
        <w:rPr>
          <w:rFonts w:ascii="Arial" w:hAnsi="Arial" w:cs="Arial"/>
          <w:sz w:val="24"/>
          <w:szCs w:val="24"/>
        </w:rPr>
        <w:t xml:space="preserve">Unas primeras apps para el SAR fueron realizadas bajo esta plataforma, </w:t>
      </w:r>
      <w:r>
        <w:rPr>
          <w:rFonts w:ascii="Arial" w:hAnsi="Arial" w:cs="Arial"/>
          <w:sz w:val="24"/>
          <w:szCs w:val="24"/>
        </w:rPr>
        <w:t xml:space="preserve">de dicha experiencia se pudo concluir </w:t>
      </w:r>
      <w:r w:rsidRPr="00894C5C">
        <w:rPr>
          <w:rFonts w:ascii="Arial" w:hAnsi="Arial" w:cs="Arial"/>
          <w:sz w:val="24"/>
          <w:szCs w:val="24"/>
        </w:rPr>
        <w:t xml:space="preserve">que tiene una </w:t>
      </w:r>
      <w:r>
        <w:rPr>
          <w:rFonts w:ascii="Arial" w:hAnsi="Arial" w:cs="Arial"/>
          <w:sz w:val="24"/>
          <w:szCs w:val="24"/>
        </w:rPr>
        <w:t xml:space="preserve">baja </w:t>
      </w:r>
      <w:r w:rsidRPr="00894C5C">
        <w:rPr>
          <w:rFonts w:ascii="Arial" w:hAnsi="Arial" w:cs="Arial"/>
          <w:sz w:val="24"/>
          <w:szCs w:val="24"/>
        </w:rPr>
        <w:t>curva de aprendizaje.</w:t>
      </w:r>
    </w:p>
    <w:p w14:paraId="716C6E8B" w14:textId="77777777" w:rsidR="004377B9" w:rsidRPr="00167F3E" w:rsidRDefault="004377B9" w:rsidP="004377B9"/>
    <w:p w14:paraId="24F7F82E" w14:textId="77777777" w:rsidR="004377B9" w:rsidRDefault="004377B9" w:rsidP="004377B9">
      <w:pPr>
        <w:rPr>
          <w:rFonts w:ascii="Arial" w:hAnsi="Arial" w:cs="Arial"/>
          <w:color w:val="222222"/>
          <w:sz w:val="24"/>
          <w:szCs w:val="24"/>
        </w:rPr>
      </w:pPr>
      <w:bookmarkStart w:id="1358" w:name="_Toc499023881"/>
      <w:r>
        <w:rPr>
          <w:rFonts w:ascii="Arial" w:hAnsi="Arial" w:cs="Arial"/>
          <w:color w:val="222222"/>
          <w:sz w:val="24"/>
          <w:szCs w:val="24"/>
        </w:rPr>
        <w:t xml:space="preserve">5.6.3 Tecnologías del lado del cliente - </w:t>
      </w:r>
      <w:r>
        <w:rPr>
          <w:rFonts w:ascii="Helvetica" w:hAnsi="Helvetica" w:cs="Helvetica"/>
          <w:color w:val="303030"/>
          <w:spacing w:val="2"/>
          <w:sz w:val="25"/>
          <w:szCs w:val="25"/>
          <w:shd w:val="clear" w:color="auto" w:fill="FFFFFF"/>
        </w:rPr>
        <w:t>Open Web Stack (HTML, CSS y JS) </w:t>
      </w:r>
    </w:p>
    <w:p w14:paraId="57F8B80E" w14:textId="77777777" w:rsidR="004377B9" w:rsidRDefault="004377B9" w:rsidP="004377B9">
      <w:pPr>
        <w:rPr>
          <w:rFonts w:ascii="Arial" w:hAnsi="Arial" w:cs="Arial"/>
          <w:color w:val="222222"/>
          <w:sz w:val="24"/>
          <w:szCs w:val="24"/>
        </w:rPr>
      </w:pPr>
    </w:p>
    <w:p w14:paraId="7BB9C587" w14:textId="5D726844" w:rsidR="004377B9" w:rsidRDefault="004377B9" w:rsidP="00B57442">
      <w:pPr>
        <w:pStyle w:val="Ttulo3"/>
        <w:rPr>
          <w:b w:val="0"/>
          <w:sz w:val="28"/>
          <w:szCs w:val="28"/>
        </w:rPr>
      </w:pPr>
      <w:r w:rsidRPr="00B57442">
        <w:rPr>
          <w:b w:val="0"/>
          <w:sz w:val="28"/>
          <w:szCs w:val="28"/>
        </w:rPr>
        <w:t>5.6.3.1 HTML</w:t>
      </w:r>
    </w:p>
    <w:p w14:paraId="0916EA4C" w14:textId="035F85E4" w:rsidR="00D86251" w:rsidRPr="00D86251" w:rsidRDefault="00D86251" w:rsidP="00D86251">
      <w:pPr>
        <w:rPr>
          <w:rFonts w:ascii="Arial" w:hAnsi="Arial" w:cs="Arial"/>
          <w:color w:val="222222"/>
          <w:sz w:val="24"/>
          <w:szCs w:val="24"/>
        </w:rPr>
      </w:pPr>
      <w:r w:rsidRPr="00D86251">
        <w:t> </w:t>
      </w:r>
      <w:r>
        <w:rPr>
          <w:rFonts w:ascii="Arial" w:hAnsi="Arial" w:cs="Arial"/>
          <w:color w:val="222222"/>
          <w:sz w:val="24"/>
          <w:szCs w:val="24"/>
        </w:rPr>
        <w:t>Es un</w:t>
      </w:r>
      <w:r w:rsidRPr="00D86251">
        <w:rPr>
          <w:rFonts w:ascii="Arial" w:hAnsi="Arial" w:cs="Arial"/>
          <w:color w:val="222222"/>
          <w:sz w:val="24"/>
          <w:szCs w:val="24"/>
        </w:rPr>
        <w:t> </w:t>
      </w:r>
      <w:hyperlink r:id="rId103" w:tooltip="Lenguaje de marcado" w:history="1">
        <w:r w:rsidRPr="00D86251">
          <w:rPr>
            <w:rFonts w:ascii="Arial" w:hAnsi="Arial" w:cs="Arial"/>
            <w:color w:val="222222"/>
            <w:sz w:val="24"/>
            <w:szCs w:val="24"/>
          </w:rPr>
          <w:t>lenguaje de marcado</w:t>
        </w:r>
      </w:hyperlink>
      <w:r w:rsidRPr="00D86251">
        <w:rPr>
          <w:rFonts w:ascii="Arial" w:hAnsi="Arial" w:cs="Arial"/>
          <w:color w:val="222222"/>
          <w:sz w:val="24"/>
          <w:szCs w:val="24"/>
        </w:rPr>
        <w:t> para la elaboración de </w:t>
      </w:r>
      <w:hyperlink r:id="rId104" w:tooltip="Página web" w:history="1">
        <w:r w:rsidRPr="00D86251">
          <w:rPr>
            <w:rFonts w:ascii="Arial" w:hAnsi="Arial" w:cs="Arial"/>
            <w:color w:val="222222"/>
            <w:sz w:val="24"/>
            <w:szCs w:val="24"/>
          </w:rPr>
          <w:t>páginas web</w:t>
        </w:r>
      </w:hyperlink>
      <w:r w:rsidRPr="00D86251">
        <w:rPr>
          <w:rFonts w:ascii="Arial" w:hAnsi="Arial" w:cs="Arial"/>
          <w:color w:val="222222"/>
          <w:sz w:val="24"/>
          <w:szCs w:val="24"/>
        </w:rPr>
        <w:t>.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w:t>
      </w:r>
    </w:p>
    <w:p w14:paraId="20DBC115" w14:textId="6F2731C0" w:rsidR="004377B9" w:rsidRPr="00B57442" w:rsidRDefault="004377B9" w:rsidP="00B57442">
      <w:pPr>
        <w:pStyle w:val="Ttulo3"/>
        <w:rPr>
          <w:b w:val="0"/>
          <w:sz w:val="28"/>
          <w:szCs w:val="28"/>
        </w:rPr>
      </w:pPr>
      <w:r w:rsidRPr="00B57442">
        <w:rPr>
          <w:b w:val="0"/>
          <w:sz w:val="28"/>
          <w:szCs w:val="28"/>
        </w:rPr>
        <w:t>5.6.3.2 CSS</w:t>
      </w:r>
    </w:p>
    <w:p w14:paraId="2B84303B" w14:textId="270CC320" w:rsidR="00A87E1C" w:rsidRDefault="00A87E1C" w:rsidP="004377B9">
      <w:pPr>
        <w:rPr>
          <w:rFonts w:ascii="Arial" w:hAnsi="Arial" w:cs="Arial"/>
          <w:color w:val="222222"/>
          <w:sz w:val="24"/>
          <w:szCs w:val="24"/>
        </w:rPr>
      </w:pPr>
      <w:r>
        <w:rPr>
          <w:rFonts w:ascii="Arial" w:hAnsi="Arial" w:cs="Arial"/>
          <w:color w:val="222222"/>
          <w:sz w:val="24"/>
          <w:szCs w:val="24"/>
        </w:rPr>
        <w:t xml:space="preserve">Como se </w:t>
      </w:r>
      <w:r w:rsidR="00B57442">
        <w:rPr>
          <w:rFonts w:ascii="Arial" w:hAnsi="Arial" w:cs="Arial"/>
          <w:color w:val="222222"/>
          <w:sz w:val="24"/>
          <w:szCs w:val="24"/>
        </w:rPr>
        <w:t>mencionó</w:t>
      </w:r>
      <w:r>
        <w:rPr>
          <w:rFonts w:ascii="Arial" w:hAnsi="Arial" w:cs="Arial"/>
          <w:color w:val="222222"/>
          <w:sz w:val="24"/>
          <w:szCs w:val="24"/>
        </w:rPr>
        <w:t xml:space="preserve"> anteriormente (Sección </w:t>
      </w:r>
      <w:r w:rsidR="00B57442">
        <w:rPr>
          <w:rFonts w:ascii="Arial" w:hAnsi="Arial" w:cs="Arial"/>
          <w:color w:val="222222"/>
          <w:sz w:val="24"/>
          <w:szCs w:val="24"/>
        </w:rPr>
        <w:t>5.5.1</w:t>
      </w:r>
      <w:r w:rsidR="00B57442">
        <w:rPr>
          <w:rFonts w:ascii="Arial" w:hAnsi="Arial" w:cs="Arial"/>
          <w:color w:val="222222"/>
          <w:sz w:val="24"/>
          <w:szCs w:val="24"/>
        </w:rPr>
        <w:t>), CSS (Hoja de estilos en cascada)</w:t>
      </w:r>
      <w:r w:rsidR="00B57442">
        <w:rPr>
          <w:rFonts w:ascii="Arial" w:hAnsi="Arial" w:cs="Arial"/>
          <w:color w:val="222222"/>
          <w:sz w:val="21"/>
          <w:szCs w:val="21"/>
          <w:shd w:val="clear" w:color="auto" w:fill="FFFFFF"/>
        </w:rPr>
        <w:t> </w:t>
      </w:r>
      <w:r w:rsidR="00B57442" w:rsidRPr="00B57442">
        <w:rPr>
          <w:rFonts w:ascii="Arial" w:hAnsi="Arial" w:cs="Arial"/>
          <w:color w:val="222222"/>
          <w:sz w:val="24"/>
          <w:szCs w:val="24"/>
        </w:rPr>
        <w:t>es un lenguaje de </w:t>
      </w:r>
      <w:r w:rsidR="00B57442" w:rsidRPr="00B57442">
        <w:rPr>
          <w:rFonts w:ascii="Arial" w:hAnsi="Arial" w:cs="Arial"/>
          <w:color w:val="222222"/>
          <w:sz w:val="24"/>
          <w:szCs w:val="24"/>
        </w:rPr>
        <w:t>diseño gráfico</w:t>
      </w:r>
      <w:r w:rsidR="00B57442" w:rsidRPr="00B57442">
        <w:rPr>
          <w:rFonts w:ascii="Arial" w:hAnsi="Arial" w:cs="Arial"/>
          <w:color w:val="222222"/>
          <w:sz w:val="24"/>
          <w:szCs w:val="24"/>
        </w:rPr>
        <w:t> para definir y crear la presentación de un documento estructurado escrito en un </w:t>
      </w:r>
      <w:r w:rsidR="00B57442" w:rsidRPr="00B57442">
        <w:rPr>
          <w:rFonts w:ascii="Arial" w:hAnsi="Arial" w:cs="Arial"/>
          <w:color w:val="222222"/>
          <w:sz w:val="24"/>
          <w:szCs w:val="24"/>
        </w:rPr>
        <w:t>lenguaje de marcado</w:t>
      </w:r>
      <w:r w:rsidR="00B57442" w:rsidRPr="00B57442">
        <w:rPr>
          <w:rFonts w:ascii="Arial" w:hAnsi="Arial" w:cs="Arial"/>
          <w:color w:val="222222"/>
          <w:sz w:val="24"/>
          <w:szCs w:val="24"/>
        </w:rPr>
        <w:t>.</w:t>
      </w:r>
    </w:p>
    <w:p w14:paraId="298B11FB" w14:textId="035BDCEB" w:rsidR="004377B9" w:rsidRDefault="004377B9" w:rsidP="00B57442">
      <w:pPr>
        <w:pStyle w:val="Ttulo3"/>
        <w:rPr>
          <w:b w:val="0"/>
          <w:sz w:val="28"/>
          <w:szCs w:val="28"/>
        </w:rPr>
      </w:pPr>
      <w:r w:rsidRPr="00B57442">
        <w:rPr>
          <w:b w:val="0"/>
          <w:sz w:val="28"/>
          <w:szCs w:val="28"/>
        </w:rPr>
        <w:t>5.6.3.3 JS</w:t>
      </w:r>
    </w:p>
    <w:p w14:paraId="4F0BC700" w14:textId="508E9156" w:rsidR="00B57442" w:rsidRPr="00B57442" w:rsidRDefault="00B57442" w:rsidP="00B57442">
      <w:pPr>
        <w:rPr>
          <w:rFonts w:ascii="Arial" w:hAnsi="Arial" w:cs="Arial"/>
          <w:color w:val="222222"/>
          <w:sz w:val="24"/>
          <w:szCs w:val="24"/>
        </w:rPr>
      </w:pPr>
      <w:r w:rsidRPr="00B57442">
        <w:rPr>
          <w:rFonts w:ascii="Arial" w:hAnsi="Arial" w:cs="Arial"/>
          <w:color w:val="222222"/>
          <w:sz w:val="24"/>
          <w:szCs w:val="24"/>
        </w:rPr>
        <w:t>JavaScript</w:t>
      </w:r>
      <w:r>
        <w:rPr>
          <w:rFonts w:ascii="Arial" w:hAnsi="Arial" w:cs="Arial"/>
          <w:color w:val="222222"/>
          <w:sz w:val="24"/>
          <w:szCs w:val="24"/>
        </w:rPr>
        <w:t> </w:t>
      </w:r>
      <w:r w:rsidRPr="00B57442">
        <w:rPr>
          <w:rFonts w:ascii="Arial" w:hAnsi="Arial" w:cs="Arial"/>
          <w:color w:val="222222"/>
          <w:sz w:val="24"/>
          <w:szCs w:val="24"/>
        </w:rPr>
        <w:t>es un </w:t>
      </w:r>
      <w:r w:rsidRPr="00B57442">
        <w:rPr>
          <w:rFonts w:ascii="Arial" w:hAnsi="Arial" w:cs="Arial"/>
          <w:color w:val="222222"/>
          <w:sz w:val="24"/>
          <w:szCs w:val="24"/>
        </w:rPr>
        <w:t>lenguaje de programación</w:t>
      </w:r>
      <w:r w:rsidRPr="00B57442">
        <w:rPr>
          <w:rFonts w:ascii="Arial" w:hAnsi="Arial" w:cs="Arial"/>
          <w:color w:val="222222"/>
          <w:sz w:val="24"/>
          <w:szCs w:val="24"/>
        </w:rPr>
        <w:t> </w:t>
      </w:r>
      <w:r w:rsidRPr="00B57442">
        <w:rPr>
          <w:rFonts w:ascii="Arial" w:hAnsi="Arial" w:cs="Arial"/>
          <w:color w:val="222222"/>
          <w:sz w:val="24"/>
          <w:szCs w:val="24"/>
        </w:rPr>
        <w:t>interpretado</w:t>
      </w:r>
      <w:r w:rsidRPr="00B57442">
        <w:rPr>
          <w:rFonts w:ascii="Arial" w:hAnsi="Arial" w:cs="Arial"/>
          <w:color w:val="222222"/>
          <w:sz w:val="24"/>
          <w:szCs w:val="24"/>
        </w:rPr>
        <w:t>, dialecto del estándar </w:t>
      </w:r>
      <w:r w:rsidRPr="00B57442">
        <w:rPr>
          <w:rFonts w:ascii="Arial" w:hAnsi="Arial" w:cs="Arial"/>
          <w:color w:val="222222"/>
          <w:sz w:val="24"/>
          <w:szCs w:val="24"/>
        </w:rPr>
        <w:t>ECMAScript</w:t>
      </w:r>
      <w:r w:rsidRPr="00B57442">
        <w:rPr>
          <w:rFonts w:ascii="Arial" w:hAnsi="Arial" w:cs="Arial"/>
          <w:color w:val="222222"/>
          <w:sz w:val="24"/>
          <w:szCs w:val="24"/>
        </w:rPr>
        <w:t>. Se define como </w:t>
      </w:r>
      <w:r w:rsidRPr="00B57442">
        <w:rPr>
          <w:rFonts w:ascii="Arial" w:hAnsi="Arial" w:cs="Arial"/>
          <w:color w:val="222222"/>
          <w:sz w:val="24"/>
          <w:szCs w:val="24"/>
        </w:rPr>
        <w:t>orientado a objetos</w:t>
      </w:r>
      <w:r w:rsidRPr="00B57442">
        <w:rPr>
          <w:rFonts w:ascii="Arial" w:hAnsi="Arial" w:cs="Arial"/>
          <w:color w:val="222222"/>
          <w:sz w:val="24"/>
          <w:szCs w:val="24"/>
        </w:rPr>
        <w:t>,​ </w:t>
      </w:r>
      <w:r w:rsidRPr="00B57442">
        <w:rPr>
          <w:rFonts w:ascii="Arial" w:hAnsi="Arial" w:cs="Arial"/>
          <w:color w:val="222222"/>
          <w:sz w:val="24"/>
          <w:szCs w:val="24"/>
        </w:rPr>
        <w:t>basado en prototipos</w:t>
      </w:r>
      <w:r w:rsidRPr="00B57442">
        <w:rPr>
          <w:rFonts w:ascii="Arial" w:hAnsi="Arial" w:cs="Arial"/>
          <w:color w:val="222222"/>
          <w:sz w:val="24"/>
          <w:szCs w:val="24"/>
        </w:rPr>
        <w:t>, </w:t>
      </w:r>
      <w:r w:rsidRPr="00B57442">
        <w:rPr>
          <w:rFonts w:ascii="Arial" w:hAnsi="Arial" w:cs="Arial"/>
          <w:color w:val="222222"/>
          <w:sz w:val="24"/>
          <w:szCs w:val="24"/>
        </w:rPr>
        <w:t>imperativo</w:t>
      </w:r>
      <w:r w:rsidRPr="00B57442">
        <w:rPr>
          <w:rFonts w:ascii="Arial" w:hAnsi="Arial" w:cs="Arial"/>
          <w:color w:val="222222"/>
          <w:sz w:val="24"/>
          <w:szCs w:val="24"/>
        </w:rPr>
        <w:t>, débilmente tipado y dinámico.</w:t>
      </w:r>
    </w:p>
    <w:p w14:paraId="11DE2059" w14:textId="61B19172" w:rsidR="00B57442" w:rsidRPr="00B57442" w:rsidRDefault="00B57442" w:rsidP="00B57442">
      <w:pPr>
        <w:rPr>
          <w:rFonts w:ascii="Arial" w:hAnsi="Arial" w:cs="Arial"/>
          <w:color w:val="222222"/>
          <w:sz w:val="24"/>
          <w:szCs w:val="24"/>
        </w:rPr>
      </w:pPr>
      <w:r w:rsidRPr="00B57442">
        <w:rPr>
          <w:rFonts w:ascii="Arial" w:hAnsi="Arial" w:cs="Arial"/>
          <w:color w:val="222222"/>
          <w:sz w:val="24"/>
          <w:szCs w:val="24"/>
        </w:rPr>
        <w:t>Se utiliza principalmente en su forma del </w:t>
      </w:r>
      <w:r w:rsidRPr="00B57442">
        <w:rPr>
          <w:rFonts w:ascii="Arial" w:hAnsi="Arial" w:cs="Arial"/>
          <w:color w:val="222222"/>
          <w:sz w:val="24"/>
          <w:szCs w:val="24"/>
        </w:rPr>
        <w:t>lado del cliente (client-side)</w:t>
      </w:r>
      <w:r w:rsidRPr="00B57442">
        <w:rPr>
          <w:rFonts w:ascii="Arial" w:hAnsi="Arial" w:cs="Arial"/>
          <w:color w:val="222222"/>
          <w:sz w:val="24"/>
          <w:szCs w:val="24"/>
        </w:rPr>
        <w:t>, implementado como parte de un </w:t>
      </w:r>
      <w:r w:rsidRPr="00B57442">
        <w:rPr>
          <w:rFonts w:ascii="Arial" w:hAnsi="Arial" w:cs="Arial"/>
          <w:color w:val="222222"/>
          <w:sz w:val="24"/>
          <w:szCs w:val="24"/>
        </w:rPr>
        <w:t>navegador web</w:t>
      </w:r>
      <w:r w:rsidRPr="00B57442">
        <w:rPr>
          <w:rFonts w:ascii="Arial" w:hAnsi="Arial" w:cs="Arial"/>
          <w:color w:val="222222"/>
          <w:sz w:val="24"/>
          <w:szCs w:val="24"/>
        </w:rPr>
        <w:t> permitiendo mejoras en la </w:t>
      </w:r>
      <w:r w:rsidRPr="00B57442">
        <w:rPr>
          <w:rFonts w:ascii="Arial" w:hAnsi="Arial" w:cs="Arial"/>
          <w:color w:val="222222"/>
          <w:sz w:val="24"/>
          <w:szCs w:val="24"/>
        </w:rPr>
        <w:t>interfaz de usuario</w:t>
      </w:r>
      <w:r w:rsidRPr="00B57442">
        <w:rPr>
          <w:rFonts w:ascii="Arial" w:hAnsi="Arial" w:cs="Arial"/>
          <w:color w:val="222222"/>
          <w:sz w:val="24"/>
          <w:szCs w:val="24"/>
        </w:rPr>
        <w:t> y </w:t>
      </w:r>
      <w:r w:rsidRPr="00B57442">
        <w:rPr>
          <w:rFonts w:ascii="Arial" w:hAnsi="Arial" w:cs="Arial"/>
          <w:color w:val="222222"/>
          <w:sz w:val="24"/>
          <w:szCs w:val="24"/>
        </w:rPr>
        <w:t>páginas web</w:t>
      </w:r>
      <w:r w:rsidRPr="00B57442">
        <w:rPr>
          <w:rFonts w:ascii="Arial" w:hAnsi="Arial" w:cs="Arial"/>
          <w:color w:val="222222"/>
          <w:sz w:val="24"/>
          <w:szCs w:val="24"/>
        </w:rPr>
        <w:t> dinámicas</w:t>
      </w:r>
      <w:r>
        <w:rPr>
          <w:rFonts w:ascii="Arial" w:hAnsi="Arial" w:cs="Arial"/>
          <w:color w:val="222222"/>
          <w:sz w:val="24"/>
          <w:szCs w:val="24"/>
        </w:rPr>
        <w:t xml:space="preserve">, </w:t>
      </w:r>
      <w:r w:rsidRPr="00B57442">
        <w:rPr>
          <w:rFonts w:ascii="Arial" w:hAnsi="Arial" w:cs="Arial"/>
          <w:color w:val="222222"/>
          <w:sz w:val="24"/>
          <w:szCs w:val="24"/>
        </w:rPr>
        <w:t>​ aunque existe una forma de JavaScript del </w:t>
      </w:r>
      <w:r w:rsidRPr="00B57442">
        <w:rPr>
          <w:rFonts w:ascii="Arial" w:hAnsi="Arial" w:cs="Arial"/>
          <w:color w:val="222222"/>
          <w:sz w:val="24"/>
          <w:szCs w:val="24"/>
        </w:rPr>
        <w:t>lado del servidor</w:t>
      </w:r>
      <w:r w:rsidRPr="00B57442">
        <w:rPr>
          <w:rFonts w:ascii="Arial" w:hAnsi="Arial" w:cs="Arial"/>
          <w:color w:val="222222"/>
          <w:sz w:val="24"/>
          <w:szCs w:val="24"/>
        </w:rPr>
        <w:t xml:space="preserve">. </w:t>
      </w:r>
    </w:p>
    <w:p w14:paraId="7636D8F1" w14:textId="77777777" w:rsidR="00B57442" w:rsidRPr="00B57442" w:rsidRDefault="00B57442" w:rsidP="00B57442"/>
    <w:p w14:paraId="573D8B5F" w14:textId="77777777" w:rsidR="004377B9" w:rsidRDefault="004377B9" w:rsidP="004377B9">
      <w:pPr>
        <w:pStyle w:val="Ttulo3"/>
        <w:rPr>
          <w:b w:val="0"/>
          <w:sz w:val="28"/>
          <w:szCs w:val="28"/>
        </w:rPr>
      </w:pPr>
      <w:r>
        <w:rPr>
          <w:b w:val="0"/>
          <w:sz w:val="28"/>
          <w:szCs w:val="28"/>
        </w:rPr>
        <w:t>5.6.3.4</w:t>
      </w:r>
      <w:r w:rsidRPr="00E364C4">
        <w:rPr>
          <w:b w:val="0"/>
          <w:sz w:val="28"/>
          <w:szCs w:val="28"/>
        </w:rPr>
        <w:t xml:space="preserve"> ¿Qué es SASS?</w:t>
      </w:r>
    </w:p>
    <w:p w14:paraId="6F189666" w14:textId="77777777" w:rsidR="004377B9" w:rsidRPr="005C7038" w:rsidRDefault="004377B9" w:rsidP="004377B9">
      <w:pPr>
        <w:rPr>
          <w:rFonts w:ascii="Arial" w:hAnsi="Arial" w:cs="Arial"/>
          <w:color w:val="222222"/>
          <w:sz w:val="24"/>
          <w:szCs w:val="24"/>
        </w:rPr>
      </w:pPr>
      <w:r w:rsidRPr="005C7038">
        <w:rPr>
          <w:rFonts w:ascii="Arial" w:hAnsi="Arial" w:cs="Arial"/>
          <w:color w:val="222222"/>
          <w:sz w:val="24"/>
          <w:szCs w:val="24"/>
        </w:rPr>
        <w:t>Es un metalenguaje de estilos en cascada. Es un lenguaje que preprocesado produce CSS, denominado SassScript. Existen dos formatos SCSS (Sintaxis con bloques) y SASS (Sintaxis con indentación). CSS3 consiste en una serie de selectores y pseudo-selectores que agrupan las reglas que son aplicadas.</w:t>
      </w:r>
    </w:p>
    <w:p w14:paraId="1D4EAD8F" w14:textId="77777777" w:rsidR="004377B9" w:rsidRPr="005C7038" w:rsidRDefault="004377B9" w:rsidP="004377B9">
      <w:pPr>
        <w:rPr>
          <w:rFonts w:ascii="Arial" w:hAnsi="Arial" w:cs="Arial"/>
          <w:color w:val="222222"/>
          <w:sz w:val="24"/>
          <w:szCs w:val="24"/>
        </w:rPr>
      </w:pPr>
      <w:r w:rsidRPr="005C7038">
        <w:rPr>
          <w:rFonts w:ascii="Arial" w:hAnsi="Arial" w:cs="Arial"/>
          <w:color w:val="222222"/>
          <w:sz w:val="24"/>
          <w:szCs w:val="24"/>
        </w:rPr>
        <w:t xml:space="preserve">SassScript proporciona los mecanismos necesarios para ofrecer variables, nesting (anidamientos), mixins, y herencia de los selectores. </w:t>
      </w:r>
    </w:p>
    <w:p w14:paraId="660413FA" w14:textId="3257B990" w:rsidR="004377B9" w:rsidRPr="005C7038" w:rsidRDefault="004377B9" w:rsidP="008C1EAC">
      <w:pPr>
        <w:rPr>
          <w:rFonts w:ascii="Arial" w:hAnsi="Arial" w:cs="Arial"/>
          <w:color w:val="222222"/>
          <w:sz w:val="24"/>
          <w:szCs w:val="24"/>
        </w:rPr>
      </w:pPr>
      <w:r w:rsidRPr="005C7038">
        <w:rPr>
          <w:rFonts w:ascii="Arial" w:hAnsi="Arial" w:cs="Arial"/>
          <w:color w:val="222222"/>
          <w:sz w:val="24"/>
          <w:szCs w:val="24"/>
        </w:rPr>
        <w:t>Las variables Permite reutilizar valores que podemos manejar desde un solo sitio de forma sencilla y centralizada</w:t>
      </w:r>
    </w:p>
    <w:p w14:paraId="3F24E1EF" w14:textId="77777777" w:rsidR="004377B9" w:rsidRPr="005C7038" w:rsidRDefault="004377B9" w:rsidP="004377B9">
      <w:pPr>
        <w:rPr>
          <w:rFonts w:ascii="Arial" w:hAnsi="Arial" w:cs="Arial"/>
          <w:color w:val="222222"/>
          <w:sz w:val="24"/>
          <w:szCs w:val="24"/>
        </w:rPr>
      </w:pPr>
      <w:r w:rsidRPr="005C7038">
        <w:rPr>
          <w:rFonts w:ascii="Arial" w:hAnsi="Arial" w:cs="Arial"/>
          <w:color w:val="222222"/>
          <w:sz w:val="24"/>
          <w:szCs w:val="24"/>
        </w:rPr>
        <w:t>Un mixin permite aprovechar un trozo de nuestro código al que podemos llamar repetidamente y que encapsula en una o más líneas de código.</w:t>
      </w:r>
    </w:p>
    <w:p w14:paraId="61E55925" w14:textId="77777777" w:rsidR="004377B9" w:rsidRPr="005C7038" w:rsidRDefault="004377B9" w:rsidP="004377B9">
      <w:pPr>
        <w:rPr>
          <w:rFonts w:ascii="Arial" w:hAnsi="Arial" w:cs="Arial"/>
          <w:color w:val="222222"/>
          <w:sz w:val="24"/>
          <w:szCs w:val="24"/>
        </w:rPr>
      </w:pPr>
      <w:r w:rsidRPr="005C7038">
        <w:rPr>
          <w:rFonts w:ascii="Arial" w:hAnsi="Arial" w:cs="Arial"/>
          <w:color w:val="222222"/>
          <w:sz w:val="24"/>
          <w:szCs w:val="24"/>
        </w:rPr>
        <w:t xml:space="preserve">La sintaxis de .sass y .scss no puede ser interpretada directamente por los navegadores, por ende es necesario la compilación. </w:t>
      </w:r>
    </w:p>
    <w:p w14:paraId="3699C3A6" w14:textId="77777777" w:rsidR="004377B9" w:rsidRPr="00E364C4" w:rsidRDefault="004377B9" w:rsidP="004377B9"/>
    <w:p w14:paraId="43F37DAA" w14:textId="77777777" w:rsidR="004377B9" w:rsidRPr="005C7038" w:rsidRDefault="004377B9" w:rsidP="004377B9">
      <w:pPr>
        <w:pStyle w:val="Ttulo3"/>
        <w:rPr>
          <w:b w:val="0"/>
          <w:sz w:val="28"/>
          <w:szCs w:val="28"/>
        </w:rPr>
      </w:pPr>
      <w:r w:rsidRPr="005C7038">
        <w:rPr>
          <w:b w:val="0"/>
          <w:sz w:val="28"/>
          <w:szCs w:val="28"/>
        </w:rPr>
        <w:t>5.6.3.5 ¿Angular JS?</w:t>
      </w:r>
    </w:p>
    <w:p w14:paraId="6F28ABBC" w14:textId="77777777" w:rsidR="004377B9" w:rsidRPr="005C7038" w:rsidRDefault="004377B9" w:rsidP="004377B9">
      <w:pPr>
        <w:rPr>
          <w:rFonts w:ascii="Arial" w:hAnsi="Arial" w:cs="Arial"/>
          <w:color w:val="222222"/>
          <w:sz w:val="24"/>
          <w:szCs w:val="24"/>
        </w:rPr>
      </w:pPr>
      <w:r w:rsidRPr="005C7038">
        <w:rPr>
          <w:rFonts w:ascii="Arial" w:hAnsi="Arial" w:cs="Arial"/>
          <w:color w:val="222222"/>
          <w:sz w:val="24"/>
          <w:szCs w:val="24"/>
        </w:rPr>
        <w:t xml:space="preserve">Es un framework MVC (Model, View, Controller) de JavaScript para el Desarrollo Web Front End que permite crear aplicaciones SPA Single-Page Applications (una única página). </w:t>
      </w:r>
    </w:p>
    <w:p w14:paraId="0651485B" w14:textId="77777777" w:rsidR="004377B9" w:rsidRPr="005C7038" w:rsidRDefault="004377B9" w:rsidP="004377B9">
      <w:pPr>
        <w:rPr>
          <w:rFonts w:ascii="Arial" w:hAnsi="Arial" w:cs="Arial"/>
          <w:color w:val="222222"/>
          <w:sz w:val="24"/>
          <w:szCs w:val="24"/>
        </w:rPr>
      </w:pPr>
    </w:p>
    <w:p w14:paraId="775184AD" w14:textId="77777777" w:rsidR="004377B9" w:rsidRPr="005C7038" w:rsidRDefault="004377B9" w:rsidP="005C7038">
      <w:pPr>
        <w:pStyle w:val="Ttulo3"/>
        <w:rPr>
          <w:b w:val="0"/>
          <w:sz w:val="28"/>
          <w:szCs w:val="28"/>
        </w:rPr>
      </w:pPr>
      <w:r w:rsidRPr="005C7038">
        <w:rPr>
          <w:b w:val="0"/>
          <w:sz w:val="28"/>
          <w:szCs w:val="28"/>
        </w:rPr>
        <w:t>5.6.3.6 MVC</w:t>
      </w:r>
    </w:p>
    <w:p w14:paraId="0D5BD4D7" w14:textId="77777777" w:rsidR="004377B9" w:rsidRPr="005C7038" w:rsidRDefault="004377B9" w:rsidP="004377B9">
      <w:pPr>
        <w:rPr>
          <w:rFonts w:ascii="Arial" w:hAnsi="Arial" w:cs="Arial"/>
          <w:color w:val="222222"/>
          <w:sz w:val="24"/>
          <w:szCs w:val="24"/>
        </w:rPr>
      </w:pPr>
      <w:r w:rsidRPr="005C7038">
        <w:rPr>
          <w:rFonts w:ascii="Arial" w:hAnsi="Arial" w:cs="Arial"/>
          <w:color w:val="222222"/>
          <w:sz w:val="24"/>
          <w:szCs w:val="24"/>
        </w:rPr>
        <w:t xml:space="preserve">El MVC (Model-View-Controller o Modelo-Vista-Controlador), es un patrón de diseño que separa los datos, la lógica y las interfaces de usuario. Como su </w:t>
      </w:r>
      <w:r w:rsidRPr="005C7038">
        <w:rPr>
          <w:rFonts w:ascii="Arial" w:hAnsi="Arial" w:cs="Arial"/>
          <w:color w:val="222222"/>
          <w:sz w:val="24"/>
          <w:szCs w:val="24"/>
        </w:rPr>
        <w:lastRenderedPageBreak/>
        <w:t>nombre indica, está separado en tres componentes: Modelo, Vista y Controlador. Está basado en la ideología de separación de conceptos.</w:t>
      </w:r>
    </w:p>
    <w:p w14:paraId="1700F67A" w14:textId="757C3161" w:rsidR="004377B9" w:rsidRPr="005C7038" w:rsidRDefault="004377B9" w:rsidP="004377B9">
      <w:pPr>
        <w:pStyle w:val="Prrafodelista"/>
        <w:numPr>
          <w:ilvl w:val="0"/>
          <w:numId w:val="34"/>
        </w:numPr>
        <w:rPr>
          <w:rFonts w:ascii="Arial" w:eastAsia="Calibri" w:hAnsi="Arial" w:cs="Arial"/>
          <w:color w:val="222222"/>
          <w:sz w:val="24"/>
          <w:szCs w:val="24"/>
          <w:lang w:eastAsia="es-AR"/>
        </w:rPr>
      </w:pPr>
      <w:r w:rsidRPr="005C7038">
        <w:rPr>
          <w:rFonts w:ascii="Arial" w:eastAsia="Calibri" w:hAnsi="Arial" w:cs="Arial"/>
          <w:color w:val="222222"/>
          <w:sz w:val="24"/>
          <w:szCs w:val="24"/>
          <w:lang w:eastAsia="es-AR"/>
        </w:rPr>
        <w:t>Modelo</w:t>
      </w:r>
      <w:r w:rsidR="008C1EAC" w:rsidRPr="005C7038">
        <w:rPr>
          <w:rFonts w:ascii="Arial" w:eastAsia="Calibri" w:hAnsi="Arial" w:cs="Arial"/>
          <w:color w:val="222222"/>
          <w:sz w:val="24"/>
          <w:szCs w:val="24"/>
          <w:lang w:eastAsia="es-AR"/>
        </w:rPr>
        <w:t xml:space="preserve">: </w:t>
      </w:r>
      <w:r w:rsidRPr="005C7038">
        <w:rPr>
          <w:rFonts w:ascii="Arial" w:eastAsia="Calibri" w:hAnsi="Arial" w:cs="Arial"/>
          <w:color w:val="222222"/>
          <w:sz w:val="24"/>
          <w:szCs w:val="24"/>
          <w:lang w:eastAsia="es-AR"/>
        </w:rPr>
        <w:t xml:space="preserve">Es la capa encargada de los datos, es decir, la que se encarga de hacer peticiones a las bases de datos para enviar o recibir información. </w:t>
      </w:r>
    </w:p>
    <w:p w14:paraId="1AFC6CE8" w14:textId="794C65A7" w:rsidR="004377B9" w:rsidRPr="005C7038" w:rsidRDefault="004377B9" w:rsidP="004377B9">
      <w:pPr>
        <w:pStyle w:val="Prrafodelista"/>
        <w:numPr>
          <w:ilvl w:val="0"/>
          <w:numId w:val="34"/>
        </w:numPr>
        <w:rPr>
          <w:rFonts w:ascii="Arial" w:eastAsia="Calibri" w:hAnsi="Arial" w:cs="Arial"/>
          <w:color w:val="222222"/>
          <w:sz w:val="24"/>
          <w:szCs w:val="24"/>
          <w:lang w:eastAsia="es-AR"/>
        </w:rPr>
      </w:pPr>
      <w:r w:rsidRPr="005C7038">
        <w:rPr>
          <w:rFonts w:ascii="Arial" w:eastAsia="Calibri" w:hAnsi="Arial" w:cs="Arial"/>
          <w:color w:val="222222"/>
          <w:sz w:val="24"/>
          <w:szCs w:val="24"/>
          <w:lang w:eastAsia="es-AR"/>
        </w:rPr>
        <w:t>Vista</w:t>
      </w:r>
      <w:r w:rsidR="008C1EAC" w:rsidRPr="005C7038">
        <w:rPr>
          <w:rFonts w:ascii="Arial" w:eastAsia="Calibri" w:hAnsi="Arial" w:cs="Arial"/>
          <w:color w:val="222222"/>
          <w:sz w:val="24"/>
          <w:szCs w:val="24"/>
          <w:lang w:eastAsia="es-AR"/>
        </w:rPr>
        <w:t xml:space="preserve">: </w:t>
      </w:r>
      <w:r w:rsidRPr="005C7038">
        <w:rPr>
          <w:rFonts w:ascii="Arial" w:eastAsia="Calibri" w:hAnsi="Arial" w:cs="Arial"/>
          <w:color w:val="222222"/>
          <w:sz w:val="24"/>
          <w:szCs w:val="24"/>
          <w:lang w:eastAsia="es-AR"/>
        </w:rPr>
        <w:t>Se trata del código que nos permitirá presentar los datos que el modelo nos proporciona.</w:t>
      </w:r>
    </w:p>
    <w:p w14:paraId="60EAB7CD" w14:textId="4EAA7B31" w:rsidR="004377B9" w:rsidRPr="005C7038" w:rsidRDefault="004377B9" w:rsidP="004377B9">
      <w:pPr>
        <w:pStyle w:val="Prrafodelista"/>
        <w:numPr>
          <w:ilvl w:val="0"/>
          <w:numId w:val="34"/>
        </w:numPr>
        <w:rPr>
          <w:rFonts w:ascii="Arial" w:eastAsia="Calibri" w:hAnsi="Arial" w:cs="Arial"/>
          <w:color w:val="222222"/>
          <w:sz w:val="24"/>
          <w:szCs w:val="24"/>
          <w:lang w:eastAsia="es-AR"/>
        </w:rPr>
      </w:pPr>
      <w:r w:rsidRPr="005C7038">
        <w:rPr>
          <w:rFonts w:ascii="Arial" w:eastAsia="Calibri" w:hAnsi="Arial" w:cs="Arial"/>
          <w:color w:val="222222"/>
          <w:sz w:val="24"/>
          <w:szCs w:val="24"/>
          <w:lang w:eastAsia="es-AR"/>
        </w:rPr>
        <w:t>Controlador</w:t>
      </w:r>
      <w:r w:rsidR="008C1EAC" w:rsidRPr="005C7038">
        <w:rPr>
          <w:rFonts w:ascii="Arial" w:eastAsia="Calibri" w:hAnsi="Arial" w:cs="Arial"/>
          <w:color w:val="222222"/>
          <w:sz w:val="24"/>
          <w:szCs w:val="24"/>
          <w:lang w:eastAsia="es-AR"/>
        </w:rPr>
        <w:t xml:space="preserve">: </w:t>
      </w:r>
      <w:r w:rsidRPr="005C7038">
        <w:rPr>
          <w:rFonts w:ascii="Arial" w:eastAsia="Calibri" w:hAnsi="Arial" w:cs="Arial"/>
          <w:color w:val="222222"/>
          <w:sz w:val="24"/>
          <w:szCs w:val="24"/>
          <w:lang w:eastAsia="es-AR"/>
        </w:rPr>
        <w:t>Es la capa que sirve de enlace entre la vista y el modelo. Envía comandos al modelo para actualizar su estado, y a la vista correspondiente para cambiar su presentación.</w:t>
      </w:r>
    </w:p>
    <w:p w14:paraId="279A242B" w14:textId="77777777" w:rsidR="004377B9" w:rsidRDefault="004377B9" w:rsidP="004377B9">
      <w:pPr>
        <w:pStyle w:val="Ttulo3"/>
        <w:rPr>
          <w:b w:val="0"/>
          <w:sz w:val="28"/>
          <w:szCs w:val="28"/>
        </w:rPr>
      </w:pPr>
    </w:p>
    <w:p w14:paraId="5F6A404A" w14:textId="77777777" w:rsidR="004377B9" w:rsidRDefault="004377B9" w:rsidP="004377B9">
      <w:pPr>
        <w:pStyle w:val="Ttulo3"/>
        <w:rPr>
          <w:b w:val="0"/>
          <w:sz w:val="28"/>
          <w:szCs w:val="28"/>
        </w:rPr>
      </w:pPr>
      <w:commentRangeStart w:id="1359"/>
      <w:commentRangeStart w:id="1360"/>
      <w:r>
        <w:rPr>
          <w:b w:val="0"/>
          <w:sz w:val="28"/>
          <w:szCs w:val="28"/>
        </w:rPr>
        <w:t xml:space="preserve">5.6.4 </w:t>
      </w:r>
      <w:r w:rsidRPr="00236A45">
        <w:rPr>
          <w:b w:val="0"/>
          <w:sz w:val="28"/>
          <w:szCs w:val="28"/>
        </w:rPr>
        <w:t>Cordova</w:t>
      </w:r>
      <w:commentRangeEnd w:id="1359"/>
      <w:r>
        <w:rPr>
          <w:rStyle w:val="Refdecomentario"/>
          <w:rFonts w:ascii="Calibri" w:eastAsia="Calibri" w:hAnsi="Calibri" w:cs="Calibri"/>
          <w:b w:val="0"/>
          <w:color w:val="000000"/>
        </w:rPr>
        <w:commentReference w:id="1359"/>
      </w:r>
      <w:commentRangeEnd w:id="1360"/>
      <w:r>
        <w:rPr>
          <w:rStyle w:val="Refdecomentario"/>
          <w:rFonts w:ascii="Calibri" w:eastAsia="Calibri" w:hAnsi="Calibri" w:cs="Calibri"/>
          <w:b w:val="0"/>
          <w:color w:val="000000"/>
        </w:rPr>
        <w:commentReference w:id="1360"/>
      </w:r>
    </w:p>
    <w:p w14:paraId="0A313958" w14:textId="77777777" w:rsidR="004377B9" w:rsidRPr="00894C5C" w:rsidRDefault="004377B9" w:rsidP="004377B9"/>
    <w:p w14:paraId="1D718C02" w14:textId="77777777" w:rsidR="004377B9" w:rsidRPr="00894C5C" w:rsidRDefault="004377B9" w:rsidP="004377B9">
      <w:pPr>
        <w:rPr>
          <w:rFonts w:ascii="Arial" w:hAnsi="Arial" w:cs="Arial"/>
          <w:sz w:val="24"/>
          <w:szCs w:val="24"/>
        </w:rPr>
      </w:pPr>
      <w:commentRangeStart w:id="1361"/>
      <w:r w:rsidRPr="00894C5C">
        <w:rPr>
          <w:rFonts w:ascii="Arial" w:hAnsi="Arial" w:cs="Arial"/>
          <w:sz w:val="24"/>
          <w:szCs w:val="24"/>
        </w:rPr>
        <w:t>Apache Cordova es un entorno de desarrollo de aplicaciones móviles, originalmente creado por Nitobi y comprado por Adobe</w:t>
      </w:r>
      <w:commentRangeEnd w:id="1361"/>
      <w:r>
        <w:rPr>
          <w:rStyle w:val="Refdecomentario"/>
        </w:rPr>
        <w:commentReference w:id="1361"/>
      </w:r>
      <w:r>
        <w:rPr>
          <w:rFonts w:ascii="Arial" w:hAnsi="Arial" w:cs="Arial"/>
          <w:sz w:val="24"/>
          <w:szCs w:val="24"/>
        </w:rPr>
        <w:t xml:space="preserve"> </w:t>
      </w:r>
      <w:r>
        <w:rPr>
          <w:rStyle w:val="Refdenotaalpie"/>
          <w:rFonts w:ascii="Arial" w:hAnsi="Arial" w:cs="Arial"/>
          <w:sz w:val="24"/>
          <w:szCs w:val="24"/>
        </w:rPr>
        <w:footnoteReference w:id="16"/>
      </w:r>
      <w:r w:rsidRPr="00894C5C">
        <w:rPr>
          <w:rFonts w:ascii="Arial" w:hAnsi="Arial" w:cs="Arial"/>
          <w:sz w:val="24"/>
          <w:szCs w:val="24"/>
        </w:rPr>
        <w:t xml:space="preserve">. Más tarde fue liberado como Apache Cordova. Permite, construir aplicaciones para dispositivos móviles utilizando CSS3, HTML5, y Javascript. Las aplicaciones resultantes son híbridas, lo que significa que no son ni una aplicación móvil nativa </w:t>
      </w:r>
      <w:r>
        <w:rPr>
          <w:rFonts w:ascii="Arial" w:hAnsi="Arial" w:cs="Arial"/>
          <w:sz w:val="24"/>
          <w:szCs w:val="24"/>
        </w:rPr>
        <w:t xml:space="preserve">o App </w:t>
      </w:r>
      <w:r w:rsidRPr="00894C5C">
        <w:rPr>
          <w:rFonts w:ascii="Arial" w:hAnsi="Arial" w:cs="Arial"/>
          <w:sz w:val="24"/>
          <w:szCs w:val="24"/>
        </w:rPr>
        <w:t xml:space="preserve">(porque toda la representación gráfica se realiza vía vistas Web en vez del framework </w:t>
      </w:r>
      <w:r>
        <w:rPr>
          <w:rFonts w:ascii="Arial" w:hAnsi="Arial" w:cs="Arial"/>
          <w:sz w:val="24"/>
          <w:szCs w:val="24"/>
        </w:rPr>
        <w:t xml:space="preserve">de UI </w:t>
      </w:r>
      <w:r w:rsidRPr="00894C5C">
        <w:rPr>
          <w:rFonts w:ascii="Arial" w:hAnsi="Arial" w:cs="Arial"/>
          <w:sz w:val="24"/>
          <w:szCs w:val="24"/>
        </w:rPr>
        <w:t xml:space="preserve">nativo) ni puramente basadas en web (porque no son solo aplicaciones web, sino que están empaquetadas como aplicaciones para su distribución y tienen acceso a las APIs nativas del dispositivo). </w:t>
      </w:r>
    </w:p>
    <w:p w14:paraId="2814F48E" w14:textId="77777777" w:rsidR="004377B9" w:rsidRDefault="004377B9" w:rsidP="004377B9">
      <w:pPr>
        <w:pStyle w:val="Ttulo3"/>
        <w:rPr>
          <w:b w:val="0"/>
          <w:sz w:val="28"/>
          <w:szCs w:val="28"/>
        </w:rPr>
      </w:pPr>
    </w:p>
    <w:p w14:paraId="46F6BE88" w14:textId="77777777" w:rsidR="004377B9" w:rsidRDefault="004377B9" w:rsidP="004377B9">
      <w:pPr>
        <w:pStyle w:val="Ttulo3"/>
        <w:rPr>
          <w:b w:val="0"/>
          <w:sz w:val="28"/>
          <w:szCs w:val="28"/>
        </w:rPr>
      </w:pPr>
      <w:r>
        <w:rPr>
          <w:b w:val="0"/>
          <w:sz w:val="28"/>
          <w:szCs w:val="28"/>
        </w:rPr>
        <w:t xml:space="preserve">5.6.5 </w:t>
      </w:r>
      <w:r w:rsidRPr="00236A45">
        <w:rPr>
          <w:b w:val="0"/>
          <w:sz w:val="28"/>
          <w:szCs w:val="28"/>
        </w:rPr>
        <w:t>Intel XDK</w:t>
      </w:r>
      <w:bookmarkEnd w:id="1358"/>
    </w:p>
    <w:p w14:paraId="02F8442C" w14:textId="77777777" w:rsidR="004377B9" w:rsidRPr="00894C5C" w:rsidRDefault="004377B9" w:rsidP="004377B9"/>
    <w:p w14:paraId="095BFA85" w14:textId="77777777" w:rsidR="004377B9" w:rsidRDefault="004377B9" w:rsidP="004377B9">
      <w:pPr>
        <w:rPr>
          <w:rFonts w:ascii="Arial" w:hAnsi="Arial" w:cs="Arial"/>
          <w:color w:val="222222"/>
          <w:sz w:val="24"/>
          <w:szCs w:val="24"/>
        </w:rPr>
      </w:pPr>
      <w:r w:rsidRPr="00894C5C">
        <w:rPr>
          <w:rFonts w:ascii="Arial" w:hAnsi="Arial" w:cs="Arial"/>
          <w:sz w:val="24"/>
          <w:szCs w:val="24"/>
        </w:rPr>
        <w:t>Es un kit de desarrollo creado por Intel para crear aplicaciones nativas para los teléfonos celulares y las tabletas que utilizan tecnologías web como HTML5, CSS y Java</w:t>
      </w:r>
      <w:r>
        <w:rPr>
          <w:rFonts w:ascii="Arial" w:hAnsi="Arial" w:cs="Arial"/>
          <w:sz w:val="24"/>
          <w:szCs w:val="24"/>
        </w:rPr>
        <w:t>S</w:t>
      </w:r>
      <w:r w:rsidRPr="00894C5C">
        <w:rPr>
          <w:rFonts w:ascii="Arial" w:hAnsi="Arial" w:cs="Arial"/>
          <w:sz w:val="24"/>
          <w:szCs w:val="24"/>
        </w:rPr>
        <w:t xml:space="preserve">cript. Las aplicaciones </w:t>
      </w:r>
      <w:r>
        <w:rPr>
          <w:rFonts w:ascii="Arial" w:hAnsi="Arial" w:cs="Arial"/>
          <w:sz w:val="24"/>
          <w:szCs w:val="24"/>
        </w:rPr>
        <w:t xml:space="preserve">se compilan mediante un servicio </w:t>
      </w:r>
      <w:r w:rsidRPr="00894C5C">
        <w:rPr>
          <w:rFonts w:ascii="Arial" w:hAnsi="Arial" w:cs="Arial"/>
          <w:sz w:val="24"/>
          <w:szCs w:val="24"/>
        </w:rPr>
        <w:t>on-line</w:t>
      </w:r>
      <w:r>
        <w:rPr>
          <w:rFonts w:ascii="Arial" w:hAnsi="Arial" w:cs="Arial"/>
          <w:sz w:val="24"/>
          <w:szCs w:val="24"/>
        </w:rPr>
        <w:t>.</w:t>
      </w:r>
      <w:r w:rsidRPr="00894C5C">
        <w:rPr>
          <w:rFonts w:ascii="Arial" w:hAnsi="Arial" w:cs="Arial"/>
          <w:sz w:val="24"/>
          <w:szCs w:val="24"/>
        </w:rPr>
        <w:t xml:space="preserve"> </w:t>
      </w:r>
      <w:r>
        <w:rPr>
          <w:rFonts w:ascii="Arial" w:hAnsi="Arial" w:cs="Arial"/>
          <w:sz w:val="24"/>
          <w:szCs w:val="24"/>
        </w:rPr>
        <w:t xml:space="preserve">Hace uso de la </w:t>
      </w:r>
      <w:r w:rsidRPr="00894C5C">
        <w:rPr>
          <w:rFonts w:ascii="Arial" w:hAnsi="Arial" w:cs="Arial"/>
          <w:sz w:val="24"/>
          <w:szCs w:val="24"/>
        </w:rPr>
        <w:t xml:space="preserve">plataforma Cordova para </w:t>
      </w:r>
      <w:r>
        <w:rPr>
          <w:rFonts w:ascii="Arial" w:hAnsi="Arial" w:cs="Arial"/>
          <w:sz w:val="24"/>
          <w:szCs w:val="24"/>
        </w:rPr>
        <w:t>crear</w:t>
      </w:r>
      <w:r w:rsidRPr="00894C5C">
        <w:rPr>
          <w:rFonts w:ascii="Arial" w:hAnsi="Arial" w:cs="Arial"/>
          <w:sz w:val="24"/>
          <w:szCs w:val="24"/>
        </w:rPr>
        <w:t xml:space="preserve"> aplicaciones cross-platform, </w:t>
      </w:r>
      <w:r>
        <w:rPr>
          <w:rFonts w:ascii="Arial" w:hAnsi="Arial" w:cs="Arial"/>
          <w:sz w:val="24"/>
          <w:szCs w:val="24"/>
        </w:rPr>
        <w:t>enfocado en el segmento</w:t>
      </w:r>
      <w:r w:rsidRPr="00894C5C">
        <w:rPr>
          <w:rFonts w:ascii="Arial" w:hAnsi="Arial" w:cs="Arial"/>
          <w:sz w:val="24"/>
          <w:szCs w:val="24"/>
        </w:rPr>
        <w:t xml:space="preserve"> </w:t>
      </w:r>
      <w:r>
        <w:rPr>
          <w:rFonts w:ascii="Arial" w:hAnsi="Arial" w:cs="Arial"/>
          <w:sz w:val="24"/>
          <w:szCs w:val="24"/>
        </w:rPr>
        <w:t>de A</w:t>
      </w:r>
      <w:r w:rsidRPr="00894C5C">
        <w:rPr>
          <w:rFonts w:ascii="Arial" w:hAnsi="Arial" w:cs="Arial"/>
          <w:sz w:val="24"/>
          <w:szCs w:val="24"/>
        </w:rPr>
        <w:t>pps para I</w:t>
      </w:r>
      <w:r>
        <w:rPr>
          <w:rFonts w:ascii="Arial" w:hAnsi="Arial" w:cs="Arial"/>
          <w:sz w:val="24"/>
          <w:szCs w:val="24"/>
        </w:rPr>
        <w:t>o</w:t>
      </w:r>
      <w:r w:rsidRPr="00894C5C">
        <w:rPr>
          <w:rFonts w:ascii="Arial" w:hAnsi="Arial" w:cs="Arial"/>
          <w:sz w:val="24"/>
          <w:szCs w:val="24"/>
        </w:rPr>
        <w:t xml:space="preserve">T. Posee un emulador, </w:t>
      </w:r>
      <w:r>
        <w:rPr>
          <w:rFonts w:ascii="Arial" w:hAnsi="Arial" w:cs="Arial"/>
          <w:sz w:val="24"/>
          <w:szCs w:val="24"/>
        </w:rPr>
        <w:t>pervisualización de apliciones mediante el scan de un código QR</w:t>
      </w:r>
      <w:r w:rsidRPr="00894C5C">
        <w:rPr>
          <w:rFonts w:ascii="Arial" w:hAnsi="Arial" w:cs="Arial"/>
          <w:sz w:val="24"/>
          <w:szCs w:val="24"/>
        </w:rPr>
        <w:t xml:space="preserve">, Drag and Drop y soporte de plantillas. </w:t>
      </w:r>
      <w:r>
        <w:rPr>
          <w:rFonts w:ascii="Arial" w:hAnsi="Arial" w:cs="Arial"/>
          <w:sz w:val="24"/>
          <w:szCs w:val="24"/>
        </w:rPr>
        <w:t xml:space="preserve">Brinda soporte </w:t>
      </w:r>
      <w:r w:rsidRPr="00894C5C">
        <w:rPr>
          <w:rFonts w:ascii="Arial" w:hAnsi="Arial" w:cs="Arial"/>
          <w:sz w:val="24"/>
          <w:szCs w:val="24"/>
        </w:rPr>
        <w:t xml:space="preserve">para Android, </w:t>
      </w:r>
      <w:r>
        <w:rPr>
          <w:rFonts w:ascii="Arial" w:hAnsi="Arial" w:cs="Arial"/>
          <w:sz w:val="24"/>
          <w:szCs w:val="24"/>
        </w:rPr>
        <w:t>i</w:t>
      </w:r>
      <w:r w:rsidRPr="00894C5C">
        <w:rPr>
          <w:rFonts w:ascii="Arial" w:hAnsi="Arial" w:cs="Arial"/>
          <w:sz w:val="24"/>
          <w:szCs w:val="24"/>
        </w:rPr>
        <w:t>OS, Windows Phone</w:t>
      </w:r>
      <w:r>
        <w:rPr>
          <w:rFonts w:ascii="Arial" w:hAnsi="Arial" w:cs="Arial"/>
          <w:sz w:val="24"/>
          <w:szCs w:val="24"/>
        </w:rPr>
        <w:t xml:space="preserve">, </w:t>
      </w:r>
      <w:r w:rsidRPr="00894C5C">
        <w:rPr>
          <w:rFonts w:ascii="Arial" w:hAnsi="Arial" w:cs="Arial"/>
          <w:sz w:val="24"/>
          <w:szCs w:val="24"/>
        </w:rPr>
        <w:t>entre otr</w:t>
      </w:r>
      <w:r>
        <w:rPr>
          <w:rFonts w:ascii="Arial" w:hAnsi="Arial" w:cs="Arial"/>
          <w:sz w:val="24"/>
          <w:szCs w:val="24"/>
        </w:rPr>
        <w:t>a</w:t>
      </w:r>
      <w:r w:rsidRPr="00894C5C">
        <w:rPr>
          <w:rFonts w:ascii="Arial" w:hAnsi="Arial" w:cs="Arial"/>
          <w:sz w:val="24"/>
          <w:szCs w:val="24"/>
        </w:rPr>
        <w:t>s</w:t>
      </w:r>
      <w:r>
        <w:rPr>
          <w:rFonts w:ascii="Arial" w:hAnsi="Arial" w:cs="Arial"/>
          <w:sz w:val="24"/>
          <w:szCs w:val="24"/>
        </w:rPr>
        <w:t xml:space="preserve"> plataformas</w:t>
      </w:r>
      <w:r w:rsidRPr="00894C5C">
        <w:rPr>
          <w:rFonts w:ascii="Arial" w:hAnsi="Arial" w:cs="Arial"/>
          <w:sz w:val="24"/>
          <w:szCs w:val="24"/>
        </w:rPr>
        <w:t>.</w:t>
      </w:r>
      <w:r w:rsidRPr="00894C5C">
        <w:rPr>
          <w:rFonts w:ascii="Arial" w:hAnsi="Arial" w:cs="Arial"/>
          <w:color w:val="222222"/>
          <w:sz w:val="24"/>
          <w:szCs w:val="24"/>
        </w:rPr>
        <w:t xml:space="preserve"> </w:t>
      </w:r>
    </w:p>
    <w:p w14:paraId="28A66C14" w14:textId="77777777" w:rsidR="004377B9" w:rsidRDefault="004377B9" w:rsidP="004377B9">
      <w:pPr>
        <w:rPr>
          <w:rFonts w:ascii="Arial" w:hAnsi="Arial" w:cs="Arial"/>
          <w:color w:val="222222"/>
          <w:sz w:val="24"/>
          <w:szCs w:val="24"/>
        </w:rPr>
      </w:pPr>
    </w:p>
    <w:p w14:paraId="138D08BC" w14:textId="77777777" w:rsidR="004377B9" w:rsidRPr="00E364C4" w:rsidRDefault="004377B9" w:rsidP="004377B9"/>
    <w:p w14:paraId="2494D7D9" w14:textId="77777777" w:rsidR="004377B9" w:rsidRPr="00167F3E" w:rsidRDefault="004377B9" w:rsidP="004377B9"/>
    <w:p w14:paraId="7D295CDC" w14:textId="77777777" w:rsidR="004377B9" w:rsidRDefault="004377B9" w:rsidP="004377B9">
      <w:pPr>
        <w:pStyle w:val="Ttulo3"/>
        <w:rPr>
          <w:b w:val="0"/>
          <w:sz w:val="28"/>
          <w:szCs w:val="28"/>
        </w:rPr>
      </w:pPr>
      <w:bookmarkStart w:id="1362" w:name="_Toc499023882"/>
      <w:r>
        <w:rPr>
          <w:b w:val="0"/>
          <w:sz w:val="28"/>
          <w:szCs w:val="28"/>
        </w:rPr>
        <w:t xml:space="preserve">5.6.6 </w:t>
      </w:r>
      <w:r w:rsidRPr="00236A45">
        <w:rPr>
          <w:b w:val="0"/>
          <w:sz w:val="28"/>
          <w:szCs w:val="28"/>
        </w:rPr>
        <w:t>Ionic</w:t>
      </w:r>
      <w:bookmarkEnd w:id="1362"/>
    </w:p>
    <w:p w14:paraId="36DC4EE2" w14:textId="77777777" w:rsidR="004377B9" w:rsidRPr="00894C5C" w:rsidRDefault="004377B9" w:rsidP="004377B9"/>
    <w:p w14:paraId="3CCB0600" w14:textId="77777777" w:rsidR="004377B9" w:rsidRDefault="004377B9" w:rsidP="004377B9">
      <w:pPr>
        <w:rPr>
          <w:rFonts w:ascii="Arial" w:hAnsi="Arial" w:cs="Arial"/>
          <w:sz w:val="24"/>
          <w:szCs w:val="24"/>
        </w:rPr>
      </w:pPr>
      <w:r w:rsidRPr="00894C5C">
        <w:rPr>
          <w:rFonts w:ascii="Arial" w:hAnsi="Arial" w:cs="Arial"/>
          <w:sz w:val="24"/>
          <w:szCs w:val="24"/>
        </w:rPr>
        <w:t xml:space="preserve">Es una </w:t>
      </w:r>
      <w:r>
        <w:rPr>
          <w:rFonts w:ascii="Arial" w:hAnsi="Arial" w:cs="Arial"/>
          <w:sz w:val="24"/>
          <w:szCs w:val="24"/>
        </w:rPr>
        <w:t>F</w:t>
      </w:r>
      <w:r w:rsidRPr="00894C5C">
        <w:rPr>
          <w:rFonts w:ascii="Arial" w:hAnsi="Arial" w:cs="Arial"/>
          <w:sz w:val="24"/>
          <w:szCs w:val="24"/>
        </w:rPr>
        <w:t xml:space="preserve">ramework,  </w:t>
      </w:r>
      <w:r>
        <w:rPr>
          <w:rFonts w:ascii="Arial" w:hAnsi="Arial" w:cs="Arial"/>
          <w:sz w:val="24"/>
          <w:szCs w:val="24"/>
        </w:rPr>
        <w:t>O</w:t>
      </w:r>
      <w:r w:rsidRPr="00894C5C">
        <w:rPr>
          <w:rFonts w:ascii="Arial" w:hAnsi="Arial" w:cs="Arial"/>
          <w:sz w:val="24"/>
          <w:szCs w:val="24"/>
        </w:rPr>
        <w:t xml:space="preserve">pen </w:t>
      </w:r>
      <w:r>
        <w:rPr>
          <w:rFonts w:ascii="Arial" w:hAnsi="Arial" w:cs="Arial"/>
          <w:sz w:val="24"/>
          <w:szCs w:val="24"/>
        </w:rPr>
        <w:t>S</w:t>
      </w:r>
      <w:r w:rsidRPr="00894C5C">
        <w:rPr>
          <w:rFonts w:ascii="Arial" w:hAnsi="Arial" w:cs="Arial"/>
          <w:sz w:val="24"/>
          <w:szCs w:val="24"/>
        </w:rPr>
        <w:t>ource</w:t>
      </w:r>
      <w:r>
        <w:rPr>
          <w:rFonts w:ascii="Arial" w:hAnsi="Arial" w:cs="Arial"/>
          <w:sz w:val="24"/>
          <w:szCs w:val="24"/>
        </w:rPr>
        <w:t xml:space="preserve"> y de distribución gratuita</w:t>
      </w:r>
      <w:r w:rsidRPr="00894C5C">
        <w:rPr>
          <w:rFonts w:ascii="Arial" w:hAnsi="Arial" w:cs="Arial"/>
          <w:sz w:val="24"/>
          <w:szCs w:val="24"/>
        </w:rPr>
        <w:t>, para el desarrollo de aplicaciones híbridas, inicialmente pensado para móviles y tablets, basadas en HTML5, CSS y JS. Está construido con </w:t>
      </w:r>
      <w:commentRangeStart w:id="1363"/>
      <w:commentRangeStart w:id="1364"/>
      <w:r w:rsidRPr="00894C5C">
        <w:rPr>
          <w:rFonts w:ascii="Arial" w:hAnsi="Arial" w:cs="Arial"/>
          <w:sz w:val="24"/>
          <w:szCs w:val="24"/>
        </w:rPr>
        <w:t>Sass </w:t>
      </w:r>
      <w:commentRangeEnd w:id="1363"/>
      <w:r>
        <w:rPr>
          <w:rStyle w:val="Refdecomentario"/>
        </w:rPr>
        <w:commentReference w:id="1363"/>
      </w:r>
      <w:commentRangeEnd w:id="1364"/>
      <w:r>
        <w:rPr>
          <w:rStyle w:val="Refdecomentario"/>
        </w:rPr>
        <w:commentReference w:id="1364"/>
      </w:r>
      <w:r w:rsidRPr="00894C5C">
        <w:rPr>
          <w:rFonts w:ascii="Arial" w:hAnsi="Arial" w:cs="Arial"/>
          <w:sz w:val="24"/>
          <w:szCs w:val="24"/>
        </w:rPr>
        <w:t>y optimizado con </w:t>
      </w:r>
      <w:commentRangeStart w:id="1365"/>
      <w:commentRangeStart w:id="1366"/>
      <w:r w:rsidRPr="00894C5C">
        <w:rPr>
          <w:rFonts w:ascii="Arial" w:hAnsi="Arial" w:cs="Arial"/>
          <w:sz w:val="24"/>
          <w:szCs w:val="24"/>
        </w:rPr>
        <w:t>AngularJS</w:t>
      </w:r>
      <w:commentRangeEnd w:id="1365"/>
      <w:r>
        <w:rPr>
          <w:rStyle w:val="Refdecomentario"/>
        </w:rPr>
        <w:commentReference w:id="1365"/>
      </w:r>
      <w:commentRangeEnd w:id="1366"/>
      <w:r>
        <w:rPr>
          <w:rStyle w:val="Refdecomentario"/>
        </w:rPr>
        <w:commentReference w:id="1366"/>
      </w:r>
      <w:r>
        <w:rPr>
          <w:rFonts w:ascii="Arial" w:hAnsi="Arial" w:cs="Arial"/>
          <w:sz w:val="24"/>
          <w:szCs w:val="24"/>
        </w:rPr>
        <w:t xml:space="preserve">. </w:t>
      </w:r>
    </w:p>
    <w:p w14:paraId="53B1F5EE" w14:textId="77777777" w:rsidR="004377B9" w:rsidRDefault="004377B9" w:rsidP="004377B9">
      <w:pPr>
        <w:rPr>
          <w:rFonts w:ascii="Arial" w:hAnsi="Arial" w:cs="Arial"/>
          <w:sz w:val="24"/>
          <w:szCs w:val="24"/>
        </w:rPr>
      </w:pPr>
    </w:p>
    <w:p w14:paraId="6D3493AF" w14:textId="77777777" w:rsidR="004377B9" w:rsidRDefault="004377B9" w:rsidP="004377B9">
      <w:pPr>
        <w:rPr>
          <w:rFonts w:ascii="Arial" w:hAnsi="Arial" w:cs="Arial"/>
          <w:sz w:val="24"/>
          <w:szCs w:val="24"/>
        </w:rPr>
      </w:pPr>
    </w:p>
    <w:p w14:paraId="151293D1" w14:textId="77777777" w:rsidR="004377B9" w:rsidRDefault="004377B9" w:rsidP="004377B9">
      <w:pPr>
        <w:pStyle w:val="Ttulo3"/>
        <w:rPr>
          <w:b w:val="0"/>
          <w:sz w:val="28"/>
          <w:szCs w:val="28"/>
        </w:rPr>
      </w:pPr>
      <w:bookmarkStart w:id="1367" w:name="_Toc499023883"/>
      <w:r w:rsidDel="00BA41CE">
        <w:rPr>
          <w:b w:val="0"/>
          <w:sz w:val="28"/>
          <w:szCs w:val="28"/>
        </w:rPr>
        <w:t xml:space="preserve"> </w:t>
      </w:r>
      <w:bookmarkStart w:id="1368" w:name="_Toc499023884"/>
      <w:bookmarkEnd w:id="1367"/>
      <w:r>
        <w:rPr>
          <w:b w:val="0"/>
          <w:sz w:val="28"/>
          <w:szCs w:val="28"/>
        </w:rPr>
        <w:t xml:space="preserve">5.6.6 </w:t>
      </w:r>
      <w:r w:rsidRPr="00236A45">
        <w:rPr>
          <w:b w:val="0"/>
          <w:sz w:val="28"/>
          <w:szCs w:val="28"/>
        </w:rPr>
        <w:t>Meteor</w:t>
      </w:r>
      <w:bookmarkEnd w:id="1368"/>
    </w:p>
    <w:p w14:paraId="04BD7A7E" w14:textId="77777777" w:rsidR="004377B9" w:rsidRPr="00894C5C" w:rsidRDefault="004377B9" w:rsidP="004377B9"/>
    <w:p w14:paraId="7410E4C6" w14:textId="77777777" w:rsidR="004377B9" w:rsidRPr="00894C5C" w:rsidRDefault="004377B9" w:rsidP="004377B9">
      <w:pPr>
        <w:rPr>
          <w:rFonts w:ascii="Arial" w:hAnsi="Arial" w:cs="Arial"/>
          <w:sz w:val="24"/>
          <w:szCs w:val="24"/>
        </w:rPr>
      </w:pPr>
      <w:r w:rsidRPr="00894C5C">
        <w:rPr>
          <w:rFonts w:ascii="Arial" w:hAnsi="Arial" w:cs="Arial"/>
          <w:sz w:val="24"/>
          <w:szCs w:val="24"/>
        </w:rPr>
        <w:t>Es una plataforma para crear aplicaciones web en tiempo real construida sobre Node.js. Meteor se localiza entre la base de datos de la aplicación y su interfaz de usuario y se encarga que las dos partes estén sincronizadas.</w:t>
      </w:r>
    </w:p>
    <w:p w14:paraId="47257831" w14:textId="77777777" w:rsidR="004377B9" w:rsidRPr="00894C5C" w:rsidRDefault="004377B9" w:rsidP="004377B9">
      <w:pPr>
        <w:rPr>
          <w:rFonts w:ascii="Arial" w:hAnsi="Arial" w:cs="Arial"/>
          <w:sz w:val="24"/>
          <w:szCs w:val="24"/>
        </w:rPr>
      </w:pPr>
      <w:r w:rsidRPr="00894C5C">
        <w:rPr>
          <w:rFonts w:ascii="Arial" w:hAnsi="Arial" w:cs="Arial"/>
          <w:sz w:val="24"/>
          <w:szCs w:val="24"/>
        </w:rPr>
        <w:t>Meteor</w:t>
      </w:r>
      <w:r>
        <w:rPr>
          <w:rFonts w:ascii="Arial" w:hAnsi="Arial" w:cs="Arial"/>
          <w:sz w:val="24"/>
          <w:szCs w:val="24"/>
        </w:rPr>
        <w:t xml:space="preserve"> puede compartir código </w:t>
      </w:r>
      <w:r w:rsidRPr="00894C5C">
        <w:rPr>
          <w:rFonts w:ascii="Arial" w:hAnsi="Arial" w:cs="Arial"/>
          <w:sz w:val="24"/>
          <w:szCs w:val="24"/>
        </w:rPr>
        <w:t>JavaScript en</w:t>
      </w:r>
      <w:r>
        <w:rPr>
          <w:rFonts w:ascii="Arial" w:hAnsi="Arial" w:cs="Arial"/>
          <w:sz w:val="24"/>
          <w:szCs w:val="24"/>
        </w:rPr>
        <w:t>tre</w:t>
      </w:r>
      <w:r w:rsidRPr="00894C5C">
        <w:rPr>
          <w:rFonts w:ascii="Arial" w:hAnsi="Arial" w:cs="Arial"/>
          <w:sz w:val="24"/>
          <w:szCs w:val="24"/>
        </w:rPr>
        <w:t xml:space="preserve"> el cliente y en el servidor. </w:t>
      </w:r>
    </w:p>
    <w:p w14:paraId="0380B7D0" w14:textId="77777777" w:rsidR="004377B9" w:rsidRPr="00236A45" w:rsidRDefault="004377B9" w:rsidP="004377B9">
      <w:pPr>
        <w:pStyle w:val="Ttulo3"/>
        <w:rPr>
          <w:b w:val="0"/>
          <w:sz w:val="28"/>
          <w:szCs w:val="28"/>
        </w:rPr>
      </w:pPr>
      <w:bookmarkStart w:id="1369" w:name="_Toc499023885"/>
      <w:r>
        <w:rPr>
          <w:b w:val="0"/>
          <w:sz w:val="28"/>
          <w:szCs w:val="28"/>
        </w:rPr>
        <w:t xml:space="preserve">5.6.7 </w:t>
      </w:r>
      <w:r w:rsidRPr="00236A45">
        <w:rPr>
          <w:b w:val="0"/>
          <w:sz w:val="28"/>
          <w:szCs w:val="28"/>
        </w:rPr>
        <w:t>Meteor y Cordova</w:t>
      </w:r>
      <w:bookmarkEnd w:id="1369"/>
    </w:p>
    <w:p w14:paraId="7C184907" w14:textId="77777777" w:rsidR="004377B9" w:rsidRDefault="004377B9" w:rsidP="004377B9">
      <w:pPr>
        <w:rPr>
          <w:rFonts w:ascii="Arial" w:hAnsi="Arial" w:cs="Arial"/>
          <w:sz w:val="24"/>
          <w:szCs w:val="24"/>
        </w:rPr>
      </w:pPr>
      <w:r>
        <w:br/>
      </w:r>
      <w:r>
        <w:rPr>
          <w:rFonts w:ascii="Arial" w:hAnsi="Arial" w:cs="Arial"/>
          <w:sz w:val="24"/>
          <w:szCs w:val="24"/>
        </w:rPr>
        <w:t xml:space="preserve">Existe una integración del framework </w:t>
      </w:r>
      <w:r w:rsidRPr="00894C5C">
        <w:rPr>
          <w:rFonts w:ascii="Arial" w:hAnsi="Arial" w:cs="Arial"/>
          <w:sz w:val="24"/>
          <w:szCs w:val="24"/>
        </w:rPr>
        <w:t xml:space="preserve">Meteor con Cordova, </w:t>
      </w:r>
      <w:r>
        <w:rPr>
          <w:rFonts w:ascii="Arial" w:hAnsi="Arial" w:cs="Arial"/>
          <w:sz w:val="24"/>
          <w:szCs w:val="24"/>
        </w:rPr>
        <w:t xml:space="preserve">que permtite que una </w:t>
      </w:r>
      <w:r w:rsidRPr="00894C5C">
        <w:rPr>
          <w:rFonts w:ascii="Arial" w:hAnsi="Arial" w:cs="Arial"/>
          <w:sz w:val="24"/>
          <w:szCs w:val="24"/>
        </w:rPr>
        <w:t xml:space="preserve">aplicación </w:t>
      </w:r>
      <w:r>
        <w:rPr>
          <w:rFonts w:ascii="Arial" w:hAnsi="Arial" w:cs="Arial"/>
          <w:sz w:val="24"/>
          <w:szCs w:val="24"/>
        </w:rPr>
        <w:t xml:space="preserve">web crada con Meteor, sea </w:t>
      </w:r>
      <w:r w:rsidRPr="00894C5C">
        <w:rPr>
          <w:rFonts w:ascii="Arial" w:hAnsi="Arial" w:cs="Arial"/>
          <w:sz w:val="24"/>
          <w:szCs w:val="24"/>
        </w:rPr>
        <w:t xml:space="preserve">ejecutarla en un dispositivo iOS o Android de forma </w:t>
      </w:r>
      <w:r>
        <w:rPr>
          <w:rFonts w:ascii="Arial" w:hAnsi="Arial" w:cs="Arial"/>
          <w:sz w:val="24"/>
          <w:szCs w:val="24"/>
        </w:rPr>
        <w:t>híbrida, es decir, s</w:t>
      </w:r>
      <w:r w:rsidRPr="00894C5C">
        <w:rPr>
          <w:rFonts w:ascii="Arial" w:hAnsi="Arial" w:cs="Arial"/>
          <w:sz w:val="24"/>
          <w:szCs w:val="24"/>
        </w:rPr>
        <w:t xml:space="preserve">e ejecuta en una vista web incrustada en una aplicación nativa en lugar de en un navegador móvil </w:t>
      </w:r>
      <w:r>
        <w:rPr>
          <w:rFonts w:ascii="Arial" w:hAnsi="Arial" w:cs="Arial"/>
          <w:sz w:val="24"/>
          <w:szCs w:val="24"/>
        </w:rPr>
        <w:t>del usuario</w:t>
      </w:r>
      <w:r w:rsidRPr="00894C5C">
        <w:rPr>
          <w:rFonts w:ascii="Arial" w:hAnsi="Arial" w:cs="Arial"/>
          <w:sz w:val="24"/>
          <w:szCs w:val="24"/>
        </w:rPr>
        <w:t xml:space="preserve">. Un beneficio importante de empaquetar su aplicación web como una aplicación de Cordova es que todos sus </w:t>
      </w:r>
      <w:r>
        <w:rPr>
          <w:rFonts w:ascii="Arial" w:hAnsi="Arial" w:cs="Arial"/>
          <w:sz w:val="24"/>
          <w:szCs w:val="24"/>
        </w:rPr>
        <w:t>recursos que erían descargados desde la web</w:t>
      </w:r>
      <w:r w:rsidRPr="00894C5C">
        <w:rPr>
          <w:rFonts w:ascii="Arial" w:hAnsi="Arial" w:cs="Arial"/>
          <w:sz w:val="24"/>
          <w:szCs w:val="24"/>
        </w:rPr>
        <w:t xml:space="preserve"> se incluyen con la aplicación</w:t>
      </w:r>
      <w:r>
        <w:rPr>
          <w:rFonts w:ascii="Arial" w:hAnsi="Arial" w:cs="Arial"/>
          <w:sz w:val="24"/>
          <w:szCs w:val="24"/>
        </w:rPr>
        <w:t xml:space="preserve">, </w:t>
      </w:r>
      <w:r w:rsidRPr="00894C5C">
        <w:rPr>
          <w:rFonts w:ascii="Arial" w:hAnsi="Arial" w:cs="Arial"/>
          <w:sz w:val="24"/>
          <w:szCs w:val="24"/>
        </w:rPr>
        <w:t>asegura</w:t>
      </w:r>
      <w:r>
        <w:rPr>
          <w:rFonts w:ascii="Arial" w:hAnsi="Arial" w:cs="Arial"/>
          <w:sz w:val="24"/>
          <w:szCs w:val="24"/>
        </w:rPr>
        <w:t>ndo</w:t>
      </w:r>
      <w:r w:rsidRPr="00894C5C">
        <w:rPr>
          <w:rFonts w:ascii="Arial" w:hAnsi="Arial" w:cs="Arial"/>
          <w:sz w:val="24"/>
          <w:szCs w:val="24"/>
        </w:rPr>
        <w:t xml:space="preserve"> </w:t>
      </w:r>
      <w:r>
        <w:rPr>
          <w:rFonts w:ascii="Arial" w:hAnsi="Arial" w:cs="Arial"/>
          <w:sz w:val="24"/>
          <w:szCs w:val="24"/>
        </w:rPr>
        <w:t xml:space="preserve">una velocidad de </w:t>
      </w:r>
      <w:r w:rsidRPr="00894C5C">
        <w:rPr>
          <w:rFonts w:ascii="Arial" w:hAnsi="Arial" w:cs="Arial"/>
          <w:sz w:val="24"/>
          <w:szCs w:val="24"/>
        </w:rPr>
        <w:t>carg</w:t>
      </w:r>
      <w:r>
        <w:rPr>
          <w:rFonts w:ascii="Arial" w:hAnsi="Arial" w:cs="Arial"/>
          <w:sz w:val="24"/>
          <w:szCs w:val="24"/>
        </w:rPr>
        <w:t>a</w:t>
      </w:r>
      <w:r w:rsidRPr="00894C5C">
        <w:rPr>
          <w:rFonts w:ascii="Arial" w:hAnsi="Arial" w:cs="Arial"/>
          <w:sz w:val="24"/>
          <w:szCs w:val="24"/>
        </w:rPr>
        <w:t xml:space="preserve"> </w:t>
      </w:r>
      <w:r>
        <w:rPr>
          <w:rFonts w:ascii="Arial" w:hAnsi="Arial" w:cs="Arial"/>
          <w:sz w:val="24"/>
          <w:szCs w:val="24"/>
        </w:rPr>
        <w:t xml:space="preserve">mayor, beneficiando a </w:t>
      </w:r>
      <w:r w:rsidRPr="00894C5C">
        <w:rPr>
          <w:rFonts w:ascii="Arial" w:hAnsi="Arial" w:cs="Arial"/>
          <w:sz w:val="24"/>
          <w:szCs w:val="24"/>
        </w:rPr>
        <w:t xml:space="preserve">los usuarios con conexiones lentas. Otra característica es la compatibilidad con </w:t>
      </w:r>
      <w:r w:rsidRPr="00B25EBE">
        <w:rPr>
          <w:rFonts w:ascii="Arial" w:hAnsi="Arial" w:cs="Arial"/>
          <w:i/>
          <w:sz w:val="24"/>
          <w:szCs w:val="24"/>
        </w:rPr>
        <w:t>hot code push</w:t>
      </w:r>
      <w:r w:rsidRPr="00894C5C">
        <w:rPr>
          <w:rFonts w:ascii="Arial" w:hAnsi="Arial" w:cs="Arial"/>
          <w:sz w:val="24"/>
          <w:szCs w:val="24"/>
        </w:rPr>
        <w:t xml:space="preserve">, que le permite actualizar </w:t>
      </w:r>
      <w:r>
        <w:rPr>
          <w:rFonts w:ascii="Arial" w:hAnsi="Arial" w:cs="Arial"/>
          <w:sz w:val="24"/>
          <w:szCs w:val="24"/>
        </w:rPr>
        <w:t>la</w:t>
      </w:r>
      <w:r w:rsidRPr="00894C5C">
        <w:rPr>
          <w:rFonts w:ascii="Arial" w:hAnsi="Arial" w:cs="Arial"/>
          <w:sz w:val="24"/>
          <w:szCs w:val="24"/>
        </w:rPr>
        <w:t xml:space="preserve"> aplicación en los dispositivos de los usuarios sin pasar por el proceso habitual de revisión de la tienda de aplicaciones. Cordova también </w:t>
      </w:r>
      <w:r>
        <w:rPr>
          <w:rFonts w:ascii="Arial" w:hAnsi="Arial" w:cs="Arial"/>
          <w:sz w:val="24"/>
          <w:szCs w:val="24"/>
        </w:rPr>
        <w:t>permite</w:t>
      </w:r>
      <w:r w:rsidRPr="00894C5C">
        <w:rPr>
          <w:rFonts w:ascii="Arial" w:hAnsi="Arial" w:cs="Arial"/>
          <w:sz w:val="24"/>
          <w:szCs w:val="24"/>
        </w:rPr>
        <w:t xml:space="preserve"> el acceso a ciertas características nativas a través de una arquitectura de complemento</w:t>
      </w:r>
      <w:r>
        <w:rPr>
          <w:rFonts w:ascii="Arial" w:hAnsi="Arial" w:cs="Arial"/>
          <w:sz w:val="24"/>
          <w:szCs w:val="24"/>
        </w:rPr>
        <w:t>s</w:t>
      </w:r>
      <w:r w:rsidRPr="00894C5C">
        <w:rPr>
          <w:rFonts w:ascii="Arial" w:hAnsi="Arial" w:cs="Arial"/>
          <w:sz w:val="24"/>
          <w:szCs w:val="24"/>
        </w:rPr>
        <w:t xml:space="preserve">. Los complementos permiten utilizar funciones que normalmente no están disponibles para aplicaciones web, como acceder a la cámara del dispositivo o al sistema de archivos local, interactuar con lectores de código de barras o NFC. </w:t>
      </w:r>
    </w:p>
    <w:p w14:paraId="784A74FF" w14:textId="2C16467F" w:rsidR="00FC6F5E" w:rsidRDefault="00FC6F5E" w:rsidP="00FC6F5E">
      <w:pPr>
        <w:rPr>
          <w:rFonts w:ascii="Arial" w:hAnsi="Arial" w:cs="Arial"/>
          <w:sz w:val="24"/>
          <w:szCs w:val="24"/>
        </w:rPr>
      </w:pPr>
    </w:p>
    <w:p w14:paraId="5B77531F" w14:textId="77777777" w:rsidR="00D132EB" w:rsidRDefault="00D132EB">
      <w:pPr>
        <w:rPr>
          <w:b/>
          <w:color w:val="434343"/>
          <w:sz w:val="36"/>
          <w:szCs w:val="36"/>
        </w:rPr>
      </w:pPr>
      <w:r>
        <w:rPr>
          <w:sz w:val="36"/>
          <w:szCs w:val="36"/>
        </w:rPr>
        <w:br w:type="page"/>
      </w:r>
    </w:p>
    <w:p w14:paraId="0BBCA91A" w14:textId="77777777" w:rsidR="00F06CD3" w:rsidRPr="00F06CD3" w:rsidRDefault="00D132EB" w:rsidP="00F06CD3">
      <w:pPr>
        <w:pStyle w:val="Ttulo1"/>
        <w:rPr>
          <w:sz w:val="36"/>
          <w:szCs w:val="36"/>
        </w:rPr>
      </w:pPr>
      <w:bookmarkStart w:id="1370" w:name="_Ref503822874"/>
      <w:bookmarkStart w:id="1371" w:name="_Ref504150374"/>
      <w:bookmarkStart w:id="1372" w:name="_Toc504153924"/>
      <w:r w:rsidRPr="008831B2">
        <w:rPr>
          <w:sz w:val="36"/>
          <w:szCs w:val="36"/>
        </w:rPr>
        <w:lastRenderedPageBreak/>
        <w:t>Capítulo</w:t>
      </w:r>
      <w:r w:rsidR="008831B2" w:rsidRPr="008831B2">
        <w:rPr>
          <w:sz w:val="36"/>
          <w:szCs w:val="36"/>
        </w:rPr>
        <w:t xml:space="preserve"> 6 – Stack MEAN</w:t>
      </w:r>
      <w:bookmarkEnd w:id="1370"/>
      <w:bookmarkEnd w:id="1371"/>
      <w:bookmarkEnd w:id="1372"/>
    </w:p>
    <w:p w14:paraId="45583E83" w14:textId="77777777" w:rsidR="00C5340B" w:rsidRDefault="00C5340B">
      <w:pPr>
        <w:rPr>
          <w:b/>
          <w:color w:val="666666"/>
          <w:sz w:val="32"/>
          <w:szCs w:val="32"/>
        </w:rPr>
      </w:pPr>
      <w:bookmarkStart w:id="1373" w:name="_Ref504153316"/>
      <w:r>
        <w:rPr>
          <w:b/>
          <w:sz w:val="32"/>
          <w:szCs w:val="32"/>
        </w:rPr>
        <w:br w:type="page"/>
      </w:r>
    </w:p>
    <w:p w14:paraId="492F697E" w14:textId="31953D2A" w:rsidR="00A87E1C" w:rsidRPr="00B25EBE" w:rsidRDefault="00A87E1C" w:rsidP="00A87E1C">
      <w:pPr>
        <w:pStyle w:val="Ttulo2"/>
      </w:pPr>
      <w:r w:rsidRPr="00B25EBE">
        <w:rPr>
          <w:b/>
          <w:sz w:val="32"/>
          <w:szCs w:val="32"/>
        </w:rPr>
        <w:lastRenderedPageBreak/>
        <w:t>Introducción</w:t>
      </w:r>
    </w:p>
    <w:p w14:paraId="3AEEEDA7" w14:textId="77777777" w:rsidR="00A87E1C" w:rsidRPr="00B25EBE" w:rsidRDefault="00A87E1C" w:rsidP="00A87E1C">
      <w:r>
        <w:t xml:space="preserve">En éste capítulo, se analizará el stack MEAN y sus componentes. El mismo está compuesto por un conjunto de tecnologías respetando el acrónimo como sigue: Mongo, Express, Angular y  Node.  Además, otros complementos, como Compodoc (documentador), bibliotecas y framework aplicados a la vista como Bootstrap y JQuery. </w:t>
      </w:r>
    </w:p>
    <w:p w14:paraId="7B1FE233" w14:textId="77777777" w:rsidR="00A87E1C" w:rsidRDefault="00A87E1C" w:rsidP="00A87E1C">
      <w:pPr>
        <w:pStyle w:val="Ttulo2"/>
        <w:rPr>
          <w:b/>
          <w:sz w:val="32"/>
          <w:szCs w:val="32"/>
        </w:rPr>
      </w:pPr>
      <w:r>
        <w:rPr>
          <w:b/>
          <w:sz w:val="32"/>
          <w:szCs w:val="32"/>
        </w:rPr>
        <w:t xml:space="preserve">6.1 </w:t>
      </w:r>
      <w:r w:rsidRPr="00F06CD3">
        <w:rPr>
          <w:b/>
          <w:sz w:val="32"/>
          <w:szCs w:val="32"/>
        </w:rPr>
        <w:t>¿Qué es MEAN?</w:t>
      </w:r>
    </w:p>
    <w:p w14:paraId="1135CA1F" w14:textId="77777777" w:rsidR="00A87E1C" w:rsidRPr="00F06CD3" w:rsidRDefault="00A87E1C" w:rsidP="00A87E1C"/>
    <w:p w14:paraId="5797CA06" w14:textId="77777777" w:rsidR="00A87E1C" w:rsidRDefault="00A87E1C" w:rsidP="00A87E1C">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 xml:space="preserve">Se denomina MEAN, o MEAN </w:t>
      </w:r>
      <w:r>
        <w:rPr>
          <w:rFonts w:ascii="Arial" w:hAnsi="Arial" w:cs="Arial"/>
          <w:i/>
          <w:color w:val="222222"/>
          <w:sz w:val="24"/>
          <w:szCs w:val="24"/>
          <w:shd w:val="clear" w:color="auto" w:fill="FFFFFF"/>
        </w:rPr>
        <w:t>stack</w:t>
      </w:r>
      <w:r>
        <w:rPr>
          <w:rFonts w:ascii="Arial" w:hAnsi="Arial" w:cs="Arial"/>
          <w:color w:val="222222"/>
          <w:sz w:val="24"/>
          <w:szCs w:val="24"/>
          <w:shd w:val="clear" w:color="auto" w:fill="FFFFFF"/>
        </w:rPr>
        <w:t>, a un conjunto de capas de software</w:t>
      </w:r>
      <w:r w:rsidRPr="00F06CD3">
        <w:rPr>
          <w:rFonts w:ascii="Arial" w:hAnsi="Arial" w:cs="Arial"/>
          <w:color w:val="222222"/>
          <w:sz w:val="24"/>
          <w:szCs w:val="24"/>
          <w:shd w:val="clear" w:color="auto" w:fill="FFFFFF"/>
        </w:rPr>
        <w:t xml:space="preserve">  para el desarrollo de aplicaciones, </w:t>
      </w:r>
      <w:r>
        <w:rPr>
          <w:rFonts w:ascii="Arial" w:hAnsi="Arial" w:cs="Arial"/>
          <w:color w:val="222222"/>
          <w:sz w:val="24"/>
          <w:szCs w:val="24"/>
          <w:shd w:val="clear" w:color="auto" w:fill="FFFFFF"/>
        </w:rPr>
        <w:t xml:space="preserve">dónde la característica predominante es el uso del </w:t>
      </w:r>
      <w:r w:rsidRPr="00F06CD3">
        <w:rPr>
          <w:rFonts w:ascii="Arial" w:hAnsi="Arial" w:cs="Arial"/>
          <w:color w:val="222222"/>
          <w:sz w:val="24"/>
          <w:szCs w:val="24"/>
          <w:shd w:val="clear" w:color="auto" w:fill="FFFFFF"/>
        </w:rPr>
        <w:t xml:space="preserve">lenguaje de programación </w:t>
      </w:r>
      <w:r>
        <w:rPr>
          <w:rFonts w:ascii="Arial" w:hAnsi="Arial" w:cs="Arial"/>
          <w:color w:val="222222"/>
          <w:sz w:val="24"/>
          <w:szCs w:val="24"/>
          <w:shd w:val="clear" w:color="auto" w:fill="FFFFFF"/>
        </w:rPr>
        <w:t>popularizado</w:t>
      </w:r>
      <w:r w:rsidRPr="00F06CD3">
        <w:rPr>
          <w:rFonts w:ascii="Arial" w:hAnsi="Arial" w:cs="Arial"/>
          <w:color w:val="222222"/>
          <w:sz w:val="24"/>
          <w:szCs w:val="24"/>
          <w:shd w:val="clear" w:color="auto" w:fill="FFFFFF"/>
        </w:rPr>
        <w:t xml:space="preserve"> como </w:t>
      </w:r>
      <w:r w:rsidRPr="00F06CD3">
        <w:rPr>
          <w:rFonts w:ascii="Arial" w:hAnsi="Arial" w:cs="Arial"/>
          <w:sz w:val="24"/>
          <w:szCs w:val="24"/>
          <w:shd w:val="clear" w:color="auto" w:fill="FFFFFF"/>
        </w:rPr>
        <w:t>JavaScript</w:t>
      </w:r>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w:t>
      </w:r>
    </w:p>
    <w:p w14:paraId="752E1BF2" w14:textId="77777777" w:rsidR="00A87E1C" w:rsidRPr="00F06CD3" w:rsidRDefault="00A87E1C" w:rsidP="00A87E1C">
      <w:pPr>
        <w:rPr>
          <w:rFonts w:ascii="Arial" w:hAnsi="Arial" w:cs="Arial"/>
          <w:color w:val="222222"/>
          <w:sz w:val="24"/>
          <w:szCs w:val="24"/>
          <w:shd w:val="clear" w:color="auto" w:fill="FFFFFF"/>
        </w:rPr>
      </w:pPr>
    </w:p>
    <w:p w14:paraId="04F315F8" w14:textId="77777777" w:rsidR="00A87E1C" w:rsidRDefault="00A87E1C" w:rsidP="00A87E1C">
      <w:pPr>
        <w:keepNext/>
        <w:jc w:val="center"/>
      </w:pPr>
      <w:r>
        <w:rPr>
          <w:noProof/>
          <w:lang w:val="en-US" w:eastAsia="en-US"/>
        </w:rPr>
        <w:drawing>
          <wp:inline distT="0" distB="0" distL="0" distR="0" wp14:anchorId="3B976221" wp14:editId="399C5B57">
            <wp:extent cx="4114800" cy="2314575"/>
            <wp:effectExtent l="0" t="0" r="0" b="9525"/>
            <wp:docPr id="54" name="Imagen 54" descr="https://el.javier.pro/wp-content/uploads/2016/10/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l.javier.pro/wp-content/uploads/2016/10/maxresdefault.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28114" cy="2322064"/>
                    </a:xfrm>
                    <a:prstGeom prst="rect">
                      <a:avLst/>
                    </a:prstGeom>
                    <a:noFill/>
                    <a:ln>
                      <a:noFill/>
                    </a:ln>
                  </pic:spPr>
                </pic:pic>
              </a:graphicData>
            </a:graphic>
          </wp:inline>
        </w:drawing>
      </w:r>
    </w:p>
    <w:p w14:paraId="7C9E72BA" w14:textId="77777777" w:rsidR="00A87E1C" w:rsidRPr="00F06CD3" w:rsidRDefault="00A87E1C" w:rsidP="00A87E1C">
      <w:pPr>
        <w:pStyle w:val="Descripcin"/>
        <w:jc w:val="center"/>
        <w:rPr>
          <w:b/>
        </w:rPr>
      </w:pPr>
      <w:r>
        <w:t>Ilustración 31 - Acrónimo MEAN</w:t>
      </w:r>
    </w:p>
    <w:p w14:paraId="65A44D24" w14:textId="77777777" w:rsidR="00A87E1C" w:rsidRPr="00F06CD3" w:rsidRDefault="00A87E1C" w:rsidP="00A87E1C">
      <w:pPr>
        <w:pStyle w:val="Ttulo2"/>
        <w:rPr>
          <w:b/>
          <w:sz w:val="32"/>
          <w:szCs w:val="32"/>
        </w:rPr>
      </w:pPr>
      <w:r>
        <w:rPr>
          <w:b/>
          <w:sz w:val="32"/>
          <w:szCs w:val="32"/>
        </w:rPr>
        <w:t>6.2 Componentes de MEAN</w:t>
      </w:r>
    </w:p>
    <w:p w14:paraId="6B305CC8" w14:textId="77777777" w:rsidR="00A87E1C" w:rsidRPr="00F06CD3" w:rsidRDefault="00A87E1C" w:rsidP="00A87E1C">
      <w:pPr>
        <w:pStyle w:val="Ttulo3"/>
        <w:rPr>
          <w:b w:val="0"/>
          <w:sz w:val="28"/>
          <w:szCs w:val="28"/>
        </w:rPr>
      </w:pPr>
      <w:r>
        <w:rPr>
          <w:b w:val="0"/>
          <w:sz w:val="28"/>
          <w:szCs w:val="28"/>
        </w:rPr>
        <w:t xml:space="preserve">6.2.1 </w:t>
      </w:r>
      <w:r w:rsidRPr="00F06CD3">
        <w:rPr>
          <w:b w:val="0"/>
          <w:sz w:val="28"/>
          <w:szCs w:val="28"/>
        </w:rPr>
        <w:t>Mongo</w:t>
      </w:r>
      <w:r>
        <w:rPr>
          <w:b w:val="0"/>
          <w:sz w:val="28"/>
          <w:szCs w:val="28"/>
        </w:rPr>
        <w:t>DB</w:t>
      </w:r>
    </w:p>
    <w:p w14:paraId="3964446A" w14:textId="77777777" w:rsidR="00A87E1C" w:rsidRDefault="00A87E1C" w:rsidP="00A87E1C">
      <w:pPr>
        <w:rPr>
          <w:rFonts w:ascii="Arial" w:hAnsi="Arial" w:cs="Arial"/>
          <w:color w:val="222222"/>
          <w:sz w:val="24"/>
          <w:szCs w:val="24"/>
          <w:shd w:val="clear" w:color="auto" w:fill="FFFFFF"/>
        </w:rPr>
      </w:pPr>
    </w:p>
    <w:p w14:paraId="56A175BE" w14:textId="77777777" w:rsidR="00A87E1C" w:rsidRPr="00F06CD3" w:rsidRDefault="00A87E1C" w:rsidP="00A87E1C">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un sistema de base de datos NoSQL, </w:t>
      </w:r>
      <w:r>
        <w:rPr>
          <w:rFonts w:ascii="Arial" w:hAnsi="Arial" w:cs="Arial"/>
          <w:color w:val="222222"/>
          <w:sz w:val="24"/>
          <w:szCs w:val="24"/>
          <w:shd w:val="clear" w:color="auto" w:fill="FFFFFF"/>
        </w:rPr>
        <w:t xml:space="preserve">es decir, </w:t>
      </w:r>
      <w:r w:rsidRPr="00F06CD3">
        <w:rPr>
          <w:rFonts w:ascii="Arial" w:hAnsi="Arial" w:cs="Arial"/>
          <w:color w:val="222222"/>
          <w:sz w:val="24"/>
          <w:szCs w:val="24"/>
          <w:shd w:val="clear" w:color="auto" w:fill="FFFFFF"/>
        </w:rPr>
        <w:t xml:space="preserve">que almacena los datos en estructuras o “documentos”, los cuales están </w:t>
      </w:r>
      <w:r>
        <w:rPr>
          <w:rFonts w:ascii="Arial" w:hAnsi="Arial" w:cs="Arial"/>
          <w:color w:val="222222"/>
          <w:sz w:val="24"/>
          <w:szCs w:val="24"/>
          <w:shd w:val="clear" w:color="auto" w:fill="FFFFFF"/>
        </w:rPr>
        <w:t>estructurados</w:t>
      </w:r>
      <w:r w:rsidRPr="00F06CD3">
        <w:rPr>
          <w:rFonts w:ascii="Arial" w:hAnsi="Arial" w:cs="Arial"/>
          <w:color w:val="222222"/>
          <w:sz w:val="24"/>
          <w:szCs w:val="24"/>
          <w:shd w:val="clear" w:color="auto" w:fill="FFFFFF"/>
        </w:rPr>
        <w:t xml:space="preserve"> co</w:t>
      </w:r>
      <w:r>
        <w:rPr>
          <w:rFonts w:ascii="Arial" w:hAnsi="Arial" w:cs="Arial"/>
          <w:color w:val="222222"/>
          <w:sz w:val="24"/>
          <w:szCs w:val="24"/>
          <w:shd w:val="clear" w:color="auto" w:fill="FFFFFF"/>
        </w:rPr>
        <w:t>mo</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objetos bajo </w:t>
      </w:r>
      <w:r w:rsidRPr="00F06CD3">
        <w:rPr>
          <w:rFonts w:ascii="Arial" w:hAnsi="Arial" w:cs="Arial"/>
          <w:color w:val="222222"/>
          <w:sz w:val="24"/>
          <w:szCs w:val="24"/>
          <w:shd w:val="clear" w:color="auto" w:fill="FFFFFF"/>
        </w:rPr>
        <w:t>la notación JSON (Notación simple de objeto tipo JavaScript),</w:t>
      </w:r>
      <w:r>
        <w:rPr>
          <w:rFonts w:ascii="Arial" w:hAnsi="Arial" w:cs="Arial"/>
          <w:color w:val="222222"/>
          <w:sz w:val="24"/>
          <w:szCs w:val="24"/>
          <w:shd w:val="clear" w:color="auto" w:fill="FFFFFF"/>
        </w:rPr>
        <w:t xml:space="preserve"> en vez de filas y agrupdos en colecciones en contraposición a las tablas de un RDBMS. Debido a la ausencia de comprobación de integridad referencial</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tine un alto desempeño </w:t>
      </w:r>
      <w:r w:rsidRPr="00F06CD3">
        <w:rPr>
          <w:rFonts w:ascii="Arial" w:hAnsi="Arial" w:cs="Arial"/>
          <w:color w:val="222222"/>
          <w:sz w:val="24"/>
          <w:szCs w:val="24"/>
          <w:shd w:val="clear" w:color="auto" w:fill="FFFFFF"/>
        </w:rPr>
        <w:t xml:space="preserve">. </w:t>
      </w:r>
    </w:p>
    <w:p w14:paraId="0B2ECEB2" w14:textId="77777777" w:rsidR="00A87E1C" w:rsidRDefault="00A87E1C" w:rsidP="00A87E1C"/>
    <w:p w14:paraId="1DBC3FE2" w14:textId="77777777" w:rsidR="00A87E1C" w:rsidRDefault="00A87E1C" w:rsidP="00A87E1C">
      <w:pPr>
        <w:pStyle w:val="Ttulo3"/>
        <w:rPr>
          <w:b w:val="0"/>
          <w:sz w:val="28"/>
          <w:szCs w:val="28"/>
        </w:rPr>
      </w:pPr>
      <w:r>
        <w:rPr>
          <w:b w:val="0"/>
          <w:sz w:val="28"/>
          <w:szCs w:val="28"/>
        </w:rPr>
        <w:t xml:space="preserve">6.2.2 </w:t>
      </w:r>
      <w:r w:rsidRPr="00F06CD3">
        <w:rPr>
          <w:b w:val="0"/>
          <w:sz w:val="28"/>
          <w:szCs w:val="28"/>
        </w:rPr>
        <w:t>Express</w:t>
      </w:r>
    </w:p>
    <w:p w14:paraId="59EB83F0" w14:textId="77777777" w:rsidR="00A87E1C" w:rsidRPr="00F06CD3" w:rsidRDefault="00A87E1C" w:rsidP="00A87E1C"/>
    <w:p w14:paraId="3B3168ED" w14:textId="77777777" w:rsidR="00A87E1C" w:rsidRPr="00F06CD3" w:rsidRDefault="00A87E1C" w:rsidP="00A87E1C">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un </w:t>
      </w:r>
      <w:r>
        <w:rPr>
          <w:rFonts w:ascii="Arial" w:hAnsi="Arial" w:cs="Arial"/>
          <w:color w:val="222222"/>
          <w:sz w:val="24"/>
          <w:szCs w:val="24"/>
          <w:shd w:val="clear" w:color="auto" w:fill="FFFFFF"/>
        </w:rPr>
        <w:t>paquete</w:t>
      </w:r>
      <w:r w:rsidRPr="00F06CD3">
        <w:rPr>
          <w:rFonts w:ascii="Arial" w:hAnsi="Arial" w:cs="Arial"/>
          <w:color w:val="222222"/>
          <w:sz w:val="24"/>
          <w:szCs w:val="24"/>
          <w:shd w:val="clear" w:color="auto" w:fill="FFFFFF"/>
        </w:rPr>
        <w:t xml:space="preserve"> de NodeJS</w:t>
      </w:r>
      <w:r>
        <w:rPr>
          <w:rFonts w:ascii="Arial" w:hAnsi="Arial" w:cs="Arial"/>
          <w:color w:val="222222"/>
          <w:sz w:val="24"/>
          <w:szCs w:val="24"/>
          <w:shd w:val="clear" w:color="auto" w:fill="FFFFFF"/>
        </w:rPr>
        <w:t xml:space="preserve"> que </w:t>
      </w:r>
      <w:r w:rsidRPr="00F06CD3">
        <w:rPr>
          <w:rFonts w:ascii="Arial" w:hAnsi="Arial" w:cs="Arial"/>
          <w:color w:val="222222"/>
          <w:sz w:val="24"/>
          <w:szCs w:val="24"/>
          <w:shd w:val="clear" w:color="auto" w:fill="FFFFFF"/>
        </w:rPr>
        <w:t xml:space="preserve">ofrece </w:t>
      </w:r>
      <w:r>
        <w:rPr>
          <w:rFonts w:ascii="Arial" w:hAnsi="Arial" w:cs="Arial"/>
          <w:color w:val="222222"/>
          <w:sz w:val="24"/>
          <w:szCs w:val="24"/>
          <w:shd w:val="clear" w:color="auto" w:fill="FFFFFF"/>
        </w:rPr>
        <w:t xml:space="preserve">una interface mínima para manejo de </w:t>
      </w:r>
      <w:r w:rsidRPr="00F06CD3">
        <w:rPr>
          <w:rFonts w:ascii="Arial" w:hAnsi="Arial" w:cs="Arial"/>
          <w:color w:val="222222"/>
          <w:sz w:val="24"/>
          <w:szCs w:val="24"/>
          <w:shd w:val="clear" w:color="auto" w:fill="FFFFFF"/>
        </w:rPr>
        <w:t>solicitudes o peticiones</w:t>
      </w:r>
      <w:r>
        <w:rPr>
          <w:rFonts w:ascii="Arial" w:hAnsi="Arial" w:cs="Arial"/>
          <w:color w:val="222222"/>
          <w:sz w:val="24"/>
          <w:szCs w:val="24"/>
          <w:shd w:val="clear" w:color="auto" w:fill="FFFFFF"/>
        </w:rPr>
        <w:t xml:space="preserve"> HTTP</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O</w:t>
      </w:r>
      <w:r w:rsidRPr="00F06CD3">
        <w:rPr>
          <w:rFonts w:ascii="Arial" w:hAnsi="Arial" w:cs="Arial"/>
          <w:color w:val="222222"/>
          <w:sz w:val="24"/>
          <w:szCs w:val="24"/>
          <w:shd w:val="clear" w:color="auto" w:fill="FFFFFF"/>
        </w:rPr>
        <w:t>frece</w:t>
      </w:r>
      <w:r>
        <w:rPr>
          <w:rFonts w:ascii="Arial" w:hAnsi="Arial" w:cs="Arial"/>
          <w:color w:val="222222"/>
          <w:sz w:val="24"/>
          <w:szCs w:val="24"/>
          <w:shd w:val="clear" w:color="auto" w:fill="FFFFFF"/>
        </w:rPr>
        <w:t xml:space="preserve"> también</w:t>
      </w:r>
      <w:r w:rsidRPr="00F06CD3">
        <w:rPr>
          <w:rFonts w:ascii="Arial" w:hAnsi="Arial" w:cs="Arial"/>
          <w:color w:val="222222"/>
          <w:sz w:val="24"/>
          <w:szCs w:val="24"/>
          <w:shd w:val="clear" w:color="auto" w:fill="FFFFFF"/>
        </w:rPr>
        <w:t xml:space="preserve"> un sistema simple de enrutamiento (Routing)</w:t>
      </w:r>
      <w:r>
        <w:rPr>
          <w:rFonts w:ascii="Arial" w:hAnsi="Arial" w:cs="Arial"/>
          <w:color w:val="222222"/>
          <w:sz w:val="24"/>
          <w:szCs w:val="24"/>
          <w:shd w:val="clear" w:color="auto" w:fill="FFFFFF"/>
        </w:rPr>
        <w:t>. D</w:t>
      </w:r>
      <w:r w:rsidRPr="00F06CD3">
        <w:rPr>
          <w:rFonts w:ascii="Arial" w:hAnsi="Arial" w:cs="Arial"/>
          <w:color w:val="222222"/>
          <w:sz w:val="24"/>
          <w:szCs w:val="24"/>
          <w:shd w:val="clear" w:color="auto" w:fill="FFFFFF"/>
        </w:rPr>
        <w:t xml:space="preserve">entro del </w:t>
      </w:r>
      <w:r>
        <w:rPr>
          <w:rFonts w:ascii="Arial" w:hAnsi="Arial" w:cs="Arial"/>
          <w:color w:val="222222"/>
          <w:sz w:val="24"/>
          <w:szCs w:val="24"/>
          <w:shd w:val="clear" w:color="auto" w:fill="FFFFFF"/>
        </w:rPr>
        <w:t>MEAN</w:t>
      </w:r>
      <w:r w:rsidRPr="00F06CD3">
        <w:rPr>
          <w:rFonts w:ascii="Arial" w:hAnsi="Arial" w:cs="Arial"/>
          <w:color w:val="222222"/>
          <w:sz w:val="24"/>
          <w:szCs w:val="24"/>
          <w:shd w:val="clear" w:color="auto" w:fill="FFFFFF"/>
        </w:rPr>
        <w:t xml:space="preserve"> </w:t>
      </w:r>
      <w:r w:rsidRPr="00B25EBE">
        <w:rPr>
          <w:rFonts w:ascii="Arial" w:hAnsi="Arial" w:cs="Arial"/>
          <w:i/>
          <w:color w:val="222222"/>
          <w:sz w:val="24"/>
          <w:szCs w:val="24"/>
          <w:shd w:val="clear" w:color="auto" w:fill="FFFFFF"/>
        </w:rPr>
        <w:t>stack</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opera d</w:t>
      </w:r>
      <w:r w:rsidRPr="00F06CD3">
        <w:rPr>
          <w:rFonts w:ascii="Arial" w:hAnsi="Arial" w:cs="Arial"/>
          <w:color w:val="222222"/>
          <w:sz w:val="24"/>
          <w:szCs w:val="24"/>
          <w:shd w:val="clear" w:color="auto" w:fill="FFFFFF"/>
        </w:rPr>
        <w:t>el</w:t>
      </w:r>
      <w:r>
        <w:rPr>
          <w:rFonts w:ascii="Arial" w:hAnsi="Arial" w:cs="Arial"/>
          <w:color w:val="222222"/>
          <w:sz w:val="24"/>
          <w:szCs w:val="24"/>
          <w:shd w:val="clear" w:color="auto" w:fill="FFFFFF"/>
        </w:rPr>
        <w:t xml:space="preserve"> </w:t>
      </w:r>
      <w:r w:rsidRPr="00F06CD3">
        <w:rPr>
          <w:rFonts w:ascii="Arial" w:hAnsi="Arial" w:cs="Arial"/>
          <w:color w:val="222222"/>
          <w:sz w:val="24"/>
          <w:szCs w:val="24"/>
          <w:shd w:val="clear" w:color="auto" w:fill="FFFFFF"/>
        </w:rPr>
        <w:t>lado del servidor</w:t>
      </w:r>
      <w:r>
        <w:rPr>
          <w:rFonts w:ascii="Arial" w:hAnsi="Arial" w:cs="Arial"/>
          <w:color w:val="222222"/>
          <w:sz w:val="24"/>
          <w:szCs w:val="24"/>
          <w:shd w:val="clear" w:color="auto" w:fill="FFFFFF"/>
        </w:rPr>
        <w:t>, también conicido como</w:t>
      </w:r>
      <w:r w:rsidRPr="00F06CD3">
        <w:rPr>
          <w:rFonts w:ascii="Arial" w:hAnsi="Arial" w:cs="Arial"/>
          <w:color w:val="222222"/>
          <w:sz w:val="24"/>
          <w:szCs w:val="24"/>
          <w:shd w:val="clear" w:color="auto" w:fill="FFFFFF"/>
        </w:rPr>
        <w:t xml:space="preserve"> </w:t>
      </w:r>
      <w:r w:rsidRPr="00B25EBE">
        <w:rPr>
          <w:rFonts w:ascii="Arial" w:hAnsi="Arial" w:cs="Arial"/>
          <w:i/>
          <w:color w:val="222222"/>
          <w:sz w:val="24"/>
          <w:szCs w:val="24"/>
          <w:shd w:val="clear" w:color="auto" w:fill="FFFFFF"/>
        </w:rPr>
        <w:t>back-end</w:t>
      </w:r>
      <w:r w:rsidRPr="00F06CD3">
        <w:rPr>
          <w:rFonts w:ascii="Arial" w:hAnsi="Arial" w:cs="Arial"/>
          <w:color w:val="222222"/>
          <w:sz w:val="24"/>
          <w:szCs w:val="24"/>
          <w:shd w:val="clear" w:color="auto" w:fill="FFFFFF"/>
        </w:rPr>
        <w:t>.</w:t>
      </w:r>
    </w:p>
    <w:p w14:paraId="719324A9" w14:textId="77777777" w:rsidR="00A87E1C" w:rsidRDefault="00A87E1C" w:rsidP="00A87E1C">
      <w:pPr>
        <w:pStyle w:val="Ttulo3"/>
        <w:rPr>
          <w:b w:val="0"/>
          <w:sz w:val="28"/>
          <w:szCs w:val="28"/>
        </w:rPr>
      </w:pPr>
      <w:r>
        <w:rPr>
          <w:b w:val="0"/>
          <w:sz w:val="28"/>
          <w:szCs w:val="28"/>
        </w:rPr>
        <w:t xml:space="preserve">6.2.3 </w:t>
      </w:r>
      <w:r w:rsidRPr="00F06CD3">
        <w:rPr>
          <w:b w:val="0"/>
          <w:sz w:val="28"/>
          <w:szCs w:val="28"/>
        </w:rPr>
        <w:t>Angular</w:t>
      </w:r>
    </w:p>
    <w:p w14:paraId="34F25C0F" w14:textId="77777777" w:rsidR="00A87E1C" w:rsidRPr="00F06CD3" w:rsidRDefault="00A87E1C" w:rsidP="00A87E1C"/>
    <w:p w14:paraId="50C27E3F" w14:textId="77777777" w:rsidR="00A87E1C" w:rsidRPr="00F06CD3" w:rsidRDefault="00A87E1C" w:rsidP="00A87E1C">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un framework </w:t>
      </w:r>
      <w:r>
        <w:rPr>
          <w:rFonts w:ascii="Arial" w:hAnsi="Arial" w:cs="Arial"/>
          <w:color w:val="222222"/>
          <w:sz w:val="24"/>
          <w:szCs w:val="24"/>
          <w:shd w:val="clear" w:color="auto" w:fill="FFFFFF"/>
        </w:rPr>
        <w:t xml:space="preserve">orientado a </w:t>
      </w:r>
      <w:r w:rsidRPr="00F06CD3">
        <w:rPr>
          <w:rFonts w:ascii="Arial" w:hAnsi="Arial" w:cs="Arial"/>
          <w:color w:val="222222"/>
          <w:sz w:val="24"/>
          <w:szCs w:val="24"/>
          <w:shd w:val="clear" w:color="auto" w:fill="FFFFFF"/>
        </w:rPr>
        <w:t xml:space="preserve">crear </w:t>
      </w:r>
      <w:r>
        <w:rPr>
          <w:rFonts w:ascii="Arial" w:hAnsi="Arial" w:cs="Arial"/>
          <w:color w:val="222222"/>
          <w:sz w:val="24"/>
          <w:szCs w:val="24"/>
          <w:shd w:val="clear" w:color="auto" w:fill="FFFFFF"/>
        </w:rPr>
        <w:t xml:space="preserve"> </w:t>
      </w:r>
      <w:r w:rsidRPr="00F06CD3">
        <w:rPr>
          <w:rFonts w:ascii="Arial" w:hAnsi="Arial" w:cs="Arial"/>
          <w:color w:val="222222"/>
          <w:sz w:val="24"/>
          <w:szCs w:val="24"/>
          <w:shd w:val="clear" w:color="auto" w:fill="FFFFFF"/>
        </w:rPr>
        <w:t>aplicaciones web</w:t>
      </w:r>
      <w:r>
        <w:rPr>
          <w:rFonts w:ascii="Arial" w:hAnsi="Arial" w:cs="Arial"/>
          <w:color w:val="222222"/>
          <w:sz w:val="24"/>
          <w:szCs w:val="24"/>
          <w:shd w:val="clear" w:color="auto" w:fill="FFFFFF"/>
        </w:rPr>
        <w:t xml:space="preserve">, basado en el sub-lenguaje </w:t>
      </w:r>
      <w:r w:rsidRPr="00F06CD3">
        <w:rPr>
          <w:rFonts w:ascii="Arial" w:hAnsi="Arial" w:cs="Arial"/>
          <w:color w:val="222222"/>
          <w:sz w:val="24"/>
          <w:szCs w:val="24"/>
          <w:shd w:val="clear" w:color="auto" w:fill="FFFFFF"/>
        </w:rPr>
        <w:t>TypeScript</w:t>
      </w:r>
      <w:hyperlink r:id="rId106" w:tooltip="TypeScript" w:history="1"/>
      <w:r w:rsidRPr="00F06CD3">
        <w:rPr>
          <w:rFonts w:ascii="Arial" w:hAnsi="Arial" w:cs="Arial"/>
          <w:color w:val="222222"/>
          <w:sz w:val="24"/>
          <w:szCs w:val="24"/>
          <w:shd w:val="clear" w:color="auto" w:fill="FFFFFF"/>
        </w:rPr>
        <w:t> </w:t>
      </w:r>
      <w:r>
        <w:rPr>
          <w:rFonts w:ascii="Arial" w:hAnsi="Arial" w:cs="Arial"/>
          <w:color w:val="222222"/>
          <w:sz w:val="24"/>
          <w:szCs w:val="24"/>
          <w:shd w:val="clear" w:color="auto" w:fill="FFFFFF"/>
        </w:rPr>
        <w:t xml:space="preserve">(JavaScript con verificación de tipos de dato </w:t>
      </w:r>
      <w:r>
        <w:rPr>
          <w:rFonts w:ascii="Arial" w:hAnsi="Arial" w:cs="Arial"/>
          <w:i/>
          <w:color w:val="222222"/>
          <w:sz w:val="24"/>
          <w:szCs w:val="24"/>
          <w:shd w:val="clear" w:color="auto" w:fill="FFFFFF"/>
        </w:rPr>
        <w:t xml:space="preserve">ahead of </w:t>
      </w:r>
      <w:r>
        <w:rPr>
          <w:rFonts w:ascii="Arial" w:hAnsi="Arial" w:cs="Arial"/>
          <w:i/>
          <w:color w:val="222222"/>
          <w:sz w:val="24"/>
          <w:szCs w:val="24"/>
          <w:shd w:val="clear" w:color="auto" w:fill="FFFFFF"/>
        </w:rPr>
        <w:lastRenderedPageBreak/>
        <w:t>time</w:t>
      </w:r>
      <w:r>
        <w:rPr>
          <w:rFonts w:ascii="Arial" w:hAnsi="Arial" w:cs="Arial"/>
          <w:color w:val="222222"/>
          <w:sz w:val="24"/>
          <w:szCs w:val="24"/>
          <w:shd w:val="clear" w:color="auto" w:fill="FFFFFF"/>
        </w:rPr>
        <w:t>)</w:t>
      </w:r>
      <w:r w:rsidRPr="00F06CD3">
        <w:rPr>
          <w:rFonts w:ascii="Arial" w:hAnsi="Arial" w:cs="Arial"/>
          <w:color w:val="222222"/>
          <w:sz w:val="24"/>
          <w:szCs w:val="24"/>
          <w:shd w:val="clear" w:color="auto" w:fill="FFFFFF"/>
        </w:rPr>
        <w:t xml:space="preserve">, mantenido por Google, </w:t>
      </w:r>
      <w:r>
        <w:rPr>
          <w:rFonts w:ascii="Arial" w:hAnsi="Arial" w:cs="Arial"/>
          <w:color w:val="222222"/>
          <w:sz w:val="24"/>
          <w:szCs w:val="24"/>
          <w:shd w:val="clear" w:color="auto" w:fill="FFFFFF"/>
        </w:rPr>
        <w:t xml:space="preserve">enfocado en </w:t>
      </w:r>
      <w:r w:rsidRPr="00F06CD3">
        <w:rPr>
          <w:rFonts w:ascii="Arial" w:hAnsi="Arial" w:cs="Arial"/>
          <w:color w:val="222222"/>
          <w:sz w:val="24"/>
          <w:szCs w:val="24"/>
          <w:shd w:val="clear" w:color="auto" w:fill="FFFFFF"/>
        </w:rPr>
        <w:t>aplicaciones web de una sola página</w:t>
      </w:r>
      <w:r>
        <w:rPr>
          <w:rFonts w:ascii="Arial" w:hAnsi="Arial" w:cs="Arial"/>
          <w:color w:val="222222"/>
          <w:sz w:val="24"/>
          <w:szCs w:val="24"/>
          <w:shd w:val="clear" w:color="auto" w:fill="FFFFFF"/>
        </w:rPr>
        <w:t xml:space="preserve"> o SPA</w:t>
      </w:r>
      <w:r w:rsidRPr="00F06CD3">
        <w:rPr>
          <w:rFonts w:ascii="Arial" w:hAnsi="Arial" w:cs="Arial"/>
          <w:color w:val="222222"/>
          <w:sz w:val="24"/>
          <w:szCs w:val="24"/>
          <w:shd w:val="clear" w:color="auto" w:fill="FFFFFF"/>
        </w:rPr>
        <w:t xml:space="preserve">. Su objetivo es aumentar las aplicaciones basadas en navegador con capacidad de Modelo Vista Controlador (MVC), </w:t>
      </w:r>
      <w:r>
        <w:rPr>
          <w:rFonts w:ascii="Arial" w:hAnsi="Arial" w:cs="Arial"/>
          <w:color w:val="222222"/>
          <w:sz w:val="24"/>
          <w:szCs w:val="24"/>
          <w:shd w:val="clear" w:color="auto" w:fill="FFFFFF"/>
        </w:rPr>
        <w:t xml:space="preserve">con el objetivo de </w:t>
      </w:r>
      <w:r w:rsidRPr="00F06CD3">
        <w:rPr>
          <w:rFonts w:ascii="Arial" w:hAnsi="Arial" w:cs="Arial"/>
          <w:color w:val="222222"/>
          <w:sz w:val="24"/>
          <w:szCs w:val="24"/>
          <w:shd w:val="clear" w:color="auto" w:fill="FFFFFF"/>
        </w:rPr>
        <w:t xml:space="preserve">que el desarrollo y las pruebas sean más </w:t>
      </w:r>
      <w:r>
        <w:rPr>
          <w:rFonts w:ascii="Arial" w:hAnsi="Arial" w:cs="Arial"/>
          <w:color w:val="222222"/>
          <w:sz w:val="24"/>
          <w:szCs w:val="24"/>
          <w:shd w:val="clear" w:color="auto" w:fill="FFFFFF"/>
        </w:rPr>
        <w:t>sencillas</w:t>
      </w:r>
      <w:r w:rsidRPr="00F06CD3">
        <w:rPr>
          <w:rFonts w:ascii="Arial" w:hAnsi="Arial" w:cs="Arial"/>
          <w:color w:val="222222"/>
          <w:sz w:val="24"/>
          <w:szCs w:val="24"/>
          <w:shd w:val="clear" w:color="auto" w:fill="FFFFFF"/>
        </w:rPr>
        <w:t>.</w:t>
      </w:r>
    </w:p>
    <w:p w14:paraId="507205B6" w14:textId="77777777" w:rsidR="00A87E1C" w:rsidRDefault="00A87E1C" w:rsidP="00A87E1C">
      <w:pPr>
        <w:pStyle w:val="Ttulo3"/>
        <w:rPr>
          <w:b w:val="0"/>
          <w:sz w:val="28"/>
          <w:szCs w:val="28"/>
        </w:rPr>
      </w:pPr>
      <w:r>
        <w:rPr>
          <w:b w:val="0"/>
          <w:sz w:val="28"/>
          <w:szCs w:val="28"/>
        </w:rPr>
        <w:t xml:space="preserve">6.2.4 </w:t>
      </w:r>
      <w:r w:rsidRPr="00F06CD3">
        <w:rPr>
          <w:b w:val="0"/>
          <w:sz w:val="28"/>
          <w:szCs w:val="28"/>
        </w:rPr>
        <w:t>Node</w:t>
      </w:r>
    </w:p>
    <w:p w14:paraId="4151F441" w14:textId="77777777" w:rsidR="00A87E1C" w:rsidRPr="00F06CD3" w:rsidRDefault="00A87E1C" w:rsidP="00A87E1C"/>
    <w:p w14:paraId="001432FD" w14:textId="77777777" w:rsidR="00A87E1C" w:rsidRPr="00F06CD3" w:rsidRDefault="00A87E1C" w:rsidP="00A87E1C">
      <w:pPr>
        <w:rPr>
          <w:rFonts w:ascii="Arial" w:hAnsi="Arial" w:cs="Arial"/>
          <w:color w:val="222222"/>
          <w:sz w:val="24"/>
          <w:szCs w:val="24"/>
          <w:shd w:val="clear" w:color="auto" w:fill="FFFFFF"/>
        </w:rPr>
      </w:pPr>
      <w:r w:rsidRPr="00F06CD3">
        <w:rPr>
          <w:rFonts w:ascii="Arial" w:hAnsi="Arial" w:cs="Arial"/>
          <w:noProof/>
          <w:color w:val="222222"/>
          <w:sz w:val="24"/>
          <w:szCs w:val="24"/>
          <w:shd w:val="clear" w:color="auto" w:fill="FFFFFF"/>
          <w:lang w:val="en-US" w:eastAsia="en-US"/>
        </w:rPr>
        <w:drawing>
          <wp:anchor distT="0" distB="0" distL="114300" distR="114300" simplePos="0" relativeHeight="251658752" behindDoc="0" locked="0" layoutInCell="1" allowOverlap="1" wp14:anchorId="3E68D9CB" wp14:editId="57781BA2">
            <wp:simplePos x="0" y="0"/>
            <wp:positionH relativeFrom="column">
              <wp:posOffset>4040333</wp:posOffset>
            </wp:positionH>
            <wp:positionV relativeFrom="paragraph">
              <wp:posOffset>5080</wp:posOffset>
            </wp:positionV>
            <wp:extent cx="1355725" cy="1204595"/>
            <wp:effectExtent l="0" t="0" r="0" b="0"/>
            <wp:wrapSquare wrapText="bothSides"/>
            <wp:docPr id="55" name="Imagen 55" descr="V8 JavaScript engine logo 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8 JavaScript engine logo 2.sv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55725" cy="12045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222222"/>
          <w:sz w:val="24"/>
          <w:szCs w:val="24"/>
          <w:shd w:val="clear" w:color="auto" w:fill="FFFFFF"/>
        </w:rPr>
        <w:t>En MEAN, Node, e</w:t>
      </w:r>
      <w:r w:rsidRPr="00F06CD3">
        <w:rPr>
          <w:rFonts w:ascii="Arial" w:hAnsi="Arial" w:cs="Arial"/>
          <w:color w:val="222222"/>
          <w:sz w:val="24"/>
          <w:szCs w:val="24"/>
          <w:shd w:val="clear" w:color="auto" w:fill="FFFFFF"/>
        </w:rPr>
        <w:t>s la plataforma encargada del funcionamiento del servidor</w:t>
      </w:r>
      <w:r>
        <w:rPr>
          <w:rFonts w:ascii="Arial" w:hAnsi="Arial" w:cs="Arial"/>
          <w:color w:val="222222"/>
          <w:sz w:val="24"/>
          <w:szCs w:val="24"/>
          <w:shd w:val="clear" w:color="auto" w:fill="FFFFFF"/>
        </w:rPr>
        <w:t>. Se trata de un intérprete de</w:t>
      </w:r>
      <w:r w:rsidRPr="00F06CD3">
        <w:rPr>
          <w:rFonts w:ascii="Arial" w:hAnsi="Arial" w:cs="Arial"/>
          <w:color w:val="222222"/>
          <w:sz w:val="24"/>
          <w:szCs w:val="24"/>
          <w:shd w:val="clear" w:color="auto" w:fill="FFFFFF"/>
        </w:rPr>
        <w:t xml:space="preserve"> JavaScript</w:t>
      </w:r>
      <w:r>
        <w:rPr>
          <w:rFonts w:ascii="Arial" w:hAnsi="Arial" w:cs="Arial"/>
          <w:color w:val="222222"/>
          <w:sz w:val="24"/>
          <w:szCs w:val="24"/>
          <w:shd w:val="clear" w:color="auto" w:fill="FFFFFF"/>
        </w:rPr>
        <w:t xml:space="preserve"> enfocado en la programación del lado del servior</w:t>
      </w:r>
      <w:r w:rsidRPr="00F06CD3">
        <w:rPr>
          <w:rFonts w:ascii="Arial" w:hAnsi="Arial" w:cs="Arial"/>
          <w:color w:val="222222"/>
          <w:sz w:val="24"/>
          <w:szCs w:val="24"/>
          <w:shd w:val="clear" w:color="auto" w:fill="FFFFFF"/>
        </w:rPr>
        <w:t>.</w:t>
      </w:r>
    </w:p>
    <w:p w14:paraId="21F4D16E" w14:textId="77777777" w:rsidR="00A87E1C" w:rsidRPr="00F06CD3" w:rsidRDefault="00A87E1C" w:rsidP="00A87E1C">
      <w:pPr>
        <w:rPr>
          <w:rFonts w:ascii="Arial" w:hAnsi="Arial" w:cs="Arial"/>
          <w:color w:val="222222"/>
          <w:sz w:val="24"/>
          <w:szCs w:val="24"/>
          <w:shd w:val="clear" w:color="auto" w:fill="FFFFFF"/>
        </w:rPr>
      </w:pPr>
      <w:r>
        <w:rPr>
          <w:noProof/>
          <w:lang w:val="en-US" w:eastAsia="en-US"/>
        </w:rPr>
        <mc:AlternateContent>
          <mc:Choice Requires="wps">
            <w:drawing>
              <wp:anchor distT="0" distB="0" distL="114300" distR="114300" simplePos="0" relativeHeight="251661824" behindDoc="0" locked="0" layoutInCell="1" allowOverlap="1" wp14:anchorId="35C8FC5B" wp14:editId="7A85F51D">
                <wp:simplePos x="0" y="0"/>
                <wp:positionH relativeFrom="column">
                  <wp:posOffset>4039870</wp:posOffset>
                </wp:positionH>
                <wp:positionV relativeFrom="paragraph">
                  <wp:posOffset>840890</wp:posOffset>
                </wp:positionV>
                <wp:extent cx="1355725" cy="405765"/>
                <wp:effectExtent l="0" t="0" r="0" b="0"/>
                <wp:wrapSquare wrapText="bothSides"/>
                <wp:docPr id="229" name="Cuadro de texto 229"/>
                <wp:cNvGraphicFramePr/>
                <a:graphic xmlns:a="http://schemas.openxmlformats.org/drawingml/2006/main">
                  <a:graphicData uri="http://schemas.microsoft.com/office/word/2010/wordprocessingShape">
                    <wps:wsp>
                      <wps:cNvSpPr txBox="1"/>
                      <wps:spPr>
                        <a:xfrm>
                          <a:off x="0" y="0"/>
                          <a:ext cx="1355725" cy="405765"/>
                        </a:xfrm>
                        <a:prstGeom prst="rect">
                          <a:avLst/>
                        </a:prstGeom>
                        <a:solidFill>
                          <a:prstClr val="white"/>
                        </a:solidFill>
                        <a:ln>
                          <a:noFill/>
                        </a:ln>
                      </wps:spPr>
                      <wps:txbx>
                        <w:txbxContent>
                          <w:p w14:paraId="6DAB8B05" w14:textId="5327CAD6" w:rsidR="00A87E1C" w:rsidRPr="005C564D" w:rsidRDefault="00A87E1C" w:rsidP="00A87E1C">
                            <w:pPr>
                              <w:pStyle w:val="Descripcin"/>
                              <w:rPr>
                                <w:rFonts w:ascii="Arial" w:eastAsia="Calibri" w:hAnsi="Arial" w:cs="Arial"/>
                                <w:color w:val="222222"/>
                                <w:sz w:val="24"/>
                                <w:szCs w:val="24"/>
                                <w:shd w:val="clear" w:color="auto" w:fill="FFFFFF"/>
                              </w:rPr>
                            </w:pPr>
                            <w:r>
                              <w:t xml:space="preserve">Ilustración </w:t>
                            </w:r>
                            <w:fldSimple w:instr=" SEQ Ilustración \* ARABIC ">
                              <w:r w:rsidR="00C5340B">
                                <w:rPr>
                                  <w:noProof/>
                                </w:rPr>
                                <w:t>39</w:t>
                              </w:r>
                            </w:fldSimple>
                            <w:r>
                              <w:t>2 - Logo del motor V8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8FC5B" id="Cuadro de texto 229" o:spid="_x0000_s1047" type="#_x0000_t202" style="position:absolute;left:0;text-align:left;margin-left:318.1pt;margin-top:66.2pt;width:106.75pt;height:31.9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" stroked="f">
                <v:textbox style="mso-fit-shape-to-text:t" inset="0,0,0,0">
                  <w:txbxContent>
                    <w:p w14:paraId="6DAB8B05" w14:textId="5327CAD6" w:rsidR="00A87E1C" w:rsidRPr="005C564D" w:rsidRDefault="00A87E1C" w:rsidP="00A87E1C">
                      <w:pPr>
                        <w:pStyle w:val="Descripcin"/>
                        <w:rPr>
                          <w:rFonts w:ascii="Arial" w:eastAsia="Calibri" w:hAnsi="Arial" w:cs="Arial"/>
                          <w:color w:val="222222"/>
                          <w:sz w:val="24"/>
                          <w:szCs w:val="24"/>
                          <w:shd w:val="clear" w:color="auto" w:fill="FFFFFF"/>
                        </w:rPr>
                      </w:pPr>
                      <w:r>
                        <w:t xml:space="preserve">Ilustración </w:t>
                      </w:r>
                      <w:fldSimple w:instr=" SEQ Ilustración \* ARABIC ">
                        <w:r w:rsidR="00C5340B">
                          <w:rPr>
                            <w:noProof/>
                          </w:rPr>
                          <w:t>39</w:t>
                        </w:r>
                      </w:fldSimple>
                      <w:r>
                        <w:t>2 - Logo del motor V8</w:t>
                      </w:r>
                    </w:p>
                  </w:txbxContent>
                </v:textbox>
                <w10:wrap type="square"/>
              </v:shape>
            </w:pict>
          </mc:Fallback>
        </mc:AlternateContent>
      </w:r>
      <w:r>
        <w:rPr>
          <w:rFonts w:ascii="Arial" w:hAnsi="Arial" w:cs="Arial"/>
          <w:color w:val="222222"/>
          <w:sz w:val="24"/>
          <w:szCs w:val="24"/>
          <w:shd w:val="clear" w:color="auto" w:fill="FFFFFF"/>
        </w:rPr>
        <w:t>U</w:t>
      </w:r>
      <w:r w:rsidRPr="00F06CD3">
        <w:rPr>
          <w:rFonts w:ascii="Arial" w:hAnsi="Arial" w:cs="Arial"/>
          <w:color w:val="222222"/>
          <w:sz w:val="24"/>
          <w:szCs w:val="24"/>
          <w:shd w:val="clear" w:color="auto" w:fill="FFFFFF"/>
        </w:rPr>
        <w:t>tiliza el motor de</w:t>
      </w:r>
      <w:r>
        <w:rPr>
          <w:rFonts w:ascii="Arial" w:hAnsi="Arial" w:cs="Arial"/>
          <w:color w:val="222222"/>
          <w:sz w:val="24"/>
          <w:szCs w:val="24"/>
          <w:shd w:val="clear" w:color="auto" w:fill="FFFFFF"/>
        </w:rPr>
        <w:t xml:space="preserve"> ejecución de</w:t>
      </w:r>
      <w:r w:rsidRPr="00F06CD3">
        <w:rPr>
          <w:rFonts w:ascii="Arial" w:hAnsi="Arial" w:cs="Arial"/>
          <w:color w:val="222222"/>
          <w:sz w:val="24"/>
          <w:szCs w:val="24"/>
          <w:shd w:val="clear" w:color="auto" w:fill="FFFFFF"/>
        </w:rPr>
        <w:t xml:space="preserve"> JavaScript de Google, denominado V8</w:t>
      </w:r>
      <w:hyperlink r:id="rId108" w:tgtFrame="_blank" w:history="1"/>
      <w:r w:rsidRPr="00F06CD3">
        <w:rPr>
          <w:rFonts w:ascii="Arial" w:hAnsi="Arial" w:cs="Arial"/>
          <w:color w:val="222222"/>
          <w:sz w:val="24"/>
          <w:szCs w:val="24"/>
          <w:shd w:val="clear" w:color="auto" w:fill="FFFFFF"/>
        </w:rPr>
        <w:t xml:space="preserve">, y </w:t>
      </w:r>
      <w:r>
        <w:rPr>
          <w:rFonts w:ascii="Arial" w:hAnsi="Arial" w:cs="Arial"/>
          <w:color w:val="222222"/>
          <w:sz w:val="24"/>
          <w:szCs w:val="24"/>
          <w:shd w:val="clear" w:color="auto" w:fill="FFFFFF"/>
        </w:rPr>
        <w:t>presenta</w:t>
      </w:r>
      <w:r w:rsidRPr="00F06CD3">
        <w:rPr>
          <w:rFonts w:ascii="Arial" w:hAnsi="Arial" w:cs="Arial"/>
          <w:color w:val="222222"/>
          <w:sz w:val="24"/>
          <w:szCs w:val="24"/>
          <w:shd w:val="clear" w:color="auto" w:fill="FFFFFF"/>
        </w:rPr>
        <w:t xml:space="preserve"> una arquitectura orientada a eventos</w:t>
      </w:r>
      <w:r>
        <w:rPr>
          <w:rFonts w:ascii="Arial" w:hAnsi="Arial" w:cs="Arial"/>
          <w:color w:val="222222"/>
          <w:sz w:val="24"/>
          <w:szCs w:val="24"/>
          <w:shd w:val="clear" w:color="auto" w:fill="FFFFFF"/>
        </w:rPr>
        <w:t xml:space="preserve">, en conjunto con </w:t>
      </w:r>
      <w:r w:rsidRPr="00F06CD3">
        <w:rPr>
          <w:rFonts w:ascii="Arial" w:hAnsi="Arial" w:cs="Arial"/>
          <w:color w:val="222222"/>
          <w:sz w:val="24"/>
          <w:szCs w:val="24"/>
          <w:shd w:val="clear" w:color="auto" w:fill="FFFFFF"/>
        </w:rPr>
        <w:t>una serie de APIs no-bloqueantes (</w:t>
      </w:r>
      <w:commentRangeStart w:id="1374"/>
      <w:r w:rsidRPr="00F06CD3">
        <w:rPr>
          <w:rFonts w:ascii="Arial" w:hAnsi="Arial" w:cs="Arial"/>
          <w:color w:val="222222"/>
          <w:sz w:val="24"/>
          <w:szCs w:val="24"/>
          <w:shd w:val="clear" w:color="auto" w:fill="FFFFFF"/>
        </w:rPr>
        <w:t>asíncronas</w:t>
      </w:r>
      <w:commentRangeEnd w:id="1374"/>
      <w:r>
        <w:rPr>
          <w:rStyle w:val="Refdecomentario"/>
        </w:rPr>
        <w:commentReference w:id="1374"/>
      </w:r>
      <w:r>
        <w:rPr>
          <w:rStyle w:val="Refdenotaalpie"/>
          <w:rFonts w:ascii="Arial" w:hAnsi="Arial" w:cs="Arial"/>
          <w:color w:val="222222"/>
          <w:sz w:val="24"/>
          <w:szCs w:val="24"/>
          <w:shd w:val="clear" w:color="auto" w:fill="FFFFFF"/>
        </w:rPr>
        <w:footnoteReference w:id="17"/>
      </w:r>
      <w:r w:rsidRPr="00F06CD3">
        <w:rPr>
          <w:rFonts w:ascii="Arial" w:hAnsi="Arial" w:cs="Arial"/>
          <w:color w:val="222222"/>
          <w:sz w:val="24"/>
          <w:szCs w:val="24"/>
          <w:shd w:val="clear" w:color="auto" w:fill="FFFFFF"/>
        </w:rPr>
        <w:t>) que le proporcionan un rendimiento y una escalabilidad muy elevadas.</w:t>
      </w:r>
      <w:r>
        <w:rPr>
          <w:rFonts w:ascii="Arial" w:hAnsi="Arial" w:cs="Arial"/>
          <w:color w:val="222222"/>
          <w:sz w:val="24"/>
          <w:szCs w:val="24"/>
          <w:shd w:val="clear" w:color="auto" w:fill="FFFFFF"/>
        </w:rPr>
        <w:t xml:space="preserve"> Esta característica se debe a una librería en C, multiplataforma, que proporciona soporte de E/S asíncronas basada en bucles de eventos, se encuentra diseñada específicamente para el uso en NodeJS</w:t>
      </w:r>
      <w:r>
        <w:rPr>
          <w:rStyle w:val="Refdenotaalpie"/>
          <w:rFonts w:ascii="Arial" w:hAnsi="Arial" w:cs="Arial"/>
          <w:color w:val="222222"/>
          <w:sz w:val="24"/>
          <w:szCs w:val="24"/>
          <w:shd w:val="clear" w:color="auto" w:fill="FFFFFF"/>
        </w:rPr>
        <w:footnoteReference w:id="18"/>
      </w:r>
      <w:r>
        <w:rPr>
          <w:rFonts w:ascii="Arial" w:hAnsi="Arial" w:cs="Arial"/>
          <w:color w:val="222222"/>
          <w:sz w:val="24"/>
          <w:szCs w:val="24"/>
          <w:shd w:val="clear" w:color="auto" w:fill="FFFFFF"/>
        </w:rPr>
        <w:t xml:space="preserve"> y es llamada LibUV (Unicornio Velocirraptors). </w:t>
      </w:r>
    </w:p>
    <w:p w14:paraId="4813214F" w14:textId="77777777" w:rsidR="00A87E1C" w:rsidRPr="00F06CD3" w:rsidRDefault="00A87E1C" w:rsidP="00A87E1C">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 </w:t>
      </w:r>
    </w:p>
    <w:p w14:paraId="20F1AB98" w14:textId="77777777" w:rsidR="00A87E1C" w:rsidRDefault="00A87E1C" w:rsidP="00A87E1C">
      <w:pPr>
        <w:rPr>
          <w:rFonts w:ascii="Arial" w:hAnsi="Arial" w:cs="Arial"/>
          <w:color w:val="222222"/>
          <w:sz w:val="24"/>
          <w:szCs w:val="24"/>
          <w:shd w:val="clear" w:color="auto" w:fill="FFFFFF"/>
        </w:rPr>
      </w:pPr>
      <w:r>
        <w:rPr>
          <w:rFonts w:ascii="Arial" w:hAnsi="Arial" w:cs="Arial"/>
          <w:color w:val="222222"/>
          <w:sz w:val="24"/>
          <w:szCs w:val="24"/>
          <w:shd w:val="clear" w:color="auto" w:fill="FFFFFF"/>
        </w:rPr>
        <w:t>Si bien Node s</w:t>
      </w:r>
      <w:r w:rsidRPr="00F06CD3">
        <w:rPr>
          <w:rFonts w:ascii="Arial" w:hAnsi="Arial" w:cs="Arial"/>
          <w:color w:val="222222"/>
          <w:sz w:val="24"/>
          <w:szCs w:val="24"/>
          <w:shd w:val="clear" w:color="auto" w:fill="FFFFFF"/>
        </w:rPr>
        <w:t>e puede utilizar para crear cualquier tipo de aplicación, dado que incorpora un módulo para poder actuar como un servidor web</w:t>
      </w:r>
      <w:r>
        <w:rPr>
          <w:rFonts w:ascii="Arial" w:hAnsi="Arial" w:cs="Arial"/>
          <w:color w:val="222222"/>
          <w:sz w:val="24"/>
          <w:szCs w:val="24"/>
          <w:shd w:val="clear" w:color="auto" w:fill="FFFFFF"/>
        </w:rPr>
        <w:t xml:space="preserve"> dentro de su biblioteca standard</w:t>
      </w:r>
      <w:r w:rsidRPr="00F06CD3">
        <w:rPr>
          <w:rFonts w:ascii="Arial" w:hAnsi="Arial" w:cs="Arial"/>
          <w:color w:val="222222"/>
          <w:sz w:val="24"/>
          <w:szCs w:val="24"/>
          <w:shd w:val="clear" w:color="auto" w:fill="FFFFFF"/>
        </w:rPr>
        <w:t xml:space="preserve">, es especialmente popular para crear aplicaciones web. </w:t>
      </w:r>
    </w:p>
    <w:p w14:paraId="72509C2A" w14:textId="77777777" w:rsidR="00A87E1C" w:rsidRDefault="00A87E1C" w:rsidP="00A87E1C">
      <w:pPr>
        <w:rPr>
          <w:rFonts w:ascii="Arial" w:hAnsi="Arial" w:cs="Arial"/>
          <w:color w:val="222222"/>
          <w:sz w:val="24"/>
          <w:szCs w:val="24"/>
          <w:shd w:val="clear" w:color="auto" w:fill="FFFFFF"/>
        </w:rPr>
      </w:pPr>
      <w:commentRangeStart w:id="1375"/>
      <w:r w:rsidRPr="00F06CD3">
        <w:rPr>
          <w:rFonts w:ascii="Arial" w:hAnsi="Arial" w:cs="Arial"/>
          <w:color w:val="222222"/>
          <w:sz w:val="24"/>
          <w:szCs w:val="24"/>
          <w:shd w:val="clear" w:color="auto" w:fill="FFFFFF"/>
        </w:rPr>
        <w:t>Actualmente lo emplean para sus aplicaciones multitud de empresas de todos los ámbitos, pero especialmente de Internet.</w:t>
      </w:r>
      <w:commentRangeEnd w:id="1375"/>
      <w:r>
        <w:rPr>
          <w:rStyle w:val="Refdecomentario"/>
        </w:rPr>
        <w:commentReference w:id="1375"/>
      </w:r>
      <w:r>
        <w:rPr>
          <w:rFonts w:ascii="Arial" w:hAnsi="Arial" w:cs="Arial"/>
          <w:color w:val="222222"/>
          <w:sz w:val="24"/>
          <w:szCs w:val="24"/>
          <w:shd w:val="clear" w:color="auto" w:fill="FFFFFF"/>
        </w:rPr>
        <w:t xml:space="preserve"> Desde aplicaciones web, aplicaciones en línea de comandos, scripts para administración de sistemas, aplicaciones de red, etc.  Es aconsejable su utilización en aplicaciones como: chats, APIs REST, entrada de datos concurrentes y en espera (escritura en DB bloqueante), procesamiento parcial de archivos, transmisión de datos, proxy, aplicaciones como corredores de bolsa (tiempo real), visualización de interacciones,  etc. </w:t>
      </w:r>
    </w:p>
    <w:p w14:paraId="1983EF12" w14:textId="62A44F07" w:rsidR="00A87E1C" w:rsidRDefault="00A87E1C" w:rsidP="00A87E1C">
      <w:pPr>
        <w:rPr>
          <w:rFonts w:ascii="Helvetica" w:hAnsi="Helvetica" w:cs="Helvetica"/>
          <w:color w:val="303030"/>
          <w:spacing w:val="2"/>
          <w:sz w:val="25"/>
          <w:szCs w:val="25"/>
          <w:shd w:val="clear" w:color="auto" w:fill="FFFFFF"/>
        </w:rPr>
      </w:pPr>
      <w:r>
        <w:rPr>
          <w:rFonts w:ascii="Arial" w:hAnsi="Arial" w:cs="Arial"/>
          <w:color w:val="222222"/>
          <w:sz w:val="24"/>
          <w:szCs w:val="24"/>
          <w:shd w:val="clear" w:color="auto" w:fill="FFFFFF"/>
        </w:rPr>
        <w:t xml:space="preserve">Node es utilizado </w:t>
      </w:r>
      <w:r>
        <w:rPr>
          <w:rFonts w:ascii="Helvetica" w:hAnsi="Helvetica" w:cs="Helvetica"/>
          <w:color w:val="303030"/>
          <w:spacing w:val="2"/>
          <w:sz w:val="25"/>
          <w:szCs w:val="25"/>
          <w:shd w:val="clear" w:color="auto" w:fill="FFFFFF"/>
        </w:rPr>
        <w:t xml:space="preserve">en la construcción rápida y escalable de aplicaciones de red, debido a que es capaz de manejar un gran número de conexiones simultáneas con alto rendimiento, lo que equivale a una alta escalabilidad. La idea principal de Node.js es el uso no-bloqueante, event-driven I/O, permanecer ligero y eficiente en la superficie del uso intensivo de datos en tiempo real de las aplicaciones que se ejecutan en dispositivos distribuidos (Como podemos apreciar en la comparativa entre los servidores tradicionales y </w:t>
      </w:r>
      <w:r w:rsidRPr="00B25EBE">
        <w:rPr>
          <w:rFonts w:ascii="Helvetica" w:hAnsi="Helvetica" w:cs="Helvetica"/>
          <w:color w:val="303030"/>
          <w:spacing w:val="2"/>
          <w:sz w:val="25"/>
          <w:szCs w:val="25"/>
          <w:highlight w:val="yellow"/>
          <w:shd w:val="clear" w:color="auto" w:fill="FFFFFF"/>
        </w:rPr>
        <w:t>Node</w:t>
      </w:r>
      <w:r w:rsidR="00C5340B">
        <w:rPr>
          <w:rFonts w:ascii="Helvetica" w:hAnsi="Helvetica" w:cs="Helvetica"/>
          <w:color w:val="303030"/>
          <w:spacing w:val="2"/>
          <w:sz w:val="25"/>
          <w:szCs w:val="25"/>
          <w:shd w:val="clear" w:color="auto" w:fill="FFFFFF"/>
        </w:rPr>
        <w:t xml:space="preserve"> </w:t>
      </w:r>
      <w:r w:rsidR="009F5A81">
        <w:rPr>
          <w:rFonts w:ascii="Helvetica" w:hAnsi="Helvetica" w:cs="Helvetica"/>
          <w:color w:val="303030"/>
          <w:spacing w:val="2"/>
          <w:sz w:val="25"/>
          <w:szCs w:val="25"/>
          <w:shd w:val="clear" w:color="auto" w:fill="FFFFFF"/>
        </w:rPr>
        <w:fldChar w:fldCharType="begin"/>
      </w:r>
      <w:r w:rsidR="009F5A81">
        <w:rPr>
          <w:rFonts w:ascii="Helvetica" w:hAnsi="Helvetica" w:cs="Helvetica"/>
          <w:color w:val="303030"/>
          <w:spacing w:val="2"/>
          <w:sz w:val="25"/>
          <w:szCs w:val="25"/>
          <w:shd w:val="clear" w:color="auto" w:fill="FFFFFF"/>
        </w:rPr>
        <w:instrText xml:space="preserve"> REF _Ref504776757 \h </w:instrText>
      </w:r>
      <w:r w:rsidR="009F5A81">
        <w:rPr>
          <w:rFonts w:ascii="Helvetica" w:hAnsi="Helvetica" w:cs="Helvetica"/>
          <w:color w:val="303030"/>
          <w:spacing w:val="2"/>
          <w:sz w:val="25"/>
          <w:szCs w:val="25"/>
          <w:shd w:val="clear" w:color="auto" w:fill="FFFFFF"/>
        </w:rPr>
      </w:r>
      <w:r w:rsidR="009F5A81">
        <w:rPr>
          <w:rFonts w:ascii="Helvetica" w:hAnsi="Helvetica" w:cs="Helvetica"/>
          <w:color w:val="303030"/>
          <w:spacing w:val="2"/>
          <w:sz w:val="25"/>
          <w:szCs w:val="25"/>
          <w:shd w:val="clear" w:color="auto" w:fill="FFFFFF"/>
        </w:rPr>
        <w:fldChar w:fldCharType="separate"/>
      </w:r>
      <w:r w:rsidR="009F5A81">
        <w:t xml:space="preserve">Ilustración </w:t>
      </w:r>
      <w:r w:rsidR="009F5A81">
        <w:rPr>
          <w:noProof/>
        </w:rPr>
        <w:t>40</w:t>
      </w:r>
      <w:r w:rsidR="009F5A81">
        <w:t xml:space="preserve"> </w:t>
      </w:r>
      <w:r w:rsidR="009F5A81" w:rsidRPr="001B1701">
        <w:t>Comparativa de servidores tradicionales y Nodejs</w:t>
      </w:r>
      <w:r w:rsidR="009F5A81">
        <w:rPr>
          <w:rFonts w:ascii="Helvetica" w:hAnsi="Helvetica" w:cs="Helvetica"/>
          <w:color w:val="303030"/>
          <w:spacing w:val="2"/>
          <w:sz w:val="25"/>
          <w:szCs w:val="25"/>
          <w:shd w:val="clear" w:color="auto" w:fill="FFFFFF"/>
        </w:rPr>
        <w:fldChar w:fldCharType="end"/>
      </w:r>
      <w:r>
        <w:rPr>
          <w:rFonts w:ascii="Helvetica" w:hAnsi="Helvetica" w:cs="Helvetica"/>
          <w:color w:val="303030"/>
          <w:spacing w:val="2"/>
          <w:sz w:val="25"/>
          <w:szCs w:val="25"/>
          <w:shd w:val="clear" w:color="auto" w:fill="FFFFFF"/>
        </w:rPr>
        <w:t>).</w:t>
      </w:r>
    </w:p>
    <w:p w14:paraId="2279C535" w14:textId="77777777" w:rsidR="00C5340B" w:rsidRDefault="00A87E1C" w:rsidP="00C5340B">
      <w:pPr>
        <w:keepNext/>
      </w:pPr>
      <w:r>
        <w:rPr>
          <w:noProof/>
          <w:lang w:val="en-US" w:eastAsia="en-US"/>
        </w:rPr>
        <w:lastRenderedPageBreak/>
        <w:drawing>
          <wp:inline distT="0" distB="0" distL="0" distR="0" wp14:anchorId="0019535F" wp14:editId="66A02479">
            <wp:extent cx="5400040" cy="6925436"/>
            <wp:effectExtent l="0" t="0" r="0" b="8890"/>
            <wp:docPr id="231" name="Imagen 231" descr="https://uploads.toptal.io/blog/image/92835/toptal-blog-image-1471270373483-e0bb1f43465b6646a91c347c793629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s.toptal.io/blog/image/92835/toptal-blog-image-1471270373483-e0bb1f43465b6646a91c347c793629e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6925436"/>
                    </a:xfrm>
                    <a:prstGeom prst="rect">
                      <a:avLst/>
                    </a:prstGeom>
                    <a:noFill/>
                    <a:ln>
                      <a:noFill/>
                    </a:ln>
                  </pic:spPr>
                </pic:pic>
              </a:graphicData>
            </a:graphic>
          </wp:inline>
        </w:drawing>
      </w:r>
    </w:p>
    <w:p w14:paraId="75774A18" w14:textId="486C58DD" w:rsidR="00A87E1C" w:rsidRDefault="00C5340B" w:rsidP="00C5340B">
      <w:pPr>
        <w:pStyle w:val="Descripcin"/>
        <w:jc w:val="both"/>
      </w:pPr>
      <w:bookmarkStart w:id="1376" w:name="_Ref504776757"/>
      <w:r>
        <w:t xml:space="preserve">Ilustración </w:t>
      </w:r>
      <w:fldSimple w:instr=" SEQ Ilustración \* ARABIC ">
        <w:r w:rsidR="00A37374">
          <w:rPr>
            <w:noProof/>
          </w:rPr>
          <w:t>40</w:t>
        </w:r>
      </w:fldSimple>
      <w:r>
        <w:t xml:space="preserve"> </w:t>
      </w:r>
      <w:r w:rsidRPr="001B1701">
        <w:t>Comparativa de servidores tradicionales y Nodejs</w:t>
      </w:r>
      <w:bookmarkEnd w:id="1376"/>
    </w:p>
    <w:p w14:paraId="6A3A943C" w14:textId="77777777" w:rsidR="00A87E1C" w:rsidRDefault="00A87E1C" w:rsidP="00A87E1C">
      <w:pPr>
        <w:rPr>
          <w:rFonts w:ascii="Arial" w:hAnsi="Arial" w:cs="Arial"/>
          <w:color w:val="222222"/>
          <w:sz w:val="24"/>
          <w:szCs w:val="24"/>
          <w:shd w:val="clear" w:color="auto" w:fill="FFFFFF"/>
        </w:rPr>
      </w:pPr>
    </w:p>
    <w:p w14:paraId="6455A6B9" w14:textId="77777777" w:rsidR="00A87E1C" w:rsidRPr="00F06CD3" w:rsidRDefault="00A87E1C" w:rsidP="00A87E1C">
      <w:pPr>
        <w:rPr>
          <w:rFonts w:ascii="Arial" w:hAnsi="Arial" w:cs="Arial"/>
          <w:color w:val="222222"/>
          <w:sz w:val="24"/>
          <w:szCs w:val="24"/>
          <w:shd w:val="clear" w:color="auto" w:fill="FFFFFF"/>
        </w:rPr>
      </w:pPr>
    </w:p>
    <w:p w14:paraId="5F1D0ACD" w14:textId="77777777" w:rsidR="009F5A81" w:rsidRDefault="009F5A81">
      <w:pPr>
        <w:rPr>
          <w:b/>
          <w:color w:val="666666"/>
          <w:sz w:val="32"/>
          <w:szCs w:val="32"/>
        </w:rPr>
      </w:pPr>
      <w:r>
        <w:rPr>
          <w:b/>
          <w:sz w:val="32"/>
          <w:szCs w:val="32"/>
        </w:rPr>
        <w:br w:type="page"/>
      </w:r>
    </w:p>
    <w:p w14:paraId="44E9FABF" w14:textId="515FB12E" w:rsidR="00A87E1C" w:rsidRPr="00F06CD3" w:rsidRDefault="00A87E1C" w:rsidP="00A87E1C">
      <w:pPr>
        <w:pStyle w:val="Ttulo2"/>
        <w:rPr>
          <w:b/>
          <w:sz w:val="32"/>
          <w:szCs w:val="32"/>
        </w:rPr>
      </w:pPr>
      <w:r>
        <w:rPr>
          <w:b/>
          <w:sz w:val="32"/>
          <w:szCs w:val="32"/>
        </w:rPr>
        <w:lastRenderedPageBreak/>
        <w:t xml:space="preserve">6.3 </w:t>
      </w:r>
      <w:r w:rsidRPr="00F06CD3">
        <w:rPr>
          <w:b/>
          <w:sz w:val="32"/>
          <w:szCs w:val="32"/>
        </w:rPr>
        <w:t>Otros complementos</w:t>
      </w:r>
    </w:p>
    <w:p w14:paraId="5F454EAC" w14:textId="77777777" w:rsidR="00A87E1C" w:rsidRDefault="00A87E1C" w:rsidP="00A87E1C">
      <w:pPr>
        <w:pStyle w:val="Ttulo3"/>
        <w:rPr>
          <w:b w:val="0"/>
          <w:sz w:val="28"/>
          <w:szCs w:val="28"/>
        </w:rPr>
      </w:pPr>
      <w:r>
        <w:rPr>
          <w:b w:val="0"/>
          <w:sz w:val="28"/>
          <w:szCs w:val="28"/>
        </w:rPr>
        <w:t xml:space="preserve">6.3.1 </w:t>
      </w:r>
      <w:r w:rsidRPr="00F06CD3">
        <w:rPr>
          <w:b w:val="0"/>
          <w:sz w:val="28"/>
          <w:szCs w:val="28"/>
        </w:rPr>
        <w:t>Twitter Bootstrap</w:t>
      </w:r>
    </w:p>
    <w:p w14:paraId="00E7FBCC" w14:textId="77777777" w:rsidR="00A87E1C" w:rsidRPr="00F06CD3" w:rsidRDefault="00A87E1C" w:rsidP="00A87E1C"/>
    <w:p w14:paraId="5EB37662" w14:textId="77777777" w:rsidR="00A87E1C" w:rsidRPr="00F06CD3" w:rsidRDefault="00A87E1C" w:rsidP="00A87E1C">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Es uno de los </w:t>
      </w:r>
      <w:r w:rsidRPr="00F06CD3">
        <w:rPr>
          <w:rFonts w:ascii="Arial" w:hAnsi="Arial" w:cs="Arial"/>
          <w:color w:val="222222"/>
          <w:sz w:val="24"/>
          <w:szCs w:val="24"/>
          <w:shd w:val="clear" w:color="auto" w:fill="FFFFFF"/>
        </w:rPr>
        <w:t>framework</w:t>
      </w:r>
      <w:r>
        <w:rPr>
          <w:rFonts w:ascii="Arial" w:hAnsi="Arial" w:cs="Arial"/>
          <w:color w:val="222222"/>
          <w:sz w:val="24"/>
          <w:szCs w:val="24"/>
          <w:shd w:val="clear" w:color="auto" w:fill="FFFFFF"/>
        </w:rPr>
        <w:t>s más populares</w:t>
      </w:r>
      <w:r w:rsidRPr="00F06CD3">
        <w:rPr>
          <w:rFonts w:ascii="Arial" w:hAnsi="Arial" w:cs="Arial"/>
          <w:color w:val="222222"/>
          <w:sz w:val="24"/>
          <w:szCs w:val="24"/>
          <w:shd w:val="clear" w:color="auto" w:fill="FFFFFF"/>
        </w:rPr>
        <w:t xml:space="preserve"> que integra HTML, CSS, y JS para el desarrollo de proyectos adaptables a diferentes medios de reproducción (Responsive).</w:t>
      </w:r>
      <w:r>
        <w:rPr>
          <w:rFonts w:ascii="Arial" w:hAnsi="Arial" w:cs="Arial"/>
          <w:color w:val="222222"/>
          <w:sz w:val="24"/>
          <w:szCs w:val="24"/>
          <w:shd w:val="clear" w:color="auto" w:fill="FFFFFF"/>
        </w:rPr>
        <w:t xml:space="preserve"> Falta</w:t>
      </w:r>
    </w:p>
    <w:p w14:paraId="25D16D10" w14:textId="77777777" w:rsidR="00A87E1C" w:rsidRDefault="00A87E1C" w:rsidP="00A87E1C">
      <w:pPr>
        <w:pStyle w:val="Ttulo3"/>
        <w:rPr>
          <w:b w:val="0"/>
          <w:sz w:val="28"/>
          <w:szCs w:val="28"/>
        </w:rPr>
      </w:pPr>
      <w:r>
        <w:rPr>
          <w:b w:val="0"/>
          <w:sz w:val="28"/>
          <w:szCs w:val="28"/>
        </w:rPr>
        <w:t xml:space="preserve">6.3.2 </w:t>
      </w:r>
      <w:r w:rsidRPr="00F06CD3">
        <w:rPr>
          <w:b w:val="0"/>
          <w:sz w:val="28"/>
          <w:szCs w:val="28"/>
        </w:rPr>
        <w:t>Compodoc</w:t>
      </w:r>
    </w:p>
    <w:p w14:paraId="6E51CD7C" w14:textId="77777777" w:rsidR="00A87E1C" w:rsidRPr="004533E2" w:rsidRDefault="00A87E1C" w:rsidP="00A87E1C"/>
    <w:p w14:paraId="5345039C" w14:textId="77777777" w:rsidR="00A87E1C" w:rsidRPr="00F06CD3" w:rsidRDefault="00A87E1C" w:rsidP="00A87E1C">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Documentador JavaScript estático.</w:t>
      </w:r>
    </w:p>
    <w:p w14:paraId="19A8515D" w14:textId="77777777" w:rsidR="00A87E1C" w:rsidRDefault="00A87E1C" w:rsidP="00A87E1C"/>
    <w:p w14:paraId="69462085" w14:textId="77777777" w:rsidR="00A87E1C" w:rsidRDefault="00A87E1C" w:rsidP="00A87E1C">
      <w:pPr>
        <w:keepNext/>
      </w:pPr>
      <w:r>
        <w:rPr>
          <w:noProof/>
          <w:lang w:val="en-US" w:eastAsia="en-US"/>
        </w:rPr>
        <w:drawing>
          <wp:inline distT="0" distB="0" distL="0" distR="0" wp14:anchorId="28A4224E" wp14:editId="3BC4E47A">
            <wp:extent cx="5400040" cy="1644012"/>
            <wp:effectExtent l="0" t="0" r="0" b="0"/>
            <wp:docPr id="56" name="Imagen 56" descr="MEAN_arquitectura_jar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AN_arquitectura_jarrob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040" cy="1644012"/>
                    </a:xfrm>
                    <a:prstGeom prst="rect">
                      <a:avLst/>
                    </a:prstGeom>
                    <a:noFill/>
                    <a:ln>
                      <a:noFill/>
                    </a:ln>
                  </pic:spPr>
                </pic:pic>
              </a:graphicData>
            </a:graphic>
          </wp:inline>
        </w:drawing>
      </w:r>
    </w:p>
    <w:p w14:paraId="425A6FF3" w14:textId="77777777" w:rsidR="00A87E1C" w:rsidRDefault="00A87E1C" w:rsidP="00A87E1C">
      <w:pPr>
        <w:pStyle w:val="Descripcin"/>
        <w:jc w:val="center"/>
      </w:pPr>
      <w:r>
        <w:t>Ilustración 3</w:t>
      </w:r>
      <w:r>
        <w:rPr>
          <w:noProof/>
        </w:rPr>
        <w:t xml:space="preserve">3 </w:t>
      </w:r>
      <w:r>
        <w:t>- Arquitectura de interacción MEAN</w:t>
      </w:r>
    </w:p>
    <w:p w14:paraId="22858AC1" w14:textId="77777777" w:rsidR="00A87E1C" w:rsidRDefault="00A87E1C" w:rsidP="00A87E1C"/>
    <w:p w14:paraId="7828E0E8" w14:textId="77777777" w:rsidR="00A87E1C" w:rsidRDefault="00A87E1C" w:rsidP="00A87E1C">
      <w:pPr>
        <w:pStyle w:val="Ttulo3"/>
        <w:rPr>
          <w:b w:val="0"/>
          <w:sz w:val="28"/>
          <w:szCs w:val="28"/>
        </w:rPr>
      </w:pPr>
      <w:r>
        <w:rPr>
          <w:b w:val="0"/>
          <w:sz w:val="28"/>
          <w:szCs w:val="28"/>
        </w:rPr>
        <w:t>6.3.3 JSON</w:t>
      </w:r>
    </w:p>
    <w:p w14:paraId="53491978" w14:textId="77777777" w:rsidR="00A87E1C" w:rsidRPr="006C2FA0" w:rsidRDefault="00A87E1C" w:rsidP="00A87E1C"/>
    <w:p w14:paraId="3662EDBB" w14:textId="77777777" w:rsidR="00A87E1C" w:rsidRPr="00186A4B" w:rsidRDefault="00A87E1C" w:rsidP="00A87E1C">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w:t>
      </w:r>
      <w:r>
        <w:rPr>
          <w:rFonts w:ascii="Arial" w:hAnsi="Arial" w:cs="Arial"/>
          <w:color w:val="222222"/>
          <w:sz w:val="24"/>
          <w:szCs w:val="24"/>
          <w:shd w:val="clear" w:color="auto" w:fill="FFFFFF"/>
        </w:rPr>
        <w:t>el acrónimo de</w:t>
      </w:r>
      <w:r w:rsidRPr="00F06CD3">
        <w:rPr>
          <w:rFonts w:ascii="Arial" w:hAnsi="Arial" w:cs="Arial"/>
          <w:color w:val="222222"/>
          <w:sz w:val="24"/>
          <w:szCs w:val="24"/>
          <w:shd w:val="clear" w:color="auto" w:fill="FFFFFF"/>
        </w:rPr>
        <w:t> JavaScript Simple Object Notation.</w:t>
      </w:r>
      <w:r>
        <w:rPr>
          <w:rFonts w:ascii="Arial" w:hAnsi="Arial" w:cs="Arial"/>
          <w:color w:val="222222"/>
          <w:sz w:val="24"/>
          <w:szCs w:val="24"/>
          <w:shd w:val="clear" w:color="auto" w:fill="FFFFFF"/>
        </w:rPr>
        <w:t xml:space="preserve"> Se trata de un mecanismo de </w:t>
      </w:r>
      <w:r>
        <w:rPr>
          <w:rFonts w:ascii="Arial" w:hAnsi="Arial" w:cs="Arial"/>
          <w:i/>
          <w:color w:val="222222"/>
          <w:sz w:val="24"/>
          <w:szCs w:val="24"/>
          <w:shd w:val="clear" w:color="auto" w:fill="FFFFFF"/>
        </w:rPr>
        <w:t>marshaling</w:t>
      </w:r>
      <w:r>
        <w:rPr>
          <w:rFonts w:ascii="Arial" w:hAnsi="Arial" w:cs="Arial"/>
          <w:color w:val="222222"/>
          <w:sz w:val="24"/>
          <w:szCs w:val="24"/>
          <w:shd w:val="clear" w:color="auto" w:fill="FFFFFF"/>
        </w:rPr>
        <w:t>, que permite transmitir en formato de cadenas de texto objetos (o estructuras complejas) que pueden ser luego des-</w:t>
      </w:r>
      <w:r>
        <w:rPr>
          <w:rFonts w:ascii="Arial" w:hAnsi="Arial" w:cs="Arial"/>
          <w:i/>
          <w:color w:val="222222"/>
          <w:sz w:val="24"/>
          <w:szCs w:val="24"/>
          <w:shd w:val="clear" w:color="auto" w:fill="FFFFFF"/>
        </w:rPr>
        <w:t>marshalizadas</w:t>
      </w:r>
      <w:r>
        <w:rPr>
          <w:rFonts w:ascii="Arial" w:hAnsi="Arial" w:cs="Arial"/>
          <w:color w:val="222222"/>
          <w:sz w:val="24"/>
          <w:szCs w:val="24"/>
          <w:shd w:val="clear" w:color="auto" w:fill="FFFFFF"/>
        </w:rPr>
        <w:t xml:space="preserve"> para recuperar los objetos origniales.</w:t>
      </w:r>
    </w:p>
    <w:p w14:paraId="0C46F04F" w14:textId="77777777" w:rsidR="00A87E1C" w:rsidRPr="00B87FE2" w:rsidRDefault="00A87E1C" w:rsidP="00A87E1C">
      <w:pPr>
        <w:pStyle w:val="Descripcin"/>
        <w:jc w:val="both"/>
        <w:rPr>
          <w:rFonts w:ascii="Arial" w:hAnsi="Arial" w:cs="Arial"/>
          <w:i w:val="0"/>
          <w:color w:val="222222"/>
          <w:sz w:val="24"/>
          <w:szCs w:val="24"/>
          <w:shd w:val="clear" w:color="auto" w:fill="FFFFFF"/>
        </w:rPr>
      </w:pPr>
      <w:r>
        <w:rPr>
          <w:noProof/>
          <w:lang w:val="en-US"/>
        </w:rPr>
        <mc:AlternateContent>
          <mc:Choice Requires="wps">
            <w:drawing>
              <wp:anchor distT="0" distB="0" distL="114300" distR="114300" simplePos="0" relativeHeight="251665920" behindDoc="0" locked="0" layoutInCell="1" allowOverlap="1" wp14:anchorId="0B7DE381" wp14:editId="778D94C4">
                <wp:simplePos x="0" y="0"/>
                <wp:positionH relativeFrom="column">
                  <wp:posOffset>4260850</wp:posOffset>
                </wp:positionH>
                <wp:positionV relativeFrom="paragraph">
                  <wp:posOffset>1127760</wp:posOffset>
                </wp:positionV>
                <wp:extent cx="1066800" cy="405765"/>
                <wp:effectExtent l="0" t="0" r="0" b="0"/>
                <wp:wrapSquare wrapText="bothSides"/>
                <wp:docPr id="230" name="Cuadro de texto 230"/>
                <wp:cNvGraphicFramePr/>
                <a:graphic xmlns:a="http://schemas.openxmlformats.org/drawingml/2006/main">
                  <a:graphicData uri="http://schemas.microsoft.com/office/word/2010/wordprocessingShape">
                    <wps:wsp>
                      <wps:cNvSpPr txBox="1"/>
                      <wps:spPr>
                        <a:xfrm>
                          <a:off x="0" y="0"/>
                          <a:ext cx="1066800" cy="405765"/>
                        </a:xfrm>
                        <a:prstGeom prst="rect">
                          <a:avLst/>
                        </a:prstGeom>
                        <a:solidFill>
                          <a:prstClr val="white"/>
                        </a:solidFill>
                        <a:ln>
                          <a:noFill/>
                        </a:ln>
                      </wps:spPr>
                      <wps:txbx>
                        <w:txbxContent>
                          <w:p w14:paraId="6D7FCFB8" w14:textId="36B6A505" w:rsidR="00A87E1C" w:rsidRPr="004F08F0" w:rsidRDefault="00A87E1C" w:rsidP="00A87E1C">
                            <w:pPr>
                              <w:pStyle w:val="Descripcin"/>
                              <w:rPr>
                                <w:noProof/>
                              </w:rPr>
                            </w:pPr>
                            <w:r>
                              <w:t xml:space="preserve">Ilustración </w:t>
                            </w:r>
                            <w:fldSimple w:instr=" SEQ Ilustración \* ARABIC ">
                              <w:r w:rsidR="00C5340B">
                                <w:rPr>
                                  <w:noProof/>
                                </w:rPr>
                                <w:t>41</w:t>
                              </w:r>
                            </w:fldSimple>
                            <w:r>
                              <w:t>4 - Logo de JSON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E381" id="Cuadro de texto 230" o:spid="_x0000_s1048" type="#_x0000_t202" style="position:absolute;left:0;text-align:left;margin-left:335.5pt;margin-top:88.8pt;width:84pt;height:31.9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" stroked="f">
                <v:textbox style="mso-fit-shape-to-text:t" inset="0,0,0,0">
                  <w:txbxContent>
                    <w:p w14:paraId="6D7FCFB8" w14:textId="36B6A505" w:rsidR="00A87E1C" w:rsidRPr="004F08F0" w:rsidRDefault="00A87E1C" w:rsidP="00A87E1C">
                      <w:pPr>
                        <w:pStyle w:val="Descripcin"/>
                        <w:rPr>
                          <w:noProof/>
                        </w:rPr>
                      </w:pPr>
                      <w:r>
                        <w:t xml:space="preserve">Ilustración </w:t>
                      </w:r>
                      <w:fldSimple w:instr=" SEQ Ilustración \* ARABIC ">
                        <w:r w:rsidR="00C5340B">
                          <w:rPr>
                            <w:noProof/>
                          </w:rPr>
                          <w:t>41</w:t>
                        </w:r>
                      </w:fldSimple>
                      <w:r>
                        <w:t>4 - Logo de JSON</w:t>
                      </w:r>
                    </w:p>
                  </w:txbxContent>
                </v:textbox>
                <w10:wrap type="square"/>
              </v:shape>
            </w:pict>
          </mc:Fallback>
        </mc:AlternateContent>
      </w:r>
      <w:r w:rsidRPr="006C2FA0">
        <w:rPr>
          <w:i w:val="0"/>
          <w:noProof/>
          <w:lang w:val="en-US"/>
        </w:rPr>
        <w:drawing>
          <wp:anchor distT="0" distB="0" distL="114300" distR="114300" simplePos="0" relativeHeight="251668992" behindDoc="0" locked="0" layoutInCell="1" allowOverlap="1" wp14:anchorId="0D91194B" wp14:editId="12840FEA">
            <wp:simplePos x="0" y="0"/>
            <wp:positionH relativeFrom="column">
              <wp:posOffset>4260916</wp:posOffset>
            </wp:positionH>
            <wp:positionV relativeFrom="paragraph">
              <wp:posOffset>4360</wp:posOffset>
            </wp:positionV>
            <wp:extent cx="1066800" cy="1066800"/>
            <wp:effectExtent l="0" t="0" r="0" b="0"/>
            <wp:wrapSquare wrapText="bothSides"/>
            <wp:docPr id="57" name="Imagen 57"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flipH="1">
                      <a:off x="0" y="0"/>
                      <a:ext cx="10668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2FA0">
        <w:rPr>
          <w:rFonts w:ascii="Arial" w:hAnsi="Arial" w:cs="Arial"/>
          <w:i w:val="0"/>
          <w:color w:val="222222"/>
          <w:sz w:val="24"/>
          <w:szCs w:val="24"/>
          <w:shd w:val="clear" w:color="auto" w:fill="FFFFFF"/>
        </w:rPr>
        <w:t>Una de las supuestas ventajas de JSON sobre XML como formato de intercambio de datos es que es mucho más sencillo escribir un analizador sintáctico (parser) de JSON. En JavaScript, un texto JSON se puede analizar fácilmente usando la función </w:t>
      </w:r>
      <w:r>
        <w:rPr>
          <w:rFonts w:ascii="Arial" w:hAnsi="Arial" w:cs="Arial"/>
          <w:i w:val="0"/>
          <w:color w:val="222222"/>
          <w:sz w:val="24"/>
          <w:szCs w:val="24"/>
          <w:shd w:val="clear" w:color="auto" w:fill="FFFFFF"/>
        </w:rPr>
        <w:t>JSON.parse</w:t>
      </w:r>
      <w:commentRangeStart w:id="1377"/>
      <w:commentRangeStart w:id="1378"/>
      <w:r w:rsidRPr="006C2FA0">
        <w:rPr>
          <w:rFonts w:ascii="Arial" w:hAnsi="Arial" w:cs="Arial"/>
          <w:i w:val="0"/>
          <w:color w:val="222222"/>
          <w:sz w:val="24"/>
          <w:szCs w:val="24"/>
          <w:shd w:val="clear" w:color="auto" w:fill="FFFFFF"/>
        </w:rPr>
        <w:t>()</w:t>
      </w:r>
      <w:commentRangeEnd w:id="1377"/>
      <w:r>
        <w:rPr>
          <w:rStyle w:val="Refdecomentario"/>
          <w:rFonts w:ascii="Calibri" w:eastAsia="Calibri" w:hAnsi="Calibri" w:cs="Calibri"/>
          <w:i w:val="0"/>
          <w:iCs w:val="0"/>
          <w:color w:val="000000"/>
          <w:lang w:eastAsia="es-AR"/>
        </w:rPr>
        <w:commentReference w:id="1377"/>
      </w:r>
      <w:commentRangeEnd w:id="1378"/>
      <w:r>
        <w:rPr>
          <w:rStyle w:val="Refdecomentario"/>
          <w:rFonts w:ascii="Calibri" w:eastAsia="Calibri" w:hAnsi="Calibri" w:cs="Calibri"/>
          <w:i w:val="0"/>
          <w:iCs w:val="0"/>
          <w:color w:val="000000"/>
          <w:lang w:eastAsia="es-AR"/>
        </w:rPr>
        <w:commentReference w:id="1378"/>
      </w:r>
      <w:r w:rsidRPr="006C2FA0">
        <w:rPr>
          <w:rFonts w:ascii="Arial" w:hAnsi="Arial" w:cs="Arial"/>
          <w:i w:val="0"/>
          <w:color w:val="222222"/>
          <w:sz w:val="24"/>
          <w:szCs w:val="24"/>
          <w:shd w:val="clear" w:color="auto" w:fill="FFFFFF"/>
        </w:rPr>
        <w:t>, lo cual ha sido fundamental para que JSON haya sido aceptado por parte de la comunidad de desarrolladores AJAX, debido a la ubicuidad de JavaScript en casi cualquier navegador web.</w:t>
      </w:r>
    </w:p>
    <w:p w14:paraId="187DC438" w14:textId="77777777" w:rsidR="00A87E1C" w:rsidRPr="00F06CD3" w:rsidRDefault="00A87E1C" w:rsidP="00A87E1C">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Podemos decir que en MEAN, </w:t>
      </w:r>
      <w:r w:rsidRPr="00F06CD3">
        <w:rPr>
          <w:rFonts w:ascii="Arial" w:hAnsi="Arial" w:cs="Arial"/>
          <w:color w:val="222222"/>
          <w:sz w:val="24"/>
          <w:szCs w:val="24"/>
          <w:shd w:val="clear" w:color="auto" w:fill="FFFFFF"/>
        </w:rPr>
        <w:t xml:space="preserve">JSON es el </w:t>
      </w:r>
      <w:r>
        <w:rPr>
          <w:rFonts w:ascii="Arial" w:hAnsi="Arial" w:cs="Arial"/>
          <w:color w:val="222222"/>
          <w:sz w:val="24"/>
          <w:szCs w:val="24"/>
          <w:shd w:val="clear" w:color="auto" w:fill="FFFFFF"/>
        </w:rPr>
        <w:t>formato de transferencia</w:t>
      </w:r>
      <w:r w:rsidRPr="00F06CD3">
        <w:rPr>
          <w:rFonts w:ascii="Arial" w:hAnsi="Arial" w:cs="Arial"/>
          <w:color w:val="222222"/>
          <w:sz w:val="24"/>
          <w:szCs w:val="24"/>
          <w:shd w:val="clear" w:color="auto" w:fill="FFFFFF"/>
        </w:rPr>
        <w:t xml:space="preserve"> de</w:t>
      </w:r>
      <w:r>
        <w:rPr>
          <w:rFonts w:ascii="Arial" w:hAnsi="Arial" w:cs="Arial"/>
          <w:color w:val="222222"/>
          <w:sz w:val="24"/>
          <w:szCs w:val="24"/>
          <w:shd w:val="clear" w:color="auto" w:fill="FFFFFF"/>
        </w:rPr>
        <w:t xml:space="preserve"> datos entre</w:t>
      </w:r>
      <w:r w:rsidRPr="00F06CD3">
        <w:rPr>
          <w:rFonts w:ascii="Arial" w:hAnsi="Arial" w:cs="Arial"/>
          <w:color w:val="222222"/>
          <w:sz w:val="24"/>
          <w:szCs w:val="24"/>
          <w:shd w:val="clear" w:color="auto" w:fill="FFFFFF"/>
        </w:rPr>
        <w:t xml:space="preserve"> todas las capas: navegador, servidor web y servidor de datos”</w:t>
      </w:r>
    </w:p>
    <w:p w14:paraId="2BDD50B1" w14:textId="77777777" w:rsidR="00A87E1C" w:rsidRDefault="00A87E1C" w:rsidP="00A87E1C">
      <w:pPr>
        <w:keepNext/>
      </w:pPr>
      <w:r>
        <w:rPr>
          <w:noProof/>
          <w:lang w:val="en-US" w:eastAsia="en-US"/>
        </w:rPr>
        <w:lastRenderedPageBreak/>
        <w:drawing>
          <wp:inline distT="0" distB="0" distL="0" distR="0" wp14:anchorId="6F634A4A" wp14:editId="4F25E142">
            <wp:extent cx="5400040" cy="3796828"/>
            <wp:effectExtent l="0" t="0" r="0" b="0"/>
            <wp:docPr id="58" name="Imagen 58" descr="MEAN_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AN_75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3796828"/>
                    </a:xfrm>
                    <a:prstGeom prst="rect">
                      <a:avLst/>
                    </a:prstGeom>
                    <a:noFill/>
                    <a:ln>
                      <a:noFill/>
                    </a:ln>
                  </pic:spPr>
                </pic:pic>
              </a:graphicData>
            </a:graphic>
          </wp:inline>
        </w:drawing>
      </w:r>
    </w:p>
    <w:p w14:paraId="646D608E" w14:textId="77777777" w:rsidR="00A87E1C" w:rsidRDefault="00A87E1C" w:rsidP="00A87E1C">
      <w:pPr>
        <w:pStyle w:val="Descripcin"/>
      </w:pPr>
      <w:r>
        <w:t>Ilustración 35 - Json pegamento de tecnologías</w:t>
      </w:r>
    </w:p>
    <w:p w14:paraId="531E01A6" w14:textId="77777777" w:rsidR="00A87E1C" w:rsidRDefault="00A87E1C" w:rsidP="00A87E1C"/>
    <w:p w14:paraId="21E5028C" w14:textId="278347B0" w:rsidR="00E97DD2" w:rsidRDefault="00A87E1C" w:rsidP="00A87E1C">
      <w:pPr>
        <w:rPr>
          <w:b/>
          <w:color w:val="434343"/>
          <w:sz w:val="36"/>
          <w:szCs w:val="36"/>
        </w:rPr>
      </w:pPr>
      <w:r>
        <w:rPr>
          <w:sz w:val="36"/>
          <w:szCs w:val="36"/>
        </w:rPr>
        <w:br w:type="page"/>
      </w:r>
    </w:p>
    <w:p w14:paraId="1CDF4E98" w14:textId="5525B030" w:rsidR="005A7CA5" w:rsidRPr="008831B2" w:rsidRDefault="005A7CA5" w:rsidP="005A7CA5">
      <w:pPr>
        <w:pStyle w:val="Ttulo1"/>
        <w:rPr>
          <w:sz w:val="36"/>
          <w:szCs w:val="36"/>
        </w:rPr>
      </w:pPr>
      <w:bookmarkStart w:id="1379" w:name="_Toc504153925"/>
      <w:r w:rsidRPr="008831B2">
        <w:rPr>
          <w:sz w:val="36"/>
          <w:szCs w:val="36"/>
        </w:rPr>
        <w:lastRenderedPageBreak/>
        <w:t>Capítulo 7 – Librería Johnny-five y el protocolo Firmata</w:t>
      </w:r>
      <w:bookmarkEnd w:id="1373"/>
      <w:bookmarkEnd w:id="1379"/>
    </w:p>
    <w:p w14:paraId="27415084" w14:textId="77777777" w:rsidR="0061361E" w:rsidRDefault="0061361E" w:rsidP="005A7CA5">
      <w:pPr>
        <w:rPr>
          <w:rFonts w:ascii="Arial" w:hAnsi="Arial" w:cs="Arial"/>
          <w:sz w:val="24"/>
          <w:szCs w:val="24"/>
          <w:shd w:val="clear" w:color="auto" w:fill="FFFFFF"/>
        </w:rPr>
      </w:pPr>
    </w:p>
    <w:p w14:paraId="3DD6D856" w14:textId="11DB146F" w:rsidR="005A7CA5" w:rsidRPr="0061361E" w:rsidRDefault="0061361E" w:rsidP="005A7CA5">
      <w:pPr>
        <w:rPr>
          <w:rFonts w:ascii="Arial" w:hAnsi="Arial" w:cs="Arial"/>
          <w:sz w:val="24"/>
          <w:szCs w:val="24"/>
          <w:shd w:val="clear" w:color="auto" w:fill="FFFFFF"/>
        </w:rPr>
      </w:pPr>
      <w:r w:rsidRPr="0061361E">
        <w:rPr>
          <w:rFonts w:ascii="Arial" w:hAnsi="Arial" w:cs="Arial"/>
          <w:sz w:val="24"/>
          <w:szCs w:val="24"/>
          <w:shd w:val="clear" w:color="auto" w:fill="FFFFFF"/>
        </w:rPr>
        <w:t xml:space="preserve">Este capítulo introduce sobre un framework denominado Johnny-five el cual es utilizado para la comunicación entre la aplicación web y las placas Arduinos que componen al SAR. </w:t>
      </w:r>
      <w:r w:rsidR="007F512D" w:rsidRPr="0061361E">
        <w:rPr>
          <w:rFonts w:ascii="Arial" w:hAnsi="Arial" w:cs="Arial"/>
          <w:sz w:val="24"/>
          <w:szCs w:val="24"/>
          <w:shd w:val="clear" w:color="auto" w:fill="FFFFFF"/>
        </w:rPr>
        <w:t>Además,</w:t>
      </w:r>
      <w:r w:rsidRPr="0061361E">
        <w:rPr>
          <w:rFonts w:ascii="Arial" w:hAnsi="Arial" w:cs="Arial"/>
          <w:sz w:val="24"/>
          <w:szCs w:val="24"/>
          <w:shd w:val="clear" w:color="auto" w:fill="FFFFFF"/>
        </w:rPr>
        <w:t xml:space="preserve"> se explica en detalle la utilidad de un protocolo, llamado Firmata, que es cargado en cada uno de los Arduinos.</w:t>
      </w:r>
    </w:p>
    <w:p w14:paraId="76364124" w14:textId="77777777" w:rsidR="005A7CA5" w:rsidRPr="008831B2" w:rsidRDefault="005A7CA5" w:rsidP="005A7CA5">
      <w:pPr>
        <w:pStyle w:val="Ttulo2"/>
        <w:rPr>
          <w:b/>
          <w:sz w:val="32"/>
          <w:szCs w:val="32"/>
        </w:rPr>
      </w:pPr>
      <w:bookmarkStart w:id="1380" w:name="_Toc499023888"/>
      <w:bookmarkStart w:id="1381" w:name="_Toc504153926"/>
      <w:r>
        <w:rPr>
          <w:b/>
          <w:sz w:val="32"/>
          <w:szCs w:val="32"/>
        </w:rPr>
        <w:t xml:space="preserve">7.1 </w:t>
      </w:r>
      <w:r w:rsidRPr="008831B2">
        <w:rPr>
          <w:b/>
          <w:sz w:val="32"/>
          <w:szCs w:val="32"/>
        </w:rPr>
        <w:t>¿Qué es Johnny-five?</w:t>
      </w:r>
      <w:bookmarkEnd w:id="1380"/>
      <w:bookmarkEnd w:id="1381"/>
    </w:p>
    <w:p w14:paraId="1A6E037B" w14:textId="77777777" w:rsidR="005A7CA5" w:rsidRPr="0086071F" w:rsidRDefault="005A7CA5" w:rsidP="005A7CA5"/>
    <w:p w14:paraId="098853D6" w14:textId="357727A2" w:rsidR="005A7CA5" w:rsidRPr="00E455FC" w:rsidRDefault="00035C2D" w:rsidP="005A7CA5">
      <w:pPr>
        <w:rPr>
          <w:rFonts w:ascii="Arial" w:hAnsi="Arial" w:cs="Arial"/>
          <w:sz w:val="24"/>
          <w:szCs w:val="24"/>
          <w:shd w:val="clear" w:color="auto" w:fill="FFFFFF"/>
        </w:rPr>
      </w:pPr>
      <w:r>
        <w:rPr>
          <w:noProof/>
          <w:lang w:val="en-US" w:eastAsia="en-US"/>
        </w:rPr>
        <mc:AlternateContent>
          <mc:Choice Requires="wps">
            <w:drawing>
              <wp:anchor distT="0" distB="0" distL="114300" distR="114300" simplePos="0" relativeHeight="251677184" behindDoc="0" locked="0" layoutInCell="1" allowOverlap="1" wp14:anchorId="59723837" wp14:editId="56EB4BCF">
                <wp:simplePos x="0" y="0"/>
                <wp:positionH relativeFrom="column">
                  <wp:posOffset>1695450</wp:posOffset>
                </wp:positionH>
                <wp:positionV relativeFrom="paragraph">
                  <wp:posOffset>1955800</wp:posOffset>
                </wp:positionV>
                <wp:extent cx="3704590" cy="635"/>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3704590" cy="635"/>
                        </a:xfrm>
                        <a:prstGeom prst="rect">
                          <a:avLst/>
                        </a:prstGeom>
                        <a:solidFill>
                          <a:prstClr val="white"/>
                        </a:solidFill>
                        <a:ln>
                          <a:noFill/>
                        </a:ln>
                      </wps:spPr>
                      <wps:txbx>
                        <w:txbxContent>
                          <w:p w14:paraId="7525DF61" w14:textId="796C044A" w:rsidR="00A87E1C" w:rsidRPr="00F56273" w:rsidRDefault="00A87E1C" w:rsidP="00035C2D">
                            <w:pPr>
                              <w:pStyle w:val="Descripcin"/>
                              <w:jc w:val="center"/>
                              <w:rPr>
                                <w:rFonts w:ascii="Calibri" w:eastAsia="Calibri" w:hAnsi="Calibri" w:cs="Calibri"/>
                                <w:noProof/>
                                <w:color w:val="000000"/>
                                <w:lang w:val="es-ES_tradnl" w:eastAsia="es-ES_tradnl"/>
                              </w:rPr>
                            </w:pPr>
                            <w:bookmarkStart w:id="1382" w:name="_Ref503536925"/>
                            <w:bookmarkStart w:id="1383" w:name="_Toc504153996"/>
                            <w:r>
                              <w:t xml:space="preserve">Ilustración </w:t>
                            </w:r>
                            <w:fldSimple w:instr=" SEQ Ilustración \* ARABIC ">
                              <w:r w:rsidR="00C5340B">
                                <w:rPr>
                                  <w:noProof/>
                                </w:rPr>
                                <w:t>42</w:t>
                              </w:r>
                            </w:fldSimple>
                            <w:r>
                              <w:t xml:space="preserve"> - </w:t>
                            </w:r>
                            <w:r w:rsidRPr="009E123F">
                              <w:t>Página oficial de Johnny-Five</w:t>
                            </w:r>
                            <w:bookmarkEnd w:id="1382"/>
                            <w:bookmarkEnd w:id="1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23837" id="Cuadro de texto 47" o:spid="_x0000_s1049" type="#_x0000_t202" style="position:absolute;left:0;text-align:left;margin-left:133.5pt;margin-top:154pt;width:291.7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" stroked="f">
                <v:textbox style="mso-fit-shape-to-text:t" inset="0,0,0,0">
                  <w:txbxContent>
                    <w:p w14:paraId="7525DF61" w14:textId="796C044A" w:rsidR="00A87E1C" w:rsidRPr="00F56273" w:rsidRDefault="00A87E1C" w:rsidP="00035C2D">
                      <w:pPr>
                        <w:pStyle w:val="Descripcin"/>
                        <w:jc w:val="center"/>
                        <w:rPr>
                          <w:rFonts w:ascii="Calibri" w:eastAsia="Calibri" w:hAnsi="Calibri" w:cs="Calibri"/>
                          <w:noProof/>
                          <w:color w:val="000000"/>
                          <w:lang w:val="es-ES_tradnl" w:eastAsia="es-ES_tradnl"/>
                        </w:rPr>
                      </w:pPr>
                      <w:bookmarkStart w:id="1384" w:name="_Ref503536925"/>
                      <w:bookmarkStart w:id="1385" w:name="_Toc504153996"/>
                      <w:r>
                        <w:t xml:space="preserve">Ilustración </w:t>
                      </w:r>
                      <w:fldSimple w:instr=" SEQ Ilustración \* ARABIC ">
                        <w:r w:rsidR="00C5340B">
                          <w:rPr>
                            <w:noProof/>
                          </w:rPr>
                          <w:t>42</w:t>
                        </w:r>
                      </w:fldSimple>
                      <w:r>
                        <w:t xml:space="preserve"> - </w:t>
                      </w:r>
                      <w:r w:rsidRPr="009E123F">
                        <w:t>Página oficial de Johnny-Five</w:t>
                      </w:r>
                      <w:bookmarkEnd w:id="1384"/>
                      <w:bookmarkEnd w:id="1385"/>
                    </w:p>
                  </w:txbxContent>
                </v:textbox>
                <w10:wrap type="square"/>
              </v:shape>
            </w:pict>
          </mc:Fallback>
        </mc:AlternateContent>
      </w:r>
      <w:r w:rsidR="005A7CA5">
        <w:rPr>
          <w:noProof/>
          <w:lang w:val="en-US" w:eastAsia="en-US"/>
        </w:rPr>
        <w:drawing>
          <wp:anchor distT="0" distB="0" distL="114300" distR="114300" simplePos="0" relativeHeight="251642368" behindDoc="0" locked="0" layoutInCell="1" allowOverlap="1" wp14:anchorId="6540B6C2" wp14:editId="1BC82B87">
            <wp:simplePos x="0" y="0"/>
            <wp:positionH relativeFrom="margin">
              <wp:posOffset>1695450</wp:posOffset>
            </wp:positionH>
            <wp:positionV relativeFrom="paragraph">
              <wp:posOffset>12433</wp:posOffset>
            </wp:positionV>
            <wp:extent cx="3705013" cy="1886728"/>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t="4445"/>
                    <a:stretch/>
                  </pic:blipFill>
                  <pic:spPr bwMode="auto">
                    <a:xfrm>
                      <a:off x="0" y="0"/>
                      <a:ext cx="3705013" cy="1886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7CA5" w:rsidRPr="00E455FC">
        <w:rPr>
          <w:rFonts w:ascii="Arial" w:hAnsi="Arial" w:cs="Arial"/>
          <w:sz w:val="24"/>
          <w:szCs w:val="24"/>
          <w:shd w:val="clear" w:color="auto" w:fill="FFFFFF"/>
        </w:rPr>
        <w:t>Johnny-five, más conocido como J5, es un framework de programación robótica basado en javascript lanzado por la compañía de tecnología web</w:t>
      </w:r>
      <w:r>
        <w:rPr>
          <w:rFonts w:ascii="Arial" w:hAnsi="Arial" w:cs="Arial"/>
          <w:sz w:val="24"/>
          <w:szCs w:val="24"/>
          <w:shd w:val="clear" w:color="auto" w:fill="FFFFFF"/>
        </w:rPr>
        <w:t xml:space="preserve"> (</w:t>
      </w:r>
      <w:r>
        <w:rPr>
          <w:rFonts w:ascii="Arial" w:hAnsi="Arial" w:cs="Arial"/>
          <w:sz w:val="24"/>
          <w:szCs w:val="24"/>
          <w:shd w:val="clear" w:color="auto" w:fill="FFFFFF"/>
        </w:rPr>
        <w:fldChar w:fldCharType="begin"/>
      </w:r>
      <w:r>
        <w:rPr>
          <w:rFonts w:ascii="Arial" w:hAnsi="Arial" w:cs="Arial"/>
          <w:sz w:val="24"/>
          <w:szCs w:val="24"/>
          <w:shd w:val="clear" w:color="auto" w:fill="FFFFFF"/>
        </w:rPr>
        <w:instrText xml:space="preserve"> REF _Ref503536925 \h </w:instrText>
      </w:r>
      <w:r>
        <w:rPr>
          <w:rFonts w:ascii="Arial" w:hAnsi="Arial" w:cs="Arial"/>
          <w:sz w:val="24"/>
          <w:szCs w:val="24"/>
          <w:shd w:val="clear" w:color="auto" w:fill="FFFFFF"/>
        </w:rPr>
      </w:r>
      <w:r>
        <w:rPr>
          <w:rFonts w:ascii="Arial" w:hAnsi="Arial" w:cs="Arial"/>
          <w:sz w:val="24"/>
          <w:szCs w:val="24"/>
          <w:shd w:val="clear" w:color="auto" w:fill="FFFFFF"/>
        </w:rPr>
        <w:fldChar w:fldCharType="separate"/>
      </w:r>
      <w:r>
        <w:t xml:space="preserve">Ilustración </w:t>
      </w:r>
      <w:r>
        <w:rPr>
          <w:noProof/>
        </w:rPr>
        <w:t>42</w:t>
      </w:r>
      <w:r>
        <w:t xml:space="preserve"> - </w:t>
      </w:r>
      <w:r w:rsidRPr="009E123F">
        <w:t>Página oficial de Johnny-Five</w:t>
      </w:r>
      <w:r>
        <w:rPr>
          <w:rFonts w:ascii="Arial" w:hAnsi="Arial" w:cs="Arial"/>
          <w:sz w:val="24"/>
          <w:szCs w:val="24"/>
          <w:shd w:val="clear" w:color="auto" w:fill="FFFFFF"/>
        </w:rPr>
        <w:fldChar w:fldCharType="end"/>
      </w:r>
      <w:r w:rsidR="00FF26D6">
        <w:rPr>
          <w:rStyle w:val="Refdenotaalpie"/>
          <w:rFonts w:ascii="Arial" w:hAnsi="Arial" w:cs="Arial"/>
          <w:sz w:val="24"/>
          <w:szCs w:val="24"/>
          <w:shd w:val="clear" w:color="auto" w:fill="FFFFFF"/>
        </w:rPr>
        <w:footnoteReference w:id="19"/>
      </w:r>
      <w:r>
        <w:rPr>
          <w:rFonts w:ascii="Arial" w:hAnsi="Arial" w:cs="Arial"/>
          <w:sz w:val="24"/>
          <w:szCs w:val="24"/>
          <w:shd w:val="clear" w:color="auto" w:fill="FFFFFF"/>
        </w:rPr>
        <w:t>)</w:t>
      </w:r>
      <w:r w:rsidR="005A7CA5" w:rsidRPr="00E455FC">
        <w:rPr>
          <w:rFonts w:ascii="Arial" w:hAnsi="Arial" w:cs="Arial"/>
          <w:sz w:val="24"/>
          <w:szCs w:val="24"/>
          <w:shd w:val="clear" w:color="auto" w:fill="FFFFFF"/>
        </w:rPr>
        <w:t xml:space="preserve"> Bocoup en el 2012, es de código abierto, </w:t>
      </w:r>
      <w:r w:rsidR="005A7CA5">
        <w:rPr>
          <w:rFonts w:ascii="Arial" w:hAnsi="Arial" w:cs="Arial"/>
          <w:sz w:val="24"/>
          <w:szCs w:val="24"/>
          <w:shd w:val="clear" w:color="auto" w:fill="FFFFFF"/>
        </w:rPr>
        <w:t xml:space="preserve">y </w:t>
      </w:r>
      <w:r w:rsidR="005A7CA5" w:rsidRPr="00E455FC">
        <w:rPr>
          <w:rFonts w:ascii="Arial" w:hAnsi="Arial" w:cs="Arial"/>
          <w:sz w:val="24"/>
          <w:szCs w:val="24"/>
          <w:shd w:val="clear" w:color="auto" w:fill="FFFFFF"/>
        </w:rPr>
        <w:t>l cuenta con una gran variedad de desarrolladores, ingenieros y colaboradores que están constantemente perfeccionando y agregando características nuevas a esta herramienta.</w:t>
      </w:r>
    </w:p>
    <w:p w14:paraId="4E04FD87" w14:textId="32CD351F" w:rsidR="005A7CA5" w:rsidRPr="00E455FC" w:rsidRDefault="005A7CA5" w:rsidP="005A7CA5">
      <w:pPr>
        <w:rPr>
          <w:rFonts w:ascii="Arial" w:hAnsi="Arial" w:cs="Arial"/>
          <w:sz w:val="24"/>
          <w:szCs w:val="24"/>
          <w:shd w:val="clear" w:color="auto" w:fill="FFFFFF"/>
        </w:rPr>
      </w:pPr>
      <w:r w:rsidRPr="00E455FC">
        <w:rPr>
          <w:rFonts w:ascii="Arial" w:hAnsi="Arial" w:cs="Arial"/>
          <w:sz w:val="24"/>
          <w:szCs w:val="24"/>
          <w:shd w:val="clear" w:color="auto" w:fill="FFFFFF"/>
        </w:rPr>
        <w:t xml:space="preserve">Es compatible </w:t>
      </w:r>
      <w:r>
        <w:rPr>
          <w:rFonts w:ascii="Arial" w:hAnsi="Arial" w:cs="Arial"/>
          <w:sz w:val="24"/>
          <w:szCs w:val="24"/>
          <w:shd w:val="clear" w:color="auto" w:fill="FFFFFF"/>
        </w:rPr>
        <w:t xml:space="preserve">con </w:t>
      </w:r>
      <w:r w:rsidRPr="00E455FC">
        <w:rPr>
          <w:rFonts w:ascii="Arial" w:hAnsi="Arial" w:cs="Arial"/>
          <w:sz w:val="24"/>
          <w:szCs w:val="24"/>
          <w:shd w:val="clear" w:color="auto" w:fill="FFFFFF"/>
        </w:rPr>
        <w:t>la mayoría de los microcontroladores y SBC más populares como, los utilizados en el desarrollo de esta tesina, Arduino y Raspberry Pi (ambos en todas sus versiones). Además de placas como BeagleBone, SparkFun, ChipKit, Intel-Galileo, entre otras.</w:t>
      </w:r>
    </w:p>
    <w:p w14:paraId="307EF425" w14:textId="77777777" w:rsidR="005A7CA5" w:rsidRDefault="005A7CA5" w:rsidP="005A7CA5">
      <w:pPr>
        <w:rPr>
          <w:rFonts w:ascii="Arial" w:hAnsi="Arial" w:cs="Arial"/>
          <w:sz w:val="24"/>
          <w:szCs w:val="24"/>
          <w:shd w:val="clear" w:color="auto" w:fill="FFFFFF"/>
        </w:rPr>
      </w:pPr>
      <w:r w:rsidRPr="00E455FC">
        <w:rPr>
          <w:rFonts w:ascii="Arial" w:hAnsi="Arial" w:cs="Arial"/>
          <w:sz w:val="24"/>
          <w:szCs w:val="24"/>
          <w:shd w:val="clear" w:color="auto" w:fill="FFFFFF"/>
        </w:rPr>
        <w:t>Posee una librería muy completa, con compatibilidad a una vasta cantidad de sensores y actuadores, y ejemplos útiles de usos e implementación de los mismos.</w:t>
      </w:r>
      <w:r>
        <w:rPr>
          <w:rFonts w:ascii="Arial" w:hAnsi="Arial" w:cs="Arial"/>
          <w:sz w:val="24"/>
          <w:szCs w:val="24"/>
          <w:shd w:val="clear" w:color="auto" w:fill="FFFFFF"/>
        </w:rPr>
        <w:t xml:space="preserve"> Dichos ejemplos se encuentran disponibles en su página oficial con el esquema de conexión de los componentes a las distintas plataformas compatibles.</w:t>
      </w:r>
    </w:p>
    <w:p w14:paraId="1168E997" w14:textId="77777777" w:rsidR="005A7CA5" w:rsidRPr="00E455FC" w:rsidRDefault="005A7CA5" w:rsidP="005A7CA5">
      <w:pPr>
        <w:rPr>
          <w:rFonts w:ascii="Arial" w:hAnsi="Arial" w:cs="Arial"/>
          <w:sz w:val="24"/>
          <w:szCs w:val="24"/>
          <w:shd w:val="clear" w:color="auto" w:fill="FFFFFF"/>
        </w:rPr>
      </w:pPr>
    </w:p>
    <w:p w14:paraId="00D5F78A" w14:textId="77777777" w:rsidR="005A7CA5" w:rsidRPr="008831B2" w:rsidRDefault="005A7CA5" w:rsidP="005A7CA5">
      <w:pPr>
        <w:pStyle w:val="Ttulo2"/>
        <w:rPr>
          <w:b/>
          <w:sz w:val="32"/>
          <w:szCs w:val="32"/>
        </w:rPr>
      </w:pPr>
      <w:bookmarkStart w:id="1386" w:name="_Toc499023889"/>
      <w:bookmarkStart w:id="1387" w:name="_Toc504153927"/>
      <w:r>
        <w:rPr>
          <w:b/>
          <w:sz w:val="32"/>
          <w:szCs w:val="32"/>
        </w:rPr>
        <w:t xml:space="preserve">7.2 </w:t>
      </w:r>
      <w:r w:rsidRPr="008831B2">
        <w:rPr>
          <w:b/>
          <w:sz w:val="32"/>
          <w:szCs w:val="32"/>
        </w:rPr>
        <w:t>Instalación</w:t>
      </w:r>
      <w:bookmarkEnd w:id="1386"/>
      <w:bookmarkEnd w:id="1387"/>
    </w:p>
    <w:p w14:paraId="2B8606A8" w14:textId="77777777" w:rsidR="005A7CA5" w:rsidRPr="00D50977" w:rsidRDefault="005A7CA5" w:rsidP="005A7CA5">
      <w:pPr>
        <w:rPr>
          <w:rFonts w:ascii="Verdana" w:hAnsi="Verdana" w:cs="Helvetica"/>
          <w:color w:val="373737"/>
          <w:shd w:val="clear" w:color="auto" w:fill="FFFFFF"/>
        </w:rPr>
      </w:pPr>
    </w:p>
    <w:p w14:paraId="4FBA243D" w14:textId="29DF66AB" w:rsidR="005A7CA5" w:rsidRPr="00E455FC" w:rsidRDefault="005A7CA5" w:rsidP="005A7CA5">
      <w:pPr>
        <w:rPr>
          <w:rFonts w:ascii="Arial" w:hAnsi="Arial" w:cs="Arial"/>
          <w:sz w:val="24"/>
          <w:szCs w:val="24"/>
          <w:shd w:val="clear" w:color="auto" w:fill="FFFFFF"/>
        </w:rPr>
      </w:pPr>
      <w:r w:rsidRPr="00E455FC">
        <w:rPr>
          <w:rFonts w:ascii="Arial" w:hAnsi="Arial" w:cs="Arial"/>
          <w:sz w:val="24"/>
          <w:szCs w:val="24"/>
          <w:shd w:val="clear" w:color="auto" w:fill="FFFFFF"/>
        </w:rPr>
        <w:t xml:space="preserve">Para poder utilizar Johnny-Five, se debe contar con el </w:t>
      </w:r>
      <w:r>
        <w:rPr>
          <w:rFonts w:ascii="Arial" w:hAnsi="Arial" w:cs="Arial"/>
          <w:sz w:val="24"/>
          <w:szCs w:val="24"/>
          <w:shd w:val="clear" w:color="auto" w:fill="FFFFFF"/>
        </w:rPr>
        <w:t>N</w:t>
      </w:r>
      <w:r w:rsidRPr="00E455FC">
        <w:rPr>
          <w:rFonts w:ascii="Arial" w:hAnsi="Arial" w:cs="Arial"/>
          <w:sz w:val="24"/>
          <w:szCs w:val="24"/>
          <w:shd w:val="clear" w:color="auto" w:fill="FFFFFF"/>
        </w:rPr>
        <w:t xml:space="preserve">ode.js (visto en el </w:t>
      </w:r>
      <w:r>
        <w:rPr>
          <w:rFonts w:ascii="Arial" w:hAnsi="Arial" w:cs="Arial"/>
          <w:sz w:val="24"/>
          <w:szCs w:val="24"/>
          <w:shd w:val="clear" w:color="auto" w:fill="FFFFFF"/>
        </w:rPr>
        <w:t xml:space="preserve">apartado </w:t>
      </w:r>
      <w:r>
        <w:rPr>
          <w:rFonts w:ascii="Arial" w:hAnsi="Arial" w:cs="Arial"/>
          <w:sz w:val="24"/>
          <w:szCs w:val="24"/>
          <w:shd w:val="clear" w:color="auto" w:fill="FFFFFF"/>
        </w:rPr>
        <w:fldChar w:fldCharType="begin"/>
      </w:r>
      <w:r>
        <w:rPr>
          <w:rFonts w:ascii="Arial" w:hAnsi="Arial" w:cs="Arial"/>
          <w:sz w:val="24"/>
          <w:szCs w:val="24"/>
          <w:shd w:val="clear" w:color="auto" w:fill="FFFFFF"/>
        </w:rPr>
        <w:instrText xml:space="preserve"> REF _Ref503535099 \h </w:instrText>
      </w:r>
      <w:r>
        <w:rPr>
          <w:rFonts w:ascii="Arial" w:hAnsi="Arial" w:cs="Arial"/>
          <w:sz w:val="24"/>
          <w:szCs w:val="24"/>
          <w:shd w:val="clear" w:color="auto" w:fill="FFFFFF"/>
        </w:rPr>
      </w:r>
      <w:r>
        <w:rPr>
          <w:rFonts w:ascii="Arial" w:hAnsi="Arial" w:cs="Arial"/>
          <w:sz w:val="24"/>
          <w:szCs w:val="24"/>
          <w:shd w:val="clear" w:color="auto" w:fill="FFFFFF"/>
        </w:rPr>
        <w:fldChar w:fldCharType="separate"/>
      </w:r>
      <w:r>
        <w:rPr>
          <w:b/>
          <w:sz w:val="28"/>
          <w:szCs w:val="28"/>
        </w:rPr>
        <w:t xml:space="preserve">6.2.4 </w:t>
      </w:r>
      <w:r w:rsidRPr="00F06CD3">
        <w:rPr>
          <w:b/>
          <w:sz w:val="28"/>
          <w:szCs w:val="28"/>
        </w:rPr>
        <w:t>Node</w:t>
      </w:r>
      <w:r>
        <w:rPr>
          <w:rFonts w:ascii="Arial" w:hAnsi="Arial" w:cs="Arial"/>
          <w:sz w:val="24"/>
          <w:szCs w:val="24"/>
          <w:shd w:val="clear" w:color="auto" w:fill="FFFFFF"/>
        </w:rPr>
        <w:fldChar w:fldCharType="end"/>
      </w:r>
      <w:r w:rsidRPr="00E455FC">
        <w:rPr>
          <w:rFonts w:ascii="Arial" w:hAnsi="Arial" w:cs="Arial"/>
          <w:sz w:val="24"/>
          <w:szCs w:val="24"/>
          <w:shd w:val="clear" w:color="auto" w:fill="FFFFFF"/>
        </w:rPr>
        <w:t xml:space="preserve">). </w:t>
      </w:r>
    </w:p>
    <w:p w14:paraId="330D08E6" w14:textId="0D7DE269" w:rsidR="005A7CA5" w:rsidRDefault="005A7CA5" w:rsidP="005A7CA5">
      <w:pPr>
        <w:rPr>
          <w:rFonts w:ascii="Arial" w:hAnsi="Arial" w:cs="Arial"/>
          <w:sz w:val="24"/>
          <w:szCs w:val="24"/>
          <w:shd w:val="clear" w:color="auto" w:fill="FFFFFF"/>
        </w:rPr>
      </w:pPr>
      <w:r w:rsidRPr="00E455FC">
        <w:rPr>
          <w:rFonts w:ascii="Arial" w:hAnsi="Arial" w:cs="Arial"/>
          <w:sz w:val="24"/>
          <w:szCs w:val="24"/>
          <w:shd w:val="clear" w:color="auto" w:fill="FFFFFF"/>
        </w:rPr>
        <w:t xml:space="preserve">La instalación de </w:t>
      </w:r>
      <w:r>
        <w:rPr>
          <w:rFonts w:ascii="Arial" w:hAnsi="Arial" w:cs="Arial"/>
          <w:sz w:val="24"/>
          <w:szCs w:val="24"/>
          <w:shd w:val="clear" w:color="auto" w:fill="FFFFFF"/>
        </w:rPr>
        <w:t xml:space="preserve">este módulo </w:t>
      </w:r>
      <w:r w:rsidRPr="00E455FC">
        <w:rPr>
          <w:rFonts w:ascii="Arial" w:hAnsi="Arial" w:cs="Arial"/>
          <w:sz w:val="24"/>
          <w:szCs w:val="24"/>
          <w:shd w:val="clear" w:color="auto" w:fill="FFFFFF"/>
        </w:rPr>
        <w:t xml:space="preserve">es sencilla, </w:t>
      </w:r>
      <w:commentRangeStart w:id="1388"/>
      <w:commentRangeStart w:id="1389"/>
      <w:r w:rsidRPr="00E455FC">
        <w:rPr>
          <w:rFonts w:ascii="Arial" w:hAnsi="Arial" w:cs="Arial"/>
          <w:sz w:val="24"/>
          <w:szCs w:val="24"/>
          <w:shd w:val="clear" w:color="auto" w:fill="FFFFFF"/>
        </w:rPr>
        <w:t>dado que la misma se puede agregar al paquete de librerías que se obtienen al crear un proyecto de node.js</w:t>
      </w:r>
      <w:commentRangeEnd w:id="1388"/>
      <w:r>
        <w:rPr>
          <w:rStyle w:val="Refdecomentario"/>
        </w:rPr>
        <w:commentReference w:id="1388"/>
      </w:r>
      <w:commentRangeEnd w:id="1389"/>
      <w:r w:rsidR="004119E0">
        <w:rPr>
          <w:rStyle w:val="Refdecomentario"/>
        </w:rPr>
        <w:commentReference w:id="1389"/>
      </w:r>
      <w:r w:rsidRPr="00E455FC">
        <w:rPr>
          <w:rFonts w:ascii="Arial" w:hAnsi="Arial" w:cs="Arial"/>
          <w:sz w:val="24"/>
          <w:szCs w:val="24"/>
          <w:shd w:val="clear" w:color="auto" w:fill="FFFFFF"/>
        </w:rPr>
        <w:t>. Para ello se debe ejecutar el siguiente comando, en una consola, dentro del directorio del proyecto:</w:t>
      </w:r>
    </w:p>
    <w:p w14:paraId="31639443" w14:textId="3E40B801" w:rsidR="002A1880" w:rsidRDefault="002A1880" w:rsidP="005A7CA5">
      <w:pPr>
        <w:rPr>
          <w:rFonts w:ascii="Arial" w:hAnsi="Arial" w:cs="Arial"/>
          <w:sz w:val="24"/>
          <w:szCs w:val="24"/>
          <w:shd w:val="clear" w:color="auto" w:fill="FFFFFF"/>
        </w:rPr>
      </w:pPr>
    </w:p>
    <w:p w14:paraId="53DFC758" w14:textId="09384C24" w:rsidR="002A1880" w:rsidRPr="002A1880" w:rsidRDefault="002A1880" w:rsidP="005A7CA5">
      <w:pPr>
        <w:rPr>
          <w:rFonts w:ascii="Courier New" w:hAnsi="Courier New" w:cs="Courier New"/>
          <w:sz w:val="24"/>
          <w:szCs w:val="24"/>
          <w:shd w:val="clear" w:color="auto" w:fill="FFFFFF"/>
        </w:rPr>
      </w:pPr>
      <w:r w:rsidRPr="002A1880">
        <w:rPr>
          <w:rFonts w:ascii="Courier New" w:hAnsi="Courier New" w:cs="Courier New"/>
          <w:sz w:val="24"/>
          <w:szCs w:val="24"/>
          <w:shd w:val="clear" w:color="auto" w:fill="FFFFFF"/>
        </w:rPr>
        <w:t>npm install Johnny-five</w:t>
      </w:r>
    </w:p>
    <w:p w14:paraId="59A35004" w14:textId="77777777" w:rsidR="005A7CA5" w:rsidRPr="00E455FC" w:rsidRDefault="005A7CA5" w:rsidP="005A7CA5">
      <w:pPr>
        <w:rPr>
          <w:rFonts w:ascii="Arial" w:hAnsi="Arial" w:cs="Arial"/>
          <w:i/>
          <w:sz w:val="24"/>
          <w:szCs w:val="24"/>
          <w:shd w:val="clear" w:color="auto" w:fill="FFFFFF"/>
        </w:rPr>
      </w:pPr>
    </w:p>
    <w:p w14:paraId="6941A143" w14:textId="77777777" w:rsidR="005A7CA5" w:rsidRDefault="005A7CA5" w:rsidP="005A7CA5">
      <w:pPr>
        <w:rPr>
          <w:rFonts w:ascii="Arial" w:hAnsi="Arial" w:cs="Arial"/>
          <w:sz w:val="24"/>
          <w:szCs w:val="24"/>
          <w:shd w:val="clear" w:color="auto" w:fill="FFFFFF"/>
        </w:rPr>
      </w:pPr>
      <w:commentRangeStart w:id="1390"/>
      <w:commentRangeStart w:id="1391"/>
      <w:r w:rsidRPr="00E455FC">
        <w:rPr>
          <w:rFonts w:ascii="Arial" w:hAnsi="Arial" w:cs="Arial"/>
          <w:sz w:val="24"/>
          <w:szCs w:val="24"/>
          <w:shd w:val="clear" w:color="auto" w:fill="FFFFFF"/>
        </w:rPr>
        <w:t>Como se puede apreciar, se utiliza el comando npm que no es más que el gestor de módulos y aplicaciones de node.js</w:t>
      </w:r>
      <w:commentRangeEnd w:id="1390"/>
      <w:r>
        <w:rPr>
          <w:rStyle w:val="Refdecomentario"/>
        </w:rPr>
        <w:commentReference w:id="1390"/>
      </w:r>
      <w:commentRangeEnd w:id="1391"/>
      <w:r w:rsidR="004119E0">
        <w:rPr>
          <w:rStyle w:val="Refdecomentario"/>
        </w:rPr>
        <w:commentReference w:id="1391"/>
      </w:r>
    </w:p>
    <w:p w14:paraId="15D47231" w14:textId="72FAF3F1" w:rsidR="005A7CA5" w:rsidRDefault="005A7CA5" w:rsidP="005A7CA5">
      <w:pPr>
        <w:rPr>
          <w:rFonts w:ascii="Arial" w:hAnsi="Arial" w:cs="Arial"/>
          <w:sz w:val="24"/>
          <w:szCs w:val="24"/>
          <w:shd w:val="clear" w:color="auto" w:fill="FFFFFF"/>
        </w:rPr>
      </w:pPr>
    </w:p>
    <w:p w14:paraId="122D7607" w14:textId="77777777" w:rsidR="005A7CA5" w:rsidRDefault="005A7CA5" w:rsidP="005A7CA5">
      <w:pPr>
        <w:pStyle w:val="Ttulo2"/>
        <w:rPr>
          <w:b/>
          <w:sz w:val="32"/>
          <w:szCs w:val="32"/>
        </w:rPr>
      </w:pPr>
      <w:bookmarkStart w:id="1392" w:name="_Toc499023890"/>
      <w:bookmarkStart w:id="1393" w:name="_Toc504153928"/>
      <w:r>
        <w:rPr>
          <w:b/>
          <w:sz w:val="32"/>
          <w:szCs w:val="32"/>
        </w:rPr>
        <w:t xml:space="preserve">7.3 </w:t>
      </w:r>
      <w:r w:rsidRPr="008831B2">
        <w:rPr>
          <w:b/>
          <w:sz w:val="32"/>
          <w:szCs w:val="32"/>
        </w:rPr>
        <w:t>Arduino Firmata</w:t>
      </w:r>
      <w:bookmarkEnd w:id="1392"/>
      <w:bookmarkEnd w:id="1393"/>
    </w:p>
    <w:p w14:paraId="7515B52B" w14:textId="2ACEE8E3" w:rsidR="005A7CA5" w:rsidRPr="008831B2" w:rsidRDefault="00035C2D" w:rsidP="005A7CA5">
      <w:r>
        <w:rPr>
          <w:noProof/>
          <w:lang w:val="en-US" w:eastAsia="en-US"/>
        </w:rPr>
        <mc:AlternateContent>
          <mc:Choice Requires="wps">
            <w:drawing>
              <wp:anchor distT="0" distB="0" distL="114300" distR="114300" simplePos="0" relativeHeight="251672064" behindDoc="0" locked="0" layoutInCell="1" allowOverlap="1" wp14:anchorId="5EC91B70" wp14:editId="693AA006">
                <wp:simplePos x="0" y="0"/>
                <wp:positionH relativeFrom="column">
                  <wp:posOffset>2359660</wp:posOffset>
                </wp:positionH>
                <wp:positionV relativeFrom="paragraph">
                  <wp:posOffset>2346960</wp:posOffset>
                </wp:positionV>
                <wp:extent cx="3037205" cy="635"/>
                <wp:effectExtent l="0" t="0" r="0"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14:paraId="475BE0E1" w14:textId="6678FACF" w:rsidR="00A87E1C" w:rsidRPr="00E41B16" w:rsidRDefault="00A87E1C" w:rsidP="00035C2D">
                            <w:pPr>
                              <w:pStyle w:val="Descripcin"/>
                              <w:jc w:val="center"/>
                              <w:rPr>
                                <w:rFonts w:ascii="Calibri" w:eastAsia="Calibri" w:hAnsi="Calibri" w:cs="Calibri"/>
                                <w:noProof/>
                                <w:color w:val="000000"/>
                                <w:lang w:val="es-ES_tradnl" w:eastAsia="es-ES_tradnl"/>
                              </w:rPr>
                            </w:pPr>
                            <w:bookmarkStart w:id="1394" w:name="_Ref503537432"/>
                            <w:bookmarkStart w:id="1395" w:name="_Toc504153997"/>
                            <w:r>
                              <w:t xml:space="preserve">Ilustración </w:t>
                            </w:r>
                            <w:fldSimple w:instr=" SEQ Ilustración \* ARABIC ">
                              <w:r w:rsidR="00C5340B">
                                <w:rPr>
                                  <w:noProof/>
                                </w:rPr>
                                <w:t>43</w:t>
                              </w:r>
                            </w:fldSimple>
                            <w:r>
                              <w:t xml:space="preserve"> - </w:t>
                            </w:r>
                            <w:r w:rsidRPr="00E61737">
                              <w:t>Remote Wiring de Windows</w:t>
                            </w:r>
                            <w:bookmarkEnd w:id="1394"/>
                            <w:bookmarkEnd w:id="1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91B70" id="Cuadro de texto 52" o:spid="_x0000_s1050" type="#_x0000_t202" style="position:absolute;left:0;text-align:left;margin-left:185.8pt;margin-top:184.8pt;width:239.1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" stroked="f">
                <v:textbox style="mso-fit-shape-to-text:t" inset="0,0,0,0">
                  <w:txbxContent>
                    <w:p w14:paraId="475BE0E1" w14:textId="6678FACF" w:rsidR="00A87E1C" w:rsidRPr="00E41B16" w:rsidRDefault="00A87E1C" w:rsidP="00035C2D">
                      <w:pPr>
                        <w:pStyle w:val="Descripcin"/>
                        <w:jc w:val="center"/>
                        <w:rPr>
                          <w:rFonts w:ascii="Calibri" w:eastAsia="Calibri" w:hAnsi="Calibri" w:cs="Calibri"/>
                          <w:noProof/>
                          <w:color w:val="000000"/>
                          <w:lang w:val="es-ES_tradnl" w:eastAsia="es-ES_tradnl"/>
                        </w:rPr>
                      </w:pPr>
                      <w:bookmarkStart w:id="1396" w:name="_Ref503537432"/>
                      <w:bookmarkStart w:id="1397" w:name="_Toc504153997"/>
                      <w:r>
                        <w:t xml:space="preserve">Ilustración </w:t>
                      </w:r>
                      <w:fldSimple w:instr=" SEQ Ilustración \* ARABIC ">
                        <w:r w:rsidR="00C5340B">
                          <w:rPr>
                            <w:noProof/>
                          </w:rPr>
                          <w:t>43</w:t>
                        </w:r>
                      </w:fldSimple>
                      <w:r>
                        <w:t xml:space="preserve"> - </w:t>
                      </w:r>
                      <w:r w:rsidRPr="00E61737">
                        <w:t>Remote Wiring de Windows</w:t>
                      </w:r>
                      <w:bookmarkEnd w:id="1396"/>
                      <w:bookmarkEnd w:id="1397"/>
                    </w:p>
                  </w:txbxContent>
                </v:textbox>
                <w10:wrap type="square"/>
              </v:shape>
            </w:pict>
          </mc:Fallback>
        </mc:AlternateContent>
      </w:r>
      <w:r w:rsidR="005A7CA5">
        <w:rPr>
          <w:noProof/>
          <w:lang w:val="en-US" w:eastAsia="en-US"/>
        </w:rPr>
        <w:drawing>
          <wp:anchor distT="0" distB="0" distL="114300" distR="114300" simplePos="0" relativeHeight="251644416" behindDoc="0" locked="0" layoutInCell="1" allowOverlap="1" wp14:anchorId="335946ED" wp14:editId="0919F90C">
            <wp:simplePos x="0" y="0"/>
            <wp:positionH relativeFrom="margin">
              <wp:posOffset>2359660</wp:posOffset>
            </wp:positionH>
            <wp:positionV relativeFrom="paragraph">
              <wp:posOffset>9525</wp:posOffset>
            </wp:positionV>
            <wp:extent cx="3037205" cy="2280285"/>
            <wp:effectExtent l="0" t="0" r="0" b="5715"/>
            <wp:wrapSquare wrapText="bothSides"/>
            <wp:docPr id="43" name="Imagen 43" descr="https://aprendiendoarduino.files.wordpress.com/2016/03/1_architecture.png?w=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prendiendoarduino.files.wordpress.com/2016/03/1_architecture.png?w=62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37205" cy="2280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D42F86" w14:textId="77777777" w:rsidR="005A7CA5" w:rsidRPr="00E455FC" w:rsidRDefault="005A7CA5" w:rsidP="005A7CA5">
      <w:pPr>
        <w:rPr>
          <w:rFonts w:ascii="Arial" w:hAnsi="Arial" w:cs="Arial"/>
          <w:sz w:val="24"/>
          <w:szCs w:val="24"/>
          <w:shd w:val="clear" w:color="auto" w:fill="FFFFFF"/>
        </w:rPr>
      </w:pPr>
      <w:r w:rsidRPr="00E455FC">
        <w:rPr>
          <w:rFonts w:ascii="Arial" w:hAnsi="Arial" w:cs="Arial"/>
          <w:sz w:val="24"/>
          <w:szCs w:val="24"/>
          <w:shd w:val="clear" w:color="auto" w:fill="FFFFFF"/>
        </w:rPr>
        <w:t>Firmata es un protocolo genérico utilizado para la comunicación con microcontroladores desde software instalado en una computadora. Este protocolo se puede implementar en cualquier arquitectura de microcontroladores, así como en cualquier paquete de software.</w:t>
      </w:r>
    </w:p>
    <w:p w14:paraId="53302017" w14:textId="5CF721FF" w:rsidR="005A7CA5" w:rsidRPr="00E455FC" w:rsidRDefault="005A7CA5" w:rsidP="005A7CA5">
      <w:pPr>
        <w:rPr>
          <w:rFonts w:ascii="Arial" w:hAnsi="Arial" w:cs="Arial"/>
          <w:sz w:val="24"/>
          <w:szCs w:val="24"/>
          <w:shd w:val="clear" w:color="auto" w:fill="FFFFFF"/>
        </w:rPr>
      </w:pPr>
      <w:r w:rsidRPr="00E455FC">
        <w:rPr>
          <w:rFonts w:ascii="Arial" w:hAnsi="Arial" w:cs="Arial"/>
          <w:sz w:val="24"/>
          <w:szCs w:val="24"/>
          <w:shd w:val="clear" w:color="auto" w:fill="FFFFFF"/>
        </w:rPr>
        <w:br/>
        <w:t>El objetivo de firmata es permitir controlar completamente un micricontrolador</w:t>
      </w:r>
      <w:r>
        <w:rPr>
          <w:rFonts w:ascii="Arial" w:hAnsi="Arial" w:cs="Arial"/>
          <w:sz w:val="24"/>
          <w:szCs w:val="24"/>
          <w:shd w:val="clear" w:color="auto" w:fill="FFFFFF"/>
        </w:rPr>
        <w:t xml:space="preserve"> de forma remota</w:t>
      </w:r>
      <w:r w:rsidR="00EF3E20">
        <w:rPr>
          <w:rFonts w:ascii="Arial" w:hAnsi="Arial" w:cs="Arial"/>
          <w:sz w:val="24"/>
          <w:szCs w:val="24"/>
          <w:shd w:val="clear" w:color="auto" w:fill="FFFFFF"/>
        </w:rPr>
        <w:t xml:space="preserve"> (</w:t>
      </w:r>
      <w:r w:rsidR="00EF3E20">
        <w:rPr>
          <w:rFonts w:ascii="Arial" w:hAnsi="Arial" w:cs="Arial"/>
          <w:sz w:val="24"/>
          <w:szCs w:val="24"/>
          <w:shd w:val="clear" w:color="auto" w:fill="FFFFFF"/>
        </w:rPr>
        <w:fldChar w:fldCharType="begin"/>
      </w:r>
      <w:r w:rsidR="00EF3E20">
        <w:rPr>
          <w:rFonts w:ascii="Arial" w:hAnsi="Arial" w:cs="Arial"/>
          <w:sz w:val="24"/>
          <w:szCs w:val="24"/>
          <w:shd w:val="clear" w:color="auto" w:fill="FFFFFF"/>
        </w:rPr>
        <w:instrText xml:space="preserve"> REF _Ref503537432 \h </w:instrText>
      </w:r>
      <w:r w:rsidR="00EF3E20">
        <w:rPr>
          <w:rFonts w:ascii="Arial" w:hAnsi="Arial" w:cs="Arial"/>
          <w:sz w:val="24"/>
          <w:szCs w:val="24"/>
          <w:shd w:val="clear" w:color="auto" w:fill="FFFFFF"/>
        </w:rPr>
      </w:r>
      <w:r w:rsidR="00EF3E20">
        <w:rPr>
          <w:rFonts w:ascii="Arial" w:hAnsi="Arial" w:cs="Arial"/>
          <w:sz w:val="24"/>
          <w:szCs w:val="24"/>
          <w:shd w:val="clear" w:color="auto" w:fill="FFFFFF"/>
        </w:rPr>
        <w:fldChar w:fldCharType="separate"/>
      </w:r>
      <w:r w:rsidR="00EF3E20">
        <w:t xml:space="preserve">Ilustración </w:t>
      </w:r>
      <w:r w:rsidR="00EF3E20">
        <w:rPr>
          <w:noProof/>
        </w:rPr>
        <w:t>43</w:t>
      </w:r>
      <w:r w:rsidR="00EF3E20">
        <w:t xml:space="preserve"> - </w:t>
      </w:r>
      <w:r w:rsidR="00EF3E20" w:rsidRPr="00E61737">
        <w:t>Remote Wiring de Windows</w:t>
      </w:r>
      <w:r w:rsidR="00EF3E20">
        <w:rPr>
          <w:rFonts w:ascii="Arial" w:hAnsi="Arial" w:cs="Arial"/>
          <w:sz w:val="24"/>
          <w:szCs w:val="24"/>
          <w:shd w:val="clear" w:color="auto" w:fill="FFFFFF"/>
        </w:rPr>
        <w:fldChar w:fldCharType="end"/>
      </w:r>
      <w:r w:rsidR="00EF3E20">
        <w:rPr>
          <w:rFonts w:ascii="Arial" w:hAnsi="Arial" w:cs="Arial"/>
          <w:sz w:val="24"/>
          <w:szCs w:val="24"/>
          <w:shd w:val="clear" w:color="auto" w:fill="FFFFFF"/>
        </w:rPr>
        <w:t>)</w:t>
      </w:r>
      <w:r w:rsidRPr="00E455FC">
        <w:rPr>
          <w:rFonts w:ascii="Arial" w:hAnsi="Arial" w:cs="Arial"/>
          <w:sz w:val="24"/>
          <w:szCs w:val="24"/>
          <w:shd w:val="clear" w:color="auto" w:fill="FFFFFF"/>
        </w:rPr>
        <w:t>, por ejemplo Arduino, desde un programa instalado en una computadora, sin escribir código de Arduino</w:t>
      </w:r>
      <w:r w:rsidR="00EF3E20">
        <w:rPr>
          <w:rStyle w:val="Refdenotaalfinal"/>
          <w:rFonts w:ascii="Arial" w:hAnsi="Arial" w:cs="Arial"/>
          <w:sz w:val="24"/>
          <w:szCs w:val="24"/>
          <w:shd w:val="clear" w:color="auto" w:fill="FFFFFF"/>
        </w:rPr>
        <w:endnoteReference w:id="6"/>
      </w:r>
      <w:r w:rsidRPr="00E455FC">
        <w:rPr>
          <w:rFonts w:ascii="Arial" w:hAnsi="Arial" w:cs="Arial"/>
          <w:sz w:val="24"/>
          <w:szCs w:val="24"/>
          <w:shd w:val="clear" w:color="auto" w:fill="FFFFFF"/>
        </w:rPr>
        <w:t>.</w:t>
      </w:r>
    </w:p>
    <w:p w14:paraId="784BE838" w14:textId="77777777" w:rsidR="005A7CA5" w:rsidRDefault="005A7CA5" w:rsidP="005A7CA5">
      <w:pPr>
        <w:rPr>
          <w:rFonts w:ascii="Arial" w:hAnsi="Arial" w:cs="Arial"/>
          <w:color w:val="373737"/>
          <w:sz w:val="24"/>
          <w:szCs w:val="24"/>
          <w:shd w:val="clear" w:color="auto" w:fill="FFFFFF"/>
        </w:rPr>
      </w:pPr>
      <w:r w:rsidRPr="00585D96">
        <w:rPr>
          <w:rFonts w:ascii="Arial" w:hAnsi="Arial" w:cs="Arial"/>
          <w:color w:val="373737"/>
          <w:sz w:val="24"/>
          <w:szCs w:val="24"/>
          <w:shd w:val="clear" w:color="auto" w:fill="FFFFFF"/>
        </w:rPr>
        <w:br/>
      </w:r>
      <w:r w:rsidRPr="00E455FC">
        <w:rPr>
          <w:rFonts w:ascii="Arial" w:hAnsi="Arial" w:cs="Arial"/>
          <w:color w:val="373737"/>
          <w:sz w:val="24"/>
          <w:szCs w:val="24"/>
          <w:u w:val="single"/>
          <w:shd w:val="clear" w:color="auto" w:fill="FFFFFF"/>
        </w:rPr>
        <w:t>Ventajas</w:t>
      </w:r>
      <w:r w:rsidRPr="00585D96">
        <w:rPr>
          <w:rFonts w:ascii="Arial" w:hAnsi="Arial" w:cs="Arial"/>
          <w:color w:val="373737"/>
          <w:sz w:val="24"/>
          <w:szCs w:val="24"/>
          <w:shd w:val="clear" w:color="auto" w:fill="FFFFFF"/>
        </w:rPr>
        <w:t>:</w:t>
      </w:r>
    </w:p>
    <w:p w14:paraId="1318B2B1" w14:textId="77777777" w:rsidR="005A7CA5" w:rsidRPr="00585D96" w:rsidRDefault="005A7CA5" w:rsidP="005A7CA5">
      <w:pPr>
        <w:rPr>
          <w:rFonts w:ascii="Arial" w:hAnsi="Arial" w:cs="Arial"/>
          <w:color w:val="373737"/>
          <w:sz w:val="24"/>
          <w:szCs w:val="24"/>
          <w:shd w:val="clear" w:color="auto" w:fill="FFFFFF"/>
        </w:rPr>
      </w:pPr>
    </w:p>
    <w:p w14:paraId="358BFE01" w14:textId="77777777" w:rsidR="005A7CA5" w:rsidRPr="00585D96" w:rsidRDefault="005A7CA5" w:rsidP="005A7CA5">
      <w:pPr>
        <w:numPr>
          <w:ilvl w:val="0"/>
          <w:numId w:val="21"/>
        </w:numPr>
        <w:shd w:val="clear" w:color="auto" w:fill="FFFFFF"/>
        <w:ind w:left="300"/>
        <w:textAlignment w:val="baseline"/>
        <w:rPr>
          <w:rFonts w:ascii="Arial" w:hAnsi="Arial" w:cs="Arial"/>
          <w:sz w:val="24"/>
          <w:szCs w:val="24"/>
        </w:rPr>
      </w:pPr>
      <w:r w:rsidRPr="00585D96">
        <w:rPr>
          <w:rFonts w:ascii="Arial" w:hAnsi="Arial" w:cs="Arial"/>
          <w:sz w:val="24"/>
          <w:szCs w:val="24"/>
        </w:rPr>
        <w:t>Nuestro programa no está limitado por la memoria RAM y Flash de Arduino</w:t>
      </w:r>
    </w:p>
    <w:p w14:paraId="569C2DB3" w14:textId="77777777" w:rsidR="005A7CA5" w:rsidRDefault="005A7CA5" w:rsidP="005A7CA5">
      <w:pPr>
        <w:numPr>
          <w:ilvl w:val="0"/>
          <w:numId w:val="21"/>
        </w:numPr>
        <w:shd w:val="clear" w:color="auto" w:fill="FFFFFF"/>
        <w:ind w:left="300"/>
        <w:textAlignment w:val="baseline"/>
        <w:rPr>
          <w:rFonts w:ascii="Arial" w:hAnsi="Arial" w:cs="Arial"/>
          <w:sz w:val="24"/>
          <w:szCs w:val="24"/>
        </w:rPr>
      </w:pPr>
      <w:r w:rsidRPr="00585D96">
        <w:rPr>
          <w:rFonts w:ascii="Arial" w:hAnsi="Arial" w:cs="Arial"/>
          <w:sz w:val="24"/>
          <w:szCs w:val="24"/>
        </w:rPr>
        <w:t xml:space="preserve">El software de control se puede programar en cualquier lenguaje, no solo C++, siempre que tenga soporte para firmata. Por ejemplo: Firmata: Processing, Visual Basic, Perl, C#, PHP, Java, </w:t>
      </w:r>
      <w:r w:rsidRPr="00A56233">
        <w:rPr>
          <w:rFonts w:ascii="Arial" w:hAnsi="Arial" w:cs="Arial"/>
          <w:b/>
          <w:sz w:val="24"/>
          <w:szCs w:val="24"/>
        </w:rPr>
        <w:t>JavaScript</w:t>
      </w:r>
      <w:r w:rsidRPr="00585D96">
        <w:rPr>
          <w:rFonts w:ascii="Arial" w:hAnsi="Arial" w:cs="Arial"/>
          <w:sz w:val="24"/>
          <w:szCs w:val="24"/>
        </w:rPr>
        <w:t>, Ruby y por su puesto Python.</w:t>
      </w:r>
    </w:p>
    <w:p w14:paraId="409214DA" w14:textId="77777777" w:rsidR="005A7CA5" w:rsidRPr="00361C40" w:rsidRDefault="005A7CA5" w:rsidP="005A7CA5">
      <w:pPr>
        <w:shd w:val="clear" w:color="auto" w:fill="FFFFFF"/>
        <w:ind w:left="300"/>
        <w:textAlignment w:val="baseline"/>
        <w:rPr>
          <w:rFonts w:ascii="Arial" w:hAnsi="Arial" w:cs="Arial"/>
          <w:sz w:val="24"/>
          <w:szCs w:val="24"/>
        </w:rPr>
      </w:pPr>
    </w:p>
    <w:p w14:paraId="3F36CD75" w14:textId="77777777" w:rsidR="005A7CA5" w:rsidRDefault="005A7CA5" w:rsidP="005A7CA5">
      <w:pPr>
        <w:rPr>
          <w:rFonts w:ascii="Arial" w:hAnsi="Arial" w:cs="Arial"/>
          <w:sz w:val="24"/>
          <w:szCs w:val="24"/>
          <w:shd w:val="clear" w:color="auto" w:fill="FFFFFF"/>
        </w:rPr>
      </w:pPr>
      <w:r w:rsidRPr="00E455FC">
        <w:rPr>
          <w:rFonts w:ascii="Arial" w:hAnsi="Arial" w:cs="Arial"/>
          <w:sz w:val="24"/>
          <w:szCs w:val="24"/>
          <w:u w:val="single"/>
          <w:shd w:val="clear" w:color="auto" w:fill="FFFFFF"/>
        </w:rPr>
        <w:t>Desventajas</w:t>
      </w:r>
      <w:r w:rsidRPr="00585D96">
        <w:rPr>
          <w:rFonts w:ascii="Arial" w:hAnsi="Arial" w:cs="Arial"/>
          <w:sz w:val="24"/>
          <w:szCs w:val="24"/>
          <w:shd w:val="clear" w:color="auto" w:fill="FFFFFF"/>
        </w:rPr>
        <w:t>:</w:t>
      </w:r>
    </w:p>
    <w:p w14:paraId="3474C850" w14:textId="77777777" w:rsidR="005A7CA5" w:rsidRDefault="005A7CA5" w:rsidP="005A7CA5">
      <w:pPr>
        <w:rPr>
          <w:rFonts w:ascii="Times New Roman" w:hAnsi="Times New Roman" w:cs="Times New Roman"/>
          <w:sz w:val="24"/>
          <w:szCs w:val="24"/>
        </w:rPr>
      </w:pPr>
    </w:p>
    <w:p w14:paraId="7F35717C" w14:textId="77777777" w:rsidR="005A7CA5" w:rsidRPr="00585D96" w:rsidRDefault="005A7CA5" w:rsidP="005A7CA5">
      <w:pPr>
        <w:numPr>
          <w:ilvl w:val="0"/>
          <w:numId w:val="22"/>
        </w:numPr>
        <w:shd w:val="clear" w:color="auto" w:fill="FFFFFF"/>
        <w:ind w:left="300"/>
        <w:textAlignment w:val="baseline"/>
        <w:rPr>
          <w:rFonts w:ascii="Arial" w:hAnsi="Arial" w:cs="Arial"/>
          <w:sz w:val="24"/>
          <w:szCs w:val="24"/>
        </w:rPr>
      </w:pPr>
      <w:r w:rsidRPr="00585D96">
        <w:rPr>
          <w:rFonts w:ascii="Arial" w:hAnsi="Arial" w:cs="Arial"/>
          <w:sz w:val="24"/>
          <w:szCs w:val="24"/>
        </w:rPr>
        <w:t>Programas más restringidos, es posible que algunas operaciones complejas no sea posible hacerlas. Por ejemplo, el uso de interrupciones.</w:t>
      </w:r>
    </w:p>
    <w:p w14:paraId="404FACBD" w14:textId="44D7D28F" w:rsidR="005A7CA5" w:rsidRPr="00D15376" w:rsidRDefault="005A7CA5" w:rsidP="005A7CA5">
      <w:pPr>
        <w:numPr>
          <w:ilvl w:val="0"/>
          <w:numId w:val="22"/>
        </w:numPr>
        <w:shd w:val="clear" w:color="auto" w:fill="FFFFFF"/>
        <w:ind w:left="300"/>
        <w:textAlignment w:val="baseline"/>
        <w:rPr>
          <w:sz w:val="36"/>
        </w:rPr>
      </w:pPr>
      <w:r w:rsidRPr="007A7721">
        <w:rPr>
          <w:rFonts w:ascii="Arial" w:hAnsi="Arial" w:cs="Arial"/>
          <w:sz w:val="24"/>
          <w:szCs w:val="24"/>
        </w:rPr>
        <w:t xml:space="preserve">El </w:t>
      </w:r>
      <w:r>
        <w:rPr>
          <w:rFonts w:ascii="Arial" w:hAnsi="Arial" w:cs="Arial"/>
          <w:sz w:val="24"/>
          <w:szCs w:val="24"/>
        </w:rPr>
        <w:t>microcontrolador no es autónomo, es decir,</w:t>
      </w:r>
      <w:r w:rsidRPr="007A7721">
        <w:rPr>
          <w:rFonts w:ascii="Arial" w:hAnsi="Arial" w:cs="Arial"/>
          <w:sz w:val="24"/>
          <w:szCs w:val="24"/>
        </w:rPr>
        <w:t xml:space="preserve"> siempre debe estar conectado al computador</w:t>
      </w:r>
      <w:r>
        <w:rPr>
          <w:rFonts w:ascii="Arial" w:hAnsi="Arial" w:cs="Arial"/>
          <w:sz w:val="24"/>
          <w:szCs w:val="24"/>
        </w:rPr>
        <w:t xml:space="preserve"> </w:t>
      </w:r>
      <w:r w:rsidRPr="007A7721">
        <w:rPr>
          <w:rFonts w:ascii="Arial" w:hAnsi="Arial" w:cs="Arial"/>
          <w:sz w:val="24"/>
          <w:szCs w:val="24"/>
        </w:rPr>
        <w:t xml:space="preserve">para poder </w:t>
      </w:r>
      <w:r>
        <w:rPr>
          <w:rFonts w:ascii="Arial" w:hAnsi="Arial" w:cs="Arial"/>
          <w:sz w:val="24"/>
          <w:szCs w:val="24"/>
        </w:rPr>
        <w:t>recibir comandos</w:t>
      </w:r>
      <w:r w:rsidRPr="007A7721">
        <w:rPr>
          <w:rFonts w:ascii="Arial" w:hAnsi="Arial" w:cs="Arial"/>
          <w:sz w:val="24"/>
          <w:szCs w:val="24"/>
        </w:rPr>
        <w:t>.</w:t>
      </w:r>
    </w:p>
    <w:p w14:paraId="2EEA715B" w14:textId="77777777" w:rsidR="00EF3E20" w:rsidRDefault="00EF3E20">
      <w:pPr>
        <w:rPr>
          <w:b/>
          <w:color w:val="666666"/>
          <w:sz w:val="32"/>
          <w:szCs w:val="32"/>
        </w:rPr>
      </w:pPr>
      <w:bookmarkStart w:id="1398" w:name="_Toc499023891"/>
      <w:r>
        <w:rPr>
          <w:b/>
          <w:sz w:val="32"/>
          <w:szCs w:val="32"/>
        </w:rPr>
        <w:br w:type="page"/>
      </w:r>
    </w:p>
    <w:p w14:paraId="3B68F9B0" w14:textId="0490623F" w:rsidR="005A7CA5" w:rsidRDefault="005A7CA5" w:rsidP="00FF26D6">
      <w:pPr>
        <w:pStyle w:val="Ttulo2"/>
        <w:rPr>
          <w:b/>
          <w:sz w:val="32"/>
          <w:szCs w:val="32"/>
        </w:rPr>
      </w:pPr>
      <w:bookmarkStart w:id="1399" w:name="_Toc504153929"/>
      <w:r>
        <w:rPr>
          <w:b/>
          <w:sz w:val="32"/>
          <w:szCs w:val="32"/>
        </w:rPr>
        <w:lastRenderedPageBreak/>
        <w:t xml:space="preserve">7.4 </w:t>
      </w:r>
      <w:r w:rsidRPr="008831B2">
        <w:rPr>
          <w:b/>
          <w:sz w:val="32"/>
          <w:szCs w:val="32"/>
        </w:rPr>
        <w:t>Instalación Firmata</w:t>
      </w:r>
      <w:bookmarkEnd w:id="1398"/>
      <w:bookmarkEnd w:id="1399"/>
    </w:p>
    <w:p w14:paraId="3215CEFF" w14:textId="77777777" w:rsidR="00FF26D6" w:rsidRPr="00FF26D6" w:rsidRDefault="00FF26D6" w:rsidP="00FF26D6"/>
    <w:p w14:paraId="4A534A28" w14:textId="5C6275CC" w:rsidR="005D7016" w:rsidRDefault="00EF3E20" w:rsidP="005A7CA5">
      <w:pPr>
        <w:rPr>
          <w:rFonts w:ascii="Arial" w:hAnsi="Arial" w:cs="Arial"/>
          <w:sz w:val="24"/>
          <w:szCs w:val="24"/>
          <w:shd w:val="clear" w:color="auto" w:fill="FFFFFF"/>
        </w:rPr>
      </w:pPr>
      <w:r>
        <w:rPr>
          <w:noProof/>
          <w:lang w:val="en-US" w:eastAsia="en-US"/>
        </w:rPr>
        <mc:AlternateContent>
          <mc:Choice Requires="wps">
            <w:drawing>
              <wp:anchor distT="0" distB="0" distL="114300" distR="114300" simplePos="0" relativeHeight="251676160" behindDoc="0" locked="0" layoutInCell="1" allowOverlap="1" wp14:anchorId="357F8B52" wp14:editId="4474064B">
                <wp:simplePos x="0" y="0"/>
                <wp:positionH relativeFrom="column">
                  <wp:posOffset>2967990</wp:posOffset>
                </wp:positionH>
                <wp:positionV relativeFrom="paragraph">
                  <wp:posOffset>2839085</wp:posOffset>
                </wp:positionV>
                <wp:extent cx="2428240" cy="635"/>
                <wp:effectExtent l="0" t="0" r="0" b="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2428240" cy="635"/>
                        </a:xfrm>
                        <a:prstGeom prst="rect">
                          <a:avLst/>
                        </a:prstGeom>
                        <a:solidFill>
                          <a:prstClr val="white"/>
                        </a:solidFill>
                        <a:ln>
                          <a:noFill/>
                        </a:ln>
                      </wps:spPr>
                      <wps:txbx>
                        <w:txbxContent>
                          <w:p w14:paraId="54862848" w14:textId="4D384C35" w:rsidR="00A87E1C" w:rsidRPr="00D92153" w:rsidRDefault="00A87E1C" w:rsidP="00EF3E20">
                            <w:pPr>
                              <w:pStyle w:val="Descripcin"/>
                              <w:jc w:val="center"/>
                              <w:rPr>
                                <w:rFonts w:ascii="Calibri" w:eastAsia="Calibri" w:hAnsi="Calibri" w:cs="Calibri"/>
                                <w:noProof/>
                                <w:color w:val="000000"/>
                                <w:lang w:val="es-ES_tradnl" w:eastAsia="es-ES_tradnl"/>
                              </w:rPr>
                            </w:pPr>
                            <w:bookmarkStart w:id="1400" w:name="_Ref503538451"/>
                            <w:bookmarkStart w:id="1401" w:name="_Toc504153998"/>
                            <w:r>
                              <w:t xml:space="preserve">Ilustración </w:t>
                            </w:r>
                            <w:fldSimple w:instr=" SEQ Ilustración \* ARABIC ">
                              <w:r w:rsidR="00C5340B">
                                <w:rPr>
                                  <w:noProof/>
                                </w:rPr>
                                <w:t>44</w:t>
                              </w:r>
                            </w:fldSimple>
                            <w:r>
                              <w:t xml:space="preserve"> - IDE de Arduino</w:t>
                            </w:r>
                            <w:bookmarkEnd w:id="1400"/>
                            <w:bookmarkEnd w:id="1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F8B52" id="Cuadro de texto 53" o:spid="_x0000_s1051" type="#_x0000_t202" style="position:absolute;left:0;text-align:left;margin-left:233.7pt;margin-top:223.55pt;width:191.2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" stroked="f">
                <v:textbox style="mso-fit-shape-to-text:t" inset="0,0,0,0">
                  <w:txbxContent>
                    <w:p w14:paraId="54862848" w14:textId="4D384C35" w:rsidR="00A87E1C" w:rsidRPr="00D92153" w:rsidRDefault="00A87E1C" w:rsidP="00EF3E20">
                      <w:pPr>
                        <w:pStyle w:val="Descripcin"/>
                        <w:jc w:val="center"/>
                        <w:rPr>
                          <w:rFonts w:ascii="Calibri" w:eastAsia="Calibri" w:hAnsi="Calibri" w:cs="Calibri"/>
                          <w:noProof/>
                          <w:color w:val="000000"/>
                          <w:lang w:val="es-ES_tradnl" w:eastAsia="es-ES_tradnl"/>
                        </w:rPr>
                      </w:pPr>
                      <w:bookmarkStart w:id="1402" w:name="_Ref503538451"/>
                      <w:bookmarkStart w:id="1403" w:name="_Toc504153998"/>
                      <w:r>
                        <w:t xml:space="preserve">Ilustración </w:t>
                      </w:r>
                      <w:fldSimple w:instr=" SEQ Ilustración \* ARABIC ">
                        <w:r w:rsidR="00C5340B">
                          <w:rPr>
                            <w:noProof/>
                          </w:rPr>
                          <w:t>44</w:t>
                        </w:r>
                      </w:fldSimple>
                      <w:r>
                        <w:t xml:space="preserve"> - IDE de Arduino</w:t>
                      </w:r>
                      <w:bookmarkEnd w:id="1402"/>
                      <w:bookmarkEnd w:id="1403"/>
                    </w:p>
                  </w:txbxContent>
                </v:textbox>
                <w10:wrap type="square"/>
              </v:shape>
            </w:pict>
          </mc:Fallback>
        </mc:AlternateContent>
      </w:r>
      <w:r>
        <w:rPr>
          <w:noProof/>
          <w:lang w:val="en-US" w:eastAsia="en-US"/>
        </w:rPr>
        <w:drawing>
          <wp:anchor distT="0" distB="0" distL="114300" distR="114300" simplePos="0" relativeHeight="251638272" behindDoc="0" locked="0" layoutInCell="1" allowOverlap="1" wp14:anchorId="1B17A1BA" wp14:editId="32224948">
            <wp:simplePos x="0" y="0"/>
            <wp:positionH relativeFrom="margin">
              <wp:posOffset>2967990</wp:posOffset>
            </wp:positionH>
            <wp:positionV relativeFrom="paragraph">
              <wp:posOffset>13970</wp:posOffset>
            </wp:positionV>
            <wp:extent cx="2428240" cy="2767965"/>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428240" cy="2767965"/>
                    </a:xfrm>
                    <a:prstGeom prst="rect">
                      <a:avLst/>
                    </a:prstGeom>
                  </pic:spPr>
                </pic:pic>
              </a:graphicData>
            </a:graphic>
            <wp14:sizeRelH relativeFrom="page">
              <wp14:pctWidth>0</wp14:pctWidth>
            </wp14:sizeRelH>
            <wp14:sizeRelV relativeFrom="page">
              <wp14:pctHeight>0</wp14:pctHeight>
            </wp14:sizeRelV>
          </wp:anchor>
        </w:drawing>
      </w:r>
      <w:r w:rsidR="00035C2D">
        <w:rPr>
          <w:rFonts w:ascii="Arial" w:hAnsi="Arial" w:cs="Arial"/>
          <w:sz w:val="24"/>
          <w:szCs w:val="24"/>
          <w:shd w:val="clear" w:color="auto" w:fill="FFFFFF"/>
        </w:rPr>
        <w:t>Con la</w:t>
      </w:r>
      <w:r w:rsidR="00D30754">
        <w:rPr>
          <w:rFonts w:ascii="Arial" w:hAnsi="Arial" w:cs="Arial"/>
          <w:sz w:val="24"/>
          <w:szCs w:val="24"/>
          <w:shd w:val="clear" w:color="auto" w:fill="FFFFFF"/>
        </w:rPr>
        <w:t xml:space="preserve"> instala</w:t>
      </w:r>
      <w:r w:rsidR="00035C2D">
        <w:rPr>
          <w:rFonts w:ascii="Arial" w:hAnsi="Arial" w:cs="Arial"/>
          <w:sz w:val="24"/>
          <w:szCs w:val="24"/>
          <w:shd w:val="clear" w:color="auto" w:fill="FFFFFF"/>
        </w:rPr>
        <w:t>ción</w:t>
      </w:r>
      <w:r w:rsidR="00D30754">
        <w:rPr>
          <w:rFonts w:ascii="Arial" w:hAnsi="Arial" w:cs="Arial"/>
          <w:sz w:val="24"/>
          <w:szCs w:val="24"/>
          <w:shd w:val="clear" w:color="auto" w:fill="FFFFFF"/>
        </w:rPr>
        <w:t xml:space="preserve"> </w:t>
      </w:r>
      <w:r w:rsidR="00035C2D">
        <w:rPr>
          <w:rFonts w:ascii="Arial" w:hAnsi="Arial" w:cs="Arial"/>
          <w:sz w:val="24"/>
          <w:szCs w:val="24"/>
          <w:shd w:val="clear" w:color="auto" w:fill="FFFFFF"/>
        </w:rPr>
        <w:t>d</w:t>
      </w:r>
      <w:r w:rsidR="00D30754">
        <w:rPr>
          <w:rFonts w:ascii="Arial" w:hAnsi="Arial" w:cs="Arial"/>
          <w:sz w:val="24"/>
          <w:szCs w:val="24"/>
          <w:shd w:val="clear" w:color="auto" w:fill="FFFFFF"/>
        </w:rPr>
        <w:t>el IDE Arduino en una computadora</w:t>
      </w:r>
      <w:r w:rsidR="00035C2D">
        <w:rPr>
          <w:rFonts w:ascii="Arial" w:hAnsi="Arial" w:cs="Arial"/>
          <w:sz w:val="24"/>
          <w:szCs w:val="24"/>
          <w:shd w:val="clear" w:color="auto" w:fill="FFFFFF"/>
        </w:rPr>
        <w:t xml:space="preserve"> se incluyen librerías y ejemplos que permiten manipular diversos componentes que se conecten a la plataforma. Dentro de estos ejemplos de códigos se encuentran los del protocolo Firmata</w:t>
      </w:r>
      <w:r w:rsidR="00FF26D6">
        <w:rPr>
          <w:rFonts w:ascii="Arial" w:hAnsi="Arial" w:cs="Arial"/>
          <w:sz w:val="24"/>
          <w:szCs w:val="24"/>
          <w:shd w:val="clear" w:color="auto" w:fill="FFFFFF"/>
        </w:rPr>
        <w:t>.</w:t>
      </w:r>
    </w:p>
    <w:p w14:paraId="453FAD21" w14:textId="47A591C4" w:rsidR="005A7CA5" w:rsidRDefault="005A7CA5" w:rsidP="005A7CA5">
      <w:pPr>
        <w:rPr>
          <w:rFonts w:ascii="Arial" w:hAnsi="Arial" w:cs="Arial"/>
          <w:sz w:val="24"/>
          <w:szCs w:val="24"/>
          <w:shd w:val="clear" w:color="auto" w:fill="FFFFFF"/>
        </w:rPr>
      </w:pPr>
      <w:r w:rsidRPr="00D34F34">
        <w:rPr>
          <w:rFonts w:ascii="Arial" w:hAnsi="Arial" w:cs="Arial"/>
          <w:sz w:val="24"/>
          <w:szCs w:val="24"/>
          <w:shd w:val="clear" w:color="auto" w:fill="FFFFFF"/>
        </w:rPr>
        <w:t>Para instalar Firmata</w:t>
      </w:r>
      <w:r>
        <w:rPr>
          <w:rFonts w:ascii="Arial" w:hAnsi="Arial" w:cs="Arial"/>
          <w:sz w:val="24"/>
          <w:szCs w:val="24"/>
          <w:shd w:val="clear" w:color="auto" w:fill="FFFFFF"/>
        </w:rPr>
        <w:t xml:space="preserve"> se</w:t>
      </w:r>
      <w:r w:rsidRPr="00D34F34">
        <w:rPr>
          <w:rFonts w:ascii="Arial" w:hAnsi="Arial" w:cs="Arial"/>
          <w:sz w:val="24"/>
          <w:szCs w:val="24"/>
          <w:shd w:val="clear" w:color="auto" w:fill="FFFFFF"/>
        </w:rPr>
        <w:t xml:space="preserve"> neces</w:t>
      </w:r>
      <w:r>
        <w:rPr>
          <w:rFonts w:ascii="Arial" w:hAnsi="Arial" w:cs="Arial"/>
          <w:sz w:val="24"/>
          <w:szCs w:val="24"/>
          <w:shd w:val="clear" w:color="auto" w:fill="FFFFFF"/>
        </w:rPr>
        <w:t>ita tener conectad</w:t>
      </w:r>
      <w:r w:rsidR="002A1880">
        <w:rPr>
          <w:rFonts w:ascii="Arial" w:hAnsi="Arial" w:cs="Arial"/>
          <w:sz w:val="24"/>
          <w:szCs w:val="24"/>
          <w:shd w:val="clear" w:color="auto" w:fill="FFFFFF"/>
        </w:rPr>
        <w:t xml:space="preserve">a la placa </w:t>
      </w:r>
      <w:r w:rsidRPr="00D34F34">
        <w:rPr>
          <w:rFonts w:ascii="Arial" w:hAnsi="Arial" w:cs="Arial"/>
          <w:sz w:val="24"/>
          <w:szCs w:val="24"/>
          <w:shd w:val="clear" w:color="auto" w:fill="FFFFFF"/>
        </w:rPr>
        <w:t>Arduino a la computadora a través de un puerto USB.</w:t>
      </w:r>
      <w:r>
        <w:rPr>
          <w:rFonts w:ascii="Arial" w:hAnsi="Arial" w:cs="Arial"/>
          <w:sz w:val="24"/>
          <w:szCs w:val="24"/>
          <w:shd w:val="clear" w:color="auto" w:fill="FFFFFF"/>
        </w:rPr>
        <w:t xml:space="preserve"> Luego de ello se debe seleccionar desde el </w:t>
      </w:r>
      <w:r w:rsidR="00FF26D6">
        <w:rPr>
          <w:rFonts w:ascii="Arial" w:hAnsi="Arial" w:cs="Arial"/>
          <w:sz w:val="24"/>
          <w:szCs w:val="24"/>
          <w:shd w:val="clear" w:color="auto" w:fill="FFFFFF"/>
        </w:rPr>
        <w:t>IDE</w:t>
      </w:r>
      <w:r>
        <w:rPr>
          <w:rFonts w:ascii="Arial" w:hAnsi="Arial" w:cs="Arial"/>
          <w:sz w:val="24"/>
          <w:szCs w:val="24"/>
          <w:shd w:val="clear" w:color="auto" w:fill="FFFFFF"/>
        </w:rPr>
        <w:t xml:space="preserve"> de Arduino</w:t>
      </w:r>
      <w:r w:rsidR="00FF26D6">
        <w:rPr>
          <w:rFonts w:ascii="Arial" w:hAnsi="Arial" w:cs="Arial"/>
          <w:sz w:val="24"/>
          <w:szCs w:val="24"/>
          <w:shd w:val="clear" w:color="auto" w:fill="FFFFFF"/>
        </w:rPr>
        <w:t xml:space="preserve"> (</w:t>
      </w:r>
      <w:r w:rsidR="00FF26D6">
        <w:rPr>
          <w:rFonts w:ascii="Arial" w:hAnsi="Arial" w:cs="Arial"/>
          <w:sz w:val="24"/>
          <w:szCs w:val="24"/>
          <w:shd w:val="clear" w:color="auto" w:fill="FFFFFF"/>
        </w:rPr>
        <w:fldChar w:fldCharType="begin"/>
      </w:r>
      <w:r w:rsidR="00FF26D6">
        <w:rPr>
          <w:rFonts w:ascii="Arial" w:hAnsi="Arial" w:cs="Arial"/>
          <w:sz w:val="24"/>
          <w:szCs w:val="24"/>
          <w:shd w:val="clear" w:color="auto" w:fill="FFFFFF"/>
        </w:rPr>
        <w:instrText xml:space="preserve"> REF _Ref503538451 \h </w:instrText>
      </w:r>
      <w:r w:rsidR="00FF26D6">
        <w:rPr>
          <w:rFonts w:ascii="Arial" w:hAnsi="Arial" w:cs="Arial"/>
          <w:sz w:val="24"/>
          <w:szCs w:val="24"/>
          <w:shd w:val="clear" w:color="auto" w:fill="FFFFFF"/>
        </w:rPr>
      </w:r>
      <w:r w:rsidR="00FF26D6">
        <w:rPr>
          <w:rFonts w:ascii="Arial" w:hAnsi="Arial" w:cs="Arial"/>
          <w:sz w:val="24"/>
          <w:szCs w:val="24"/>
          <w:shd w:val="clear" w:color="auto" w:fill="FFFFFF"/>
        </w:rPr>
        <w:fldChar w:fldCharType="separate"/>
      </w:r>
      <w:r w:rsidR="00FF26D6">
        <w:t xml:space="preserve">Ilustración </w:t>
      </w:r>
      <w:r w:rsidR="00FF26D6">
        <w:rPr>
          <w:noProof/>
        </w:rPr>
        <w:t>44</w:t>
      </w:r>
      <w:r w:rsidR="00FF26D6">
        <w:t xml:space="preserve"> - IDE de Arduino</w:t>
      </w:r>
      <w:r w:rsidR="00FF26D6">
        <w:rPr>
          <w:rFonts w:ascii="Arial" w:hAnsi="Arial" w:cs="Arial"/>
          <w:sz w:val="24"/>
          <w:szCs w:val="24"/>
          <w:shd w:val="clear" w:color="auto" w:fill="FFFFFF"/>
        </w:rPr>
        <w:fldChar w:fldCharType="end"/>
      </w:r>
      <w:r w:rsidR="00FF26D6">
        <w:rPr>
          <w:rFonts w:ascii="Arial" w:hAnsi="Arial" w:cs="Arial"/>
          <w:sz w:val="24"/>
          <w:szCs w:val="24"/>
          <w:shd w:val="clear" w:color="auto" w:fill="FFFFFF"/>
        </w:rPr>
        <w:t>)</w:t>
      </w:r>
      <w:r>
        <w:rPr>
          <w:rFonts w:ascii="Arial" w:hAnsi="Arial" w:cs="Arial"/>
          <w:sz w:val="24"/>
          <w:szCs w:val="24"/>
          <w:shd w:val="clear" w:color="auto" w:fill="FFFFFF"/>
        </w:rPr>
        <w:t xml:space="preserve"> el código Firmata, dentro de su respectiva librería, según los dispositivos que se requieran comunicar con el mismo. Para ello se debe ir a Archivo </w:t>
      </w:r>
      <w:r w:rsidRPr="00AE617A">
        <w:rPr>
          <w:rFonts w:ascii="Arial" w:hAnsi="Arial" w:cs="Arial"/>
          <w:sz w:val="24"/>
          <w:szCs w:val="24"/>
          <w:shd w:val="clear" w:color="auto" w:fill="FFFFFF"/>
        </w:rPr>
        <w:sym w:font="Wingdings" w:char="F0E0"/>
      </w:r>
      <w:r>
        <w:rPr>
          <w:rFonts w:ascii="Arial" w:hAnsi="Arial" w:cs="Arial"/>
          <w:sz w:val="24"/>
          <w:szCs w:val="24"/>
          <w:shd w:val="clear" w:color="auto" w:fill="FFFFFF"/>
        </w:rPr>
        <w:t xml:space="preserve"> Ejemplos </w:t>
      </w:r>
      <w:r w:rsidRPr="00AE617A">
        <w:rPr>
          <w:rFonts w:ascii="Arial" w:hAnsi="Arial" w:cs="Arial"/>
          <w:sz w:val="24"/>
          <w:szCs w:val="24"/>
          <w:shd w:val="clear" w:color="auto" w:fill="FFFFFF"/>
        </w:rPr>
        <w:sym w:font="Wingdings" w:char="F0E0"/>
      </w:r>
      <w:r>
        <w:rPr>
          <w:rFonts w:ascii="Arial" w:hAnsi="Arial" w:cs="Arial"/>
          <w:sz w:val="24"/>
          <w:szCs w:val="24"/>
          <w:shd w:val="clear" w:color="auto" w:fill="FFFFFF"/>
        </w:rPr>
        <w:t xml:space="preserve"> Firmata.</w:t>
      </w:r>
    </w:p>
    <w:p w14:paraId="36E19CD0" w14:textId="572644CB" w:rsidR="005A7CA5" w:rsidRDefault="005A7CA5" w:rsidP="005A7CA5">
      <w:pPr>
        <w:rPr>
          <w:rFonts w:ascii="Arial" w:hAnsi="Arial" w:cs="Arial"/>
          <w:sz w:val="24"/>
          <w:szCs w:val="24"/>
        </w:rPr>
      </w:pPr>
      <w:r>
        <w:rPr>
          <w:rFonts w:ascii="Arial" w:hAnsi="Arial" w:cs="Arial"/>
          <w:sz w:val="24"/>
          <w:szCs w:val="24"/>
        </w:rPr>
        <w:t xml:space="preserve">En nuestro caso se utilizaron </w:t>
      </w:r>
      <w:commentRangeStart w:id="1404"/>
      <w:r>
        <w:rPr>
          <w:rFonts w:ascii="Arial" w:hAnsi="Arial" w:cs="Arial"/>
          <w:sz w:val="24"/>
          <w:szCs w:val="24"/>
        </w:rPr>
        <w:t>dos códigos</w:t>
      </w:r>
      <w:commentRangeEnd w:id="1404"/>
      <w:r>
        <w:rPr>
          <w:rStyle w:val="Refdecomentario"/>
        </w:rPr>
        <w:commentReference w:id="1404"/>
      </w:r>
      <w:r>
        <w:rPr>
          <w:rFonts w:ascii="Arial" w:hAnsi="Arial" w:cs="Arial"/>
          <w:sz w:val="24"/>
          <w:szCs w:val="24"/>
        </w:rPr>
        <w:t xml:space="preserve"> Firmata:</w:t>
      </w:r>
    </w:p>
    <w:p w14:paraId="08499887" w14:textId="3FD0E639" w:rsidR="005A7CA5" w:rsidRDefault="00E33A8F" w:rsidP="005A7CA5">
      <w:pPr>
        <w:rPr>
          <w:rFonts w:ascii="Arial" w:hAnsi="Arial" w:cs="Arial"/>
          <w:sz w:val="24"/>
          <w:szCs w:val="24"/>
        </w:rPr>
      </w:pPr>
      <w:r>
        <w:rPr>
          <w:noProof/>
          <w:lang w:val="en-US" w:eastAsia="en-US"/>
        </w:rPr>
        <w:drawing>
          <wp:anchor distT="0" distB="0" distL="114300" distR="114300" simplePos="0" relativeHeight="251637248" behindDoc="0" locked="0" layoutInCell="1" allowOverlap="1" wp14:anchorId="30098193" wp14:editId="6862276B">
            <wp:simplePos x="0" y="0"/>
            <wp:positionH relativeFrom="margin">
              <wp:posOffset>0</wp:posOffset>
            </wp:positionH>
            <wp:positionV relativeFrom="paragraph">
              <wp:posOffset>13335</wp:posOffset>
            </wp:positionV>
            <wp:extent cx="2601595" cy="2459355"/>
            <wp:effectExtent l="0" t="0" r="8255"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b="17064"/>
                    <a:stretch/>
                  </pic:blipFill>
                  <pic:spPr bwMode="auto">
                    <a:xfrm>
                      <a:off x="0" y="0"/>
                      <a:ext cx="2601595" cy="245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6D3908" w14:textId="025D7DCB" w:rsidR="005A7CA5" w:rsidRDefault="005A7CA5" w:rsidP="005A7CA5">
      <w:pPr>
        <w:rPr>
          <w:rFonts w:ascii="Arial" w:hAnsi="Arial" w:cs="Arial"/>
          <w:sz w:val="24"/>
          <w:szCs w:val="24"/>
        </w:rPr>
      </w:pPr>
      <w:r w:rsidRPr="00E455FC">
        <w:rPr>
          <w:rFonts w:ascii="Arial" w:hAnsi="Arial" w:cs="Arial"/>
          <w:b/>
          <w:sz w:val="24"/>
          <w:szCs w:val="24"/>
          <w:u w:val="single"/>
        </w:rPr>
        <w:t>Standar</w:t>
      </w:r>
      <w:r>
        <w:rPr>
          <w:rFonts w:ascii="Arial" w:hAnsi="Arial" w:cs="Arial"/>
          <w:b/>
          <w:sz w:val="24"/>
          <w:szCs w:val="24"/>
          <w:u w:val="single"/>
        </w:rPr>
        <w:t>d</w:t>
      </w:r>
      <w:r w:rsidRPr="00E455FC">
        <w:rPr>
          <w:rFonts w:ascii="Arial" w:hAnsi="Arial" w:cs="Arial"/>
          <w:b/>
          <w:sz w:val="24"/>
          <w:szCs w:val="24"/>
          <w:u w:val="single"/>
        </w:rPr>
        <w:t>Firmata</w:t>
      </w:r>
      <w:r>
        <w:rPr>
          <w:rFonts w:ascii="Arial" w:hAnsi="Arial" w:cs="Arial"/>
          <w:sz w:val="24"/>
          <w:szCs w:val="24"/>
        </w:rPr>
        <w:t>: Es, como su nombre lo indica, el estándar del protocolo que permite la comunicación con la mayoría de los componentes compatibles con Arduino</w:t>
      </w:r>
      <w:commentRangeStart w:id="1405"/>
      <w:commentRangeStart w:id="1406"/>
      <w:r>
        <w:rPr>
          <w:rFonts w:ascii="Arial" w:hAnsi="Arial" w:cs="Arial"/>
          <w:sz w:val="24"/>
          <w:szCs w:val="24"/>
        </w:rPr>
        <w:t>. En nuestro caso, es el utilizado para cargarlo dentro del Arduino Mega para manipular la mayoría de sensores y actuadores del SAR.</w:t>
      </w:r>
    </w:p>
    <w:p w14:paraId="1B318E0C" w14:textId="5AF0D2E7" w:rsidR="005A7CA5" w:rsidRDefault="005A7CA5" w:rsidP="005A7CA5">
      <w:pPr>
        <w:rPr>
          <w:rFonts w:ascii="Arial" w:hAnsi="Arial" w:cs="Arial"/>
          <w:sz w:val="24"/>
          <w:szCs w:val="24"/>
        </w:rPr>
      </w:pPr>
    </w:p>
    <w:commentRangeEnd w:id="1405"/>
    <w:p w14:paraId="5723274B" w14:textId="63D7DF94" w:rsidR="005A7CA5" w:rsidRDefault="0061361E" w:rsidP="005A7CA5">
      <w:pPr>
        <w:rPr>
          <w:rFonts w:ascii="Arial" w:hAnsi="Arial" w:cs="Arial"/>
          <w:b/>
          <w:sz w:val="24"/>
          <w:szCs w:val="24"/>
          <w:u w:val="single"/>
        </w:rPr>
      </w:pPr>
      <w:r>
        <w:rPr>
          <w:noProof/>
          <w:lang w:val="en-US" w:eastAsia="en-US"/>
        </w:rPr>
        <w:drawing>
          <wp:anchor distT="0" distB="0" distL="114300" distR="114300" simplePos="0" relativeHeight="251641344" behindDoc="0" locked="0" layoutInCell="1" allowOverlap="1" wp14:anchorId="5CE91C81" wp14:editId="188F3307">
            <wp:simplePos x="0" y="0"/>
            <wp:positionH relativeFrom="margin">
              <wp:posOffset>3016250</wp:posOffset>
            </wp:positionH>
            <wp:positionV relativeFrom="paragraph">
              <wp:posOffset>260350</wp:posOffset>
            </wp:positionV>
            <wp:extent cx="2383790" cy="2233930"/>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b="17771"/>
                    <a:stretch/>
                  </pic:blipFill>
                  <pic:spPr bwMode="auto">
                    <a:xfrm>
                      <a:off x="0" y="0"/>
                      <a:ext cx="2383790" cy="2233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3A8F">
        <w:rPr>
          <w:noProof/>
          <w:lang w:val="en-US" w:eastAsia="en-US"/>
        </w:rPr>
        <mc:AlternateContent>
          <mc:Choice Requires="wps">
            <w:drawing>
              <wp:anchor distT="0" distB="0" distL="114300" distR="114300" simplePos="0" relativeHeight="251679232" behindDoc="0" locked="0" layoutInCell="1" allowOverlap="1" wp14:anchorId="46526817" wp14:editId="48A55062">
                <wp:simplePos x="0" y="0"/>
                <wp:positionH relativeFrom="column">
                  <wp:posOffset>-2727960</wp:posOffset>
                </wp:positionH>
                <wp:positionV relativeFrom="paragraph">
                  <wp:posOffset>541020</wp:posOffset>
                </wp:positionV>
                <wp:extent cx="2601595" cy="635"/>
                <wp:effectExtent l="0" t="0" r="0" b="0"/>
                <wp:wrapSquare wrapText="bothSides"/>
                <wp:docPr id="196" name="Cuadro de texto 196"/>
                <wp:cNvGraphicFramePr/>
                <a:graphic xmlns:a="http://schemas.openxmlformats.org/drawingml/2006/main">
                  <a:graphicData uri="http://schemas.microsoft.com/office/word/2010/wordprocessingShape">
                    <wps:wsp>
                      <wps:cNvSpPr txBox="1"/>
                      <wps:spPr>
                        <a:xfrm>
                          <a:off x="0" y="0"/>
                          <a:ext cx="2601595" cy="635"/>
                        </a:xfrm>
                        <a:prstGeom prst="rect">
                          <a:avLst/>
                        </a:prstGeom>
                        <a:solidFill>
                          <a:prstClr val="white"/>
                        </a:solidFill>
                        <a:ln>
                          <a:noFill/>
                        </a:ln>
                      </wps:spPr>
                      <wps:txbx>
                        <w:txbxContent>
                          <w:p w14:paraId="441A7011" w14:textId="18A003FA" w:rsidR="00A87E1C" w:rsidRPr="00500DC0" w:rsidRDefault="00A87E1C" w:rsidP="000365AD">
                            <w:pPr>
                              <w:pStyle w:val="Descripcin"/>
                              <w:jc w:val="center"/>
                              <w:rPr>
                                <w:rFonts w:ascii="Calibri" w:eastAsia="Calibri" w:hAnsi="Calibri" w:cs="Calibri"/>
                                <w:noProof/>
                                <w:color w:val="000000"/>
                                <w:lang w:val="es-ES_tradnl" w:eastAsia="es-ES_tradnl"/>
                              </w:rPr>
                            </w:pPr>
                            <w:bookmarkStart w:id="1407" w:name="_Toc504153999"/>
                            <w:r>
                              <w:t xml:space="preserve">Ilustración </w:t>
                            </w:r>
                            <w:fldSimple w:instr=" SEQ Ilustración \* ARABIC ">
                              <w:r w:rsidR="00C5340B">
                                <w:rPr>
                                  <w:noProof/>
                                </w:rPr>
                                <w:t>45</w:t>
                              </w:r>
                            </w:fldSimple>
                            <w:r>
                              <w:t xml:space="preserve"> - </w:t>
                            </w:r>
                            <w:r w:rsidRPr="00EE1AB1">
                              <w:t>Código StandardFirmata</w:t>
                            </w:r>
                            <w:bookmarkEnd w:id="1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26817" id="Cuadro de texto 196" o:spid="_x0000_s1052" type="#_x0000_t202" style="position:absolute;left:0;text-align:left;margin-left:-214.8pt;margin-top:42.6pt;width:204.8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" stroked="f">
                <v:textbox style="mso-fit-shape-to-text:t" inset="0,0,0,0">
                  <w:txbxContent>
                    <w:p w14:paraId="441A7011" w14:textId="18A003FA" w:rsidR="00A87E1C" w:rsidRPr="00500DC0" w:rsidRDefault="00A87E1C" w:rsidP="000365AD">
                      <w:pPr>
                        <w:pStyle w:val="Descripcin"/>
                        <w:jc w:val="center"/>
                        <w:rPr>
                          <w:rFonts w:ascii="Calibri" w:eastAsia="Calibri" w:hAnsi="Calibri" w:cs="Calibri"/>
                          <w:noProof/>
                          <w:color w:val="000000"/>
                          <w:lang w:val="es-ES_tradnl" w:eastAsia="es-ES_tradnl"/>
                        </w:rPr>
                      </w:pPr>
                      <w:bookmarkStart w:id="1408" w:name="_Toc504153999"/>
                      <w:r>
                        <w:t xml:space="preserve">Ilustración </w:t>
                      </w:r>
                      <w:fldSimple w:instr=" SEQ Ilustración \* ARABIC ">
                        <w:r w:rsidR="00C5340B">
                          <w:rPr>
                            <w:noProof/>
                          </w:rPr>
                          <w:t>45</w:t>
                        </w:r>
                      </w:fldSimple>
                      <w:r>
                        <w:t xml:space="preserve"> - </w:t>
                      </w:r>
                      <w:r w:rsidRPr="00EE1AB1">
                        <w:t>Código StandardFirmata</w:t>
                      </w:r>
                      <w:bookmarkEnd w:id="1408"/>
                    </w:p>
                  </w:txbxContent>
                </v:textbox>
                <w10:wrap type="square"/>
              </v:shape>
            </w:pict>
          </mc:Fallback>
        </mc:AlternateContent>
      </w:r>
      <w:r w:rsidR="005A7CA5">
        <w:rPr>
          <w:rStyle w:val="Refdecomentario"/>
        </w:rPr>
        <w:commentReference w:id="1405"/>
      </w:r>
      <w:commentRangeEnd w:id="1406"/>
      <w:r w:rsidR="0038164A">
        <w:rPr>
          <w:rStyle w:val="Refdecomentario"/>
        </w:rPr>
        <w:commentReference w:id="1406"/>
      </w:r>
    </w:p>
    <w:p w14:paraId="7AA74647" w14:textId="1BE8F809" w:rsidR="005A7CA5" w:rsidRDefault="005A7CA5" w:rsidP="005A7CA5">
      <w:pPr>
        <w:rPr>
          <w:rFonts w:ascii="Arial" w:hAnsi="Arial" w:cs="Arial"/>
          <w:b/>
          <w:sz w:val="24"/>
          <w:szCs w:val="24"/>
          <w:u w:val="single"/>
        </w:rPr>
      </w:pPr>
    </w:p>
    <w:p w14:paraId="1FEC0134" w14:textId="6CFA5502" w:rsidR="005A7CA5" w:rsidRDefault="00E33A8F" w:rsidP="005A7CA5">
      <w:pPr>
        <w:rPr>
          <w:rFonts w:ascii="Arial" w:hAnsi="Arial" w:cs="Arial"/>
          <w:sz w:val="24"/>
          <w:szCs w:val="24"/>
        </w:rPr>
      </w:pPr>
      <w:r>
        <w:rPr>
          <w:noProof/>
          <w:lang w:val="en-US" w:eastAsia="en-US"/>
        </w:rPr>
        <mc:AlternateContent>
          <mc:Choice Requires="wps">
            <w:drawing>
              <wp:anchor distT="0" distB="0" distL="114300" distR="114300" simplePos="0" relativeHeight="251680256" behindDoc="0" locked="0" layoutInCell="1" allowOverlap="1" wp14:anchorId="07F7A90B" wp14:editId="0909AC54">
                <wp:simplePos x="0" y="0"/>
                <wp:positionH relativeFrom="column">
                  <wp:posOffset>3015615</wp:posOffset>
                </wp:positionH>
                <wp:positionV relativeFrom="paragraph">
                  <wp:posOffset>1517650</wp:posOffset>
                </wp:positionV>
                <wp:extent cx="2383790" cy="171450"/>
                <wp:effectExtent l="0" t="0" r="0" b="0"/>
                <wp:wrapSquare wrapText="bothSides"/>
                <wp:docPr id="198" name="Cuadro de texto 198"/>
                <wp:cNvGraphicFramePr/>
                <a:graphic xmlns:a="http://schemas.openxmlformats.org/drawingml/2006/main">
                  <a:graphicData uri="http://schemas.microsoft.com/office/word/2010/wordprocessingShape">
                    <wps:wsp>
                      <wps:cNvSpPr txBox="1"/>
                      <wps:spPr>
                        <a:xfrm>
                          <a:off x="0" y="0"/>
                          <a:ext cx="2383790" cy="171450"/>
                        </a:xfrm>
                        <a:prstGeom prst="rect">
                          <a:avLst/>
                        </a:prstGeom>
                        <a:solidFill>
                          <a:prstClr val="white"/>
                        </a:solidFill>
                        <a:ln>
                          <a:noFill/>
                        </a:ln>
                      </wps:spPr>
                      <wps:txbx>
                        <w:txbxContent>
                          <w:p w14:paraId="03A7325E" w14:textId="1A455E0D" w:rsidR="00A87E1C" w:rsidRPr="004866F2" w:rsidRDefault="00A87E1C" w:rsidP="000365AD">
                            <w:pPr>
                              <w:pStyle w:val="Descripcin"/>
                              <w:rPr>
                                <w:rFonts w:ascii="Calibri" w:eastAsia="Calibri" w:hAnsi="Calibri" w:cs="Calibri"/>
                                <w:noProof/>
                                <w:color w:val="000000"/>
                                <w:lang w:val="es-ES_tradnl" w:eastAsia="es-ES_tradnl"/>
                              </w:rPr>
                            </w:pPr>
                            <w:bookmarkStart w:id="1409" w:name="_Toc504154000"/>
                            <w:r>
                              <w:t xml:space="preserve">Ilustración </w:t>
                            </w:r>
                            <w:fldSimple w:instr=" SEQ Ilustración \* ARABIC ">
                              <w:r w:rsidR="00C5340B">
                                <w:rPr>
                                  <w:noProof/>
                                </w:rPr>
                                <w:t>46</w:t>
                              </w:r>
                            </w:fldSimple>
                            <w:r>
                              <w:t xml:space="preserve"> - Código ConfigurableFirmata</w:t>
                            </w:r>
                            <w:bookmarkEnd w:id="14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7A90B" id="Cuadro de texto 198" o:spid="_x0000_s1053" type="#_x0000_t202" style="position:absolute;left:0;text-align:left;margin-left:237.45pt;margin-top:119.5pt;width:187.7pt;height:13.5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" stroked="f">
                <v:textbox inset="0,0,0,0">
                  <w:txbxContent>
                    <w:p w14:paraId="03A7325E" w14:textId="1A455E0D" w:rsidR="00A87E1C" w:rsidRPr="004866F2" w:rsidRDefault="00A87E1C" w:rsidP="000365AD">
                      <w:pPr>
                        <w:pStyle w:val="Descripcin"/>
                        <w:rPr>
                          <w:rFonts w:ascii="Calibri" w:eastAsia="Calibri" w:hAnsi="Calibri" w:cs="Calibri"/>
                          <w:noProof/>
                          <w:color w:val="000000"/>
                          <w:lang w:val="es-ES_tradnl" w:eastAsia="es-ES_tradnl"/>
                        </w:rPr>
                      </w:pPr>
                      <w:bookmarkStart w:id="1410" w:name="_Toc504154000"/>
                      <w:r>
                        <w:t xml:space="preserve">Ilustración </w:t>
                      </w:r>
                      <w:fldSimple w:instr=" SEQ Ilustración \* ARABIC ">
                        <w:r w:rsidR="00C5340B">
                          <w:rPr>
                            <w:noProof/>
                          </w:rPr>
                          <w:t>46</w:t>
                        </w:r>
                      </w:fldSimple>
                      <w:r>
                        <w:t xml:space="preserve"> - Código ConfigurableFirmata</w:t>
                      </w:r>
                      <w:bookmarkEnd w:id="1410"/>
                    </w:p>
                  </w:txbxContent>
                </v:textbox>
                <w10:wrap type="square"/>
              </v:shape>
            </w:pict>
          </mc:Fallback>
        </mc:AlternateContent>
      </w:r>
      <w:commentRangeStart w:id="1411"/>
      <w:r w:rsidR="005A7CA5" w:rsidRPr="00E455FC">
        <w:rPr>
          <w:rFonts w:ascii="Arial" w:hAnsi="Arial" w:cs="Arial"/>
          <w:b/>
          <w:sz w:val="24"/>
          <w:szCs w:val="24"/>
          <w:u w:val="single"/>
        </w:rPr>
        <w:t>ConfigurableFirmata</w:t>
      </w:r>
      <w:commentRangeEnd w:id="1411"/>
      <w:r w:rsidR="005A7CA5">
        <w:rPr>
          <w:rStyle w:val="Refdecomentario"/>
        </w:rPr>
        <w:commentReference w:id="1411"/>
      </w:r>
      <w:r w:rsidR="005A7CA5">
        <w:rPr>
          <w:rFonts w:ascii="Arial" w:hAnsi="Arial" w:cs="Arial"/>
          <w:sz w:val="24"/>
          <w:szCs w:val="24"/>
        </w:rPr>
        <w:t>: Esta versión personalizada del protocolo</w:t>
      </w:r>
      <w:r>
        <w:rPr>
          <w:rStyle w:val="Refdenotaalpie"/>
          <w:rFonts w:ascii="Arial" w:hAnsi="Arial" w:cs="Arial"/>
          <w:sz w:val="24"/>
          <w:szCs w:val="24"/>
        </w:rPr>
        <w:footnoteReference w:id="20"/>
      </w:r>
      <w:r w:rsidR="005A7CA5">
        <w:rPr>
          <w:rFonts w:ascii="Arial" w:hAnsi="Arial" w:cs="Arial"/>
          <w:sz w:val="24"/>
          <w:szCs w:val="24"/>
        </w:rPr>
        <w:t xml:space="preserve">, es la utilizada para captar la temperatura mediante el sensor para dicho fin conectado al </w:t>
      </w:r>
      <w:commentRangeStart w:id="1412"/>
      <w:r w:rsidR="005A7CA5">
        <w:rPr>
          <w:rFonts w:ascii="Arial" w:hAnsi="Arial" w:cs="Arial"/>
          <w:sz w:val="24"/>
          <w:szCs w:val="24"/>
        </w:rPr>
        <w:t>Arduino Nano</w:t>
      </w:r>
      <w:commentRangeEnd w:id="1412"/>
      <w:r w:rsidR="005A7CA5">
        <w:rPr>
          <w:rStyle w:val="Refdecomentario"/>
        </w:rPr>
        <w:commentReference w:id="1412"/>
      </w:r>
      <w:r w:rsidR="005A7CA5">
        <w:rPr>
          <w:rFonts w:ascii="Arial" w:hAnsi="Arial" w:cs="Arial"/>
          <w:sz w:val="24"/>
          <w:szCs w:val="24"/>
        </w:rPr>
        <w:t xml:space="preserve">. Permite separar las características del protocolo en clases individuales, haciendo más sencillo mezclar las características </w:t>
      </w:r>
      <w:r w:rsidR="005A7CA5">
        <w:rPr>
          <w:rFonts w:ascii="Arial" w:hAnsi="Arial" w:cs="Arial"/>
          <w:sz w:val="24"/>
          <w:szCs w:val="24"/>
        </w:rPr>
        <w:lastRenderedPageBreak/>
        <w:t>estándar del protocolo con otras personalizadas.</w:t>
      </w:r>
    </w:p>
    <w:p w14:paraId="3BF6ED0D" w14:textId="1842B35B" w:rsidR="005A7CA5" w:rsidRDefault="005A7CA5" w:rsidP="005A7CA5">
      <w:pPr>
        <w:rPr>
          <w:rFonts w:ascii="Arial" w:hAnsi="Arial" w:cs="Arial"/>
          <w:sz w:val="24"/>
          <w:szCs w:val="24"/>
        </w:rPr>
      </w:pPr>
    </w:p>
    <w:p w14:paraId="7430BE16" w14:textId="77777777" w:rsidR="0061361E" w:rsidRDefault="0061361E">
      <w:pPr>
        <w:rPr>
          <w:b/>
          <w:color w:val="434343"/>
          <w:sz w:val="36"/>
          <w:szCs w:val="36"/>
        </w:rPr>
      </w:pPr>
      <w:r>
        <w:rPr>
          <w:sz w:val="36"/>
          <w:szCs w:val="36"/>
        </w:rPr>
        <w:br w:type="page"/>
      </w:r>
    </w:p>
    <w:p w14:paraId="26448147" w14:textId="7D258543" w:rsidR="004419AC" w:rsidRPr="00882DCD" w:rsidRDefault="004419AC" w:rsidP="004419AC">
      <w:pPr>
        <w:pStyle w:val="Ttulo1"/>
        <w:rPr>
          <w:sz w:val="36"/>
          <w:szCs w:val="36"/>
        </w:rPr>
      </w:pPr>
      <w:bookmarkStart w:id="1413" w:name="_Toc504153930"/>
      <w:r w:rsidRPr="00882DCD">
        <w:rPr>
          <w:sz w:val="36"/>
          <w:szCs w:val="36"/>
        </w:rPr>
        <w:lastRenderedPageBreak/>
        <w:t xml:space="preserve">Capítulo </w:t>
      </w:r>
      <w:r>
        <w:rPr>
          <w:sz w:val="36"/>
          <w:szCs w:val="36"/>
        </w:rPr>
        <w:t>8</w:t>
      </w:r>
      <w:r w:rsidRPr="00882DCD">
        <w:rPr>
          <w:sz w:val="36"/>
          <w:szCs w:val="36"/>
        </w:rPr>
        <w:t xml:space="preserve"> - Análisis y selección de tecnologías para desarrollo del SAR</w:t>
      </w:r>
      <w:bookmarkEnd w:id="1413"/>
    </w:p>
    <w:p w14:paraId="2D204820" w14:textId="04CD178B" w:rsidR="004419AC" w:rsidRDefault="004419AC" w:rsidP="004419AC">
      <w:pPr>
        <w:rPr>
          <w:rFonts w:ascii="Times New Roman" w:eastAsia="Times New Roman" w:hAnsi="Times New Roman" w:cs="Times New Roman"/>
          <w:sz w:val="24"/>
          <w:szCs w:val="24"/>
        </w:rPr>
      </w:pPr>
    </w:p>
    <w:p w14:paraId="4B0CE79E" w14:textId="28A707CD" w:rsidR="00620978" w:rsidRPr="007636B5" w:rsidRDefault="00620978" w:rsidP="004419AC">
      <w:pPr>
        <w:rPr>
          <w:rFonts w:ascii="Arial" w:eastAsia="Times New Roman" w:hAnsi="Arial" w:cs="Arial"/>
          <w:sz w:val="24"/>
          <w:szCs w:val="24"/>
        </w:rPr>
      </w:pPr>
      <w:r w:rsidRPr="007636B5">
        <w:rPr>
          <w:rFonts w:ascii="Arial" w:eastAsia="Times New Roman" w:hAnsi="Arial" w:cs="Arial"/>
          <w:sz w:val="24"/>
          <w:szCs w:val="24"/>
        </w:rPr>
        <w:t xml:space="preserve">En capítulos anteriores </w:t>
      </w:r>
      <w:r w:rsidR="00A15DAE" w:rsidRPr="007636B5">
        <w:rPr>
          <w:rFonts w:ascii="Arial" w:eastAsia="Times New Roman" w:hAnsi="Arial" w:cs="Arial"/>
          <w:sz w:val="24"/>
          <w:szCs w:val="24"/>
        </w:rPr>
        <w:t>analizamos</w:t>
      </w:r>
      <w:r w:rsidRPr="007636B5">
        <w:rPr>
          <w:rFonts w:ascii="Arial" w:eastAsia="Times New Roman" w:hAnsi="Arial" w:cs="Arial"/>
          <w:sz w:val="24"/>
          <w:szCs w:val="24"/>
        </w:rPr>
        <w:t xml:space="preserve"> diversas tecnologías hardware y software relacionadas con la robótica. Dentro</w:t>
      </w:r>
      <w:r w:rsidR="00A15DAE" w:rsidRPr="007636B5">
        <w:rPr>
          <w:rFonts w:ascii="Arial" w:eastAsia="Times New Roman" w:hAnsi="Arial" w:cs="Arial"/>
          <w:sz w:val="24"/>
          <w:szCs w:val="24"/>
        </w:rPr>
        <w:t xml:space="preserve"> de</w:t>
      </w:r>
      <w:r w:rsidRPr="007636B5">
        <w:rPr>
          <w:rFonts w:ascii="Arial" w:eastAsia="Times New Roman" w:hAnsi="Arial" w:cs="Arial"/>
          <w:sz w:val="24"/>
          <w:szCs w:val="24"/>
        </w:rPr>
        <w:t xml:space="preserve"> las tecnologías hardware </w:t>
      </w:r>
      <w:r w:rsidR="00A15DAE" w:rsidRPr="007636B5">
        <w:rPr>
          <w:rFonts w:ascii="Arial" w:eastAsia="Times New Roman" w:hAnsi="Arial" w:cs="Arial"/>
          <w:sz w:val="24"/>
          <w:szCs w:val="24"/>
        </w:rPr>
        <w:t>investigamos</w:t>
      </w:r>
      <w:r w:rsidRPr="007636B5">
        <w:rPr>
          <w:rFonts w:ascii="Arial" w:eastAsia="Times New Roman" w:hAnsi="Arial" w:cs="Arial"/>
          <w:sz w:val="24"/>
          <w:szCs w:val="24"/>
        </w:rPr>
        <w:t xml:space="preserve"> las plataformas Arduino (</w:t>
      </w:r>
      <w:r w:rsidR="00DD4FED" w:rsidRPr="007636B5">
        <w:rPr>
          <w:rFonts w:ascii="Arial" w:eastAsia="Times New Roman" w:hAnsi="Arial" w:cs="Arial"/>
          <w:sz w:val="24"/>
          <w:szCs w:val="24"/>
        </w:rPr>
        <w:fldChar w:fldCharType="begin"/>
      </w:r>
      <w:r w:rsidR="00DD4FED" w:rsidRPr="007636B5">
        <w:rPr>
          <w:rFonts w:ascii="Arial" w:eastAsia="Times New Roman" w:hAnsi="Arial" w:cs="Arial"/>
          <w:sz w:val="24"/>
          <w:szCs w:val="24"/>
        </w:rPr>
        <w:instrText xml:space="preserve"> REF _Ref503637687 \h </w:instrText>
      </w:r>
      <w:r w:rsidR="007636B5">
        <w:rPr>
          <w:rFonts w:ascii="Arial" w:eastAsia="Times New Roman" w:hAnsi="Arial" w:cs="Arial"/>
          <w:sz w:val="24"/>
          <w:szCs w:val="24"/>
        </w:rPr>
        <w:instrText xml:space="preserve"> \* MERGEFORMAT </w:instrText>
      </w:r>
      <w:r w:rsidR="00DD4FED" w:rsidRPr="007636B5">
        <w:rPr>
          <w:rFonts w:ascii="Arial" w:eastAsia="Times New Roman" w:hAnsi="Arial" w:cs="Arial"/>
          <w:sz w:val="24"/>
          <w:szCs w:val="24"/>
        </w:rPr>
      </w:r>
      <w:r w:rsidR="00DD4FED" w:rsidRPr="007636B5">
        <w:rPr>
          <w:rFonts w:ascii="Arial" w:eastAsia="Times New Roman" w:hAnsi="Arial" w:cs="Arial"/>
          <w:sz w:val="24"/>
          <w:szCs w:val="24"/>
        </w:rPr>
        <w:fldChar w:fldCharType="separate"/>
      </w:r>
      <w:r w:rsidR="00DD4FED" w:rsidRPr="007636B5">
        <w:rPr>
          <w:rFonts w:ascii="Arial" w:eastAsia="Times New Roman" w:hAnsi="Arial" w:cs="Arial"/>
          <w:sz w:val="24"/>
          <w:szCs w:val="24"/>
        </w:rPr>
        <w:t>Capítulo 3 – Arduino</w:t>
      </w:r>
      <w:r w:rsidR="00DD4FED" w:rsidRPr="007636B5">
        <w:rPr>
          <w:rFonts w:ascii="Arial" w:eastAsia="Times New Roman" w:hAnsi="Arial" w:cs="Arial"/>
          <w:sz w:val="24"/>
          <w:szCs w:val="24"/>
        </w:rPr>
        <w:fldChar w:fldCharType="end"/>
      </w:r>
      <w:r w:rsidRPr="007636B5">
        <w:rPr>
          <w:rFonts w:ascii="Arial" w:eastAsia="Times New Roman" w:hAnsi="Arial" w:cs="Arial"/>
          <w:sz w:val="24"/>
          <w:szCs w:val="24"/>
        </w:rPr>
        <w:t>) y Raspberry Pi (</w:t>
      </w:r>
      <w:r w:rsidR="007636B5">
        <w:rPr>
          <w:rFonts w:ascii="Arial" w:eastAsia="Times New Roman" w:hAnsi="Arial" w:cs="Arial"/>
          <w:sz w:val="24"/>
          <w:szCs w:val="24"/>
        </w:rPr>
        <w:fldChar w:fldCharType="begin"/>
      </w:r>
      <w:r w:rsidR="007636B5">
        <w:rPr>
          <w:rFonts w:ascii="Arial" w:eastAsia="Times New Roman" w:hAnsi="Arial" w:cs="Arial"/>
          <w:sz w:val="24"/>
          <w:szCs w:val="24"/>
        </w:rPr>
        <w:instrText xml:space="preserve"> REF _Ref503637756 \h  \* MERGEFORMAT </w:instrText>
      </w:r>
      <w:r w:rsidR="007636B5">
        <w:rPr>
          <w:rFonts w:ascii="Arial" w:eastAsia="Times New Roman" w:hAnsi="Arial" w:cs="Arial"/>
          <w:sz w:val="24"/>
          <w:szCs w:val="24"/>
        </w:rPr>
      </w:r>
      <w:r w:rsidR="007636B5">
        <w:rPr>
          <w:rFonts w:ascii="Arial" w:eastAsia="Times New Roman" w:hAnsi="Arial" w:cs="Arial"/>
          <w:sz w:val="24"/>
          <w:szCs w:val="24"/>
        </w:rPr>
        <w:fldChar w:fldCharType="separate"/>
      </w:r>
      <w:r w:rsidR="007636B5" w:rsidRPr="007636B5">
        <w:rPr>
          <w:rFonts w:ascii="Arial" w:eastAsia="Times New Roman" w:hAnsi="Arial" w:cs="Arial"/>
          <w:sz w:val="24"/>
          <w:szCs w:val="24"/>
        </w:rPr>
        <w:t>Capítulo 4 – Raspberry Pi</w:t>
      </w:r>
      <w:r w:rsidR="007636B5">
        <w:rPr>
          <w:rFonts w:ascii="Arial" w:eastAsia="Times New Roman" w:hAnsi="Arial" w:cs="Arial"/>
          <w:sz w:val="24"/>
          <w:szCs w:val="24"/>
        </w:rPr>
        <w:fldChar w:fldCharType="end"/>
      </w:r>
      <w:r w:rsidRPr="007636B5">
        <w:rPr>
          <w:rFonts w:ascii="Arial" w:eastAsia="Times New Roman" w:hAnsi="Arial" w:cs="Arial"/>
          <w:sz w:val="24"/>
          <w:szCs w:val="24"/>
        </w:rPr>
        <w:t>)</w:t>
      </w:r>
      <w:r w:rsidR="00A15DAE" w:rsidRPr="007636B5">
        <w:rPr>
          <w:rFonts w:ascii="Arial" w:eastAsia="Times New Roman" w:hAnsi="Arial" w:cs="Arial"/>
          <w:sz w:val="24"/>
          <w:szCs w:val="24"/>
        </w:rPr>
        <w:t>. De las</w:t>
      </w:r>
      <w:r w:rsidR="00EF7A60" w:rsidRPr="007636B5">
        <w:rPr>
          <w:rFonts w:ascii="Arial" w:eastAsia="Times New Roman" w:hAnsi="Arial" w:cs="Arial"/>
          <w:sz w:val="24"/>
          <w:szCs w:val="24"/>
        </w:rPr>
        <w:t xml:space="preserve"> diversas herramientas en</w:t>
      </w:r>
      <w:r w:rsidR="00A15DAE" w:rsidRPr="007636B5">
        <w:rPr>
          <w:rFonts w:ascii="Arial" w:eastAsia="Times New Roman" w:hAnsi="Arial" w:cs="Arial"/>
          <w:sz w:val="24"/>
          <w:szCs w:val="24"/>
        </w:rPr>
        <w:t xml:space="preserve"> tecnologías software</w:t>
      </w:r>
      <w:r w:rsidR="00EF7A60" w:rsidRPr="007636B5">
        <w:rPr>
          <w:rFonts w:ascii="Arial" w:eastAsia="Times New Roman" w:hAnsi="Arial" w:cs="Arial"/>
          <w:sz w:val="24"/>
          <w:szCs w:val="24"/>
        </w:rPr>
        <w:t xml:space="preserve"> para aplicaciones móviles,</w:t>
      </w:r>
      <w:r w:rsidR="00A15DAE" w:rsidRPr="007636B5">
        <w:rPr>
          <w:rFonts w:ascii="Arial" w:eastAsia="Times New Roman" w:hAnsi="Arial" w:cs="Arial"/>
          <w:sz w:val="24"/>
          <w:szCs w:val="24"/>
        </w:rPr>
        <w:t xml:space="preserve"> investigamos </w:t>
      </w:r>
      <w:r w:rsidR="00EF7A60" w:rsidRPr="007636B5">
        <w:rPr>
          <w:rFonts w:ascii="Arial" w:eastAsia="Times New Roman" w:hAnsi="Arial" w:cs="Arial"/>
          <w:sz w:val="24"/>
          <w:szCs w:val="24"/>
        </w:rPr>
        <w:t>aquellas que permiten desarrollar</w:t>
      </w:r>
      <w:r w:rsidR="00A15DAE" w:rsidRPr="007636B5">
        <w:rPr>
          <w:rFonts w:ascii="Arial" w:eastAsia="Times New Roman" w:hAnsi="Arial" w:cs="Arial"/>
          <w:sz w:val="24"/>
          <w:szCs w:val="24"/>
        </w:rPr>
        <w:t xml:space="preserve"> una aplicación</w:t>
      </w:r>
      <w:r w:rsidR="00EF7A60" w:rsidRPr="007636B5">
        <w:rPr>
          <w:rFonts w:ascii="Arial" w:eastAsia="Times New Roman" w:hAnsi="Arial" w:cs="Arial"/>
          <w:sz w:val="24"/>
          <w:szCs w:val="24"/>
        </w:rPr>
        <w:t xml:space="preserve"> que </w:t>
      </w:r>
      <w:r w:rsidR="008159B7" w:rsidRPr="007636B5">
        <w:rPr>
          <w:rFonts w:ascii="Arial" w:eastAsia="Times New Roman" w:hAnsi="Arial" w:cs="Arial"/>
          <w:sz w:val="24"/>
          <w:szCs w:val="24"/>
        </w:rPr>
        <w:t>interactúe</w:t>
      </w:r>
      <w:r w:rsidR="00EF7A60" w:rsidRPr="007636B5">
        <w:rPr>
          <w:rFonts w:ascii="Arial" w:eastAsia="Times New Roman" w:hAnsi="Arial" w:cs="Arial"/>
          <w:sz w:val="24"/>
          <w:szCs w:val="24"/>
        </w:rPr>
        <w:t xml:space="preserve"> con el hardware</w:t>
      </w:r>
      <w:r w:rsidR="008159B7" w:rsidRPr="007636B5">
        <w:rPr>
          <w:rFonts w:ascii="Arial" w:eastAsia="Times New Roman" w:hAnsi="Arial" w:cs="Arial"/>
          <w:sz w:val="24"/>
          <w:szCs w:val="24"/>
        </w:rPr>
        <w:t xml:space="preserve"> mencionado</w:t>
      </w:r>
      <w:r w:rsidR="00EF7A60" w:rsidRPr="007636B5">
        <w:rPr>
          <w:rFonts w:ascii="Arial" w:eastAsia="Times New Roman" w:hAnsi="Arial" w:cs="Arial"/>
          <w:sz w:val="24"/>
          <w:szCs w:val="24"/>
        </w:rPr>
        <w:t>.</w:t>
      </w:r>
    </w:p>
    <w:p w14:paraId="6B31D047" w14:textId="77777777" w:rsidR="003D7320" w:rsidRPr="007636B5" w:rsidRDefault="003D7320" w:rsidP="004419AC">
      <w:pPr>
        <w:rPr>
          <w:rFonts w:ascii="Arial" w:eastAsia="Times New Roman" w:hAnsi="Arial" w:cs="Arial"/>
          <w:sz w:val="24"/>
          <w:szCs w:val="24"/>
        </w:rPr>
      </w:pPr>
    </w:p>
    <w:p w14:paraId="640A355C" w14:textId="61815949" w:rsidR="00EF7A60" w:rsidRPr="007636B5" w:rsidRDefault="00EF7A60" w:rsidP="004419AC">
      <w:pPr>
        <w:rPr>
          <w:rFonts w:ascii="Arial" w:eastAsia="Times New Roman" w:hAnsi="Arial" w:cs="Arial"/>
          <w:sz w:val="24"/>
          <w:szCs w:val="24"/>
        </w:rPr>
      </w:pPr>
      <w:r w:rsidRPr="007636B5">
        <w:rPr>
          <w:rFonts w:ascii="Arial" w:eastAsia="Times New Roman" w:hAnsi="Arial" w:cs="Arial"/>
          <w:sz w:val="24"/>
          <w:szCs w:val="24"/>
        </w:rPr>
        <w:t xml:space="preserve">En este capítulo examinamos </w:t>
      </w:r>
      <w:r w:rsidR="008159B7" w:rsidRPr="007636B5">
        <w:rPr>
          <w:rFonts w:ascii="Arial" w:eastAsia="Times New Roman" w:hAnsi="Arial" w:cs="Arial"/>
          <w:sz w:val="24"/>
          <w:szCs w:val="24"/>
        </w:rPr>
        <w:t>dichas</w:t>
      </w:r>
      <w:r w:rsidRPr="007636B5">
        <w:rPr>
          <w:rFonts w:ascii="Arial" w:eastAsia="Times New Roman" w:hAnsi="Arial" w:cs="Arial"/>
          <w:sz w:val="24"/>
          <w:szCs w:val="24"/>
        </w:rPr>
        <w:t xml:space="preserve"> </w:t>
      </w:r>
      <w:r w:rsidR="003D7320" w:rsidRPr="007636B5">
        <w:rPr>
          <w:rFonts w:ascii="Arial" w:eastAsia="Times New Roman" w:hAnsi="Arial" w:cs="Arial"/>
          <w:sz w:val="24"/>
          <w:szCs w:val="24"/>
        </w:rPr>
        <w:t>tecnologías para concluir cuales son las que integran el SAR. Para ello, realizamos diversas comparativas sobre características, ventajas y desventajas de cada una de las plataformas</w:t>
      </w:r>
      <w:r w:rsidR="008159B7" w:rsidRPr="007636B5">
        <w:rPr>
          <w:rFonts w:ascii="Arial" w:eastAsia="Times New Roman" w:hAnsi="Arial" w:cs="Arial"/>
          <w:sz w:val="24"/>
          <w:szCs w:val="24"/>
        </w:rPr>
        <w:t>. Además, se presentan las problemáticas surgidas al relacionar los componentes.</w:t>
      </w:r>
    </w:p>
    <w:p w14:paraId="4A7BCA77" w14:textId="747F445E" w:rsidR="004419AC" w:rsidRPr="007640BC" w:rsidRDefault="004419AC" w:rsidP="004419AC">
      <w:pPr>
        <w:pStyle w:val="Ttulo2"/>
        <w:rPr>
          <w:b/>
          <w:sz w:val="32"/>
          <w:szCs w:val="32"/>
        </w:rPr>
      </w:pPr>
      <w:bookmarkStart w:id="1414" w:name="_Toc504153931"/>
      <w:r>
        <w:rPr>
          <w:b/>
          <w:sz w:val="32"/>
          <w:szCs w:val="32"/>
        </w:rPr>
        <w:t xml:space="preserve">8.1 </w:t>
      </w:r>
      <w:r w:rsidRPr="007640BC">
        <w:rPr>
          <w:b/>
          <w:sz w:val="32"/>
          <w:szCs w:val="32"/>
        </w:rPr>
        <w:t>Primer análisis</w:t>
      </w:r>
      <w:bookmarkEnd w:id="1414"/>
    </w:p>
    <w:p w14:paraId="7882B7A8" w14:textId="07C46E27" w:rsidR="00620978" w:rsidRDefault="00620978" w:rsidP="004419AC">
      <w:pPr>
        <w:rPr>
          <w:rFonts w:ascii="Arial" w:eastAsia="Times New Roman" w:hAnsi="Arial" w:cs="Arial"/>
          <w:sz w:val="24"/>
          <w:szCs w:val="24"/>
        </w:rPr>
      </w:pPr>
    </w:p>
    <w:p w14:paraId="0A28BEF3" w14:textId="1EE5B045" w:rsidR="00BB099C" w:rsidRDefault="00BB099C" w:rsidP="004419AC">
      <w:pPr>
        <w:rPr>
          <w:rFonts w:ascii="Arial" w:eastAsia="Times New Roman" w:hAnsi="Arial" w:cs="Arial"/>
          <w:sz w:val="24"/>
          <w:szCs w:val="24"/>
        </w:rPr>
      </w:pPr>
      <w:r>
        <w:rPr>
          <w:rFonts w:ascii="Arial" w:eastAsia="Times New Roman" w:hAnsi="Arial" w:cs="Arial"/>
          <w:sz w:val="24"/>
          <w:szCs w:val="24"/>
        </w:rPr>
        <w:t xml:space="preserve">El análisis realizado de las distintas tecnologías de hardware y software, basándose en factores como </w:t>
      </w:r>
      <w:r w:rsidRPr="007640BC">
        <w:rPr>
          <w:rFonts w:ascii="Arial" w:eastAsia="Times New Roman" w:hAnsi="Arial" w:cs="Arial"/>
          <w:sz w:val="24"/>
          <w:szCs w:val="24"/>
        </w:rPr>
        <w:t>rendimientos, tiempos de respuesta, consumo energético</w:t>
      </w:r>
      <w:r>
        <w:rPr>
          <w:rFonts w:ascii="Arial" w:eastAsia="Times New Roman" w:hAnsi="Arial" w:cs="Arial"/>
          <w:sz w:val="24"/>
          <w:szCs w:val="24"/>
        </w:rPr>
        <w:t xml:space="preserve">, </w:t>
      </w:r>
      <w:r w:rsidRPr="007640BC">
        <w:rPr>
          <w:rFonts w:ascii="Arial" w:eastAsia="Times New Roman" w:hAnsi="Arial" w:cs="Arial"/>
          <w:sz w:val="24"/>
          <w:szCs w:val="24"/>
        </w:rPr>
        <w:t>portabilidad</w:t>
      </w:r>
      <w:r>
        <w:rPr>
          <w:rFonts w:ascii="Arial" w:eastAsia="Times New Roman" w:hAnsi="Arial" w:cs="Arial"/>
          <w:sz w:val="24"/>
          <w:szCs w:val="24"/>
        </w:rPr>
        <w:t xml:space="preserve"> y compatibilidad, nos permitió seleccionar los elementos que componen el SAR.</w:t>
      </w:r>
    </w:p>
    <w:p w14:paraId="7ACEAB6C" w14:textId="7840B738" w:rsidR="0080782B" w:rsidRDefault="0080782B" w:rsidP="004419AC">
      <w:pPr>
        <w:rPr>
          <w:rFonts w:ascii="Arial" w:eastAsia="Times New Roman" w:hAnsi="Arial" w:cs="Arial"/>
          <w:sz w:val="24"/>
          <w:szCs w:val="24"/>
        </w:rPr>
      </w:pPr>
    </w:p>
    <w:p w14:paraId="65C1D7E7" w14:textId="4E867F3B" w:rsidR="00BB099C" w:rsidRDefault="00BB099C" w:rsidP="004419AC">
      <w:pPr>
        <w:rPr>
          <w:rFonts w:ascii="Arial" w:eastAsia="Times New Roman" w:hAnsi="Arial" w:cs="Arial"/>
          <w:sz w:val="24"/>
          <w:szCs w:val="24"/>
        </w:rPr>
      </w:pPr>
      <w:r>
        <w:rPr>
          <w:rFonts w:ascii="Arial" w:eastAsia="Times New Roman" w:hAnsi="Arial" w:cs="Arial"/>
          <w:sz w:val="24"/>
          <w:szCs w:val="24"/>
        </w:rPr>
        <w:t>El hardware estudiado y utilizado a lo largo del desarrollo, fue</w:t>
      </w:r>
      <w:r w:rsidR="002C59B5">
        <w:rPr>
          <w:rFonts w:ascii="Arial" w:eastAsia="Times New Roman" w:hAnsi="Arial" w:cs="Arial"/>
          <w:sz w:val="24"/>
          <w:szCs w:val="24"/>
        </w:rPr>
        <w:t xml:space="preserve"> el de</w:t>
      </w:r>
      <w:r>
        <w:rPr>
          <w:rFonts w:ascii="Arial" w:eastAsia="Times New Roman" w:hAnsi="Arial" w:cs="Arial"/>
          <w:sz w:val="24"/>
          <w:szCs w:val="24"/>
        </w:rPr>
        <w:t xml:space="preserve"> la familia Arduino y Raspberry Pi.</w:t>
      </w:r>
    </w:p>
    <w:p w14:paraId="00B48A30" w14:textId="652EBDAE" w:rsidR="002C59B5" w:rsidRDefault="00BB099C" w:rsidP="004419AC">
      <w:pPr>
        <w:rPr>
          <w:rFonts w:ascii="Arial" w:eastAsia="Times New Roman" w:hAnsi="Arial" w:cs="Arial"/>
          <w:sz w:val="24"/>
          <w:szCs w:val="24"/>
        </w:rPr>
      </w:pPr>
      <w:r>
        <w:rPr>
          <w:rFonts w:ascii="Arial" w:eastAsia="Times New Roman" w:hAnsi="Arial" w:cs="Arial"/>
          <w:sz w:val="24"/>
          <w:szCs w:val="24"/>
        </w:rPr>
        <w:t xml:space="preserve">Dentro de la </w:t>
      </w:r>
      <w:r w:rsidR="002C59B5">
        <w:rPr>
          <w:rFonts w:ascii="Arial" w:eastAsia="Times New Roman" w:hAnsi="Arial" w:cs="Arial"/>
          <w:sz w:val="24"/>
          <w:szCs w:val="24"/>
        </w:rPr>
        <w:t>plataforma Arduino se probaron las versiones Arduino Uno, Arduino Mega y Arduino Nano, siendo estos dos últimos los utilizados en el SAR. Además, se experimentaron con variados módulos</w:t>
      </w:r>
      <w:r w:rsidR="00005B5C">
        <w:rPr>
          <w:rFonts w:ascii="Arial" w:eastAsia="Times New Roman" w:hAnsi="Arial" w:cs="Arial"/>
          <w:sz w:val="24"/>
          <w:szCs w:val="24"/>
        </w:rPr>
        <w:t xml:space="preserve">, </w:t>
      </w:r>
      <w:r w:rsidR="002C59B5">
        <w:rPr>
          <w:rFonts w:ascii="Arial" w:eastAsia="Times New Roman" w:hAnsi="Arial" w:cs="Arial"/>
          <w:sz w:val="24"/>
          <w:szCs w:val="24"/>
        </w:rPr>
        <w:t>sensores</w:t>
      </w:r>
      <w:r w:rsidR="00005B5C">
        <w:rPr>
          <w:rFonts w:ascii="Arial" w:eastAsia="Times New Roman" w:hAnsi="Arial" w:cs="Arial"/>
          <w:sz w:val="24"/>
          <w:szCs w:val="24"/>
        </w:rPr>
        <w:t xml:space="preserve"> y actuadores</w:t>
      </w:r>
      <w:r w:rsidR="002C59B5">
        <w:rPr>
          <w:rFonts w:ascii="Arial" w:eastAsia="Times New Roman" w:hAnsi="Arial" w:cs="Arial"/>
          <w:sz w:val="24"/>
          <w:szCs w:val="24"/>
        </w:rPr>
        <w:t xml:space="preserve"> compatibles con esta </w:t>
      </w:r>
      <w:r w:rsidR="00EC613A">
        <w:rPr>
          <w:rFonts w:ascii="Arial" w:eastAsia="Times New Roman" w:hAnsi="Arial" w:cs="Arial"/>
          <w:sz w:val="24"/>
          <w:szCs w:val="24"/>
        </w:rPr>
        <w:t>familia</w:t>
      </w:r>
      <w:r w:rsidR="00005B5C">
        <w:rPr>
          <w:rFonts w:ascii="Arial" w:eastAsia="Times New Roman" w:hAnsi="Arial" w:cs="Arial"/>
          <w:sz w:val="24"/>
          <w:szCs w:val="24"/>
        </w:rPr>
        <w:t xml:space="preserve"> como</w:t>
      </w:r>
      <w:r w:rsidR="002C59B5">
        <w:rPr>
          <w:rFonts w:ascii="Arial" w:eastAsia="Times New Roman" w:hAnsi="Arial" w:cs="Arial"/>
          <w:sz w:val="24"/>
          <w:szCs w:val="24"/>
        </w:rPr>
        <w:t xml:space="preserve"> la cámara OV7670, ESP8266, Bluetooth,</w:t>
      </w:r>
      <w:r w:rsidR="00005B5C">
        <w:rPr>
          <w:rFonts w:ascii="Arial" w:eastAsia="Times New Roman" w:hAnsi="Arial" w:cs="Arial"/>
          <w:sz w:val="24"/>
          <w:szCs w:val="24"/>
        </w:rPr>
        <w:t xml:space="preserve"> DHT11, </w:t>
      </w:r>
      <w:r w:rsidR="002C59B5">
        <w:rPr>
          <w:rFonts w:ascii="Arial" w:eastAsia="Times New Roman" w:hAnsi="Arial" w:cs="Arial"/>
          <w:sz w:val="24"/>
          <w:szCs w:val="24"/>
        </w:rPr>
        <w:t>entre</w:t>
      </w:r>
      <w:r w:rsidR="00EC613A">
        <w:rPr>
          <w:rFonts w:ascii="Arial" w:eastAsia="Times New Roman" w:hAnsi="Arial" w:cs="Arial"/>
          <w:sz w:val="24"/>
          <w:szCs w:val="24"/>
        </w:rPr>
        <w:t xml:space="preserve"> </w:t>
      </w:r>
      <w:r w:rsidR="00904975">
        <w:rPr>
          <w:rFonts w:ascii="Arial" w:eastAsia="Times New Roman" w:hAnsi="Arial" w:cs="Arial"/>
          <w:sz w:val="24"/>
          <w:szCs w:val="24"/>
        </w:rPr>
        <w:t>otros.</w:t>
      </w:r>
      <w:r w:rsidR="002C59B5">
        <w:rPr>
          <w:rFonts w:ascii="Arial" w:eastAsia="Times New Roman" w:hAnsi="Arial" w:cs="Arial"/>
          <w:sz w:val="24"/>
          <w:szCs w:val="24"/>
        </w:rPr>
        <w:t xml:space="preserve"> Los ensayos realizados con estos </w:t>
      </w:r>
      <w:r w:rsidR="00EC613A">
        <w:rPr>
          <w:rFonts w:ascii="Arial" w:eastAsia="Times New Roman" w:hAnsi="Arial" w:cs="Arial"/>
          <w:sz w:val="24"/>
          <w:szCs w:val="24"/>
        </w:rPr>
        <w:t xml:space="preserve">componentes </w:t>
      </w:r>
      <w:r w:rsidR="002C59B5">
        <w:rPr>
          <w:rFonts w:ascii="Arial" w:eastAsia="Times New Roman" w:hAnsi="Arial" w:cs="Arial"/>
          <w:sz w:val="24"/>
          <w:szCs w:val="24"/>
        </w:rPr>
        <w:t xml:space="preserve">se encuentran en el anexo de casos pruebas de </w:t>
      </w:r>
      <w:r w:rsidR="00EC613A">
        <w:rPr>
          <w:rFonts w:ascii="Arial" w:eastAsia="Times New Roman" w:hAnsi="Arial" w:cs="Arial"/>
          <w:sz w:val="24"/>
          <w:szCs w:val="24"/>
        </w:rPr>
        <w:t xml:space="preserve">módulos, </w:t>
      </w:r>
      <w:r w:rsidR="002C59B5">
        <w:rPr>
          <w:rFonts w:ascii="Arial" w:eastAsia="Times New Roman" w:hAnsi="Arial" w:cs="Arial"/>
          <w:sz w:val="24"/>
          <w:szCs w:val="24"/>
        </w:rPr>
        <w:t>sensores y actuadores.</w:t>
      </w:r>
    </w:p>
    <w:p w14:paraId="17ED6624" w14:textId="77777777" w:rsidR="00827BEA" w:rsidRDefault="00827BEA" w:rsidP="004419AC">
      <w:pPr>
        <w:rPr>
          <w:rFonts w:ascii="Arial" w:eastAsia="Times New Roman" w:hAnsi="Arial" w:cs="Arial"/>
          <w:sz w:val="24"/>
          <w:szCs w:val="24"/>
        </w:rPr>
      </w:pPr>
    </w:p>
    <w:p w14:paraId="45039E85" w14:textId="167EC237" w:rsidR="002C59B5" w:rsidRDefault="004D273A" w:rsidP="004419AC">
      <w:pPr>
        <w:rPr>
          <w:rFonts w:ascii="Arial" w:eastAsia="Times New Roman" w:hAnsi="Arial" w:cs="Arial"/>
          <w:sz w:val="24"/>
          <w:szCs w:val="24"/>
        </w:rPr>
      </w:pPr>
      <w:r>
        <w:rPr>
          <w:rFonts w:ascii="Arial" w:eastAsia="Times New Roman" w:hAnsi="Arial" w:cs="Arial"/>
          <w:sz w:val="24"/>
          <w:szCs w:val="24"/>
        </w:rPr>
        <w:t xml:space="preserve">En el caso de Raspberry Pi utilizamos la versión Pi 3 </w:t>
      </w:r>
      <w:r w:rsidR="00746CFF">
        <w:rPr>
          <w:rFonts w:ascii="Arial" w:eastAsia="Times New Roman" w:hAnsi="Arial" w:cs="Arial"/>
          <w:sz w:val="24"/>
          <w:szCs w:val="24"/>
        </w:rPr>
        <w:t>modelo B, en conjunto con la cámara compatible para esta SBC</w:t>
      </w:r>
      <w:r w:rsidR="002F6FD0">
        <w:rPr>
          <w:rFonts w:ascii="Arial" w:eastAsia="Times New Roman" w:hAnsi="Arial" w:cs="Arial"/>
          <w:sz w:val="24"/>
          <w:szCs w:val="24"/>
        </w:rPr>
        <w:t>.</w:t>
      </w:r>
    </w:p>
    <w:p w14:paraId="483DA7ED" w14:textId="723EA0A3" w:rsidR="002F6FD0" w:rsidRDefault="002F6FD0" w:rsidP="004419AC">
      <w:pPr>
        <w:rPr>
          <w:rFonts w:ascii="Arial" w:eastAsia="Times New Roman" w:hAnsi="Arial" w:cs="Arial"/>
          <w:sz w:val="24"/>
          <w:szCs w:val="24"/>
        </w:rPr>
      </w:pPr>
    </w:p>
    <w:p w14:paraId="48504717" w14:textId="1995F5E9" w:rsidR="004419AC" w:rsidRPr="00480F23" w:rsidRDefault="00827BEA" w:rsidP="004419AC">
      <w:pPr>
        <w:rPr>
          <w:rFonts w:ascii="Arial" w:eastAsia="Times New Roman" w:hAnsi="Arial" w:cs="Arial"/>
          <w:sz w:val="24"/>
          <w:szCs w:val="24"/>
        </w:rPr>
      </w:pPr>
      <w:r>
        <w:rPr>
          <w:rFonts w:ascii="Arial" w:eastAsia="Times New Roman" w:hAnsi="Arial" w:cs="Arial"/>
          <w:sz w:val="24"/>
          <w:szCs w:val="24"/>
        </w:rPr>
        <w:t>El software investigado para el desarrollo de aplicaciones móviles fue mencionado en los capítulos 5 y 6 (</w:t>
      </w:r>
      <w:r>
        <w:rPr>
          <w:rFonts w:ascii="Arial" w:eastAsia="Times New Roman" w:hAnsi="Arial" w:cs="Arial"/>
          <w:sz w:val="24"/>
          <w:szCs w:val="24"/>
        </w:rPr>
        <w:fldChar w:fldCharType="begin"/>
      </w:r>
      <w:r>
        <w:rPr>
          <w:rFonts w:ascii="Arial" w:eastAsia="Times New Roman" w:hAnsi="Arial" w:cs="Arial"/>
          <w:sz w:val="24"/>
          <w:szCs w:val="24"/>
        </w:rPr>
        <w:instrText xml:space="preserve"> REF _Ref503822834 \h  \* MERGEFORMAT </w:instrText>
      </w:r>
      <w:r>
        <w:rPr>
          <w:rFonts w:ascii="Arial" w:eastAsia="Times New Roman" w:hAnsi="Arial" w:cs="Arial"/>
          <w:sz w:val="24"/>
          <w:szCs w:val="24"/>
        </w:rPr>
      </w:r>
      <w:r>
        <w:rPr>
          <w:rFonts w:ascii="Arial" w:eastAsia="Times New Roman" w:hAnsi="Arial" w:cs="Arial"/>
          <w:sz w:val="24"/>
          <w:szCs w:val="24"/>
        </w:rPr>
        <w:fldChar w:fldCharType="separate"/>
      </w:r>
      <w:r w:rsidRPr="00827BEA">
        <w:rPr>
          <w:rFonts w:ascii="Arial" w:eastAsia="Times New Roman" w:hAnsi="Arial" w:cs="Arial"/>
          <w:sz w:val="24"/>
          <w:szCs w:val="24"/>
        </w:rPr>
        <w:t>Capítulo 5 - Aplicaciones Móviles</w:t>
      </w:r>
      <w:r>
        <w:rPr>
          <w:rFonts w:ascii="Arial" w:eastAsia="Times New Roman" w:hAnsi="Arial" w:cs="Arial"/>
          <w:sz w:val="24"/>
          <w:szCs w:val="24"/>
        </w:rPr>
        <w:fldChar w:fldCharType="end"/>
      </w:r>
      <w:r>
        <w:rPr>
          <w:rFonts w:ascii="Arial" w:eastAsia="Times New Roman" w:hAnsi="Arial" w:cs="Arial"/>
          <w:sz w:val="24"/>
          <w:szCs w:val="24"/>
        </w:rPr>
        <w:t xml:space="preserve"> y </w:t>
      </w:r>
      <w:r>
        <w:rPr>
          <w:rFonts w:ascii="Arial" w:eastAsia="Times New Roman" w:hAnsi="Arial" w:cs="Arial"/>
          <w:sz w:val="24"/>
          <w:szCs w:val="24"/>
        </w:rPr>
        <w:fldChar w:fldCharType="begin"/>
      </w:r>
      <w:r>
        <w:rPr>
          <w:rFonts w:ascii="Arial" w:eastAsia="Times New Roman" w:hAnsi="Arial" w:cs="Arial"/>
          <w:sz w:val="24"/>
          <w:szCs w:val="24"/>
        </w:rPr>
        <w:instrText xml:space="preserve"> REF _Ref503822874 \h  \* MERGEFORMAT </w:instrText>
      </w:r>
      <w:r>
        <w:rPr>
          <w:rFonts w:ascii="Arial" w:eastAsia="Times New Roman" w:hAnsi="Arial" w:cs="Arial"/>
          <w:sz w:val="24"/>
          <w:szCs w:val="24"/>
        </w:rPr>
      </w:r>
      <w:r>
        <w:rPr>
          <w:rFonts w:ascii="Arial" w:eastAsia="Times New Roman" w:hAnsi="Arial" w:cs="Arial"/>
          <w:sz w:val="24"/>
          <w:szCs w:val="24"/>
        </w:rPr>
        <w:fldChar w:fldCharType="separate"/>
      </w:r>
      <w:r w:rsidRPr="00827BEA">
        <w:rPr>
          <w:rFonts w:ascii="Arial" w:eastAsia="Times New Roman" w:hAnsi="Arial" w:cs="Arial"/>
          <w:sz w:val="24"/>
          <w:szCs w:val="24"/>
        </w:rPr>
        <w:t>Capítulo 6 – Stack MEAN</w:t>
      </w:r>
      <w:r>
        <w:rPr>
          <w:rFonts w:ascii="Arial" w:eastAsia="Times New Roman" w:hAnsi="Arial" w:cs="Arial"/>
          <w:sz w:val="24"/>
          <w:szCs w:val="24"/>
        </w:rPr>
        <w:fldChar w:fldCharType="end"/>
      </w:r>
      <w:r>
        <w:rPr>
          <w:rFonts w:ascii="Arial" w:eastAsia="Times New Roman" w:hAnsi="Arial" w:cs="Arial"/>
          <w:sz w:val="24"/>
          <w:szCs w:val="24"/>
        </w:rPr>
        <w:t xml:space="preserve">). La idea era encontrar compatibilidad entre los elementos del hardware, utilizando el software </w:t>
      </w:r>
      <w:r w:rsidR="00480F23">
        <w:rPr>
          <w:rFonts w:ascii="Arial" w:eastAsia="Times New Roman" w:hAnsi="Arial" w:cs="Arial"/>
          <w:sz w:val="24"/>
          <w:szCs w:val="24"/>
        </w:rPr>
        <w:t>como interfaz entre ellos.</w:t>
      </w:r>
    </w:p>
    <w:p w14:paraId="4AC41BFD" w14:textId="39C972AA" w:rsidR="004419AC" w:rsidRPr="007640BC" w:rsidRDefault="004419AC" w:rsidP="004419AC">
      <w:pPr>
        <w:pStyle w:val="Ttulo2"/>
        <w:rPr>
          <w:b/>
          <w:sz w:val="32"/>
          <w:szCs w:val="32"/>
        </w:rPr>
      </w:pPr>
      <w:bookmarkStart w:id="1415" w:name="_Toc504153932"/>
      <w:r>
        <w:rPr>
          <w:b/>
          <w:sz w:val="32"/>
          <w:szCs w:val="32"/>
        </w:rPr>
        <w:t xml:space="preserve">8.2 </w:t>
      </w:r>
      <w:r w:rsidRPr="007640BC">
        <w:rPr>
          <w:b/>
          <w:sz w:val="32"/>
          <w:szCs w:val="32"/>
        </w:rPr>
        <w:t>Selección tecnologías hardware</w:t>
      </w:r>
      <w:bookmarkEnd w:id="1415"/>
    </w:p>
    <w:p w14:paraId="6072A28F" w14:textId="77777777" w:rsidR="004419AC" w:rsidRPr="009254E0" w:rsidRDefault="004419AC" w:rsidP="004419AC">
      <w:pPr>
        <w:rPr>
          <w:rFonts w:ascii="Times New Roman" w:eastAsia="Times New Roman" w:hAnsi="Times New Roman" w:cs="Times New Roman"/>
          <w:sz w:val="24"/>
          <w:szCs w:val="24"/>
        </w:rPr>
      </w:pPr>
    </w:p>
    <w:p w14:paraId="28D32623" w14:textId="049AEB19" w:rsidR="004419AC" w:rsidRDefault="004419AC" w:rsidP="004419AC">
      <w:pPr>
        <w:pStyle w:val="Ttulo3"/>
        <w:rPr>
          <w:b w:val="0"/>
          <w:sz w:val="28"/>
          <w:szCs w:val="28"/>
        </w:rPr>
      </w:pPr>
      <w:bookmarkStart w:id="1416" w:name="_Ref503901336"/>
      <w:bookmarkStart w:id="1417" w:name="_Toc504153933"/>
      <w:r>
        <w:rPr>
          <w:b w:val="0"/>
          <w:sz w:val="28"/>
          <w:szCs w:val="28"/>
        </w:rPr>
        <w:t xml:space="preserve">8.2.1 </w:t>
      </w:r>
      <w:r w:rsidRPr="007640BC">
        <w:rPr>
          <w:b w:val="0"/>
          <w:sz w:val="28"/>
          <w:szCs w:val="28"/>
        </w:rPr>
        <w:t>¿Por qué Arduino?</w:t>
      </w:r>
      <w:bookmarkEnd w:id="1416"/>
      <w:bookmarkEnd w:id="1417"/>
    </w:p>
    <w:p w14:paraId="476ACC8E" w14:textId="77777777" w:rsidR="004419AC" w:rsidRPr="007640BC" w:rsidRDefault="004419AC" w:rsidP="004419AC"/>
    <w:p w14:paraId="6BEA22E3" w14:textId="4A6EF9A3" w:rsidR="00FE39DF" w:rsidRDefault="004419AC" w:rsidP="004419AC">
      <w:pPr>
        <w:rPr>
          <w:rFonts w:ascii="Arial" w:eastAsia="Times New Roman" w:hAnsi="Arial" w:cs="Arial"/>
          <w:sz w:val="24"/>
          <w:szCs w:val="24"/>
        </w:rPr>
      </w:pPr>
      <w:r w:rsidRPr="007640BC">
        <w:rPr>
          <w:rFonts w:ascii="Arial" w:eastAsia="Times New Roman" w:hAnsi="Arial" w:cs="Arial"/>
          <w:sz w:val="24"/>
          <w:szCs w:val="24"/>
        </w:rPr>
        <w:t xml:space="preserve">Como se abordó en el capítulo </w:t>
      </w:r>
      <w:r w:rsidR="00FE39DF">
        <w:rPr>
          <w:rFonts w:ascii="Arial" w:eastAsia="Times New Roman" w:hAnsi="Arial" w:cs="Arial"/>
          <w:sz w:val="24"/>
          <w:szCs w:val="24"/>
        </w:rPr>
        <w:t>3</w:t>
      </w:r>
      <w:r w:rsidRPr="007640BC">
        <w:rPr>
          <w:rFonts w:ascii="Arial" w:eastAsia="Times New Roman" w:hAnsi="Arial" w:cs="Arial"/>
          <w:sz w:val="24"/>
          <w:szCs w:val="24"/>
        </w:rPr>
        <w:t xml:space="preserve"> (</w:t>
      </w:r>
      <w:r w:rsidR="00FE39DF">
        <w:rPr>
          <w:rFonts w:ascii="Arial" w:eastAsia="Times New Roman" w:hAnsi="Arial" w:cs="Arial"/>
          <w:sz w:val="24"/>
          <w:szCs w:val="24"/>
        </w:rPr>
        <w:fldChar w:fldCharType="begin"/>
      </w:r>
      <w:r w:rsidR="00FE39DF">
        <w:rPr>
          <w:rFonts w:ascii="Arial" w:eastAsia="Times New Roman" w:hAnsi="Arial" w:cs="Arial"/>
          <w:sz w:val="24"/>
          <w:szCs w:val="24"/>
        </w:rPr>
        <w:instrText xml:space="preserve"> REF _Ref503823279 \h  \* MERGEFORMAT </w:instrText>
      </w:r>
      <w:r w:rsidR="00FE39DF">
        <w:rPr>
          <w:rFonts w:ascii="Arial" w:eastAsia="Times New Roman" w:hAnsi="Arial" w:cs="Arial"/>
          <w:sz w:val="24"/>
          <w:szCs w:val="24"/>
        </w:rPr>
      </w:r>
      <w:r w:rsidR="00FE39DF">
        <w:rPr>
          <w:rFonts w:ascii="Arial" w:eastAsia="Times New Roman" w:hAnsi="Arial" w:cs="Arial"/>
          <w:sz w:val="24"/>
          <w:szCs w:val="24"/>
        </w:rPr>
        <w:fldChar w:fldCharType="separate"/>
      </w:r>
      <w:r w:rsidR="00FE39DF" w:rsidRPr="00FE39DF">
        <w:rPr>
          <w:rFonts w:ascii="Arial" w:eastAsia="Times New Roman" w:hAnsi="Arial" w:cs="Arial"/>
          <w:sz w:val="24"/>
          <w:szCs w:val="24"/>
        </w:rPr>
        <w:t>Capítulo 3 – Arduino</w:t>
      </w:r>
      <w:r w:rsidR="00FE39DF">
        <w:rPr>
          <w:rFonts w:ascii="Arial" w:eastAsia="Times New Roman" w:hAnsi="Arial" w:cs="Arial"/>
          <w:sz w:val="24"/>
          <w:szCs w:val="24"/>
        </w:rPr>
        <w:fldChar w:fldCharType="end"/>
      </w:r>
      <w:r w:rsidRPr="007640BC">
        <w:rPr>
          <w:rFonts w:ascii="Arial" w:eastAsia="Times New Roman" w:hAnsi="Arial" w:cs="Arial"/>
          <w:sz w:val="24"/>
          <w:szCs w:val="24"/>
        </w:rPr>
        <w:t xml:space="preserve">), siendo una arquitectura hardware pensada para hobbistas, diseñadores y personas no </w:t>
      </w:r>
      <w:r w:rsidRPr="007640BC">
        <w:rPr>
          <w:rFonts w:ascii="Arial" w:eastAsia="Times New Roman" w:hAnsi="Arial" w:cs="Arial"/>
          <w:sz w:val="24"/>
          <w:szCs w:val="24"/>
        </w:rPr>
        <w:lastRenderedPageBreak/>
        <w:t>relacionadas con la electrónica ni la programación a bajo nivel, Arduino permite una curva de aprendizaje</w:t>
      </w:r>
      <w:r w:rsidR="00C74C7F">
        <w:rPr>
          <w:rFonts w:ascii="Arial" w:eastAsia="Times New Roman" w:hAnsi="Arial" w:cs="Arial"/>
          <w:sz w:val="24"/>
          <w:szCs w:val="24"/>
        </w:rPr>
        <w:t xml:space="preserve"> relativamente plana</w:t>
      </w:r>
      <w:r w:rsidRPr="007640BC">
        <w:rPr>
          <w:rFonts w:ascii="Arial" w:eastAsia="Times New Roman" w:hAnsi="Arial" w:cs="Arial"/>
          <w:sz w:val="24"/>
          <w:szCs w:val="24"/>
        </w:rPr>
        <w:t xml:space="preserve"> </w:t>
      </w:r>
      <w:commentRangeStart w:id="1418"/>
      <w:r w:rsidRPr="00C74C7F">
        <w:rPr>
          <w:rFonts w:ascii="Arial" w:eastAsia="Times New Roman" w:hAnsi="Arial" w:cs="Arial"/>
          <w:color w:val="FF0000"/>
          <w:sz w:val="24"/>
          <w:szCs w:val="24"/>
        </w:rPr>
        <w:t>más</w:t>
      </w:r>
      <w:r w:rsidR="00C74C7F" w:rsidRPr="00C74C7F">
        <w:rPr>
          <w:rFonts w:ascii="Arial" w:eastAsia="Times New Roman" w:hAnsi="Arial" w:cs="Arial"/>
          <w:color w:val="FF0000"/>
          <w:sz w:val="24"/>
          <w:szCs w:val="24"/>
        </w:rPr>
        <w:t xml:space="preserve"> </w:t>
      </w:r>
      <w:r w:rsidRPr="00C74C7F">
        <w:rPr>
          <w:rFonts w:ascii="Arial" w:eastAsia="Times New Roman" w:hAnsi="Arial" w:cs="Arial"/>
          <w:color w:val="FF0000"/>
          <w:sz w:val="24"/>
          <w:szCs w:val="24"/>
        </w:rPr>
        <w:t>corta</w:t>
      </w:r>
      <w:commentRangeEnd w:id="1418"/>
      <w:r w:rsidRPr="00C74C7F">
        <w:rPr>
          <w:rStyle w:val="Refdecomentario"/>
          <w:color w:val="FF0000"/>
        </w:rPr>
        <w:commentReference w:id="1418"/>
      </w:r>
      <w:r w:rsidRPr="00C74C7F">
        <w:rPr>
          <w:rFonts w:ascii="Arial" w:eastAsia="Times New Roman" w:hAnsi="Arial" w:cs="Arial"/>
          <w:color w:val="FF0000"/>
          <w:sz w:val="24"/>
          <w:szCs w:val="24"/>
        </w:rPr>
        <w:t xml:space="preserve"> </w:t>
      </w:r>
      <w:r w:rsidRPr="007640BC">
        <w:rPr>
          <w:rFonts w:ascii="Arial" w:eastAsia="Times New Roman" w:hAnsi="Arial" w:cs="Arial"/>
          <w:sz w:val="24"/>
          <w:szCs w:val="24"/>
        </w:rPr>
        <w:t>y la facilidad de conexión de los distintos componentes la hace muy atractiva, para encarar distintos proyectos con diversos niveles de complejidad.</w:t>
      </w:r>
    </w:p>
    <w:p w14:paraId="0599E942" w14:textId="77777777" w:rsidR="00FE39DF" w:rsidRPr="00FE39DF" w:rsidRDefault="00FE39DF" w:rsidP="004419AC">
      <w:pPr>
        <w:rPr>
          <w:rFonts w:ascii="Arial" w:eastAsia="Times New Roman" w:hAnsi="Arial" w:cs="Arial"/>
          <w:sz w:val="24"/>
          <w:szCs w:val="24"/>
        </w:rPr>
      </w:pPr>
    </w:p>
    <w:p w14:paraId="257AE04F" w14:textId="7D875778" w:rsidR="004419AC" w:rsidRDefault="004419AC" w:rsidP="004419AC">
      <w:pPr>
        <w:rPr>
          <w:rFonts w:ascii="Arial" w:eastAsia="Times New Roman" w:hAnsi="Arial" w:cs="Arial"/>
          <w:sz w:val="24"/>
          <w:szCs w:val="24"/>
        </w:rPr>
      </w:pPr>
      <w:r w:rsidRPr="007640BC">
        <w:rPr>
          <w:rFonts w:ascii="Arial" w:eastAsia="Times New Roman" w:hAnsi="Arial" w:cs="Arial"/>
          <w:sz w:val="24"/>
          <w:szCs w:val="24"/>
        </w:rPr>
        <w:t xml:space="preserve">Las placas Arduino, fueron pensadas mayormente para </w:t>
      </w:r>
      <w:r w:rsidR="00C74C7F">
        <w:rPr>
          <w:rFonts w:ascii="Arial" w:eastAsia="Times New Roman" w:hAnsi="Arial" w:cs="Arial"/>
          <w:sz w:val="24"/>
          <w:szCs w:val="24"/>
        </w:rPr>
        <w:t>el</w:t>
      </w:r>
      <w:r w:rsidRPr="007640BC">
        <w:rPr>
          <w:rFonts w:ascii="Arial" w:eastAsia="Times New Roman" w:hAnsi="Arial" w:cs="Arial"/>
          <w:sz w:val="24"/>
          <w:szCs w:val="24"/>
        </w:rPr>
        <w:t xml:space="preserve"> uso del control de sensores y actuadores utilizando un microcontrolador, esto genera una mejor transición desde la electrónica discreta a la electrónica programable. </w:t>
      </w:r>
    </w:p>
    <w:p w14:paraId="256A0AFE" w14:textId="77777777" w:rsidR="00FE39DF" w:rsidRPr="007640BC" w:rsidRDefault="00FE39DF" w:rsidP="004419AC">
      <w:pPr>
        <w:rPr>
          <w:rFonts w:ascii="Times New Roman" w:eastAsia="Times New Roman" w:hAnsi="Times New Roman" w:cs="Times New Roman"/>
          <w:sz w:val="24"/>
          <w:szCs w:val="24"/>
        </w:rPr>
      </w:pPr>
    </w:p>
    <w:p w14:paraId="75FBF603" w14:textId="081833C2" w:rsidR="004419AC" w:rsidRDefault="004419AC" w:rsidP="004419AC">
      <w:pPr>
        <w:rPr>
          <w:rFonts w:ascii="Arial" w:eastAsia="Times New Roman" w:hAnsi="Arial" w:cs="Arial"/>
          <w:sz w:val="24"/>
          <w:szCs w:val="24"/>
        </w:rPr>
      </w:pPr>
      <w:r>
        <w:rPr>
          <w:rFonts w:ascii="Arial" w:eastAsia="Times New Roman" w:hAnsi="Arial" w:cs="Arial"/>
          <w:sz w:val="24"/>
          <w:szCs w:val="24"/>
        </w:rPr>
        <w:t>Dentro de la plataforma Arduino, se seleccionó</w:t>
      </w:r>
      <w:r w:rsidRPr="007640BC">
        <w:rPr>
          <w:rFonts w:ascii="Arial" w:eastAsia="Times New Roman" w:hAnsi="Arial" w:cs="Arial"/>
          <w:sz w:val="24"/>
          <w:szCs w:val="24"/>
        </w:rPr>
        <w:t xml:space="preserve"> </w:t>
      </w:r>
      <w:r>
        <w:rPr>
          <w:rFonts w:ascii="Arial" w:eastAsia="Times New Roman" w:hAnsi="Arial" w:cs="Arial"/>
          <w:sz w:val="24"/>
          <w:szCs w:val="24"/>
        </w:rPr>
        <w:t>A</w:t>
      </w:r>
      <w:r w:rsidRPr="007640BC">
        <w:rPr>
          <w:rFonts w:ascii="Arial" w:eastAsia="Times New Roman" w:hAnsi="Arial" w:cs="Arial"/>
          <w:sz w:val="24"/>
          <w:szCs w:val="24"/>
        </w:rPr>
        <w:t>rduino UNO, donde se elaboraron distintos prototipos</w:t>
      </w:r>
      <w:r>
        <w:rPr>
          <w:rFonts w:ascii="Arial" w:eastAsia="Times New Roman" w:hAnsi="Arial" w:cs="Arial"/>
          <w:sz w:val="24"/>
          <w:szCs w:val="24"/>
        </w:rPr>
        <w:t xml:space="preserve"> </w:t>
      </w:r>
      <w:r w:rsidRPr="007640BC">
        <w:rPr>
          <w:rFonts w:ascii="Arial" w:eastAsia="Times New Roman" w:hAnsi="Arial" w:cs="Arial"/>
          <w:sz w:val="24"/>
          <w:szCs w:val="24"/>
        </w:rPr>
        <w:t xml:space="preserve">simples con </w:t>
      </w:r>
      <w:r w:rsidRPr="00805BB5">
        <w:rPr>
          <w:rFonts w:ascii="Arial" w:eastAsia="Times New Roman" w:hAnsi="Arial" w:cs="Arial"/>
          <w:i/>
          <w:sz w:val="24"/>
          <w:szCs w:val="24"/>
        </w:rPr>
        <w:t>protoboard</w:t>
      </w:r>
      <w:r w:rsidRPr="007640BC">
        <w:rPr>
          <w:rFonts w:ascii="Arial" w:eastAsia="Times New Roman" w:hAnsi="Arial" w:cs="Arial"/>
          <w:sz w:val="24"/>
          <w:szCs w:val="24"/>
        </w:rPr>
        <w:t>, desde la manipulación de actuadores con motores hasta la toma de datos de distintos sensores como temperatura, humedad</w:t>
      </w:r>
      <w:r>
        <w:rPr>
          <w:rFonts w:ascii="Arial" w:eastAsia="Times New Roman" w:hAnsi="Arial" w:cs="Arial"/>
          <w:sz w:val="24"/>
          <w:szCs w:val="24"/>
        </w:rPr>
        <w:t xml:space="preserve">, </w:t>
      </w:r>
      <w:r w:rsidRPr="007640BC">
        <w:rPr>
          <w:rFonts w:ascii="Arial" w:eastAsia="Times New Roman" w:hAnsi="Arial" w:cs="Arial"/>
          <w:sz w:val="24"/>
          <w:szCs w:val="24"/>
        </w:rPr>
        <w:t>obstáculos</w:t>
      </w:r>
      <w:r>
        <w:rPr>
          <w:rFonts w:ascii="Arial" w:eastAsia="Times New Roman" w:hAnsi="Arial" w:cs="Arial"/>
          <w:sz w:val="24"/>
          <w:szCs w:val="24"/>
        </w:rPr>
        <w:t>, entre otros</w:t>
      </w:r>
      <w:r w:rsidRPr="007640BC">
        <w:rPr>
          <w:rFonts w:ascii="Arial" w:eastAsia="Times New Roman" w:hAnsi="Arial" w:cs="Arial"/>
          <w:sz w:val="24"/>
          <w:szCs w:val="24"/>
        </w:rPr>
        <w:t xml:space="preserve">. </w:t>
      </w:r>
      <w:r>
        <w:rPr>
          <w:rFonts w:ascii="Arial" w:eastAsia="Times New Roman" w:hAnsi="Arial" w:cs="Arial"/>
          <w:sz w:val="24"/>
          <w:szCs w:val="24"/>
        </w:rPr>
        <w:t xml:space="preserve">Se encontró </w:t>
      </w:r>
      <w:r w:rsidRPr="007640BC">
        <w:rPr>
          <w:rFonts w:ascii="Arial" w:eastAsia="Times New Roman" w:hAnsi="Arial" w:cs="Arial"/>
          <w:sz w:val="24"/>
          <w:szCs w:val="24"/>
        </w:rPr>
        <w:t xml:space="preserve">en la placa </w:t>
      </w:r>
      <w:r>
        <w:rPr>
          <w:rFonts w:ascii="Arial" w:eastAsia="Times New Roman" w:hAnsi="Arial" w:cs="Arial"/>
          <w:sz w:val="24"/>
          <w:szCs w:val="24"/>
        </w:rPr>
        <w:t>A</w:t>
      </w:r>
      <w:r w:rsidRPr="007640BC">
        <w:rPr>
          <w:rFonts w:ascii="Arial" w:eastAsia="Times New Roman" w:hAnsi="Arial" w:cs="Arial"/>
          <w:sz w:val="24"/>
          <w:szCs w:val="24"/>
        </w:rPr>
        <w:t xml:space="preserve">rduino UNO </w:t>
      </w:r>
      <w:r>
        <w:rPr>
          <w:rFonts w:ascii="Arial" w:eastAsia="Times New Roman" w:hAnsi="Arial" w:cs="Arial"/>
          <w:sz w:val="24"/>
          <w:szCs w:val="24"/>
        </w:rPr>
        <w:t xml:space="preserve">una baja disponibilidad de pines </w:t>
      </w:r>
      <w:r w:rsidRPr="007640BC">
        <w:rPr>
          <w:rFonts w:ascii="Arial" w:eastAsia="Times New Roman" w:hAnsi="Arial" w:cs="Arial"/>
          <w:sz w:val="24"/>
          <w:szCs w:val="24"/>
        </w:rPr>
        <w:t>E/S para la cantidad de sensores/actuadores y módulos que se requerían conectar</w:t>
      </w:r>
      <w:r>
        <w:rPr>
          <w:rFonts w:ascii="Arial" w:eastAsia="Times New Roman" w:hAnsi="Arial" w:cs="Arial"/>
          <w:sz w:val="24"/>
          <w:szCs w:val="24"/>
        </w:rPr>
        <w:t>. Por tal motivo</w:t>
      </w:r>
      <w:r w:rsidR="00BA72FD">
        <w:rPr>
          <w:rFonts w:ascii="Arial" w:eastAsia="Times New Roman" w:hAnsi="Arial" w:cs="Arial"/>
          <w:sz w:val="24"/>
          <w:szCs w:val="24"/>
        </w:rPr>
        <w:t>,</w:t>
      </w:r>
      <w:r>
        <w:rPr>
          <w:rFonts w:ascii="Arial" w:eastAsia="Times New Roman" w:hAnsi="Arial" w:cs="Arial"/>
          <w:sz w:val="24"/>
          <w:szCs w:val="24"/>
        </w:rPr>
        <w:t xml:space="preserve"> se decidió </w:t>
      </w:r>
      <w:r w:rsidRPr="007640BC">
        <w:rPr>
          <w:rFonts w:ascii="Arial" w:eastAsia="Times New Roman" w:hAnsi="Arial" w:cs="Arial"/>
          <w:sz w:val="24"/>
          <w:szCs w:val="24"/>
        </w:rPr>
        <w:t xml:space="preserve">ampliar la cantidad de pines </w:t>
      </w:r>
      <w:r>
        <w:rPr>
          <w:rFonts w:ascii="Arial" w:eastAsia="Times New Roman" w:hAnsi="Arial" w:cs="Arial"/>
          <w:sz w:val="24"/>
          <w:szCs w:val="24"/>
        </w:rPr>
        <w:t xml:space="preserve">optando por </w:t>
      </w:r>
      <w:r w:rsidRPr="007640BC">
        <w:rPr>
          <w:rFonts w:ascii="Arial" w:eastAsia="Times New Roman" w:hAnsi="Arial" w:cs="Arial"/>
          <w:sz w:val="24"/>
          <w:szCs w:val="24"/>
        </w:rPr>
        <w:t xml:space="preserve">la placa Arduino Mega. Esta última, </w:t>
      </w:r>
      <w:r>
        <w:rPr>
          <w:rFonts w:ascii="Arial" w:eastAsia="Times New Roman" w:hAnsi="Arial" w:cs="Arial"/>
          <w:sz w:val="24"/>
          <w:szCs w:val="24"/>
        </w:rPr>
        <w:t>otorga</w:t>
      </w:r>
      <w:r w:rsidRPr="007640BC">
        <w:rPr>
          <w:rFonts w:ascii="Arial" w:eastAsia="Times New Roman" w:hAnsi="Arial" w:cs="Arial"/>
          <w:sz w:val="24"/>
          <w:szCs w:val="24"/>
        </w:rPr>
        <w:t xml:space="preserve"> mayor cantidad de pines, </w:t>
      </w:r>
      <w:r>
        <w:rPr>
          <w:rFonts w:ascii="Arial" w:eastAsia="Times New Roman" w:hAnsi="Arial" w:cs="Arial"/>
          <w:sz w:val="24"/>
          <w:szCs w:val="24"/>
        </w:rPr>
        <w:t>sin</w:t>
      </w:r>
      <w:r w:rsidRPr="007640BC">
        <w:rPr>
          <w:rFonts w:ascii="Arial" w:eastAsia="Times New Roman" w:hAnsi="Arial" w:cs="Arial"/>
          <w:sz w:val="24"/>
          <w:szCs w:val="24"/>
        </w:rPr>
        <w:t xml:space="preserve"> expand</w:t>
      </w:r>
      <w:r>
        <w:rPr>
          <w:rFonts w:ascii="Arial" w:eastAsia="Times New Roman" w:hAnsi="Arial" w:cs="Arial"/>
          <w:sz w:val="24"/>
          <w:szCs w:val="24"/>
        </w:rPr>
        <w:t>ir</w:t>
      </w:r>
      <w:r w:rsidRPr="007640BC">
        <w:rPr>
          <w:rFonts w:ascii="Arial" w:eastAsia="Times New Roman" w:hAnsi="Arial" w:cs="Arial"/>
          <w:sz w:val="24"/>
          <w:szCs w:val="24"/>
        </w:rPr>
        <w:t xml:space="preserve"> la cantidad de memoria </w:t>
      </w:r>
      <w:r>
        <w:rPr>
          <w:rFonts w:ascii="Arial" w:eastAsia="Times New Roman" w:hAnsi="Arial" w:cs="Arial"/>
          <w:sz w:val="24"/>
          <w:szCs w:val="24"/>
        </w:rPr>
        <w:t>ni</w:t>
      </w:r>
      <w:r w:rsidRPr="007640BC">
        <w:rPr>
          <w:rFonts w:ascii="Arial" w:eastAsia="Times New Roman" w:hAnsi="Arial" w:cs="Arial"/>
          <w:sz w:val="24"/>
          <w:szCs w:val="24"/>
        </w:rPr>
        <w:t xml:space="preserve"> procesamiento</w:t>
      </w:r>
      <w:r>
        <w:rPr>
          <w:rFonts w:ascii="Arial" w:eastAsia="Times New Roman" w:hAnsi="Arial" w:cs="Arial"/>
          <w:sz w:val="24"/>
          <w:szCs w:val="24"/>
        </w:rPr>
        <w:t xml:space="preserve">. Este detalle devino en la </w:t>
      </w:r>
      <w:r w:rsidRPr="007640BC">
        <w:rPr>
          <w:rFonts w:ascii="Arial" w:eastAsia="Times New Roman" w:hAnsi="Arial" w:cs="Arial"/>
          <w:sz w:val="24"/>
          <w:szCs w:val="24"/>
        </w:rPr>
        <w:t>dificultad a la hora de</w:t>
      </w:r>
      <w:r>
        <w:rPr>
          <w:rFonts w:ascii="Arial" w:eastAsia="Times New Roman" w:hAnsi="Arial" w:cs="Arial"/>
          <w:sz w:val="24"/>
          <w:szCs w:val="24"/>
        </w:rPr>
        <w:t xml:space="preserve"> la</w:t>
      </w:r>
      <w:r w:rsidRPr="007640BC">
        <w:rPr>
          <w:rFonts w:ascii="Arial" w:eastAsia="Times New Roman" w:hAnsi="Arial" w:cs="Arial"/>
          <w:sz w:val="24"/>
          <w:szCs w:val="24"/>
        </w:rPr>
        <w:t xml:space="preserve"> programa</w:t>
      </w:r>
      <w:r>
        <w:rPr>
          <w:rFonts w:ascii="Arial" w:eastAsia="Times New Roman" w:hAnsi="Arial" w:cs="Arial"/>
          <w:sz w:val="24"/>
          <w:szCs w:val="24"/>
        </w:rPr>
        <w:t>ción</w:t>
      </w:r>
      <w:r w:rsidRPr="007640BC">
        <w:rPr>
          <w:rFonts w:ascii="Arial" w:eastAsia="Times New Roman" w:hAnsi="Arial" w:cs="Arial"/>
          <w:sz w:val="24"/>
          <w:szCs w:val="24"/>
        </w:rPr>
        <w:t xml:space="preserve">, </w:t>
      </w:r>
      <w:r>
        <w:rPr>
          <w:rFonts w:ascii="Arial" w:eastAsia="Times New Roman" w:hAnsi="Arial" w:cs="Arial"/>
          <w:sz w:val="24"/>
          <w:szCs w:val="24"/>
        </w:rPr>
        <w:t>por</w:t>
      </w:r>
      <w:r w:rsidRPr="007640BC">
        <w:rPr>
          <w:rFonts w:ascii="Arial" w:eastAsia="Times New Roman" w:hAnsi="Arial" w:cs="Arial"/>
          <w:sz w:val="24"/>
          <w:szCs w:val="24"/>
        </w:rPr>
        <w:t xml:space="preserve"> contar con </w:t>
      </w:r>
      <w:r>
        <w:rPr>
          <w:rFonts w:ascii="Arial" w:eastAsia="Times New Roman" w:hAnsi="Arial" w:cs="Arial"/>
          <w:sz w:val="24"/>
          <w:szCs w:val="24"/>
        </w:rPr>
        <w:t>pocas</w:t>
      </w:r>
      <w:r w:rsidRPr="007640BC">
        <w:rPr>
          <w:rFonts w:ascii="Arial" w:eastAsia="Times New Roman" w:hAnsi="Arial" w:cs="Arial"/>
          <w:sz w:val="24"/>
          <w:szCs w:val="24"/>
        </w:rPr>
        <w:t xml:space="preserve"> interrupciones hardware</w:t>
      </w:r>
      <w:r>
        <w:rPr>
          <w:rFonts w:ascii="Arial" w:eastAsia="Times New Roman" w:hAnsi="Arial" w:cs="Arial"/>
          <w:sz w:val="24"/>
          <w:szCs w:val="24"/>
        </w:rPr>
        <w:t xml:space="preserve">, forzando a la utilización de consulta periódica o </w:t>
      </w:r>
      <w:r w:rsidRPr="00805BB5">
        <w:rPr>
          <w:rFonts w:ascii="Arial" w:eastAsia="Times New Roman" w:hAnsi="Arial" w:cs="Arial"/>
          <w:i/>
          <w:sz w:val="24"/>
          <w:szCs w:val="24"/>
        </w:rPr>
        <w:t>pooling</w:t>
      </w:r>
      <w:r>
        <w:rPr>
          <w:rFonts w:ascii="Arial" w:eastAsia="Times New Roman" w:hAnsi="Arial" w:cs="Arial"/>
          <w:sz w:val="24"/>
          <w:szCs w:val="24"/>
        </w:rPr>
        <w:t xml:space="preserve"> </w:t>
      </w:r>
      <w:r w:rsidRPr="007640BC">
        <w:rPr>
          <w:rFonts w:ascii="Arial" w:eastAsia="Times New Roman" w:hAnsi="Arial" w:cs="Arial"/>
          <w:sz w:val="24"/>
          <w:szCs w:val="24"/>
        </w:rPr>
        <w:t xml:space="preserve">en </w:t>
      </w:r>
      <w:r>
        <w:rPr>
          <w:rFonts w:ascii="Arial" w:eastAsia="Times New Roman" w:hAnsi="Arial" w:cs="Arial"/>
          <w:sz w:val="24"/>
          <w:szCs w:val="24"/>
        </w:rPr>
        <w:t>el</w:t>
      </w:r>
      <w:r w:rsidRPr="007640BC">
        <w:rPr>
          <w:rFonts w:ascii="Arial" w:eastAsia="Times New Roman" w:hAnsi="Arial" w:cs="Arial"/>
          <w:sz w:val="24"/>
          <w:szCs w:val="24"/>
        </w:rPr>
        <w:t xml:space="preserve"> bucle principal (</w:t>
      </w:r>
      <w:commentRangeStart w:id="1419"/>
      <w:r w:rsidRPr="00FE39DF">
        <w:rPr>
          <w:rFonts w:ascii="Courier New" w:eastAsia="Times New Roman" w:hAnsi="Courier New" w:cs="Courier New"/>
          <w:sz w:val="24"/>
          <w:szCs w:val="24"/>
        </w:rPr>
        <w:t>loop</w:t>
      </w:r>
      <w:commentRangeEnd w:id="1419"/>
      <w:r w:rsidRPr="00FE39DF">
        <w:rPr>
          <w:rStyle w:val="Refdecomentario"/>
          <w:rFonts w:ascii="Courier New" w:hAnsi="Courier New" w:cs="Courier New"/>
        </w:rPr>
        <w:commentReference w:id="1419"/>
      </w:r>
      <w:r w:rsidRPr="007640BC">
        <w:rPr>
          <w:rFonts w:ascii="Arial" w:eastAsia="Times New Roman" w:hAnsi="Arial" w:cs="Arial"/>
          <w:sz w:val="24"/>
          <w:szCs w:val="24"/>
        </w:rPr>
        <w:t xml:space="preserve">).  Estos problemas surgieron a la hora de conectar el módulo de la cámara OV7670 y el módulo </w:t>
      </w:r>
      <w:r>
        <w:rPr>
          <w:rFonts w:ascii="Arial" w:eastAsia="Times New Roman" w:hAnsi="Arial" w:cs="Arial"/>
          <w:sz w:val="24"/>
          <w:szCs w:val="24"/>
        </w:rPr>
        <w:t>WiFi</w:t>
      </w:r>
      <w:r w:rsidRPr="007640BC">
        <w:rPr>
          <w:rFonts w:ascii="Arial" w:eastAsia="Times New Roman" w:hAnsi="Arial" w:cs="Arial"/>
          <w:sz w:val="24"/>
          <w:szCs w:val="24"/>
        </w:rPr>
        <w:t xml:space="preserve"> </w:t>
      </w:r>
      <w:commentRangeStart w:id="1420"/>
      <w:commentRangeStart w:id="1421"/>
      <w:r w:rsidRPr="007640BC">
        <w:rPr>
          <w:rFonts w:ascii="Arial" w:eastAsia="Times New Roman" w:hAnsi="Arial" w:cs="Arial"/>
          <w:sz w:val="24"/>
          <w:szCs w:val="24"/>
        </w:rPr>
        <w:t>ESP8266</w:t>
      </w:r>
      <w:commentRangeEnd w:id="1420"/>
      <w:r>
        <w:rPr>
          <w:rStyle w:val="Refdecomentario"/>
        </w:rPr>
        <w:commentReference w:id="1420"/>
      </w:r>
      <w:commentRangeEnd w:id="1421"/>
      <w:r w:rsidR="00FE39DF">
        <w:rPr>
          <w:rStyle w:val="Refdecomentario"/>
        </w:rPr>
        <w:commentReference w:id="1421"/>
      </w:r>
      <w:r w:rsidRPr="007640BC">
        <w:rPr>
          <w:rFonts w:ascii="Arial" w:eastAsia="Times New Roman" w:hAnsi="Arial" w:cs="Arial"/>
          <w:sz w:val="24"/>
          <w:szCs w:val="24"/>
        </w:rPr>
        <w:t>, los cuales requerían una alta cantidad de pines y nivel de cómputo.</w:t>
      </w:r>
    </w:p>
    <w:p w14:paraId="23864097" w14:textId="4C28FBC6" w:rsidR="00C74C7F" w:rsidRDefault="00C74C7F" w:rsidP="004419AC">
      <w:pPr>
        <w:rPr>
          <w:rFonts w:ascii="Arial" w:eastAsia="Times New Roman" w:hAnsi="Arial" w:cs="Arial"/>
          <w:sz w:val="24"/>
          <w:szCs w:val="24"/>
        </w:rPr>
      </w:pPr>
    </w:p>
    <w:p w14:paraId="5B4FB465" w14:textId="73D66352" w:rsidR="00C74C7F" w:rsidRDefault="00C74C7F" w:rsidP="004419AC">
      <w:pPr>
        <w:rPr>
          <w:rFonts w:ascii="Arial" w:eastAsia="Times New Roman" w:hAnsi="Arial" w:cs="Arial"/>
          <w:sz w:val="24"/>
          <w:szCs w:val="24"/>
        </w:rPr>
      </w:pPr>
      <w:r>
        <w:rPr>
          <w:rFonts w:ascii="Arial" w:eastAsia="Times New Roman" w:hAnsi="Arial" w:cs="Arial"/>
          <w:sz w:val="24"/>
          <w:szCs w:val="24"/>
        </w:rPr>
        <w:t>Teniendo en cuenta el párrafo anterior, es que se opto del traspaso de una plataforma que trabaja con un microcontrolador a un computador, resultando ser la Raspberry Pi</w:t>
      </w:r>
    </w:p>
    <w:p w14:paraId="24BB2D61" w14:textId="77777777" w:rsidR="00C74C7F" w:rsidRPr="00FE39DF" w:rsidRDefault="00C74C7F" w:rsidP="004419AC">
      <w:pPr>
        <w:rPr>
          <w:rFonts w:ascii="Arial" w:eastAsia="Times New Roman" w:hAnsi="Arial" w:cs="Arial"/>
          <w:sz w:val="24"/>
          <w:szCs w:val="24"/>
        </w:rPr>
      </w:pPr>
    </w:p>
    <w:p w14:paraId="1C8AFDEF" w14:textId="5C6B6EF9" w:rsidR="004419AC" w:rsidRDefault="004419AC" w:rsidP="004419AC">
      <w:pPr>
        <w:pStyle w:val="Ttulo3"/>
        <w:rPr>
          <w:b w:val="0"/>
          <w:sz w:val="28"/>
          <w:szCs w:val="28"/>
        </w:rPr>
      </w:pPr>
      <w:bookmarkStart w:id="1422" w:name="_Toc504153934"/>
      <w:r>
        <w:rPr>
          <w:b w:val="0"/>
          <w:sz w:val="28"/>
          <w:szCs w:val="28"/>
        </w:rPr>
        <w:t xml:space="preserve">8.2.2 </w:t>
      </w:r>
      <w:r w:rsidRPr="007640BC">
        <w:rPr>
          <w:b w:val="0"/>
          <w:sz w:val="28"/>
          <w:szCs w:val="28"/>
        </w:rPr>
        <w:t>¿Por qué Raspberry?</w:t>
      </w:r>
      <w:bookmarkEnd w:id="1422"/>
    </w:p>
    <w:p w14:paraId="1B3C7685" w14:textId="77777777" w:rsidR="004419AC" w:rsidRPr="007640BC" w:rsidRDefault="004419AC" w:rsidP="004419AC">
      <w:pPr>
        <w:rPr>
          <w:sz w:val="24"/>
          <w:szCs w:val="24"/>
        </w:rPr>
      </w:pPr>
    </w:p>
    <w:p w14:paraId="799B84BC" w14:textId="0BA87490" w:rsidR="004419AC" w:rsidRDefault="004419AC" w:rsidP="004419AC">
      <w:pPr>
        <w:rPr>
          <w:rFonts w:ascii="Arial" w:eastAsia="Times New Roman" w:hAnsi="Arial" w:cs="Arial"/>
          <w:sz w:val="24"/>
          <w:szCs w:val="24"/>
        </w:rPr>
      </w:pPr>
      <w:r w:rsidRPr="007640BC">
        <w:rPr>
          <w:rFonts w:ascii="Arial" w:eastAsia="Times New Roman" w:hAnsi="Arial" w:cs="Arial"/>
          <w:sz w:val="24"/>
          <w:szCs w:val="24"/>
        </w:rPr>
        <w:t>En el capítulo 4</w:t>
      </w:r>
      <w:r w:rsidR="00C74C7F">
        <w:rPr>
          <w:rFonts w:ascii="Arial" w:eastAsia="Times New Roman" w:hAnsi="Arial" w:cs="Arial"/>
          <w:sz w:val="24"/>
          <w:szCs w:val="24"/>
        </w:rPr>
        <w:t xml:space="preserve"> (</w:t>
      </w:r>
      <w:r w:rsidR="00C74C7F">
        <w:rPr>
          <w:rFonts w:ascii="Arial" w:eastAsia="Times New Roman" w:hAnsi="Arial" w:cs="Arial"/>
          <w:sz w:val="24"/>
          <w:szCs w:val="24"/>
        </w:rPr>
        <w:fldChar w:fldCharType="begin"/>
      </w:r>
      <w:r w:rsidR="00C74C7F">
        <w:rPr>
          <w:rFonts w:ascii="Arial" w:eastAsia="Times New Roman" w:hAnsi="Arial" w:cs="Arial"/>
          <w:sz w:val="24"/>
          <w:szCs w:val="24"/>
        </w:rPr>
        <w:instrText xml:space="preserve"> REF _Ref503824317 \h  \* MERGEFORMAT </w:instrText>
      </w:r>
      <w:r w:rsidR="00C74C7F">
        <w:rPr>
          <w:rFonts w:ascii="Arial" w:eastAsia="Times New Roman" w:hAnsi="Arial" w:cs="Arial"/>
          <w:sz w:val="24"/>
          <w:szCs w:val="24"/>
        </w:rPr>
      </w:r>
      <w:r w:rsidR="00C74C7F">
        <w:rPr>
          <w:rFonts w:ascii="Arial" w:eastAsia="Times New Roman" w:hAnsi="Arial" w:cs="Arial"/>
          <w:sz w:val="24"/>
          <w:szCs w:val="24"/>
        </w:rPr>
        <w:fldChar w:fldCharType="separate"/>
      </w:r>
      <w:r w:rsidR="00C74C7F" w:rsidRPr="00C74C7F">
        <w:rPr>
          <w:rFonts w:ascii="Arial" w:eastAsia="Times New Roman" w:hAnsi="Arial" w:cs="Arial"/>
          <w:sz w:val="24"/>
          <w:szCs w:val="24"/>
        </w:rPr>
        <w:t>Capítulo 4 – Raspberry Pi</w:t>
      </w:r>
      <w:r w:rsidR="00C74C7F">
        <w:rPr>
          <w:rFonts w:ascii="Arial" w:eastAsia="Times New Roman" w:hAnsi="Arial" w:cs="Arial"/>
          <w:sz w:val="24"/>
          <w:szCs w:val="24"/>
        </w:rPr>
        <w:fldChar w:fldCharType="end"/>
      </w:r>
      <w:r w:rsidR="00C74C7F">
        <w:rPr>
          <w:rFonts w:ascii="Arial" w:eastAsia="Times New Roman" w:hAnsi="Arial" w:cs="Arial"/>
          <w:sz w:val="24"/>
          <w:szCs w:val="24"/>
        </w:rPr>
        <w:t>)</w:t>
      </w:r>
      <w:r w:rsidRPr="007640BC">
        <w:rPr>
          <w:rFonts w:ascii="Arial" w:eastAsia="Times New Roman" w:hAnsi="Arial" w:cs="Arial"/>
          <w:sz w:val="24"/>
          <w:szCs w:val="24"/>
        </w:rPr>
        <w:t xml:space="preserve"> se mencionó y analizó el computador de placa reducida (SBC) Raspberry Pi, en el cual se pudo apreciar las características fundamentales del mismo. Esta plataforma se diseñó, primordialmente, con fines didácticos para la educación secundaria, es por esto, que su costo es relativamente bajo. Al contar, la misma, con todas las capacidades básicas de una computadora portátil de hoy en día con su respectivo microprocesador (bastante potente para nuestras necesidades), memorias y puertos físicos (como el USB, HDMI, microSD, entre otros); y la posibilidad de instalar un sistema operativo totalmente funcional y con interfaz gráfica (en este caso Raspbian), es que se seleccionó como centro de administración y control del SAR.</w:t>
      </w:r>
    </w:p>
    <w:p w14:paraId="588C6126" w14:textId="77777777" w:rsidR="00C74C7F" w:rsidRPr="007640BC" w:rsidRDefault="00C74C7F" w:rsidP="004419AC">
      <w:pPr>
        <w:rPr>
          <w:rFonts w:ascii="Times New Roman" w:eastAsia="Times New Roman" w:hAnsi="Times New Roman" w:cs="Times New Roman"/>
          <w:sz w:val="24"/>
          <w:szCs w:val="24"/>
        </w:rPr>
      </w:pPr>
    </w:p>
    <w:p w14:paraId="5E4017E2" w14:textId="77777777" w:rsidR="004419AC" w:rsidRPr="007640BC" w:rsidRDefault="004419AC" w:rsidP="004419AC">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Además, cuenta con pines GPIO para las conexión y manipulación de distintos módulos (como actuadores y sensores), aunque como se </w:t>
      </w:r>
      <w:r>
        <w:rPr>
          <w:rFonts w:ascii="Arial" w:eastAsia="Times New Roman" w:hAnsi="Arial" w:cs="Arial"/>
          <w:sz w:val="24"/>
          <w:szCs w:val="24"/>
        </w:rPr>
        <w:t>analiza</w:t>
      </w:r>
      <w:r w:rsidRPr="007640BC">
        <w:rPr>
          <w:rFonts w:ascii="Arial" w:eastAsia="Times New Roman" w:hAnsi="Arial" w:cs="Arial"/>
          <w:sz w:val="24"/>
          <w:szCs w:val="24"/>
        </w:rPr>
        <w:t xml:space="preserve"> en el apartado siguiente, </w:t>
      </w:r>
      <w:r>
        <w:rPr>
          <w:rFonts w:ascii="Arial" w:eastAsia="Times New Roman" w:hAnsi="Arial" w:cs="Arial"/>
          <w:sz w:val="24"/>
          <w:szCs w:val="24"/>
        </w:rPr>
        <w:t>se delegó en placas</w:t>
      </w:r>
      <w:r w:rsidRPr="007640BC">
        <w:rPr>
          <w:rFonts w:ascii="Arial" w:eastAsia="Times New Roman" w:hAnsi="Arial" w:cs="Arial"/>
          <w:sz w:val="24"/>
          <w:szCs w:val="24"/>
        </w:rPr>
        <w:t xml:space="preserve"> Arduino Mega</w:t>
      </w:r>
      <w:r>
        <w:rPr>
          <w:rFonts w:ascii="Arial" w:eastAsia="Times New Roman" w:hAnsi="Arial" w:cs="Arial"/>
          <w:sz w:val="24"/>
          <w:szCs w:val="24"/>
        </w:rPr>
        <w:t xml:space="preserve"> y Arduino Nano</w:t>
      </w:r>
      <w:r w:rsidRPr="007640BC">
        <w:rPr>
          <w:rFonts w:ascii="Arial" w:eastAsia="Times New Roman" w:hAnsi="Arial" w:cs="Arial"/>
          <w:sz w:val="24"/>
          <w:szCs w:val="24"/>
        </w:rPr>
        <w:t xml:space="preserve"> </w:t>
      </w:r>
      <w:r>
        <w:rPr>
          <w:rFonts w:ascii="Arial" w:eastAsia="Times New Roman" w:hAnsi="Arial" w:cs="Arial"/>
          <w:sz w:val="24"/>
          <w:szCs w:val="24"/>
        </w:rPr>
        <w:t xml:space="preserve">las </w:t>
      </w:r>
      <w:r w:rsidRPr="007640BC">
        <w:rPr>
          <w:rFonts w:ascii="Arial" w:eastAsia="Times New Roman" w:hAnsi="Arial" w:cs="Arial"/>
          <w:sz w:val="24"/>
          <w:szCs w:val="24"/>
        </w:rPr>
        <w:t>funcionalidades</w:t>
      </w:r>
      <w:r>
        <w:rPr>
          <w:rFonts w:ascii="Arial" w:eastAsia="Times New Roman" w:hAnsi="Arial" w:cs="Arial"/>
          <w:sz w:val="24"/>
          <w:szCs w:val="24"/>
        </w:rPr>
        <w:t xml:space="preserve"> de control y sensado</w:t>
      </w:r>
      <w:r w:rsidRPr="007640BC">
        <w:rPr>
          <w:rFonts w:ascii="Arial" w:eastAsia="Times New Roman" w:hAnsi="Arial" w:cs="Arial"/>
          <w:sz w:val="24"/>
          <w:szCs w:val="24"/>
        </w:rPr>
        <w:t>, exceptuando la conexión y procesamiento de imágenes</w:t>
      </w:r>
      <w:r>
        <w:rPr>
          <w:rFonts w:ascii="Arial" w:eastAsia="Times New Roman" w:hAnsi="Arial" w:cs="Arial"/>
          <w:sz w:val="24"/>
          <w:szCs w:val="24"/>
        </w:rPr>
        <w:t xml:space="preserve">, delegadas a </w:t>
      </w:r>
      <w:r w:rsidRPr="007640BC">
        <w:rPr>
          <w:rFonts w:ascii="Arial" w:eastAsia="Times New Roman" w:hAnsi="Arial" w:cs="Arial"/>
          <w:sz w:val="24"/>
          <w:szCs w:val="24"/>
        </w:rPr>
        <w:t>la cámara de Raspberry</w:t>
      </w:r>
      <w:r>
        <w:rPr>
          <w:rFonts w:ascii="Arial" w:eastAsia="Times New Roman" w:hAnsi="Arial" w:cs="Arial"/>
          <w:sz w:val="24"/>
          <w:szCs w:val="24"/>
        </w:rPr>
        <w:t xml:space="preserve"> Pi</w:t>
      </w:r>
      <w:r w:rsidRPr="007640BC">
        <w:rPr>
          <w:rFonts w:ascii="Arial" w:eastAsia="Times New Roman" w:hAnsi="Arial" w:cs="Arial"/>
          <w:sz w:val="24"/>
          <w:szCs w:val="24"/>
        </w:rPr>
        <w:t xml:space="preserve"> </w:t>
      </w:r>
      <w:r>
        <w:rPr>
          <w:rFonts w:ascii="Arial" w:eastAsia="Times New Roman" w:hAnsi="Arial" w:cs="Arial"/>
          <w:sz w:val="24"/>
          <w:szCs w:val="24"/>
        </w:rPr>
        <w:t xml:space="preserve">v2 </w:t>
      </w:r>
      <w:r w:rsidRPr="007640BC">
        <w:rPr>
          <w:rFonts w:ascii="Arial" w:eastAsia="Times New Roman" w:hAnsi="Arial" w:cs="Arial"/>
          <w:sz w:val="24"/>
          <w:szCs w:val="24"/>
        </w:rPr>
        <w:t>y las comunicaciones inalámbricas proporcionadas por los módulos wifi y bluetooth integrados a este computador.</w:t>
      </w:r>
    </w:p>
    <w:p w14:paraId="5BE10F0B" w14:textId="0127F701" w:rsidR="004419AC" w:rsidRPr="00616710" w:rsidRDefault="004419AC" w:rsidP="00616710">
      <w:pPr>
        <w:pStyle w:val="Ttulo3"/>
        <w:rPr>
          <w:b w:val="0"/>
          <w:sz w:val="28"/>
          <w:szCs w:val="28"/>
        </w:rPr>
      </w:pPr>
      <w:bookmarkStart w:id="1423" w:name="_Toc504153935"/>
      <w:r w:rsidRPr="00616710">
        <w:rPr>
          <w:b w:val="0"/>
          <w:sz w:val="28"/>
          <w:szCs w:val="28"/>
        </w:rPr>
        <w:lastRenderedPageBreak/>
        <w:t>8.</w:t>
      </w:r>
      <w:r w:rsidR="00616710">
        <w:rPr>
          <w:b w:val="0"/>
          <w:sz w:val="28"/>
          <w:szCs w:val="28"/>
        </w:rPr>
        <w:t>2.</w:t>
      </w:r>
      <w:r w:rsidRPr="00616710">
        <w:rPr>
          <w:b w:val="0"/>
          <w:sz w:val="28"/>
          <w:szCs w:val="28"/>
        </w:rPr>
        <w:t>3 Comparativa entre Arduino Mega, Arduino Nano y Raspberry Pi 3 Model b</w:t>
      </w:r>
      <w:bookmarkEnd w:id="1423"/>
    </w:p>
    <w:p w14:paraId="640AFFF2" w14:textId="77777777" w:rsidR="004419AC" w:rsidRPr="00616710" w:rsidRDefault="004419AC" w:rsidP="00616710">
      <w:pPr>
        <w:pStyle w:val="Ttulo3"/>
        <w:rPr>
          <w:b w:val="0"/>
          <w:sz w:val="28"/>
          <w:szCs w:val="28"/>
        </w:rPr>
      </w:pPr>
    </w:p>
    <w:tbl>
      <w:tblPr>
        <w:tblW w:w="11057" w:type="dxa"/>
        <w:tblInd w:w="-1176" w:type="dxa"/>
        <w:tblCellMar>
          <w:top w:w="15" w:type="dxa"/>
          <w:left w:w="15" w:type="dxa"/>
          <w:bottom w:w="15" w:type="dxa"/>
          <w:right w:w="15" w:type="dxa"/>
        </w:tblCellMar>
        <w:tblLook w:val="04A0" w:firstRow="1" w:lastRow="0" w:firstColumn="1" w:lastColumn="0" w:noHBand="0" w:noVBand="1"/>
      </w:tblPr>
      <w:tblGrid>
        <w:gridCol w:w="2055"/>
        <w:gridCol w:w="2396"/>
        <w:gridCol w:w="1698"/>
        <w:gridCol w:w="4908"/>
      </w:tblGrid>
      <w:tr w:rsidR="004419AC" w:rsidRPr="00894D02" w14:paraId="672FA9BF"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9D6C9"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Factor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197C4"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Arduino Mega</w:t>
            </w:r>
          </w:p>
        </w:tc>
        <w:tc>
          <w:tcPr>
            <w:tcW w:w="1701" w:type="dxa"/>
            <w:tcBorders>
              <w:top w:val="single" w:sz="8" w:space="0" w:color="000000"/>
              <w:left w:val="single" w:sz="8" w:space="0" w:color="000000"/>
              <w:bottom w:val="single" w:sz="8" w:space="0" w:color="000000"/>
              <w:right w:val="single" w:sz="8" w:space="0" w:color="000000"/>
            </w:tcBorders>
          </w:tcPr>
          <w:p w14:paraId="47A7FD44" w14:textId="77777777" w:rsidR="004419AC" w:rsidRPr="00894D02" w:rsidRDefault="004419AC" w:rsidP="00953E88">
            <w:pPr>
              <w:ind w:left="127"/>
              <w:rPr>
                <w:rFonts w:ascii="Arial" w:eastAsia="Times New Roman" w:hAnsi="Arial" w:cs="Arial"/>
                <w:sz w:val="24"/>
                <w:szCs w:val="24"/>
              </w:rPr>
            </w:pPr>
            <w:r w:rsidRPr="00894D02">
              <w:rPr>
                <w:rFonts w:ascii="Arial" w:eastAsia="Times New Roman" w:hAnsi="Arial" w:cs="Arial"/>
                <w:sz w:val="24"/>
                <w:szCs w:val="24"/>
              </w:rPr>
              <w:t>Arduino Nano</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BE2FC"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Raspberry Pi3 Model B</w:t>
            </w:r>
          </w:p>
        </w:tc>
      </w:tr>
      <w:tr w:rsidR="004419AC" w:rsidRPr="004377B9" w14:paraId="0AB79896"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FFA2D"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Microcontrolador/</w:t>
            </w:r>
          </w:p>
          <w:p w14:paraId="707D5880"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Microprocesador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923A2"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ATmega 1280 - 16Mhz 8bits</w:t>
            </w:r>
          </w:p>
        </w:tc>
        <w:tc>
          <w:tcPr>
            <w:tcW w:w="1701" w:type="dxa"/>
            <w:tcBorders>
              <w:top w:val="single" w:sz="8" w:space="0" w:color="000000"/>
              <w:left w:val="single" w:sz="8" w:space="0" w:color="000000"/>
              <w:bottom w:val="single" w:sz="8" w:space="0" w:color="000000"/>
              <w:right w:val="single" w:sz="8" w:space="0" w:color="000000"/>
            </w:tcBorders>
          </w:tcPr>
          <w:p w14:paraId="4098BE84" w14:textId="77777777" w:rsidR="004419AC" w:rsidRPr="00894D02" w:rsidRDefault="004419AC" w:rsidP="00953E88">
            <w:pPr>
              <w:ind w:left="127"/>
              <w:rPr>
                <w:rFonts w:ascii="Arial" w:eastAsia="Times New Roman" w:hAnsi="Arial" w:cs="Arial"/>
                <w:sz w:val="24"/>
                <w:szCs w:val="24"/>
                <w:lang w:val="en-US"/>
              </w:rPr>
            </w:pPr>
            <w:r w:rsidRPr="00894D02">
              <w:rPr>
                <w:rFonts w:ascii="Arial" w:eastAsia="Times New Roman" w:hAnsi="Arial" w:cs="Arial"/>
                <w:sz w:val="24"/>
                <w:szCs w:val="24"/>
                <w:lang w:val="en-US"/>
              </w:rPr>
              <w:t>ATmega328 – 16Mhz 8bits</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19E6D" w14:textId="77777777" w:rsidR="004419AC" w:rsidRPr="00894D02" w:rsidRDefault="004419AC" w:rsidP="00953E88">
            <w:pPr>
              <w:rPr>
                <w:rFonts w:ascii="Arial" w:eastAsia="Times New Roman" w:hAnsi="Arial" w:cs="Arial"/>
                <w:sz w:val="24"/>
                <w:szCs w:val="24"/>
                <w:lang w:val="en-US"/>
              </w:rPr>
            </w:pPr>
            <w:r w:rsidRPr="00894D02">
              <w:rPr>
                <w:rFonts w:ascii="Arial" w:eastAsia="Times New Roman" w:hAnsi="Arial" w:cs="Arial"/>
                <w:sz w:val="24"/>
                <w:szCs w:val="24"/>
                <w:lang w:val="en-US"/>
              </w:rPr>
              <w:t xml:space="preserve">Quad Core 1.2GHz Broadcom BCM2837 64bit </w:t>
            </w:r>
          </w:p>
        </w:tc>
      </w:tr>
      <w:tr w:rsidR="004419AC" w:rsidRPr="00894D02" w14:paraId="7DF687D6"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575EE"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Tensión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9F139"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5v</w:t>
            </w:r>
          </w:p>
        </w:tc>
        <w:tc>
          <w:tcPr>
            <w:tcW w:w="1701" w:type="dxa"/>
            <w:tcBorders>
              <w:top w:val="single" w:sz="8" w:space="0" w:color="000000"/>
              <w:left w:val="single" w:sz="8" w:space="0" w:color="000000"/>
              <w:bottom w:val="single" w:sz="8" w:space="0" w:color="000000"/>
              <w:right w:val="single" w:sz="8" w:space="0" w:color="000000"/>
            </w:tcBorders>
          </w:tcPr>
          <w:p w14:paraId="6E57CF4D" w14:textId="77777777" w:rsidR="004419AC" w:rsidRPr="00894D02" w:rsidRDefault="004419AC" w:rsidP="00953E88">
            <w:pPr>
              <w:ind w:left="127"/>
              <w:rPr>
                <w:rFonts w:ascii="Arial" w:eastAsia="Times New Roman" w:hAnsi="Arial" w:cs="Arial"/>
                <w:sz w:val="24"/>
                <w:szCs w:val="24"/>
              </w:rPr>
            </w:pPr>
            <w:r w:rsidRPr="00894D02">
              <w:rPr>
                <w:rFonts w:ascii="Arial" w:eastAsia="Times New Roman" w:hAnsi="Arial" w:cs="Arial"/>
                <w:sz w:val="24"/>
                <w:szCs w:val="24"/>
              </w:rPr>
              <w:t>5v</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8B4A2"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5v</w:t>
            </w:r>
          </w:p>
        </w:tc>
      </w:tr>
      <w:tr w:rsidR="004419AC" w:rsidRPr="00894D02" w14:paraId="74622CD4"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6068A"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Memoria</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5C841"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128 KB (Bootloader 4KB)</w:t>
            </w:r>
          </w:p>
        </w:tc>
        <w:tc>
          <w:tcPr>
            <w:tcW w:w="1701" w:type="dxa"/>
            <w:tcBorders>
              <w:top w:val="single" w:sz="8" w:space="0" w:color="000000"/>
              <w:left w:val="single" w:sz="8" w:space="0" w:color="000000"/>
              <w:bottom w:val="single" w:sz="8" w:space="0" w:color="000000"/>
              <w:right w:val="single" w:sz="8" w:space="0" w:color="000000"/>
            </w:tcBorders>
          </w:tcPr>
          <w:p w14:paraId="181043A7" w14:textId="77777777" w:rsidR="004419AC" w:rsidRPr="00894D02" w:rsidRDefault="004419AC" w:rsidP="00953E88">
            <w:pPr>
              <w:ind w:left="127"/>
              <w:rPr>
                <w:rFonts w:ascii="Arial" w:eastAsia="Times New Roman" w:hAnsi="Arial" w:cs="Arial"/>
                <w:sz w:val="24"/>
                <w:szCs w:val="24"/>
              </w:rPr>
            </w:pPr>
            <w:r w:rsidRPr="00894D02">
              <w:rPr>
                <w:rFonts w:ascii="Arial" w:eastAsia="Times New Roman" w:hAnsi="Arial" w:cs="Arial"/>
                <w:sz w:val="24"/>
                <w:szCs w:val="24"/>
              </w:rPr>
              <w:t>32 KB (Bootloader 2KB)</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00F92"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1 GB</w:t>
            </w:r>
          </w:p>
        </w:tc>
      </w:tr>
      <w:tr w:rsidR="004419AC" w:rsidRPr="00894D02" w14:paraId="7E8E6BA7" w14:textId="77777777" w:rsidTr="00BB493A">
        <w:trPr>
          <w:trHeight w:val="42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EA438"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Digital I/O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EE510"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54, 15 PWM</w:t>
            </w:r>
          </w:p>
        </w:tc>
        <w:tc>
          <w:tcPr>
            <w:tcW w:w="1701" w:type="dxa"/>
            <w:tcBorders>
              <w:top w:val="single" w:sz="8" w:space="0" w:color="000000"/>
              <w:left w:val="single" w:sz="8" w:space="0" w:color="000000"/>
              <w:bottom w:val="single" w:sz="8" w:space="0" w:color="000000"/>
              <w:right w:val="single" w:sz="8" w:space="0" w:color="000000"/>
            </w:tcBorders>
          </w:tcPr>
          <w:p w14:paraId="7E36863A" w14:textId="77777777" w:rsidR="004419AC" w:rsidRPr="00894D02" w:rsidRDefault="004419AC" w:rsidP="00953E88">
            <w:pPr>
              <w:ind w:left="127"/>
              <w:rPr>
                <w:rFonts w:ascii="Arial" w:eastAsia="Times New Roman" w:hAnsi="Arial" w:cs="Arial"/>
                <w:sz w:val="24"/>
                <w:szCs w:val="24"/>
              </w:rPr>
            </w:pPr>
            <w:r w:rsidRPr="00894D02">
              <w:rPr>
                <w:rFonts w:ascii="Arial" w:eastAsia="Times New Roman" w:hAnsi="Arial" w:cs="Arial"/>
                <w:sz w:val="24"/>
                <w:szCs w:val="24"/>
              </w:rPr>
              <w:t>22, 6 PWM</w:t>
            </w:r>
          </w:p>
        </w:tc>
        <w:tc>
          <w:tcPr>
            <w:tcW w:w="496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86319"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40 GPIO</w:t>
            </w:r>
          </w:p>
        </w:tc>
      </w:tr>
      <w:tr w:rsidR="004419AC" w:rsidRPr="00894D02" w14:paraId="1CB863EC" w14:textId="77777777" w:rsidTr="00BB493A">
        <w:trPr>
          <w:trHeight w:val="42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4E100"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Analog I/O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8963D"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16</w:t>
            </w:r>
          </w:p>
        </w:tc>
        <w:tc>
          <w:tcPr>
            <w:tcW w:w="1701" w:type="dxa"/>
            <w:tcBorders>
              <w:top w:val="single" w:sz="8" w:space="0" w:color="000000"/>
              <w:left w:val="single" w:sz="8" w:space="0" w:color="000000"/>
              <w:bottom w:val="single" w:sz="8" w:space="0" w:color="000000"/>
              <w:right w:val="single" w:sz="8" w:space="0" w:color="000000"/>
            </w:tcBorders>
          </w:tcPr>
          <w:p w14:paraId="22A888D0" w14:textId="77777777" w:rsidR="004419AC" w:rsidRPr="00894D02" w:rsidRDefault="004419AC" w:rsidP="00953E88">
            <w:pPr>
              <w:ind w:left="127"/>
              <w:rPr>
                <w:rFonts w:ascii="Arial" w:eastAsia="Times New Roman" w:hAnsi="Arial" w:cs="Arial"/>
                <w:sz w:val="24"/>
                <w:szCs w:val="24"/>
              </w:rPr>
            </w:pPr>
            <w:r w:rsidRPr="00894D02">
              <w:rPr>
                <w:rFonts w:ascii="Arial" w:eastAsia="Times New Roman" w:hAnsi="Arial" w:cs="Arial"/>
                <w:sz w:val="24"/>
                <w:szCs w:val="24"/>
              </w:rPr>
              <w:t>8</w:t>
            </w:r>
          </w:p>
        </w:tc>
        <w:tc>
          <w:tcPr>
            <w:tcW w:w="4961" w:type="dxa"/>
            <w:vMerge/>
            <w:tcBorders>
              <w:top w:val="single" w:sz="8" w:space="0" w:color="000000"/>
              <w:left w:val="single" w:sz="8" w:space="0" w:color="000000"/>
              <w:bottom w:val="single" w:sz="8" w:space="0" w:color="000000"/>
              <w:right w:val="single" w:sz="8" w:space="0" w:color="000000"/>
            </w:tcBorders>
            <w:vAlign w:val="center"/>
            <w:hideMark/>
          </w:tcPr>
          <w:p w14:paraId="369567B5" w14:textId="77777777" w:rsidR="004419AC" w:rsidRPr="00894D02" w:rsidRDefault="004419AC" w:rsidP="00953E88">
            <w:pPr>
              <w:rPr>
                <w:rFonts w:ascii="Arial" w:eastAsia="Times New Roman" w:hAnsi="Arial" w:cs="Arial"/>
                <w:sz w:val="24"/>
                <w:szCs w:val="24"/>
              </w:rPr>
            </w:pPr>
          </w:p>
        </w:tc>
      </w:tr>
      <w:tr w:rsidR="004419AC" w:rsidRPr="00894D02" w14:paraId="49A85B91"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E0E0D"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Interfaces</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E0734"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USB x 1(energía)</w:t>
            </w:r>
          </w:p>
        </w:tc>
        <w:tc>
          <w:tcPr>
            <w:tcW w:w="1701" w:type="dxa"/>
            <w:tcBorders>
              <w:top w:val="single" w:sz="8" w:space="0" w:color="000000"/>
              <w:left w:val="single" w:sz="8" w:space="0" w:color="000000"/>
              <w:bottom w:val="single" w:sz="8" w:space="0" w:color="000000"/>
              <w:right w:val="single" w:sz="8" w:space="0" w:color="000000"/>
            </w:tcBorders>
          </w:tcPr>
          <w:p w14:paraId="5FF720BE" w14:textId="77777777" w:rsidR="004419AC" w:rsidRPr="00894D02" w:rsidRDefault="004419AC" w:rsidP="00953E88">
            <w:pPr>
              <w:ind w:left="127"/>
              <w:rPr>
                <w:rFonts w:ascii="Arial" w:eastAsia="Times New Roman" w:hAnsi="Arial" w:cs="Arial"/>
                <w:sz w:val="24"/>
                <w:szCs w:val="24"/>
              </w:rPr>
            </w:pPr>
            <w:r w:rsidRPr="00894D02">
              <w:rPr>
                <w:rFonts w:ascii="Arial" w:eastAsia="Times New Roman" w:hAnsi="Arial" w:cs="Arial"/>
                <w:sz w:val="24"/>
                <w:szCs w:val="24"/>
              </w:rPr>
              <w:t>USB x 1 (energia)</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00479"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USB x 4, HDMI, CSI, DSI, MicroSD, WLAN y BLE, microUSB (Energía)</w:t>
            </w:r>
          </w:p>
        </w:tc>
      </w:tr>
    </w:tbl>
    <w:p w14:paraId="5ACD99B3" w14:textId="77777777" w:rsidR="004419AC" w:rsidRPr="00894D02" w:rsidRDefault="004419AC" w:rsidP="004419AC">
      <w:pPr>
        <w:rPr>
          <w:rFonts w:ascii="Arial" w:eastAsia="Times New Roman" w:hAnsi="Arial" w:cs="Arial"/>
          <w:sz w:val="24"/>
          <w:szCs w:val="24"/>
        </w:rPr>
      </w:pPr>
    </w:p>
    <w:p w14:paraId="187633D7" w14:textId="7984F0B2" w:rsidR="004419AC" w:rsidRPr="00894D02" w:rsidRDefault="004419AC" w:rsidP="004419AC">
      <w:pPr>
        <w:rPr>
          <w:rFonts w:ascii="Arial" w:eastAsia="Times New Roman" w:hAnsi="Arial" w:cs="Arial"/>
          <w:sz w:val="24"/>
          <w:szCs w:val="24"/>
        </w:rPr>
      </w:pPr>
      <w:r w:rsidRPr="00894D02">
        <w:rPr>
          <w:rFonts w:ascii="Arial" w:eastAsia="Times New Roman" w:hAnsi="Arial" w:cs="Arial"/>
          <w:sz w:val="24"/>
          <w:szCs w:val="24"/>
        </w:rPr>
        <w:t xml:space="preserve">Dada la comparativa entre las tecnologías, se decide utilizar </w:t>
      </w:r>
      <w:r w:rsidR="00CB7067">
        <w:rPr>
          <w:rFonts w:ascii="Arial" w:eastAsia="Times New Roman" w:hAnsi="Arial" w:cs="Arial"/>
          <w:sz w:val="24"/>
          <w:szCs w:val="24"/>
        </w:rPr>
        <w:t xml:space="preserve">las placas </w:t>
      </w:r>
      <w:r w:rsidRPr="00894D02">
        <w:rPr>
          <w:rFonts w:ascii="Arial" w:eastAsia="Times New Roman" w:hAnsi="Arial" w:cs="Arial"/>
          <w:sz w:val="24"/>
          <w:szCs w:val="24"/>
        </w:rPr>
        <w:t xml:space="preserve">Arduinos </w:t>
      </w:r>
      <w:r w:rsidR="00CB7067">
        <w:rPr>
          <w:rFonts w:ascii="Arial" w:eastAsia="Times New Roman" w:hAnsi="Arial" w:cs="Arial"/>
          <w:sz w:val="24"/>
          <w:szCs w:val="24"/>
        </w:rPr>
        <w:t xml:space="preserve">para el control de módulos, </w:t>
      </w:r>
      <w:r w:rsidRPr="00894D02">
        <w:rPr>
          <w:rFonts w:ascii="Arial" w:eastAsia="Times New Roman" w:hAnsi="Arial" w:cs="Arial"/>
          <w:sz w:val="24"/>
          <w:szCs w:val="24"/>
        </w:rPr>
        <w:t>sensores y actuadores</w:t>
      </w:r>
      <w:r w:rsidR="00CB7067">
        <w:rPr>
          <w:rFonts w:ascii="Arial" w:eastAsia="Times New Roman" w:hAnsi="Arial" w:cs="Arial"/>
          <w:sz w:val="24"/>
          <w:szCs w:val="24"/>
        </w:rPr>
        <w:t>. La Raspberry Pi quedó seleccionada para la captura de imágenes y como servidor dedicado. Tanto la Arduino Nano como la Mega se conectan a la Raspberry a través de sus interfaces USB.</w:t>
      </w:r>
    </w:p>
    <w:p w14:paraId="09AF829F" w14:textId="77777777" w:rsidR="004419AC" w:rsidRPr="00894D02" w:rsidRDefault="004419AC" w:rsidP="004419AC">
      <w:pPr>
        <w:rPr>
          <w:rFonts w:ascii="Arial" w:eastAsia="Times New Roman" w:hAnsi="Arial" w:cs="Arial"/>
          <w:sz w:val="24"/>
          <w:szCs w:val="24"/>
        </w:rPr>
      </w:pPr>
    </w:p>
    <w:p w14:paraId="2D32B420" w14:textId="77777777" w:rsidR="004419AC" w:rsidRPr="00894D02" w:rsidRDefault="004419AC" w:rsidP="004419AC">
      <w:pPr>
        <w:rPr>
          <w:rFonts w:ascii="Arial" w:eastAsia="Times New Roman" w:hAnsi="Arial" w:cs="Arial"/>
          <w:sz w:val="24"/>
          <w:szCs w:val="24"/>
        </w:rPr>
      </w:pPr>
      <w:r w:rsidRPr="00894D02">
        <w:rPr>
          <w:rFonts w:ascii="Arial" w:eastAsia="Times New Roman" w:hAnsi="Arial" w:cs="Arial"/>
          <w:sz w:val="24"/>
          <w:szCs w:val="24"/>
        </w:rPr>
        <w:t xml:space="preserve">¿Cuáles son los beneficios de esta </w:t>
      </w:r>
      <w:r>
        <w:rPr>
          <w:rFonts w:ascii="Arial" w:eastAsia="Times New Roman" w:hAnsi="Arial" w:cs="Arial"/>
          <w:sz w:val="24"/>
          <w:szCs w:val="24"/>
        </w:rPr>
        <w:t>combinación</w:t>
      </w:r>
      <w:r w:rsidRPr="00894D02">
        <w:rPr>
          <w:rFonts w:ascii="Arial" w:eastAsia="Times New Roman" w:hAnsi="Arial" w:cs="Arial"/>
          <w:sz w:val="24"/>
          <w:szCs w:val="24"/>
        </w:rPr>
        <w:t xml:space="preserve">? </w:t>
      </w:r>
      <w:r>
        <w:rPr>
          <w:rFonts w:ascii="Arial" w:eastAsia="Times New Roman" w:hAnsi="Arial" w:cs="Arial"/>
          <w:sz w:val="24"/>
          <w:szCs w:val="24"/>
        </w:rPr>
        <w:t>S</w:t>
      </w:r>
      <w:r w:rsidRPr="00894D02">
        <w:rPr>
          <w:rFonts w:ascii="Arial" w:eastAsia="Times New Roman" w:hAnsi="Arial" w:cs="Arial"/>
          <w:sz w:val="24"/>
          <w:szCs w:val="24"/>
        </w:rPr>
        <w:t>e podría utilizar únicamente Raspberry para la elaboración del SAR, pero existen numerosos beneficios que proporciona las placas Arduino frente a la Raspberry y son:</w:t>
      </w:r>
    </w:p>
    <w:p w14:paraId="0D350978" w14:textId="77777777" w:rsidR="004419AC" w:rsidRPr="00894D02" w:rsidRDefault="004419AC" w:rsidP="004419AC">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Menor costo de adquisición del producto en caso de fallos energéticos.</w:t>
      </w:r>
    </w:p>
    <w:p w14:paraId="46B8EBE7" w14:textId="77777777" w:rsidR="004419AC" w:rsidRPr="00894D02" w:rsidRDefault="004419AC" w:rsidP="004419AC">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Mayor flexibilidad y facilidad en la conexión con distintos componentes electrónicos.</w:t>
      </w:r>
    </w:p>
    <w:p w14:paraId="3F3ED64F" w14:textId="77777777" w:rsidR="004419AC" w:rsidRPr="00894D02" w:rsidRDefault="004419AC" w:rsidP="004419AC">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Mayor compatibilidad, con los módulos arduino-compatible y la familia adafruit</w:t>
      </w:r>
    </w:p>
    <w:p w14:paraId="68B062EC" w14:textId="77777777" w:rsidR="004419AC" w:rsidRPr="00894D02" w:rsidRDefault="004419AC" w:rsidP="004419AC">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Buen tiempo de respuesta de I/O.</w:t>
      </w:r>
    </w:p>
    <w:p w14:paraId="51CFE9D9" w14:textId="77777777" w:rsidR="004419AC" w:rsidRPr="00894D02" w:rsidRDefault="004419AC" w:rsidP="004419AC">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Alta confiabilidad en la lectura de sensores y en los valores de manipulación de actuadores.</w:t>
      </w:r>
    </w:p>
    <w:p w14:paraId="304B1C2D" w14:textId="77777777" w:rsidR="004419AC" w:rsidRPr="00894D02" w:rsidRDefault="004419AC" w:rsidP="004419AC">
      <w:pPr>
        <w:ind w:left="720"/>
        <w:jc w:val="left"/>
        <w:textAlignment w:val="baseline"/>
        <w:rPr>
          <w:rFonts w:ascii="Arial" w:eastAsia="Times New Roman" w:hAnsi="Arial" w:cs="Arial"/>
          <w:sz w:val="24"/>
          <w:szCs w:val="24"/>
        </w:rPr>
      </w:pPr>
    </w:p>
    <w:p w14:paraId="4C84A4DE" w14:textId="77777777" w:rsidR="004419AC" w:rsidRPr="00894D02" w:rsidRDefault="004419AC" w:rsidP="004419AC">
      <w:pPr>
        <w:rPr>
          <w:rFonts w:ascii="Arial" w:eastAsia="Times New Roman" w:hAnsi="Arial" w:cs="Arial"/>
          <w:sz w:val="24"/>
          <w:szCs w:val="24"/>
        </w:rPr>
      </w:pPr>
      <w:r w:rsidRPr="00894D02">
        <w:rPr>
          <w:rFonts w:ascii="Arial" w:eastAsia="Times New Roman" w:hAnsi="Arial" w:cs="Arial"/>
          <w:sz w:val="24"/>
          <w:szCs w:val="24"/>
        </w:rPr>
        <w:t>Varios de estos beneficios se deben a que Arduino no posee un sistema operativo, sino un único programa que se ejecuta indefinidamente (LOOP) sin necesidad de correr algún software auxiliar que lo dispare o ejecutando como servicio; logrando concentrar su poder de procesamiento en el único programa definido.  La ejecución de servicio genera retrasos propios de sistemas operativos.  </w:t>
      </w:r>
    </w:p>
    <w:p w14:paraId="5AB4E562" w14:textId="77777777" w:rsidR="00CB7067" w:rsidRDefault="00CB7067">
      <w:pPr>
        <w:rPr>
          <w:b/>
          <w:color w:val="666666"/>
          <w:sz w:val="32"/>
          <w:szCs w:val="32"/>
        </w:rPr>
      </w:pPr>
      <w:r>
        <w:rPr>
          <w:b/>
          <w:sz w:val="32"/>
          <w:szCs w:val="32"/>
        </w:rPr>
        <w:br w:type="page"/>
      </w:r>
    </w:p>
    <w:p w14:paraId="17B5AD2C" w14:textId="7CDA4838" w:rsidR="004419AC" w:rsidRPr="00616710" w:rsidRDefault="004419AC" w:rsidP="00616710">
      <w:pPr>
        <w:pStyle w:val="Ttulo3"/>
        <w:rPr>
          <w:b w:val="0"/>
          <w:sz w:val="28"/>
          <w:szCs w:val="28"/>
        </w:rPr>
      </w:pPr>
      <w:bookmarkStart w:id="1424" w:name="_Toc504153936"/>
      <w:r w:rsidRPr="00616710">
        <w:rPr>
          <w:b w:val="0"/>
          <w:sz w:val="28"/>
          <w:szCs w:val="28"/>
        </w:rPr>
        <w:lastRenderedPageBreak/>
        <w:t>8.</w:t>
      </w:r>
      <w:r w:rsidR="00616710">
        <w:rPr>
          <w:b w:val="0"/>
          <w:sz w:val="28"/>
          <w:szCs w:val="28"/>
        </w:rPr>
        <w:t>2.</w:t>
      </w:r>
      <w:r w:rsidRPr="00616710">
        <w:rPr>
          <w:b w:val="0"/>
          <w:sz w:val="28"/>
          <w:szCs w:val="28"/>
        </w:rPr>
        <w:t>4 Cámara V2 de Raspberry Pi</w:t>
      </w:r>
      <w:bookmarkEnd w:id="1424"/>
    </w:p>
    <w:p w14:paraId="2FC12044" w14:textId="77777777" w:rsidR="004419AC" w:rsidRPr="00DC00CE" w:rsidRDefault="004419AC" w:rsidP="004419AC"/>
    <w:p w14:paraId="1EFF9BC9" w14:textId="1055800F" w:rsidR="004419AC" w:rsidRPr="00CB7067" w:rsidRDefault="004419AC" w:rsidP="004419AC">
      <w:pPr>
        <w:rPr>
          <w:rFonts w:ascii="Arial" w:eastAsia="Times New Roman" w:hAnsi="Arial" w:cs="Arial"/>
          <w:sz w:val="24"/>
          <w:szCs w:val="24"/>
        </w:rPr>
      </w:pPr>
      <w:r w:rsidRPr="00894D02">
        <w:rPr>
          <w:rFonts w:ascii="Arial" w:eastAsia="Times New Roman" w:hAnsi="Arial" w:cs="Arial"/>
          <w:sz w:val="24"/>
          <w:szCs w:val="24"/>
        </w:rPr>
        <w:t xml:space="preserve">La cámara V2 de Raspberry, es una cámara exclusiva de esta plataforma la cual se conecta al puerto CSI de cualquier modelo de este computador (desde la Raspberry Pi 1 hasta el modelo actual, ósea, la Raspberry Pi 3), lo cual permite obviar la conexión pin a pin y abstraernos de la comunicación y procesamiento de la cámara. Como se comentó en el capítulo 4, es una cámara de alta definición de 8 megapíxeles, </w:t>
      </w:r>
      <w:commentRangeStart w:id="1425"/>
      <w:commentRangeStart w:id="1426"/>
      <w:r w:rsidRPr="00894D02">
        <w:rPr>
          <w:rFonts w:ascii="Arial" w:eastAsia="Times New Roman" w:hAnsi="Arial" w:cs="Arial"/>
          <w:sz w:val="24"/>
          <w:szCs w:val="24"/>
        </w:rPr>
        <w:t>suficiente para el objetivo que se pretende con el desarrollo del SAR</w:t>
      </w:r>
      <w:r w:rsidR="00CB7067">
        <w:rPr>
          <w:rFonts w:ascii="Arial" w:eastAsia="Times New Roman" w:hAnsi="Arial" w:cs="Arial"/>
          <w:sz w:val="24"/>
          <w:szCs w:val="24"/>
        </w:rPr>
        <w:t xml:space="preserve">. </w:t>
      </w:r>
      <w:r w:rsidR="00EB43A0">
        <w:rPr>
          <w:rFonts w:ascii="Arial" w:eastAsia="Times New Roman" w:hAnsi="Arial" w:cs="Arial"/>
          <w:sz w:val="24"/>
          <w:szCs w:val="24"/>
        </w:rPr>
        <w:t xml:space="preserve">Esto soluciono </w:t>
      </w:r>
      <w:r w:rsidRPr="00894D02">
        <w:rPr>
          <w:rFonts w:ascii="Arial" w:eastAsia="Times New Roman" w:hAnsi="Arial" w:cs="Arial"/>
          <w:sz w:val="24"/>
          <w:szCs w:val="24"/>
        </w:rPr>
        <w:t xml:space="preserve">las problemáticas que se nos presentaron a la hora de probar la cámara OV7670 con Arduino; como el poder de procesamiento de imágenes y transmisión </w:t>
      </w:r>
      <w:commentRangeEnd w:id="1425"/>
      <w:r>
        <w:rPr>
          <w:rStyle w:val="Refdecomentario"/>
        </w:rPr>
        <w:commentReference w:id="1425"/>
      </w:r>
      <w:commentRangeEnd w:id="1426"/>
      <w:r w:rsidR="00EB43A0">
        <w:rPr>
          <w:rStyle w:val="Refdecomentario"/>
        </w:rPr>
        <w:commentReference w:id="1426"/>
      </w:r>
      <w:r w:rsidRPr="00894D02">
        <w:rPr>
          <w:rFonts w:ascii="Arial" w:eastAsia="Times New Roman" w:hAnsi="Arial" w:cs="Arial"/>
          <w:sz w:val="24"/>
          <w:szCs w:val="24"/>
        </w:rPr>
        <w:t>de las mismas (inalámbricamente) hacia otro dispositivo tal como una PC o un dispositivo móvil (en nuestro caso smartphones).</w:t>
      </w:r>
    </w:p>
    <w:p w14:paraId="4F0821A5" w14:textId="77777777" w:rsidR="004419AC" w:rsidRPr="009254E0" w:rsidRDefault="004419AC" w:rsidP="004419AC">
      <w:pPr>
        <w:rPr>
          <w:rFonts w:ascii="Times New Roman" w:eastAsia="Times New Roman" w:hAnsi="Times New Roman" w:cs="Times New Roman"/>
          <w:sz w:val="24"/>
          <w:szCs w:val="24"/>
        </w:rPr>
      </w:pPr>
    </w:p>
    <w:p w14:paraId="05FF968E" w14:textId="5F556351" w:rsidR="004419AC" w:rsidRPr="00616710" w:rsidRDefault="004419AC" w:rsidP="00616710">
      <w:pPr>
        <w:pStyle w:val="Ttulo3"/>
        <w:rPr>
          <w:b w:val="0"/>
          <w:sz w:val="28"/>
          <w:szCs w:val="28"/>
        </w:rPr>
      </w:pPr>
      <w:bookmarkStart w:id="1427" w:name="_Toc504153937"/>
      <w:r w:rsidRPr="00616710">
        <w:rPr>
          <w:b w:val="0"/>
          <w:sz w:val="28"/>
          <w:szCs w:val="28"/>
        </w:rPr>
        <w:t>8.</w:t>
      </w:r>
      <w:r w:rsidR="00616710">
        <w:rPr>
          <w:b w:val="0"/>
          <w:sz w:val="28"/>
          <w:szCs w:val="28"/>
        </w:rPr>
        <w:t>2.</w:t>
      </w:r>
      <w:r w:rsidRPr="00616710">
        <w:rPr>
          <w:b w:val="0"/>
          <w:sz w:val="28"/>
          <w:szCs w:val="28"/>
        </w:rPr>
        <w:t>5 Módulos de Arduino</w:t>
      </w:r>
      <w:bookmarkEnd w:id="1427"/>
    </w:p>
    <w:p w14:paraId="393F705F" w14:textId="77777777" w:rsidR="004419AC" w:rsidRPr="00894D02" w:rsidRDefault="004419AC" w:rsidP="004419AC">
      <w:pPr>
        <w:rPr>
          <w:rFonts w:ascii="Times New Roman" w:eastAsia="Times New Roman" w:hAnsi="Times New Roman" w:cs="Times New Roman"/>
          <w:sz w:val="24"/>
          <w:szCs w:val="24"/>
        </w:rPr>
      </w:pPr>
    </w:p>
    <w:p w14:paraId="51C6BB7C" w14:textId="77777777" w:rsidR="004419AC" w:rsidRPr="00894D02" w:rsidRDefault="004419AC" w:rsidP="004419AC">
      <w:pPr>
        <w:rPr>
          <w:rFonts w:ascii="Times New Roman" w:eastAsia="Times New Roman" w:hAnsi="Times New Roman" w:cs="Times New Roman"/>
          <w:sz w:val="24"/>
          <w:szCs w:val="24"/>
        </w:rPr>
      </w:pPr>
      <w:r w:rsidRPr="00894D02">
        <w:rPr>
          <w:rFonts w:ascii="Arial" w:eastAsia="Times New Roman" w:hAnsi="Arial" w:cs="Arial"/>
          <w:sz w:val="24"/>
          <w:szCs w:val="24"/>
        </w:rPr>
        <w:t>Dentro de los módulos, sensores y actuadores de Arduino que se probaron y/o se utilizan, se encuentran:</w:t>
      </w:r>
    </w:p>
    <w:p w14:paraId="50136F1E" w14:textId="77777777" w:rsidR="004419AC" w:rsidRDefault="004419AC" w:rsidP="004419AC">
      <w:pPr>
        <w:rPr>
          <w:rFonts w:ascii="Times New Roman" w:eastAsia="Times New Roman" w:hAnsi="Times New Roman" w:cs="Times New Roman"/>
          <w:sz w:val="24"/>
          <w:szCs w:val="24"/>
        </w:rPr>
      </w:pPr>
    </w:p>
    <w:p w14:paraId="149AC165" w14:textId="77777777" w:rsidR="004419AC" w:rsidRPr="00894D02" w:rsidRDefault="004419AC" w:rsidP="004419AC">
      <w:pPr>
        <w:ind w:left="709"/>
        <w:rPr>
          <w:rFonts w:ascii="Arial" w:eastAsia="Times New Roman" w:hAnsi="Arial" w:cs="Arial"/>
          <w:i/>
          <w:sz w:val="24"/>
          <w:szCs w:val="24"/>
          <w:u w:val="single"/>
        </w:rPr>
      </w:pPr>
      <w:commentRangeStart w:id="1428"/>
      <w:r w:rsidRPr="00894D02">
        <w:rPr>
          <w:rFonts w:ascii="Arial" w:eastAsia="Times New Roman" w:hAnsi="Arial" w:cs="Arial"/>
          <w:i/>
          <w:sz w:val="24"/>
          <w:szCs w:val="24"/>
          <w:u w:val="single"/>
        </w:rPr>
        <w:t>Utilizados en el sar</w:t>
      </w:r>
      <w:r>
        <w:rPr>
          <w:rFonts w:ascii="Arial" w:eastAsia="Times New Roman" w:hAnsi="Arial" w:cs="Arial"/>
          <w:i/>
          <w:sz w:val="24"/>
          <w:szCs w:val="24"/>
          <w:u w:val="single"/>
        </w:rPr>
        <w:t>:</w:t>
      </w:r>
      <w:commentRangeEnd w:id="1428"/>
      <w:r>
        <w:rPr>
          <w:rStyle w:val="Refdecomentario"/>
        </w:rPr>
        <w:commentReference w:id="1428"/>
      </w:r>
    </w:p>
    <w:p w14:paraId="0FF9FDF6" w14:textId="77777777" w:rsidR="004419AC" w:rsidRPr="00894D02" w:rsidRDefault="004419AC" w:rsidP="004419AC">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El módulo GPS, será utilizado para determinar la ubicación geográfica del SAR (Geolocalización) </w:t>
      </w:r>
    </w:p>
    <w:p w14:paraId="049077AD" w14:textId="77777777" w:rsidR="004419AC" w:rsidRPr="00894D02" w:rsidRDefault="004419AC" w:rsidP="004419AC">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Sensor de temperatura KY-001(-55° a +125°)</w:t>
      </w:r>
    </w:p>
    <w:p w14:paraId="354BC8E4" w14:textId="77777777" w:rsidR="004419AC" w:rsidRPr="00894D02" w:rsidRDefault="004419AC" w:rsidP="004419AC">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Sensor ultrasonido HC-SR04 para determinar presencia de objetos a determinadas distancia y tratar de evitar el impacto con los mismos</w:t>
      </w:r>
    </w:p>
    <w:p w14:paraId="3766B0A4" w14:textId="77777777" w:rsidR="004419AC" w:rsidRPr="00894D02" w:rsidRDefault="004419AC" w:rsidP="004419AC">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Motores CC para la movilidad del SAR dentro del ambiente</w:t>
      </w:r>
    </w:p>
    <w:p w14:paraId="799346EF" w14:textId="77777777" w:rsidR="004419AC" w:rsidRDefault="004419AC" w:rsidP="004419AC">
      <w:pPr>
        <w:ind w:left="720"/>
        <w:jc w:val="left"/>
        <w:textAlignment w:val="baseline"/>
        <w:rPr>
          <w:rFonts w:ascii="Arial" w:eastAsia="Times New Roman" w:hAnsi="Arial" w:cs="Arial"/>
        </w:rPr>
      </w:pPr>
    </w:p>
    <w:p w14:paraId="22154A58" w14:textId="77777777" w:rsidR="004419AC" w:rsidRPr="00894D02" w:rsidRDefault="004419AC" w:rsidP="004419AC">
      <w:pPr>
        <w:ind w:left="709"/>
        <w:rPr>
          <w:rFonts w:ascii="Arial" w:eastAsia="Times New Roman" w:hAnsi="Arial" w:cs="Arial"/>
          <w:i/>
          <w:sz w:val="24"/>
          <w:szCs w:val="24"/>
          <w:u w:val="single"/>
        </w:rPr>
      </w:pPr>
      <w:commentRangeStart w:id="1429"/>
      <w:r>
        <w:rPr>
          <w:rFonts w:ascii="Arial" w:eastAsia="Times New Roman" w:hAnsi="Arial" w:cs="Arial"/>
          <w:i/>
          <w:sz w:val="24"/>
          <w:szCs w:val="24"/>
          <w:u w:val="single"/>
        </w:rPr>
        <w:t>Ensayados y no seleccionados:</w:t>
      </w:r>
      <w:commentRangeEnd w:id="1429"/>
      <w:r>
        <w:rPr>
          <w:rStyle w:val="Refdecomentario"/>
        </w:rPr>
        <w:commentReference w:id="1429"/>
      </w:r>
    </w:p>
    <w:p w14:paraId="25D1CDD7" w14:textId="77777777" w:rsidR="004419AC" w:rsidRPr="00894D02" w:rsidRDefault="004419AC" w:rsidP="004419AC">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 xml:space="preserve">El módulo wifi </w:t>
      </w:r>
      <w:r>
        <w:rPr>
          <w:rFonts w:ascii="Arial" w:eastAsia="Times New Roman" w:hAnsi="Arial" w:cs="Arial"/>
          <w:color w:val="auto"/>
          <w:sz w:val="24"/>
          <w:szCs w:val="24"/>
        </w:rPr>
        <w:t>ESP</w:t>
      </w:r>
      <w:r w:rsidRPr="00894D02">
        <w:rPr>
          <w:rFonts w:ascii="Arial" w:eastAsia="Times New Roman" w:hAnsi="Arial" w:cs="Arial"/>
          <w:color w:val="auto"/>
          <w:sz w:val="24"/>
          <w:szCs w:val="24"/>
        </w:rPr>
        <w:t xml:space="preserve">8266 y el módulo Bluetooth HC-05, no se utilizarán debido a que la Raspberry Pi3 Model B, </w:t>
      </w:r>
      <w:r>
        <w:rPr>
          <w:rFonts w:ascii="Arial" w:eastAsia="Times New Roman" w:hAnsi="Arial" w:cs="Arial"/>
          <w:color w:val="auto"/>
          <w:sz w:val="24"/>
          <w:szCs w:val="24"/>
        </w:rPr>
        <w:t>brinda su funcionalidad</w:t>
      </w:r>
      <w:r w:rsidRPr="00894D02">
        <w:rPr>
          <w:rFonts w:ascii="Arial" w:eastAsia="Times New Roman" w:hAnsi="Arial" w:cs="Arial"/>
          <w:color w:val="auto"/>
          <w:sz w:val="24"/>
          <w:szCs w:val="24"/>
        </w:rPr>
        <w:t xml:space="preserve">. </w:t>
      </w:r>
    </w:p>
    <w:p w14:paraId="7CD26999" w14:textId="77777777" w:rsidR="004419AC" w:rsidRPr="00894D02" w:rsidRDefault="004419AC" w:rsidP="004419AC">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El módulo Acelerómetro MMA7361.</w:t>
      </w:r>
    </w:p>
    <w:p w14:paraId="2F2A1123" w14:textId="77777777" w:rsidR="004419AC" w:rsidRPr="00894D02" w:rsidRDefault="004419AC" w:rsidP="004419AC">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Servomotor sg90.</w:t>
      </w:r>
    </w:p>
    <w:p w14:paraId="7BE03D9C" w14:textId="77777777" w:rsidR="004419AC" w:rsidRPr="00894D02" w:rsidRDefault="004419AC" w:rsidP="004419AC">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evasión de obstáculos KY032.</w:t>
      </w:r>
    </w:p>
    <w:p w14:paraId="64A877F7" w14:textId="77777777" w:rsidR="004419AC" w:rsidRPr="00894D02" w:rsidRDefault="004419AC" w:rsidP="004419AC">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golpe KY-031.</w:t>
      </w:r>
    </w:p>
    <w:p w14:paraId="2E0F26F5" w14:textId="77777777" w:rsidR="004419AC" w:rsidRPr="00894D02" w:rsidRDefault="004419AC" w:rsidP="004419AC">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llamas KY-026.</w:t>
      </w:r>
    </w:p>
    <w:p w14:paraId="2FA85F4B" w14:textId="77777777" w:rsidR="00EB43A0" w:rsidRDefault="00EB43A0" w:rsidP="004419AC">
      <w:pPr>
        <w:rPr>
          <w:rFonts w:ascii="Arial" w:hAnsi="Arial" w:cs="Arial"/>
          <w:bCs/>
          <w:color w:val="222222"/>
          <w:sz w:val="28"/>
          <w:szCs w:val="28"/>
          <w:shd w:val="clear" w:color="auto" w:fill="FFFFFF"/>
        </w:rPr>
      </w:pPr>
    </w:p>
    <w:p w14:paraId="36D01452" w14:textId="1F505BB7" w:rsidR="00EB43A0" w:rsidRDefault="00EB43A0" w:rsidP="00EB43A0">
      <w:pPr>
        <w:pStyle w:val="Ttulo2"/>
        <w:rPr>
          <w:b/>
          <w:sz w:val="32"/>
          <w:szCs w:val="32"/>
        </w:rPr>
      </w:pPr>
      <w:bookmarkStart w:id="1430" w:name="_Toc504153938"/>
      <w:commentRangeStart w:id="1431"/>
      <w:r>
        <w:rPr>
          <w:b/>
          <w:sz w:val="32"/>
          <w:szCs w:val="32"/>
        </w:rPr>
        <w:lastRenderedPageBreak/>
        <w:t>8.</w:t>
      </w:r>
      <w:r w:rsidR="00616710">
        <w:rPr>
          <w:b/>
          <w:sz w:val="32"/>
          <w:szCs w:val="32"/>
        </w:rPr>
        <w:t>3</w:t>
      </w:r>
      <w:r>
        <w:rPr>
          <w:b/>
          <w:sz w:val="32"/>
          <w:szCs w:val="32"/>
        </w:rPr>
        <w:t xml:space="preserve"> </w:t>
      </w:r>
      <w:r w:rsidRPr="007640BC">
        <w:rPr>
          <w:b/>
          <w:sz w:val="32"/>
          <w:szCs w:val="32"/>
        </w:rPr>
        <w:t xml:space="preserve">Selección tecnologías </w:t>
      </w:r>
      <w:r>
        <w:rPr>
          <w:b/>
          <w:sz w:val="32"/>
          <w:szCs w:val="32"/>
        </w:rPr>
        <w:t>software</w:t>
      </w:r>
      <w:commentRangeEnd w:id="1431"/>
      <w:r>
        <w:rPr>
          <w:rStyle w:val="Refdecomentario"/>
          <w:color w:val="000000"/>
        </w:rPr>
        <w:commentReference w:id="1431"/>
      </w:r>
      <w:bookmarkEnd w:id="1430"/>
    </w:p>
    <w:p w14:paraId="3B51AB19" w14:textId="3CAD7FB4" w:rsidR="008E438F" w:rsidRDefault="00A3736B" w:rsidP="00616710">
      <w:pPr>
        <w:pStyle w:val="Ttulo3"/>
        <w:rPr>
          <w:rFonts w:ascii="Arial" w:eastAsia="Times New Roman" w:hAnsi="Arial" w:cs="Arial"/>
          <w:b w:val="0"/>
          <w:color w:val="000000"/>
        </w:rPr>
      </w:pPr>
      <w:bookmarkStart w:id="1432" w:name="_Toc504153939"/>
      <w:r>
        <w:rPr>
          <w:rFonts w:ascii="Arial" w:eastAsia="Times New Roman" w:hAnsi="Arial" w:cs="Arial"/>
          <w:b w:val="0"/>
          <w:color w:val="000000"/>
        </w:rPr>
        <w:t>La selección del software, necesario para el desarrollo del SAR, se basa en los siguientes requerimientos:</w:t>
      </w:r>
      <w:bookmarkEnd w:id="1432"/>
    </w:p>
    <w:p w14:paraId="5B507083" w14:textId="058B1B09" w:rsidR="008E438F" w:rsidRDefault="0087042B" w:rsidP="008E438F">
      <w:pPr>
        <w:pStyle w:val="Ttulo3"/>
        <w:numPr>
          <w:ilvl w:val="0"/>
          <w:numId w:val="29"/>
        </w:numPr>
        <w:rPr>
          <w:rFonts w:ascii="Arial" w:eastAsia="Times New Roman" w:hAnsi="Arial" w:cs="Arial"/>
          <w:b w:val="0"/>
          <w:color w:val="000000"/>
        </w:rPr>
      </w:pPr>
      <w:bookmarkStart w:id="1433" w:name="_Toc504153940"/>
      <w:r>
        <w:rPr>
          <w:rFonts w:ascii="Arial" w:eastAsia="Times New Roman" w:hAnsi="Arial" w:cs="Arial"/>
          <w:b w:val="0"/>
          <w:color w:val="000000"/>
        </w:rPr>
        <w:t>Generar un mayor nivel de abstracción, mediante</w:t>
      </w:r>
      <w:r w:rsidR="00616710" w:rsidRPr="00616710">
        <w:rPr>
          <w:rFonts w:ascii="Arial" w:eastAsia="Times New Roman" w:hAnsi="Arial" w:cs="Arial"/>
          <w:b w:val="0"/>
          <w:color w:val="000000"/>
        </w:rPr>
        <w:t xml:space="preserve"> librería</w:t>
      </w:r>
      <w:r w:rsidR="008E438F">
        <w:rPr>
          <w:rFonts w:ascii="Arial" w:eastAsia="Times New Roman" w:hAnsi="Arial" w:cs="Arial"/>
          <w:b w:val="0"/>
          <w:color w:val="000000"/>
        </w:rPr>
        <w:t>s basadas en JavaScript</w:t>
      </w:r>
      <w:r>
        <w:rPr>
          <w:rFonts w:ascii="Arial" w:eastAsia="Times New Roman" w:hAnsi="Arial" w:cs="Arial"/>
          <w:b w:val="0"/>
          <w:color w:val="000000"/>
        </w:rPr>
        <w:t>,</w:t>
      </w:r>
      <w:r w:rsidR="008E438F">
        <w:rPr>
          <w:rFonts w:ascii="Arial" w:eastAsia="Times New Roman" w:hAnsi="Arial" w:cs="Arial"/>
          <w:b w:val="0"/>
          <w:color w:val="000000"/>
        </w:rPr>
        <w:t xml:space="preserve"> </w:t>
      </w:r>
      <w:r>
        <w:rPr>
          <w:rFonts w:ascii="Arial" w:eastAsia="Times New Roman" w:hAnsi="Arial" w:cs="Arial"/>
          <w:b w:val="0"/>
          <w:color w:val="000000"/>
        </w:rPr>
        <w:t>para</w:t>
      </w:r>
      <w:r w:rsidR="008E438F">
        <w:rPr>
          <w:rFonts w:ascii="Arial" w:eastAsia="Times New Roman" w:hAnsi="Arial" w:cs="Arial"/>
          <w:b w:val="0"/>
          <w:color w:val="000000"/>
        </w:rPr>
        <w:t xml:space="preserve"> la comunicación con el hardware.</w:t>
      </w:r>
      <w:bookmarkEnd w:id="1433"/>
    </w:p>
    <w:p w14:paraId="41E96618" w14:textId="32303358" w:rsidR="008E438F" w:rsidRPr="00EC7778" w:rsidRDefault="008E438F" w:rsidP="008E438F">
      <w:pPr>
        <w:pStyle w:val="Ttulo3"/>
        <w:numPr>
          <w:ilvl w:val="0"/>
          <w:numId w:val="29"/>
        </w:numPr>
        <w:rPr>
          <w:rFonts w:ascii="Arial" w:eastAsia="Times New Roman" w:hAnsi="Arial" w:cs="Arial"/>
          <w:b w:val="0"/>
          <w:color w:val="000000"/>
          <w:highlight w:val="yellow"/>
        </w:rPr>
      </w:pPr>
      <w:bookmarkStart w:id="1434" w:name="_Toc504153941"/>
      <w:r w:rsidRPr="00EC7778">
        <w:rPr>
          <w:rFonts w:ascii="Arial" w:eastAsia="Times New Roman" w:hAnsi="Arial" w:cs="Arial"/>
          <w:b w:val="0"/>
          <w:color w:val="000000"/>
          <w:highlight w:val="yellow"/>
        </w:rPr>
        <w:t>Utilizar un Sistema Operativo de base (en nuestro caso Raspbian), en vez de una rutina corriendo en un microcontrolador.</w:t>
      </w:r>
      <w:bookmarkEnd w:id="1434"/>
    </w:p>
    <w:p w14:paraId="568B8751" w14:textId="707ED388" w:rsidR="00EA1018" w:rsidRPr="004D37FA" w:rsidRDefault="00A50DE7" w:rsidP="00EA1018">
      <w:pPr>
        <w:pStyle w:val="Ttulo3"/>
        <w:numPr>
          <w:ilvl w:val="0"/>
          <w:numId w:val="29"/>
        </w:numPr>
        <w:rPr>
          <w:rFonts w:ascii="Arial" w:eastAsia="Times New Roman" w:hAnsi="Arial" w:cs="Arial"/>
          <w:b w:val="0"/>
          <w:color w:val="000000"/>
          <w:highlight w:val="yellow"/>
        </w:rPr>
      </w:pPr>
      <w:bookmarkStart w:id="1435" w:name="_Toc504153942"/>
      <w:r w:rsidRPr="004D37FA">
        <w:rPr>
          <w:rFonts w:ascii="Arial" w:eastAsia="Times New Roman" w:hAnsi="Arial" w:cs="Arial"/>
          <w:b w:val="0"/>
          <w:color w:val="000000"/>
          <w:highlight w:val="yellow"/>
        </w:rPr>
        <w:t>Tener los r</w:t>
      </w:r>
      <w:r w:rsidR="008E438F" w:rsidRPr="004D37FA">
        <w:rPr>
          <w:rFonts w:ascii="Arial" w:eastAsia="Times New Roman" w:hAnsi="Arial" w:cs="Arial"/>
          <w:b w:val="0"/>
          <w:color w:val="000000"/>
          <w:highlight w:val="yellow"/>
        </w:rPr>
        <w:t>ecursos necesarios para desplegar</w:t>
      </w:r>
      <w:r w:rsidR="00EA1018" w:rsidRPr="004D37FA">
        <w:rPr>
          <w:rFonts w:ascii="Arial" w:eastAsia="Times New Roman" w:hAnsi="Arial" w:cs="Arial"/>
          <w:b w:val="0"/>
          <w:color w:val="000000"/>
          <w:highlight w:val="yellow"/>
        </w:rPr>
        <w:t xml:space="preserve"> un servidor.</w:t>
      </w:r>
      <w:bookmarkEnd w:id="1435"/>
    </w:p>
    <w:p w14:paraId="5F723CFC" w14:textId="62930093" w:rsidR="00EA1018" w:rsidRPr="00F97B11" w:rsidRDefault="00A50DE7" w:rsidP="00EA1018">
      <w:pPr>
        <w:pStyle w:val="Ttulo3"/>
        <w:numPr>
          <w:ilvl w:val="0"/>
          <w:numId w:val="29"/>
        </w:numPr>
        <w:rPr>
          <w:rFonts w:ascii="Arial" w:eastAsia="Times New Roman" w:hAnsi="Arial" w:cs="Arial"/>
          <w:b w:val="0"/>
          <w:color w:val="000000"/>
          <w:highlight w:val="yellow"/>
        </w:rPr>
      </w:pPr>
      <w:bookmarkStart w:id="1436" w:name="_Toc504153943"/>
      <w:r w:rsidRPr="00F97B11">
        <w:rPr>
          <w:rFonts w:ascii="Arial" w:eastAsia="Times New Roman" w:hAnsi="Arial" w:cs="Arial"/>
          <w:b w:val="0"/>
          <w:color w:val="000000"/>
          <w:highlight w:val="yellow"/>
        </w:rPr>
        <w:t>Contar con l</w:t>
      </w:r>
      <w:r w:rsidR="00EA1018" w:rsidRPr="00F97B11">
        <w:rPr>
          <w:rFonts w:ascii="Arial" w:eastAsia="Times New Roman" w:hAnsi="Arial" w:cs="Arial"/>
          <w:b w:val="0"/>
          <w:color w:val="000000"/>
          <w:highlight w:val="yellow"/>
        </w:rPr>
        <w:t>a posibilidad de comunicar las plataformas Arduino al servidor mediante un protocolo estándar.</w:t>
      </w:r>
      <w:bookmarkEnd w:id="1436"/>
    </w:p>
    <w:p w14:paraId="387ED88E" w14:textId="77777777" w:rsidR="003B180E" w:rsidRPr="00160BB4" w:rsidRDefault="00EA1018" w:rsidP="00EA1018">
      <w:pPr>
        <w:pStyle w:val="Ttulo3"/>
        <w:numPr>
          <w:ilvl w:val="0"/>
          <w:numId w:val="29"/>
        </w:numPr>
        <w:rPr>
          <w:rFonts w:ascii="Arial" w:eastAsia="Times New Roman" w:hAnsi="Arial" w:cs="Arial"/>
          <w:b w:val="0"/>
          <w:color w:val="000000"/>
          <w:highlight w:val="yellow"/>
        </w:rPr>
      </w:pPr>
      <w:bookmarkStart w:id="1437" w:name="_Toc504153944"/>
      <w:r w:rsidRPr="00160BB4">
        <w:rPr>
          <w:rFonts w:ascii="Arial" w:eastAsia="Times New Roman" w:hAnsi="Arial" w:cs="Arial"/>
          <w:b w:val="0"/>
          <w:color w:val="000000"/>
          <w:highlight w:val="yellow"/>
        </w:rPr>
        <w:t>Aprovechar l</w:t>
      </w:r>
      <w:r w:rsidR="003B180E" w:rsidRPr="00160BB4">
        <w:rPr>
          <w:rFonts w:ascii="Arial" w:eastAsia="Times New Roman" w:hAnsi="Arial" w:cs="Arial"/>
          <w:b w:val="0"/>
          <w:color w:val="000000"/>
          <w:highlight w:val="yellow"/>
        </w:rPr>
        <w:t>as herramientas de Raspbian para realizar la comunicación y captura de imágenes.</w:t>
      </w:r>
      <w:bookmarkEnd w:id="1437"/>
    </w:p>
    <w:p w14:paraId="4A96024E" w14:textId="182E5B75" w:rsidR="003B180E" w:rsidRPr="002268B3" w:rsidRDefault="00A50DE7" w:rsidP="00EA1018">
      <w:pPr>
        <w:pStyle w:val="Ttulo3"/>
        <w:numPr>
          <w:ilvl w:val="0"/>
          <w:numId w:val="29"/>
        </w:numPr>
        <w:rPr>
          <w:rFonts w:ascii="Arial" w:eastAsia="Times New Roman" w:hAnsi="Arial" w:cs="Arial"/>
          <w:b w:val="0"/>
          <w:color w:val="000000"/>
          <w:highlight w:val="yellow"/>
        </w:rPr>
      </w:pPr>
      <w:bookmarkStart w:id="1438" w:name="_Toc504153945"/>
      <w:r w:rsidRPr="002268B3">
        <w:rPr>
          <w:rFonts w:ascii="Arial" w:eastAsia="Times New Roman" w:hAnsi="Arial" w:cs="Arial"/>
          <w:b w:val="0"/>
          <w:color w:val="000000"/>
          <w:highlight w:val="yellow"/>
        </w:rPr>
        <w:t>N</w:t>
      </w:r>
      <w:r w:rsidR="003B180E" w:rsidRPr="002268B3">
        <w:rPr>
          <w:rFonts w:ascii="Arial" w:eastAsia="Times New Roman" w:hAnsi="Arial" w:cs="Arial"/>
          <w:b w:val="0"/>
          <w:color w:val="000000"/>
          <w:highlight w:val="yellow"/>
        </w:rPr>
        <w:t>ecesi</w:t>
      </w:r>
      <w:r w:rsidRPr="002268B3">
        <w:rPr>
          <w:rFonts w:ascii="Arial" w:eastAsia="Times New Roman" w:hAnsi="Arial" w:cs="Arial"/>
          <w:b w:val="0"/>
          <w:color w:val="000000"/>
          <w:highlight w:val="yellow"/>
        </w:rPr>
        <w:t xml:space="preserve">tar el </w:t>
      </w:r>
      <w:r w:rsidR="003B180E" w:rsidRPr="002268B3">
        <w:rPr>
          <w:rFonts w:ascii="Arial" w:eastAsia="Times New Roman" w:hAnsi="Arial" w:cs="Arial"/>
          <w:b w:val="0"/>
          <w:color w:val="000000"/>
          <w:highlight w:val="yellow"/>
        </w:rPr>
        <w:t>desarrollo de una aplicación móvil para el control inalámbrico del SAR.</w:t>
      </w:r>
      <w:bookmarkEnd w:id="1438"/>
    </w:p>
    <w:p w14:paraId="74EA7DA5" w14:textId="7B591141" w:rsidR="008E10C8" w:rsidRDefault="003B180E" w:rsidP="00EA1018">
      <w:pPr>
        <w:pStyle w:val="Ttulo3"/>
        <w:numPr>
          <w:ilvl w:val="0"/>
          <w:numId w:val="29"/>
        </w:numPr>
        <w:rPr>
          <w:rFonts w:ascii="Arial" w:eastAsia="Times New Roman" w:hAnsi="Arial" w:cs="Arial"/>
          <w:b w:val="0"/>
          <w:color w:val="000000"/>
        </w:rPr>
      </w:pPr>
      <w:bookmarkStart w:id="1439" w:name="_Toc504153946"/>
      <w:r>
        <w:rPr>
          <w:rFonts w:ascii="Arial" w:eastAsia="Times New Roman" w:hAnsi="Arial" w:cs="Arial"/>
          <w:b w:val="0"/>
          <w:color w:val="000000"/>
        </w:rPr>
        <w:t>Almacena</w:t>
      </w:r>
      <w:r w:rsidR="00A50DE7">
        <w:rPr>
          <w:rFonts w:ascii="Arial" w:eastAsia="Times New Roman" w:hAnsi="Arial" w:cs="Arial"/>
          <w:b w:val="0"/>
          <w:color w:val="000000"/>
        </w:rPr>
        <w:t>r</w:t>
      </w:r>
      <w:r>
        <w:rPr>
          <w:rFonts w:ascii="Arial" w:eastAsia="Times New Roman" w:hAnsi="Arial" w:cs="Arial"/>
          <w:b w:val="0"/>
          <w:color w:val="000000"/>
        </w:rPr>
        <w:t xml:space="preserve"> datos para la generación de estadísticas</w:t>
      </w:r>
      <w:r w:rsidR="008E10C8">
        <w:rPr>
          <w:rFonts w:ascii="Arial" w:eastAsia="Times New Roman" w:hAnsi="Arial" w:cs="Arial"/>
          <w:b w:val="0"/>
          <w:color w:val="000000"/>
        </w:rPr>
        <w:t>.</w:t>
      </w:r>
      <w:bookmarkEnd w:id="1439"/>
    </w:p>
    <w:p w14:paraId="1D2D937D" w14:textId="24B6FFB3" w:rsidR="00EA1018" w:rsidRPr="0006546A" w:rsidRDefault="00A50DE7" w:rsidP="00EA1018">
      <w:pPr>
        <w:pStyle w:val="Ttulo3"/>
        <w:numPr>
          <w:ilvl w:val="0"/>
          <w:numId w:val="29"/>
        </w:numPr>
        <w:rPr>
          <w:rFonts w:ascii="Arial" w:eastAsia="Times New Roman" w:hAnsi="Arial" w:cs="Arial"/>
          <w:b w:val="0"/>
          <w:color w:val="000000"/>
          <w:highlight w:val="yellow"/>
        </w:rPr>
      </w:pPr>
      <w:bookmarkStart w:id="1440" w:name="_Toc504153947"/>
      <w:r w:rsidRPr="0006546A">
        <w:rPr>
          <w:rFonts w:ascii="Arial" w:eastAsia="Times New Roman" w:hAnsi="Arial" w:cs="Arial"/>
          <w:b w:val="0"/>
          <w:color w:val="000000"/>
          <w:highlight w:val="yellow"/>
        </w:rPr>
        <w:t>Permitir el a</w:t>
      </w:r>
      <w:r w:rsidR="008E10C8" w:rsidRPr="0006546A">
        <w:rPr>
          <w:rFonts w:ascii="Arial" w:eastAsia="Times New Roman" w:hAnsi="Arial" w:cs="Arial"/>
          <w:b w:val="0"/>
          <w:color w:val="000000"/>
          <w:highlight w:val="yellow"/>
        </w:rPr>
        <w:t xml:space="preserve">cceso </w:t>
      </w:r>
      <w:r w:rsidRPr="0006546A">
        <w:rPr>
          <w:rFonts w:ascii="Arial" w:eastAsia="Times New Roman" w:hAnsi="Arial" w:cs="Arial"/>
          <w:b w:val="0"/>
          <w:color w:val="000000"/>
          <w:highlight w:val="yellow"/>
        </w:rPr>
        <w:t>a</w:t>
      </w:r>
      <w:r w:rsidR="008E10C8" w:rsidRPr="0006546A">
        <w:rPr>
          <w:rFonts w:ascii="Arial" w:eastAsia="Times New Roman" w:hAnsi="Arial" w:cs="Arial"/>
          <w:b w:val="0"/>
          <w:color w:val="000000"/>
          <w:highlight w:val="yellow"/>
        </w:rPr>
        <w:t xml:space="preserve"> más de un cliente a los datos alojados en él SAR</w:t>
      </w:r>
      <w:r w:rsidR="00EA1018" w:rsidRPr="0006546A">
        <w:rPr>
          <w:rFonts w:ascii="Arial" w:eastAsia="Times New Roman" w:hAnsi="Arial" w:cs="Arial"/>
          <w:b w:val="0"/>
          <w:color w:val="000000"/>
          <w:highlight w:val="yellow"/>
        </w:rPr>
        <w:t>.</w:t>
      </w:r>
      <w:bookmarkEnd w:id="1440"/>
    </w:p>
    <w:p w14:paraId="0B968694" w14:textId="3254A6B2" w:rsidR="00DD05DD" w:rsidRDefault="00A3736B" w:rsidP="00DD05DD">
      <w:pPr>
        <w:pStyle w:val="Ttulo3"/>
        <w:rPr>
          <w:rFonts w:ascii="Arial" w:eastAsia="Times New Roman" w:hAnsi="Arial" w:cs="Arial"/>
          <w:b w:val="0"/>
          <w:color w:val="000000"/>
        </w:rPr>
      </w:pPr>
      <w:bookmarkStart w:id="1441" w:name="_Toc504153948"/>
      <w:r w:rsidRPr="00A3736B">
        <w:rPr>
          <w:rFonts w:ascii="Arial" w:eastAsia="Times New Roman" w:hAnsi="Arial" w:cs="Arial"/>
          <w:b w:val="0"/>
          <w:color w:val="000000"/>
        </w:rPr>
        <w:t xml:space="preserve">Para cumplir con los requisitos mencionados anteriormente se </w:t>
      </w:r>
      <w:r w:rsidR="00C37BAF">
        <w:rPr>
          <w:rFonts w:ascii="Arial" w:eastAsia="Times New Roman" w:hAnsi="Arial" w:cs="Arial"/>
          <w:b w:val="0"/>
          <w:color w:val="000000"/>
        </w:rPr>
        <w:t xml:space="preserve">escogieron </w:t>
      </w:r>
      <w:r w:rsidRPr="00A3736B">
        <w:rPr>
          <w:rFonts w:ascii="Arial" w:eastAsia="Times New Roman" w:hAnsi="Arial" w:cs="Arial"/>
          <w:b w:val="0"/>
          <w:color w:val="000000"/>
        </w:rPr>
        <w:t>la</w:t>
      </w:r>
      <w:r w:rsidR="00C37BAF">
        <w:rPr>
          <w:rFonts w:ascii="Arial" w:eastAsia="Times New Roman" w:hAnsi="Arial" w:cs="Arial"/>
          <w:b w:val="0"/>
          <w:color w:val="000000"/>
        </w:rPr>
        <w:t>s</w:t>
      </w:r>
      <w:r w:rsidRPr="00A3736B">
        <w:rPr>
          <w:rFonts w:ascii="Arial" w:eastAsia="Times New Roman" w:hAnsi="Arial" w:cs="Arial"/>
          <w:b w:val="0"/>
          <w:color w:val="000000"/>
        </w:rPr>
        <w:t xml:space="preserve"> siguiente</w:t>
      </w:r>
      <w:r w:rsidR="00C37BAF">
        <w:rPr>
          <w:rFonts w:ascii="Arial" w:eastAsia="Times New Roman" w:hAnsi="Arial" w:cs="Arial"/>
          <w:b w:val="0"/>
          <w:color w:val="000000"/>
        </w:rPr>
        <w:t>s</w:t>
      </w:r>
      <w:r w:rsidRPr="00A3736B">
        <w:rPr>
          <w:rFonts w:ascii="Arial" w:eastAsia="Times New Roman" w:hAnsi="Arial" w:cs="Arial"/>
          <w:b w:val="0"/>
          <w:color w:val="000000"/>
        </w:rPr>
        <w:t xml:space="preserve"> de tecnologías</w:t>
      </w:r>
      <w:r w:rsidR="00C37BAF">
        <w:rPr>
          <w:rFonts w:ascii="Arial" w:eastAsia="Times New Roman" w:hAnsi="Arial" w:cs="Arial"/>
          <w:b w:val="0"/>
          <w:color w:val="000000"/>
        </w:rPr>
        <w:t>.</w:t>
      </w:r>
      <w:bookmarkEnd w:id="1441"/>
    </w:p>
    <w:p w14:paraId="2645F1E9" w14:textId="77777777" w:rsidR="00160BB4" w:rsidRDefault="00160BB4" w:rsidP="007D5472">
      <w:pPr>
        <w:pStyle w:val="Ttulo3"/>
        <w:rPr>
          <w:rFonts w:ascii="Arial" w:eastAsia="Times New Roman" w:hAnsi="Arial" w:cs="Arial"/>
          <w:b w:val="0"/>
          <w:color w:val="000000"/>
        </w:rPr>
      </w:pPr>
    </w:p>
    <w:p w14:paraId="5B3C2D4C" w14:textId="25F10833" w:rsidR="00160BB4" w:rsidRDefault="00DD05DD" w:rsidP="00160BB4">
      <w:pPr>
        <w:pStyle w:val="Ttulo3"/>
        <w:rPr>
          <w:rFonts w:ascii="Arial" w:eastAsia="Times New Roman" w:hAnsi="Arial" w:cs="Arial"/>
          <w:b w:val="0"/>
          <w:color w:val="000000"/>
        </w:rPr>
      </w:pPr>
      <w:bookmarkStart w:id="1442" w:name="_Toc504153949"/>
      <w:r w:rsidRPr="00DD05DD">
        <w:rPr>
          <w:rFonts w:ascii="Arial" w:eastAsia="Times New Roman" w:hAnsi="Arial" w:cs="Arial"/>
          <w:b w:val="0"/>
          <w:color w:val="000000"/>
        </w:rPr>
        <w:t>Como se mencionó en un apartado anterior (</w:t>
      </w:r>
      <w:r w:rsidR="00944EA3">
        <w:rPr>
          <w:rFonts w:ascii="Arial" w:eastAsia="Times New Roman" w:hAnsi="Arial" w:cs="Arial"/>
          <w:b w:val="0"/>
          <w:color w:val="000000"/>
        </w:rPr>
        <w:fldChar w:fldCharType="begin"/>
      </w:r>
      <w:r w:rsidR="00944EA3">
        <w:rPr>
          <w:rFonts w:ascii="Arial" w:eastAsia="Times New Roman" w:hAnsi="Arial" w:cs="Arial"/>
          <w:b w:val="0"/>
          <w:color w:val="000000"/>
        </w:rPr>
        <w:instrText xml:space="preserve"> REF _Ref503901336 \h  \* MERGEFORMAT </w:instrText>
      </w:r>
      <w:r w:rsidR="00944EA3">
        <w:rPr>
          <w:rFonts w:ascii="Arial" w:eastAsia="Times New Roman" w:hAnsi="Arial" w:cs="Arial"/>
          <w:b w:val="0"/>
          <w:color w:val="000000"/>
        </w:rPr>
      </w:r>
      <w:r w:rsidR="00944EA3">
        <w:rPr>
          <w:rFonts w:ascii="Arial" w:eastAsia="Times New Roman" w:hAnsi="Arial" w:cs="Arial"/>
          <w:b w:val="0"/>
          <w:color w:val="000000"/>
        </w:rPr>
        <w:fldChar w:fldCharType="separate"/>
      </w:r>
      <w:r w:rsidR="00944EA3" w:rsidRPr="00944EA3">
        <w:rPr>
          <w:rFonts w:ascii="Arial" w:eastAsia="Times New Roman" w:hAnsi="Arial" w:cs="Arial"/>
          <w:b w:val="0"/>
          <w:color w:val="000000"/>
        </w:rPr>
        <w:t>8.2.1 ¿Por qué Arduino?</w:t>
      </w:r>
      <w:r w:rsidR="00944EA3">
        <w:rPr>
          <w:rFonts w:ascii="Arial" w:eastAsia="Times New Roman" w:hAnsi="Arial" w:cs="Arial"/>
          <w:b w:val="0"/>
          <w:color w:val="000000"/>
        </w:rPr>
        <w:fldChar w:fldCharType="end"/>
      </w:r>
      <w:r w:rsidRPr="00DD05DD">
        <w:rPr>
          <w:rFonts w:ascii="Arial" w:eastAsia="Times New Roman" w:hAnsi="Arial" w:cs="Arial"/>
          <w:b w:val="0"/>
          <w:color w:val="000000"/>
        </w:rPr>
        <w:t>) en cuanto a las dificultades que surgieron al tratar de utilizar la cámara OV7670 con el Arduino Mega, es que se decidió adqui</w:t>
      </w:r>
      <w:r>
        <w:rPr>
          <w:rFonts w:ascii="Arial" w:eastAsia="Times New Roman" w:hAnsi="Arial" w:cs="Arial"/>
          <w:b w:val="0"/>
          <w:color w:val="000000"/>
        </w:rPr>
        <w:t>rir la Raspberry Pi 3 modelo B</w:t>
      </w:r>
      <w:r w:rsidR="000A22C7">
        <w:rPr>
          <w:rFonts w:ascii="Arial" w:eastAsia="Times New Roman" w:hAnsi="Arial" w:cs="Arial"/>
          <w:b w:val="0"/>
          <w:color w:val="000000"/>
        </w:rPr>
        <w:t xml:space="preserve">. </w:t>
      </w:r>
      <w:r w:rsidR="00944EA3">
        <w:rPr>
          <w:rFonts w:ascii="Arial" w:eastAsia="Times New Roman" w:hAnsi="Arial" w:cs="Arial"/>
          <w:b w:val="0"/>
          <w:color w:val="000000"/>
        </w:rPr>
        <w:t xml:space="preserve">Esta plataforma cuenta con una cámara (mencionada en el apartado </w:t>
      </w:r>
      <w:r w:rsidR="00944EA3">
        <w:rPr>
          <w:rFonts w:ascii="Arial" w:eastAsia="Times New Roman" w:hAnsi="Arial" w:cs="Arial"/>
          <w:b w:val="0"/>
          <w:color w:val="000000"/>
        </w:rPr>
        <w:fldChar w:fldCharType="begin"/>
      </w:r>
      <w:r w:rsidR="00944EA3">
        <w:rPr>
          <w:rFonts w:ascii="Arial" w:eastAsia="Times New Roman" w:hAnsi="Arial" w:cs="Arial"/>
          <w:b w:val="0"/>
          <w:color w:val="000000"/>
        </w:rPr>
        <w:instrText xml:space="preserve"> REF _Ref503901366 \h  \* MERGEFORMAT </w:instrText>
      </w:r>
      <w:r w:rsidR="00944EA3">
        <w:rPr>
          <w:rFonts w:ascii="Arial" w:eastAsia="Times New Roman" w:hAnsi="Arial" w:cs="Arial"/>
          <w:b w:val="0"/>
          <w:color w:val="000000"/>
        </w:rPr>
      </w:r>
      <w:r w:rsidR="00944EA3">
        <w:rPr>
          <w:rFonts w:ascii="Arial" w:eastAsia="Times New Roman" w:hAnsi="Arial" w:cs="Arial"/>
          <w:b w:val="0"/>
          <w:color w:val="000000"/>
        </w:rPr>
        <w:fldChar w:fldCharType="separate"/>
      </w:r>
      <w:r w:rsidR="00944EA3" w:rsidRPr="00944EA3">
        <w:rPr>
          <w:rFonts w:ascii="Arial" w:eastAsia="Times New Roman" w:hAnsi="Arial" w:cs="Arial"/>
          <w:b w:val="0"/>
          <w:color w:val="000000"/>
        </w:rPr>
        <w:t>4.6 Accesorios para Raspberry Pi</w:t>
      </w:r>
      <w:r w:rsidR="00944EA3">
        <w:rPr>
          <w:rFonts w:ascii="Arial" w:eastAsia="Times New Roman" w:hAnsi="Arial" w:cs="Arial"/>
          <w:b w:val="0"/>
          <w:color w:val="000000"/>
        </w:rPr>
        <w:fldChar w:fldCharType="end"/>
      </w:r>
      <w:r w:rsidR="00944EA3">
        <w:rPr>
          <w:rFonts w:ascii="Arial" w:eastAsia="Times New Roman" w:hAnsi="Arial" w:cs="Arial"/>
          <w:b w:val="0"/>
          <w:color w:val="000000"/>
        </w:rPr>
        <w:t xml:space="preserve">) como accesorio, la cual permite la captura de imágenes mediante aplicativos compatibles con Debian, como </w:t>
      </w:r>
      <w:r w:rsidR="007D5472">
        <w:rPr>
          <w:rFonts w:ascii="Arial" w:eastAsia="Times New Roman" w:hAnsi="Arial" w:cs="Arial"/>
          <w:b w:val="0"/>
          <w:color w:val="000000"/>
        </w:rPr>
        <w:t xml:space="preserve">consecuencia también compatible </w:t>
      </w:r>
      <w:r w:rsidR="00944EA3">
        <w:rPr>
          <w:rFonts w:ascii="Arial" w:eastAsia="Times New Roman" w:hAnsi="Arial" w:cs="Arial"/>
          <w:b w:val="0"/>
          <w:color w:val="000000"/>
        </w:rPr>
        <w:t>con Raspbian</w:t>
      </w:r>
      <w:r w:rsidR="007D5472">
        <w:rPr>
          <w:rFonts w:ascii="Arial" w:eastAsia="Times New Roman" w:hAnsi="Arial" w:cs="Arial"/>
          <w:b w:val="0"/>
          <w:color w:val="000000"/>
        </w:rPr>
        <w:t>.</w:t>
      </w:r>
      <w:bookmarkEnd w:id="1442"/>
    </w:p>
    <w:p w14:paraId="2AD4470C" w14:textId="331B25A2" w:rsidR="00160BB4" w:rsidRDefault="00160BB4" w:rsidP="00160BB4">
      <w:pPr>
        <w:rPr>
          <w:rFonts w:ascii="Arial" w:hAnsi="Arial" w:cs="Arial"/>
          <w:sz w:val="24"/>
          <w:szCs w:val="24"/>
        </w:rPr>
      </w:pPr>
    </w:p>
    <w:p w14:paraId="32735EF1" w14:textId="036D1A70" w:rsidR="00160BB4" w:rsidRDefault="00160BB4" w:rsidP="00160BB4">
      <w:pPr>
        <w:rPr>
          <w:rFonts w:ascii="Arial" w:hAnsi="Arial" w:cs="Arial"/>
          <w:sz w:val="24"/>
          <w:szCs w:val="24"/>
        </w:rPr>
      </w:pPr>
      <w:r>
        <w:rPr>
          <w:rFonts w:ascii="Arial" w:hAnsi="Arial" w:cs="Arial"/>
          <w:sz w:val="24"/>
          <w:szCs w:val="24"/>
        </w:rPr>
        <w:t>Se opto por la instalación de Raspbian en la Raspberry, por</w:t>
      </w:r>
      <w:r w:rsidR="00CA1EDE">
        <w:rPr>
          <w:rFonts w:ascii="Arial" w:hAnsi="Arial" w:cs="Arial"/>
          <w:sz w:val="24"/>
          <w:szCs w:val="24"/>
        </w:rPr>
        <w:t>que es</w:t>
      </w:r>
      <w:r>
        <w:rPr>
          <w:rFonts w:ascii="Arial" w:hAnsi="Arial" w:cs="Arial"/>
          <w:sz w:val="24"/>
          <w:szCs w:val="24"/>
        </w:rPr>
        <w:t xml:space="preserve"> el sistema operativo oficialmente soportado por la fundación</w:t>
      </w:r>
      <w:r>
        <w:rPr>
          <w:rStyle w:val="Refdenotaalfinal"/>
          <w:rFonts w:ascii="Arial" w:hAnsi="Arial" w:cs="Arial"/>
          <w:sz w:val="24"/>
          <w:szCs w:val="24"/>
        </w:rPr>
        <w:endnoteReference w:id="7"/>
      </w:r>
      <w:r>
        <w:rPr>
          <w:rFonts w:ascii="Arial" w:hAnsi="Arial" w:cs="Arial"/>
          <w:sz w:val="24"/>
          <w:szCs w:val="24"/>
        </w:rPr>
        <w:t>.</w:t>
      </w:r>
      <w:r w:rsidR="00CA1EDE">
        <w:rPr>
          <w:rFonts w:ascii="Arial" w:hAnsi="Arial" w:cs="Arial"/>
          <w:sz w:val="24"/>
          <w:szCs w:val="24"/>
        </w:rPr>
        <w:t xml:space="preserve"> La placa Arduino se encuentra pensada para desarrollos donde existe un único proceso de ejecución principal. </w:t>
      </w:r>
      <w:commentRangeStart w:id="1443"/>
      <w:r w:rsidR="00CA1EDE">
        <w:rPr>
          <w:rFonts w:ascii="Arial" w:hAnsi="Arial" w:cs="Arial"/>
          <w:sz w:val="24"/>
          <w:szCs w:val="24"/>
        </w:rPr>
        <w:t>Esto genera limitaciones en cuanto a memoria, procesamiento y almacenamiento</w:t>
      </w:r>
      <w:commentRangeEnd w:id="1443"/>
      <w:r w:rsidR="00CA1EDE">
        <w:rPr>
          <w:rStyle w:val="Refdecomentario"/>
        </w:rPr>
        <w:commentReference w:id="1443"/>
      </w:r>
      <w:r w:rsidR="00CA1EDE">
        <w:rPr>
          <w:rFonts w:ascii="Arial" w:hAnsi="Arial" w:cs="Arial"/>
          <w:sz w:val="24"/>
          <w:szCs w:val="24"/>
        </w:rPr>
        <w:t xml:space="preserve"> como, por ejemplo:</w:t>
      </w:r>
    </w:p>
    <w:p w14:paraId="2D2B8DAA" w14:textId="190608C7" w:rsidR="00160BB4" w:rsidRDefault="00160BB4" w:rsidP="00160BB4">
      <w:pPr>
        <w:rPr>
          <w:rFonts w:ascii="Arial" w:hAnsi="Arial" w:cs="Arial"/>
          <w:sz w:val="24"/>
          <w:szCs w:val="24"/>
        </w:rPr>
      </w:pPr>
    </w:p>
    <w:p w14:paraId="178B80A8" w14:textId="6E5F0EFE" w:rsidR="00CA1EDE" w:rsidRPr="00CA1EDE" w:rsidRDefault="00CA1EDE" w:rsidP="005F5B05">
      <w:pPr>
        <w:pStyle w:val="Prrafodelista"/>
        <w:numPr>
          <w:ilvl w:val="0"/>
          <w:numId w:val="30"/>
        </w:numPr>
        <w:rPr>
          <w:rFonts w:ascii="Arial" w:hAnsi="Arial" w:cs="Arial"/>
          <w:sz w:val="24"/>
          <w:szCs w:val="24"/>
        </w:rPr>
      </w:pPr>
      <w:r w:rsidRPr="00CA1EDE">
        <w:rPr>
          <w:rFonts w:ascii="Arial" w:hAnsi="Arial" w:cs="Arial"/>
          <w:sz w:val="24"/>
          <w:szCs w:val="24"/>
        </w:rPr>
        <w:t>Para poder almacenar gran cantidad de datos es necesario contar con un módulo para memorias SD. Este módulo funciona con comunicación serial</w:t>
      </w:r>
      <w:r>
        <w:rPr>
          <w:rFonts w:ascii="Arial" w:hAnsi="Arial" w:cs="Arial"/>
          <w:sz w:val="24"/>
          <w:szCs w:val="24"/>
        </w:rPr>
        <w:t xml:space="preserve">. </w:t>
      </w:r>
    </w:p>
    <w:p w14:paraId="210660FA" w14:textId="3F7F4165" w:rsidR="00CA1EDE" w:rsidRDefault="00CA1EDE" w:rsidP="00CA1EDE">
      <w:pPr>
        <w:pStyle w:val="Prrafodelista"/>
        <w:numPr>
          <w:ilvl w:val="0"/>
          <w:numId w:val="30"/>
        </w:numPr>
        <w:rPr>
          <w:rFonts w:ascii="Arial" w:hAnsi="Arial" w:cs="Arial"/>
          <w:sz w:val="24"/>
          <w:szCs w:val="24"/>
        </w:rPr>
      </w:pPr>
      <w:r>
        <w:rPr>
          <w:rFonts w:ascii="Arial" w:hAnsi="Arial" w:cs="Arial"/>
          <w:sz w:val="24"/>
          <w:szCs w:val="24"/>
        </w:rPr>
        <w:t>El almacenamiento disponible no permite el uso de bases de datos.</w:t>
      </w:r>
    </w:p>
    <w:p w14:paraId="0FFC8E12" w14:textId="77CFCF61" w:rsidR="00AF792B" w:rsidRDefault="00AF792B" w:rsidP="00CA1EDE">
      <w:pPr>
        <w:pStyle w:val="Prrafodelista"/>
        <w:numPr>
          <w:ilvl w:val="0"/>
          <w:numId w:val="30"/>
        </w:numPr>
        <w:rPr>
          <w:rFonts w:ascii="Arial" w:hAnsi="Arial" w:cs="Arial"/>
          <w:sz w:val="24"/>
          <w:szCs w:val="24"/>
        </w:rPr>
      </w:pPr>
      <w:r>
        <w:rPr>
          <w:rFonts w:ascii="Arial" w:hAnsi="Arial" w:cs="Arial"/>
          <w:sz w:val="24"/>
          <w:szCs w:val="24"/>
        </w:rPr>
        <w:t>Posee una cantidad limitada de interrupciones por hardware (2 en Arduino Uno y Nano, 6 en el caso de Arduino Mega). No cuenta con la posibilidad de interrupciones por software.</w:t>
      </w:r>
    </w:p>
    <w:p w14:paraId="5A9168C6" w14:textId="4A7F6C41" w:rsidR="00CA1EDE" w:rsidRDefault="00AF792B" w:rsidP="00CA1EDE">
      <w:pPr>
        <w:pStyle w:val="Prrafodelista"/>
        <w:numPr>
          <w:ilvl w:val="0"/>
          <w:numId w:val="30"/>
        </w:numPr>
        <w:rPr>
          <w:rFonts w:ascii="Arial" w:hAnsi="Arial" w:cs="Arial"/>
          <w:sz w:val="24"/>
          <w:szCs w:val="24"/>
        </w:rPr>
      </w:pPr>
      <w:r>
        <w:rPr>
          <w:rFonts w:ascii="Arial" w:hAnsi="Arial" w:cs="Arial"/>
          <w:sz w:val="24"/>
          <w:szCs w:val="24"/>
        </w:rPr>
        <w:lastRenderedPageBreak/>
        <w:t>La detección de nuevo valores en sensores se realiza por pooling. Esto significa, consultar el estado de cada uno de los sensores.</w:t>
      </w:r>
    </w:p>
    <w:p w14:paraId="1FA3D66D" w14:textId="0B17AA21" w:rsidR="00833105" w:rsidRDefault="00833105" w:rsidP="00EC7778">
      <w:pPr>
        <w:pStyle w:val="Prrafodelista"/>
        <w:numPr>
          <w:ilvl w:val="0"/>
          <w:numId w:val="30"/>
        </w:numPr>
        <w:rPr>
          <w:rFonts w:ascii="Arial" w:hAnsi="Arial" w:cs="Arial"/>
          <w:sz w:val="24"/>
          <w:szCs w:val="24"/>
        </w:rPr>
      </w:pPr>
      <w:r>
        <w:rPr>
          <w:rFonts w:ascii="Arial" w:hAnsi="Arial" w:cs="Arial"/>
          <w:sz w:val="24"/>
          <w:szCs w:val="24"/>
        </w:rPr>
        <w:t xml:space="preserve">No es suficiente el tiempo de transmisión de imágenes dado el nivel de procesamiento para almacenar bytes en un buffer y retransmitirlos. Este fue el caso de la captura de valores de la cámara y su retransmisión via serie (cable). Además, de no alcanzar los FPS (frame per seconds) necesarios para una </w:t>
      </w:r>
      <w:r w:rsidR="00EC7778">
        <w:rPr>
          <w:rFonts w:ascii="Arial" w:hAnsi="Arial" w:cs="Arial"/>
          <w:sz w:val="24"/>
          <w:szCs w:val="24"/>
        </w:rPr>
        <w:t>visualización fluida (al menos 10 FPS)</w:t>
      </w:r>
      <w:r>
        <w:rPr>
          <w:rFonts w:ascii="Arial" w:hAnsi="Arial" w:cs="Arial"/>
          <w:sz w:val="24"/>
          <w:szCs w:val="24"/>
        </w:rPr>
        <w:t xml:space="preserve"> </w:t>
      </w:r>
      <w:r w:rsidRPr="00833105">
        <w:rPr>
          <w:rFonts w:ascii="Arial" w:hAnsi="Arial" w:cs="Arial"/>
          <w:color w:val="FF0000"/>
          <w:sz w:val="24"/>
          <w:szCs w:val="24"/>
          <w:highlight w:val="yellow"/>
        </w:rPr>
        <w:t>ver anexo</w:t>
      </w:r>
      <w:r>
        <w:rPr>
          <w:rFonts w:ascii="Arial" w:hAnsi="Arial" w:cs="Arial"/>
          <w:sz w:val="24"/>
          <w:szCs w:val="24"/>
        </w:rPr>
        <w:t>, se nos dificultó lograr el objetivo de la transmisión de las imágenes por medios inalámbricos (Bluetooth y Wifi)</w:t>
      </w:r>
      <w:r w:rsidR="00EC7778">
        <w:rPr>
          <w:rFonts w:ascii="Arial" w:hAnsi="Arial" w:cs="Arial"/>
          <w:sz w:val="24"/>
          <w:szCs w:val="24"/>
        </w:rPr>
        <w:t>.</w:t>
      </w:r>
    </w:p>
    <w:p w14:paraId="25E659FB" w14:textId="718303C8" w:rsidR="00EC7778" w:rsidRDefault="00EC7778" w:rsidP="00EC7778">
      <w:pPr>
        <w:rPr>
          <w:rFonts w:ascii="Arial" w:hAnsi="Arial" w:cs="Arial"/>
          <w:sz w:val="24"/>
          <w:szCs w:val="24"/>
        </w:rPr>
      </w:pPr>
      <w:r>
        <w:rPr>
          <w:rFonts w:ascii="Arial" w:hAnsi="Arial" w:cs="Arial"/>
          <w:sz w:val="24"/>
          <w:szCs w:val="24"/>
        </w:rPr>
        <w:t>Por otro lado, la Raspberry al ser un computador que permite la instalación de un sistema operativo, facilitó resolver varias de las dificultades, antes mencionadas, que sucedieron con los microcontroladores.</w:t>
      </w:r>
    </w:p>
    <w:p w14:paraId="4A34F389" w14:textId="68D5FCAE" w:rsidR="0006546A" w:rsidRDefault="0006546A" w:rsidP="00EC7778">
      <w:pPr>
        <w:rPr>
          <w:rFonts w:ascii="Arial" w:hAnsi="Arial" w:cs="Arial"/>
          <w:sz w:val="24"/>
          <w:szCs w:val="24"/>
        </w:rPr>
      </w:pPr>
    </w:p>
    <w:p w14:paraId="744B8D81" w14:textId="763DC252" w:rsidR="0006546A" w:rsidRPr="0006546A" w:rsidRDefault="0006546A" w:rsidP="00EC7778">
      <w:pPr>
        <w:rPr>
          <w:rFonts w:ascii="Arial" w:eastAsia="Times New Roman" w:hAnsi="Arial" w:cs="Arial"/>
          <w:sz w:val="24"/>
          <w:szCs w:val="24"/>
        </w:rPr>
      </w:pPr>
      <w:r w:rsidRPr="00173F4F">
        <w:rPr>
          <w:rFonts w:ascii="Arial" w:eastAsia="Times New Roman" w:hAnsi="Arial" w:cs="Arial"/>
          <w:sz w:val="24"/>
          <w:szCs w:val="24"/>
        </w:rPr>
        <w:t>En los repositorios de Raspbian encontramos una aplicación denominada Motion. La cual surgió para satisfacer la videovigilancia a través de cámaras web</w:t>
      </w:r>
      <w:r>
        <w:rPr>
          <w:rFonts w:ascii="Arial" w:eastAsia="Times New Roman" w:hAnsi="Arial" w:cs="Arial"/>
          <w:sz w:val="24"/>
          <w:szCs w:val="24"/>
        </w:rPr>
        <w:t>. En nuestro caso, nos permitió la captura de imágenes con la cámara de Raspberry abstrayéndonos de la comunicación entre la aplicación y el hardware.</w:t>
      </w:r>
    </w:p>
    <w:p w14:paraId="582BBB20" w14:textId="77777777" w:rsidR="0006546A" w:rsidRDefault="0006546A" w:rsidP="00EC7778">
      <w:pPr>
        <w:rPr>
          <w:rFonts w:ascii="Arial" w:hAnsi="Arial" w:cs="Arial"/>
          <w:sz w:val="24"/>
          <w:szCs w:val="24"/>
        </w:rPr>
      </w:pPr>
    </w:p>
    <w:p w14:paraId="0C720F34" w14:textId="3BB046F4" w:rsidR="00FD67F4" w:rsidRDefault="0006546A" w:rsidP="00EC7778">
      <w:pPr>
        <w:rPr>
          <w:rFonts w:ascii="Arial" w:hAnsi="Arial" w:cs="Arial"/>
          <w:sz w:val="24"/>
          <w:szCs w:val="24"/>
        </w:rPr>
      </w:pPr>
      <w:r>
        <w:rPr>
          <w:rFonts w:ascii="Arial" w:hAnsi="Arial" w:cs="Arial"/>
          <w:sz w:val="24"/>
          <w:szCs w:val="24"/>
        </w:rPr>
        <w:t>Dadas las capacidades inalámbricas que posee la Raspberry es que se pudo configurar en modo ad-hoc. Esto quiere decir, crear una red inalámbrica wifi (con una ssid y contraseña) sin depender de ningún punto de acceso (como un router, punto de acceso, etc.) y permitiendo la conexión de diversos hosts, donde cada uno obtiene su respectiva ip por medio de dhcp.</w:t>
      </w:r>
    </w:p>
    <w:p w14:paraId="1371F2BB" w14:textId="3C940502" w:rsidR="0006546A" w:rsidRDefault="0006546A" w:rsidP="00EC7778">
      <w:pPr>
        <w:rPr>
          <w:rFonts w:ascii="Arial" w:hAnsi="Arial" w:cs="Arial"/>
          <w:sz w:val="24"/>
          <w:szCs w:val="24"/>
        </w:rPr>
      </w:pPr>
    </w:p>
    <w:p w14:paraId="1590F3AC" w14:textId="79E64F57" w:rsidR="0006546A" w:rsidRDefault="005C7821" w:rsidP="00EC7778">
      <w:pPr>
        <w:rPr>
          <w:rFonts w:ascii="Arial" w:hAnsi="Arial" w:cs="Arial"/>
          <w:sz w:val="24"/>
          <w:szCs w:val="24"/>
        </w:rPr>
      </w:pPr>
      <w:r>
        <w:rPr>
          <w:rFonts w:ascii="Arial" w:hAnsi="Arial" w:cs="Arial"/>
          <w:sz w:val="24"/>
          <w:szCs w:val="24"/>
        </w:rPr>
        <w:t xml:space="preserve">Al comenzar el desarrollo de esta tesina, y teniendo en cuenta que íbamos a trabajar únicamente con la familia Arduino, decidimos diseñar una aplicación móvil nativa. Dado que la única comunicación que existía entre un posible cliente y el SAR era por datos </w:t>
      </w:r>
      <w:r w:rsidRPr="005C7821">
        <w:rPr>
          <w:rFonts w:ascii="Arial" w:hAnsi="Arial" w:cs="Arial"/>
          <w:i/>
          <w:sz w:val="24"/>
          <w:szCs w:val="24"/>
        </w:rPr>
        <w:t>raw</w:t>
      </w:r>
      <w:r>
        <w:rPr>
          <w:rFonts w:ascii="Arial" w:hAnsi="Arial" w:cs="Arial"/>
          <w:sz w:val="24"/>
          <w:szCs w:val="24"/>
        </w:rPr>
        <w:t xml:space="preserve"> enviados por bluetooth o wifi.</w:t>
      </w:r>
    </w:p>
    <w:p w14:paraId="137EC581" w14:textId="5FC6BE2C" w:rsidR="005C7821" w:rsidRDefault="005C7821" w:rsidP="00EC7778">
      <w:pPr>
        <w:rPr>
          <w:rFonts w:ascii="Arial" w:hAnsi="Arial" w:cs="Arial"/>
          <w:sz w:val="24"/>
          <w:szCs w:val="24"/>
        </w:rPr>
      </w:pPr>
      <w:r>
        <w:rPr>
          <w:rFonts w:ascii="Arial" w:hAnsi="Arial" w:cs="Arial"/>
          <w:sz w:val="24"/>
          <w:szCs w:val="24"/>
        </w:rPr>
        <w:t xml:space="preserve">Para diseñar esta app se investigaron distintas herramientas (explicadas en el </w:t>
      </w:r>
      <w:r w:rsidR="0059497B">
        <w:rPr>
          <w:rFonts w:ascii="Arial" w:hAnsi="Arial" w:cs="Arial"/>
          <w:sz w:val="24"/>
          <w:szCs w:val="24"/>
        </w:rPr>
        <w:fldChar w:fldCharType="begin"/>
      </w:r>
      <w:r w:rsidR="0059497B">
        <w:rPr>
          <w:rFonts w:ascii="Arial" w:hAnsi="Arial" w:cs="Arial"/>
          <w:sz w:val="24"/>
          <w:szCs w:val="24"/>
        </w:rPr>
        <w:instrText xml:space="preserve"> REF _Ref503979828 \h  \* MERGEFORMAT </w:instrText>
      </w:r>
      <w:r w:rsidR="0059497B">
        <w:rPr>
          <w:rFonts w:ascii="Arial" w:hAnsi="Arial" w:cs="Arial"/>
          <w:sz w:val="24"/>
          <w:szCs w:val="24"/>
        </w:rPr>
      </w:r>
      <w:r w:rsidR="0059497B">
        <w:rPr>
          <w:rFonts w:ascii="Arial" w:hAnsi="Arial" w:cs="Arial"/>
          <w:sz w:val="24"/>
          <w:szCs w:val="24"/>
        </w:rPr>
        <w:fldChar w:fldCharType="separate"/>
      </w:r>
      <w:r w:rsidR="0059497B" w:rsidRPr="0059497B">
        <w:rPr>
          <w:rFonts w:ascii="Arial" w:hAnsi="Arial" w:cs="Arial"/>
          <w:sz w:val="24"/>
          <w:szCs w:val="24"/>
        </w:rPr>
        <w:t>Capítulo 5 - Aplicaciones Móviles</w:t>
      </w:r>
      <w:r w:rsidR="0059497B">
        <w:rPr>
          <w:rFonts w:ascii="Arial" w:hAnsi="Arial" w:cs="Arial"/>
          <w:sz w:val="24"/>
          <w:szCs w:val="24"/>
        </w:rPr>
        <w:fldChar w:fldCharType="end"/>
      </w:r>
      <w:r>
        <w:rPr>
          <w:rFonts w:ascii="Arial" w:hAnsi="Arial" w:cs="Arial"/>
          <w:sz w:val="24"/>
          <w:szCs w:val="24"/>
        </w:rPr>
        <w:t xml:space="preserve">), sin embargo, al cambiar las prestaciones </w:t>
      </w:r>
      <w:r w:rsidR="00223672">
        <w:rPr>
          <w:rFonts w:ascii="Arial" w:hAnsi="Arial" w:cs="Arial"/>
          <w:sz w:val="24"/>
          <w:szCs w:val="24"/>
        </w:rPr>
        <w:t>hardware</w:t>
      </w:r>
      <w:r>
        <w:rPr>
          <w:rFonts w:ascii="Arial" w:hAnsi="Arial" w:cs="Arial"/>
          <w:sz w:val="24"/>
          <w:szCs w:val="24"/>
        </w:rPr>
        <w:t xml:space="preserve"> </w:t>
      </w:r>
      <w:r w:rsidR="00223672">
        <w:rPr>
          <w:rFonts w:ascii="Arial" w:hAnsi="Arial" w:cs="Arial"/>
          <w:sz w:val="24"/>
          <w:szCs w:val="24"/>
        </w:rPr>
        <w:t>y tener un sistema operativo</w:t>
      </w:r>
      <w:r w:rsidR="0059497B">
        <w:rPr>
          <w:rFonts w:ascii="Arial" w:hAnsi="Arial" w:cs="Arial"/>
          <w:sz w:val="24"/>
          <w:szCs w:val="24"/>
        </w:rPr>
        <w:t>,</w:t>
      </w:r>
      <w:r w:rsidR="00223672">
        <w:rPr>
          <w:rFonts w:ascii="Arial" w:hAnsi="Arial" w:cs="Arial"/>
          <w:sz w:val="24"/>
          <w:szCs w:val="24"/>
        </w:rPr>
        <w:t xml:space="preserve"> </w:t>
      </w:r>
      <w:r w:rsidR="0059497B">
        <w:rPr>
          <w:rFonts w:ascii="Arial" w:hAnsi="Arial" w:cs="Arial"/>
          <w:sz w:val="24"/>
          <w:szCs w:val="24"/>
        </w:rPr>
        <w:t>se decidió cambiar la arquitectura del software del SAR.</w:t>
      </w:r>
    </w:p>
    <w:p w14:paraId="2AA39BE8" w14:textId="5F7B4B31" w:rsidR="005C7821" w:rsidRDefault="005C7821" w:rsidP="00EC7778">
      <w:pPr>
        <w:rPr>
          <w:rFonts w:ascii="Arial" w:hAnsi="Arial" w:cs="Arial"/>
          <w:sz w:val="24"/>
          <w:szCs w:val="24"/>
        </w:rPr>
      </w:pPr>
    </w:p>
    <w:p w14:paraId="1800809A" w14:textId="1C41540C" w:rsidR="0059497B" w:rsidRDefault="0059497B" w:rsidP="00EC7778">
      <w:pPr>
        <w:rPr>
          <w:rFonts w:ascii="Arial" w:hAnsi="Arial" w:cs="Arial"/>
          <w:sz w:val="24"/>
          <w:szCs w:val="24"/>
        </w:rPr>
      </w:pPr>
      <w:r>
        <w:rPr>
          <w:rFonts w:ascii="Arial" w:hAnsi="Arial" w:cs="Arial"/>
          <w:sz w:val="24"/>
          <w:szCs w:val="24"/>
        </w:rPr>
        <w:t xml:space="preserve">Esta nueva arquitectura genero un cambio en la aplicación, </w:t>
      </w:r>
      <w:r w:rsidR="00FF6B94">
        <w:rPr>
          <w:rFonts w:ascii="Arial" w:hAnsi="Arial" w:cs="Arial"/>
          <w:sz w:val="24"/>
          <w:szCs w:val="24"/>
        </w:rPr>
        <w:t>ósea</w:t>
      </w:r>
      <w:r>
        <w:rPr>
          <w:rFonts w:ascii="Arial" w:hAnsi="Arial" w:cs="Arial"/>
          <w:sz w:val="24"/>
          <w:szCs w:val="24"/>
        </w:rPr>
        <w:t xml:space="preserve">, se </w:t>
      </w:r>
      <w:r w:rsidR="00FF6B94">
        <w:rPr>
          <w:rFonts w:ascii="Arial" w:hAnsi="Arial" w:cs="Arial"/>
          <w:sz w:val="24"/>
          <w:szCs w:val="24"/>
        </w:rPr>
        <w:t>pasó</w:t>
      </w:r>
      <w:r>
        <w:rPr>
          <w:rFonts w:ascii="Arial" w:hAnsi="Arial" w:cs="Arial"/>
          <w:sz w:val="24"/>
          <w:szCs w:val="24"/>
        </w:rPr>
        <w:t xml:space="preserve"> del desarrollo de una app nativa</w:t>
      </w:r>
      <w:r w:rsidR="00CA7869">
        <w:rPr>
          <w:rFonts w:ascii="Arial" w:hAnsi="Arial" w:cs="Arial"/>
          <w:sz w:val="24"/>
          <w:szCs w:val="24"/>
        </w:rPr>
        <w:t>,</w:t>
      </w:r>
      <w:r>
        <w:rPr>
          <w:rFonts w:ascii="Arial" w:hAnsi="Arial" w:cs="Arial"/>
          <w:sz w:val="24"/>
          <w:szCs w:val="24"/>
        </w:rPr>
        <w:t xml:space="preserve"> para Android</w:t>
      </w:r>
      <w:r w:rsidR="00CA7869">
        <w:rPr>
          <w:rFonts w:ascii="Arial" w:hAnsi="Arial" w:cs="Arial"/>
          <w:sz w:val="24"/>
          <w:szCs w:val="24"/>
        </w:rPr>
        <w:t>,</w:t>
      </w:r>
      <w:r>
        <w:rPr>
          <w:rFonts w:ascii="Arial" w:hAnsi="Arial" w:cs="Arial"/>
          <w:sz w:val="24"/>
          <w:szCs w:val="24"/>
        </w:rPr>
        <w:t xml:space="preserve"> a una app web</w:t>
      </w:r>
      <w:r w:rsidR="00427255">
        <w:rPr>
          <w:rFonts w:ascii="Arial" w:hAnsi="Arial" w:cs="Arial"/>
          <w:sz w:val="24"/>
          <w:szCs w:val="24"/>
        </w:rPr>
        <w:t>. Esto permitió crear una única aplicación que puede ser consumida por distintos dispositivos</w:t>
      </w:r>
      <w:r w:rsidR="00CA7869">
        <w:rPr>
          <w:rFonts w:ascii="Arial" w:hAnsi="Arial" w:cs="Arial"/>
          <w:sz w:val="24"/>
          <w:szCs w:val="24"/>
        </w:rPr>
        <w:t xml:space="preserve"> que accedan a la red </w:t>
      </w:r>
      <w:r w:rsidR="00FF6B94">
        <w:rPr>
          <w:rFonts w:ascii="Arial" w:hAnsi="Arial" w:cs="Arial"/>
          <w:sz w:val="24"/>
          <w:szCs w:val="24"/>
        </w:rPr>
        <w:t>LAN</w:t>
      </w:r>
      <w:r w:rsidR="00CA7869">
        <w:rPr>
          <w:rStyle w:val="Refdenotaalpie"/>
          <w:rFonts w:ascii="Arial" w:hAnsi="Arial" w:cs="Arial"/>
          <w:sz w:val="24"/>
          <w:szCs w:val="24"/>
        </w:rPr>
        <w:footnoteReference w:id="21"/>
      </w:r>
      <w:r w:rsidR="00CA7869">
        <w:rPr>
          <w:rFonts w:ascii="Arial" w:hAnsi="Arial" w:cs="Arial"/>
          <w:sz w:val="24"/>
          <w:szCs w:val="24"/>
        </w:rPr>
        <w:t xml:space="preserve"> del SAR.</w:t>
      </w:r>
    </w:p>
    <w:p w14:paraId="078BE254" w14:textId="77777777" w:rsidR="00FD67F4" w:rsidRDefault="00FD67F4" w:rsidP="00EC7778">
      <w:pPr>
        <w:rPr>
          <w:rFonts w:ascii="Arial" w:hAnsi="Arial" w:cs="Arial"/>
          <w:sz w:val="24"/>
          <w:szCs w:val="24"/>
        </w:rPr>
      </w:pPr>
    </w:p>
    <w:p w14:paraId="3E47A36D" w14:textId="179AF456" w:rsidR="00EC7778" w:rsidRDefault="00CA7869" w:rsidP="00EC7778">
      <w:pPr>
        <w:rPr>
          <w:rFonts w:ascii="Arial" w:hAnsi="Arial" w:cs="Arial"/>
          <w:sz w:val="24"/>
          <w:szCs w:val="24"/>
        </w:rPr>
      </w:pPr>
      <w:r>
        <w:rPr>
          <w:rFonts w:ascii="Arial" w:hAnsi="Arial" w:cs="Arial"/>
          <w:sz w:val="24"/>
          <w:szCs w:val="24"/>
        </w:rPr>
        <w:t xml:space="preserve">Para producir la app web se </w:t>
      </w:r>
      <w:r w:rsidR="00FF6B94">
        <w:rPr>
          <w:rFonts w:ascii="Arial" w:hAnsi="Arial" w:cs="Arial"/>
          <w:sz w:val="24"/>
          <w:szCs w:val="24"/>
        </w:rPr>
        <w:t>necesitó</w:t>
      </w:r>
      <w:r>
        <w:rPr>
          <w:rFonts w:ascii="Arial" w:hAnsi="Arial" w:cs="Arial"/>
          <w:sz w:val="24"/>
          <w:szCs w:val="24"/>
        </w:rPr>
        <w:t xml:space="preserve"> de un grupo de tecnologías que satisfagan los siguientes puntos:</w:t>
      </w:r>
    </w:p>
    <w:p w14:paraId="50DB9D65" w14:textId="77777777" w:rsidR="00CA7869" w:rsidRDefault="00CA7869" w:rsidP="00EC7778">
      <w:pPr>
        <w:rPr>
          <w:rFonts w:ascii="Arial" w:hAnsi="Arial" w:cs="Arial"/>
          <w:sz w:val="24"/>
          <w:szCs w:val="24"/>
        </w:rPr>
      </w:pPr>
    </w:p>
    <w:p w14:paraId="03061413" w14:textId="0C2F5C96" w:rsidR="00CA7869" w:rsidRDefault="00CA7869" w:rsidP="00CA7869">
      <w:pPr>
        <w:pStyle w:val="Prrafodelista"/>
        <w:numPr>
          <w:ilvl w:val="0"/>
          <w:numId w:val="31"/>
        </w:numPr>
        <w:rPr>
          <w:rFonts w:ascii="Arial" w:hAnsi="Arial" w:cs="Arial"/>
          <w:sz w:val="24"/>
          <w:szCs w:val="24"/>
        </w:rPr>
      </w:pPr>
      <w:r>
        <w:rPr>
          <w:rFonts w:ascii="Arial" w:hAnsi="Arial" w:cs="Arial"/>
          <w:sz w:val="24"/>
          <w:szCs w:val="24"/>
        </w:rPr>
        <w:t>Contar con la posibilidad de almacenar datos de los sensores y acciones realizadas mediante una base de datos.</w:t>
      </w:r>
    </w:p>
    <w:p w14:paraId="0FFFA968" w14:textId="57AAB5F1" w:rsidR="00CA7869" w:rsidRDefault="00CA7869" w:rsidP="00CA7869">
      <w:pPr>
        <w:pStyle w:val="Prrafodelista"/>
        <w:numPr>
          <w:ilvl w:val="0"/>
          <w:numId w:val="31"/>
        </w:numPr>
        <w:rPr>
          <w:rFonts w:ascii="Arial" w:hAnsi="Arial" w:cs="Arial"/>
          <w:sz w:val="24"/>
          <w:szCs w:val="24"/>
        </w:rPr>
      </w:pPr>
      <w:r>
        <w:rPr>
          <w:rFonts w:ascii="Arial" w:hAnsi="Arial" w:cs="Arial"/>
          <w:sz w:val="24"/>
          <w:szCs w:val="24"/>
        </w:rPr>
        <w:lastRenderedPageBreak/>
        <w:t xml:space="preserve">Tener una interfaz </w:t>
      </w:r>
      <w:r w:rsidR="00425235">
        <w:rPr>
          <w:rFonts w:ascii="Arial" w:hAnsi="Arial" w:cs="Arial"/>
          <w:sz w:val="24"/>
          <w:szCs w:val="24"/>
        </w:rPr>
        <w:t>de fácil comunicación con el servidor.</w:t>
      </w:r>
    </w:p>
    <w:p w14:paraId="0B26762F" w14:textId="6048AA8B" w:rsidR="002275F5" w:rsidRPr="00425235" w:rsidRDefault="00425235" w:rsidP="008A5202">
      <w:pPr>
        <w:pStyle w:val="Prrafodelista"/>
        <w:numPr>
          <w:ilvl w:val="0"/>
          <w:numId w:val="31"/>
        </w:numPr>
        <w:rPr>
          <w:rFonts w:ascii="Arial" w:eastAsia="Times New Roman" w:hAnsi="Arial" w:cs="Arial"/>
          <w:sz w:val="24"/>
          <w:szCs w:val="24"/>
        </w:rPr>
      </w:pPr>
      <w:r w:rsidRPr="00425235">
        <w:rPr>
          <w:rFonts w:ascii="Arial" w:hAnsi="Arial" w:cs="Arial"/>
          <w:sz w:val="24"/>
          <w:szCs w:val="24"/>
        </w:rPr>
        <w:t>Tener la capacidad de desplegar a demanda la app desde un</w:t>
      </w:r>
      <w:r>
        <w:rPr>
          <w:rFonts w:ascii="Arial" w:hAnsi="Arial" w:cs="Arial"/>
          <w:sz w:val="24"/>
          <w:szCs w:val="24"/>
        </w:rPr>
        <w:t xml:space="preserve">a red </w:t>
      </w:r>
      <w:r w:rsidR="000051DD">
        <w:rPr>
          <w:rFonts w:ascii="Arial" w:hAnsi="Arial" w:cs="Arial"/>
          <w:sz w:val="24"/>
          <w:szCs w:val="24"/>
        </w:rPr>
        <w:t>LAN</w:t>
      </w:r>
      <w:r>
        <w:rPr>
          <w:rFonts w:ascii="Arial" w:hAnsi="Arial" w:cs="Arial"/>
          <w:sz w:val="24"/>
          <w:szCs w:val="24"/>
        </w:rPr>
        <w:t>.</w:t>
      </w:r>
    </w:p>
    <w:p w14:paraId="5D057F3D" w14:textId="7467FA56" w:rsidR="00425235" w:rsidRDefault="00425235" w:rsidP="008A5202">
      <w:pPr>
        <w:pStyle w:val="Prrafodelista"/>
        <w:numPr>
          <w:ilvl w:val="0"/>
          <w:numId w:val="31"/>
        </w:numPr>
        <w:rPr>
          <w:rFonts w:ascii="Arial" w:eastAsia="Times New Roman" w:hAnsi="Arial" w:cs="Arial"/>
          <w:sz w:val="24"/>
          <w:szCs w:val="24"/>
        </w:rPr>
      </w:pPr>
      <w:r>
        <w:rPr>
          <w:rFonts w:ascii="Arial" w:eastAsia="Times New Roman" w:hAnsi="Arial" w:cs="Arial"/>
          <w:sz w:val="24"/>
          <w:szCs w:val="24"/>
        </w:rPr>
        <w:t>Diseñar una app, utilizando herramientas de frontend, para el renderizado en el cliente.</w:t>
      </w:r>
    </w:p>
    <w:p w14:paraId="53FBA748" w14:textId="0E2D196F" w:rsidR="00425235" w:rsidRDefault="00425235" w:rsidP="008A5202">
      <w:pPr>
        <w:pStyle w:val="Prrafodelista"/>
        <w:numPr>
          <w:ilvl w:val="0"/>
          <w:numId w:val="31"/>
        </w:numPr>
        <w:rPr>
          <w:rFonts w:ascii="Arial" w:eastAsia="Times New Roman" w:hAnsi="Arial" w:cs="Arial"/>
          <w:sz w:val="24"/>
          <w:szCs w:val="24"/>
        </w:rPr>
      </w:pPr>
      <w:r>
        <w:rPr>
          <w:rFonts w:ascii="Arial" w:eastAsia="Times New Roman" w:hAnsi="Arial" w:cs="Arial"/>
          <w:sz w:val="24"/>
          <w:szCs w:val="24"/>
        </w:rPr>
        <w:t>Permitir que esta app utilice las acciones http para la comunicación con el servidor.</w:t>
      </w:r>
    </w:p>
    <w:p w14:paraId="733561A8" w14:textId="33CB44A8" w:rsidR="00425235" w:rsidRPr="00ED67D4" w:rsidRDefault="00ED67D4" w:rsidP="00ED67D4">
      <w:pPr>
        <w:rPr>
          <w:rFonts w:ascii="Arial" w:eastAsia="Times New Roman" w:hAnsi="Arial" w:cs="Arial"/>
          <w:sz w:val="24"/>
          <w:szCs w:val="24"/>
        </w:rPr>
      </w:pPr>
      <w:r>
        <w:rPr>
          <w:rFonts w:ascii="Arial" w:eastAsia="Times New Roman" w:hAnsi="Arial" w:cs="Arial"/>
          <w:sz w:val="24"/>
          <w:szCs w:val="24"/>
        </w:rPr>
        <w:t xml:space="preserve">Teniendo en cuenta los puntos anteriores examinamos distintas herramientas de desarrollo de aplicaciones web móviles (como se vieron en el </w:t>
      </w:r>
      <w:r>
        <w:rPr>
          <w:rFonts w:ascii="Arial" w:eastAsia="Times New Roman" w:hAnsi="Arial" w:cs="Arial"/>
          <w:sz w:val="24"/>
          <w:szCs w:val="24"/>
        </w:rPr>
        <w:fldChar w:fldCharType="begin"/>
      </w:r>
      <w:r>
        <w:rPr>
          <w:rFonts w:ascii="Arial" w:eastAsia="Times New Roman" w:hAnsi="Arial" w:cs="Arial"/>
          <w:sz w:val="24"/>
          <w:szCs w:val="24"/>
        </w:rPr>
        <w:instrText xml:space="preserve"> REF _Ref504148358 \h  \* MERGEFORMAT </w:instrText>
      </w:r>
      <w:r>
        <w:rPr>
          <w:rFonts w:ascii="Arial" w:eastAsia="Times New Roman" w:hAnsi="Arial" w:cs="Arial"/>
          <w:sz w:val="24"/>
          <w:szCs w:val="24"/>
        </w:rPr>
      </w:r>
      <w:r>
        <w:rPr>
          <w:rFonts w:ascii="Arial" w:eastAsia="Times New Roman" w:hAnsi="Arial" w:cs="Arial"/>
          <w:sz w:val="24"/>
          <w:szCs w:val="24"/>
        </w:rPr>
        <w:fldChar w:fldCharType="separate"/>
      </w:r>
      <w:r w:rsidRPr="00ED67D4">
        <w:rPr>
          <w:rFonts w:ascii="Arial" w:eastAsia="Times New Roman" w:hAnsi="Arial" w:cs="Arial"/>
          <w:sz w:val="24"/>
          <w:szCs w:val="24"/>
        </w:rPr>
        <w:t>Capítulo 5 - Aplicaciones Móviles</w:t>
      </w:r>
      <w:r>
        <w:rPr>
          <w:rFonts w:ascii="Arial" w:eastAsia="Times New Roman" w:hAnsi="Arial" w:cs="Arial"/>
          <w:sz w:val="24"/>
          <w:szCs w:val="24"/>
        </w:rPr>
        <w:fldChar w:fldCharType="end"/>
      </w:r>
      <w:r>
        <w:rPr>
          <w:rFonts w:ascii="Arial" w:eastAsia="Times New Roman" w:hAnsi="Arial" w:cs="Arial"/>
          <w:sz w:val="24"/>
          <w:szCs w:val="24"/>
        </w:rPr>
        <w:t>). Estas tecnologías son: Cordova, IntelXDK, Meteor y MEAN.</w:t>
      </w:r>
    </w:p>
    <w:p w14:paraId="236B4C5C" w14:textId="2323CCED" w:rsidR="002275F5" w:rsidRDefault="002275F5" w:rsidP="007D5472">
      <w:pPr>
        <w:rPr>
          <w:rFonts w:ascii="Arial" w:eastAsia="Times New Roman" w:hAnsi="Arial" w:cs="Arial"/>
          <w:sz w:val="24"/>
          <w:szCs w:val="24"/>
        </w:rPr>
      </w:pPr>
    </w:p>
    <w:p w14:paraId="728D5B24" w14:textId="77777777" w:rsidR="003728CE" w:rsidRDefault="00ED67D4" w:rsidP="007D5472">
      <w:pPr>
        <w:rPr>
          <w:rFonts w:ascii="Arial" w:eastAsia="Times New Roman" w:hAnsi="Arial" w:cs="Arial"/>
          <w:sz w:val="24"/>
          <w:szCs w:val="24"/>
        </w:rPr>
      </w:pPr>
      <w:r>
        <w:rPr>
          <w:rFonts w:ascii="Arial" w:eastAsia="Times New Roman" w:hAnsi="Arial" w:cs="Arial"/>
          <w:sz w:val="24"/>
          <w:szCs w:val="24"/>
        </w:rPr>
        <w:t>Tanto Cordova como IntelXDK fueron descartadas dado que se prefirió un grupo de herramientas, compatibles entre ella, y estables (stack</w:t>
      </w:r>
      <w:r w:rsidR="003728CE">
        <w:rPr>
          <w:rFonts w:ascii="Arial" w:eastAsia="Times New Roman" w:hAnsi="Arial" w:cs="Arial"/>
          <w:sz w:val="24"/>
          <w:szCs w:val="24"/>
        </w:rPr>
        <w:t xml:space="preserve"> de desarrollo de software</w:t>
      </w:r>
      <w:r>
        <w:rPr>
          <w:rFonts w:ascii="Arial" w:eastAsia="Times New Roman" w:hAnsi="Arial" w:cs="Arial"/>
          <w:sz w:val="24"/>
          <w:szCs w:val="24"/>
        </w:rPr>
        <w:t>).</w:t>
      </w:r>
    </w:p>
    <w:p w14:paraId="4FA2C41B" w14:textId="77777777" w:rsidR="003728CE" w:rsidRDefault="003728CE" w:rsidP="007D5472">
      <w:pPr>
        <w:rPr>
          <w:rFonts w:ascii="Arial" w:eastAsia="Times New Roman" w:hAnsi="Arial" w:cs="Arial"/>
          <w:sz w:val="24"/>
          <w:szCs w:val="24"/>
        </w:rPr>
      </w:pPr>
    </w:p>
    <w:p w14:paraId="2F79585F" w14:textId="3E2AA74D" w:rsidR="00ED67D4" w:rsidRDefault="003728CE" w:rsidP="007D5472">
      <w:pPr>
        <w:rPr>
          <w:rFonts w:ascii="Arial" w:eastAsia="Times New Roman" w:hAnsi="Arial" w:cs="Arial"/>
          <w:sz w:val="24"/>
          <w:szCs w:val="24"/>
        </w:rPr>
      </w:pPr>
      <w:r>
        <w:rPr>
          <w:rFonts w:ascii="Arial" w:eastAsia="Times New Roman" w:hAnsi="Arial" w:cs="Arial"/>
          <w:sz w:val="24"/>
          <w:szCs w:val="24"/>
        </w:rPr>
        <w:t xml:space="preserve">Por otro lado, se trato de incursionar en Meteor, realizando aplicaciones sobre arquitecturas Intel x86/x64. Se diseño un prototipo funcional de la aplicación, pero al migrar la misma a la arquitectura ARM (en nuestro caso la de Raspberry Pi) tuvimos inconvenientes dado que </w:t>
      </w:r>
      <w:r w:rsidR="001B0B38">
        <w:rPr>
          <w:rFonts w:ascii="Arial" w:eastAsia="Times New Roman" w:hAnsi="Arial" w:cs="Arial"/>
          <w:sz w:val="24"/>
          <w:szCs w:val="24"/>
        </w:rPr>
        <w:t>este</w:t>
      </w:r>
      <w:r>
        <w:rPr>
          <w:rFonts w:ascii="Arial" w:eastAsia="Times New Roman" w:hAnsi="Arial" w:cs="Arial"/>
          <w:sz w:val="24"/>
          <w:szCs w:val="24"/>
        </w:rPr>
        <w:t xml:space="preserve"> framework no se encontraba soportado oficialmente para esta arquitectura. </w:t>
      </w:r>
      <w:r w:rsidR="00054C39">
        <w:rPr>
          <w:rFonts w:ascii="Arial" w:eastAsia="Times New Roman" w:hAnsi="Arial" w:cs="Arial"/>
          <w:sz w:val="24"/>
          <w:szCs w:val="24"/>
        </w:rPr>
        <w:t>E</w:t>
      </w:r>
      <w:r>
        <w:rPr>
          <w:rFonts w:ascii="Arial" w:eastAsia="Times New Roman" w:hAnsi="Arial" w:cs="Arial"/>
          <w:sz w:val="24"/>
          <w:szCs w:val="24"/>
        </w:rPr>
        <w:t>xistía un fork</w:t>
      </w:r>
      <w:r w:rsidR="00054C39">
        <w:rPr>
          <w:rFonts w:ascii="Arial" w:eastAsia="Times New Roman" w:hAnsi="Arial" w:cs="Arial"/>
          <w:sz w:val="24"/>
          <w:szCs w:val="24"/>
        </w:rPr>
        <w:t>, pero no tuvimos éxito en la integración de las tecnologías, que integran Meteor, a pesar de lograr compilarlo.</w:t>
      </w:r>
    </w:p>
    <w:p w14:paraId="05610AD8" w14:textId="6F8BD77D" w:rsidR="001B0B38" w:rsidRDefault="001B0B38" w:rsidP="007D5472">
      <w:pPr>
        <w:rPr>
          <w:rFonts w:ascii="Arial" w:eastAsia="Times New Roman" w:hAnsi="Arial" w:cs="Arial"/>
          <w:sz w:val="24"/>
          <w:szCs w:val="24"/>
        </w:rPr>
      </w:pPr>
    </w:p>
    <w:p w14:paraId="62D6C42E" w14:textId="68DB0A71" w:rsidR="001B0B38" w:rsidRDefault="001B0B38" w:rsidP="007D5472">
      <w:pPr>
        <w:rPr>
          <w:rFonts w:ascii="Arial" w:eastAsia="Times New Roman" w:hAnsi="Arial" w:cs="Arial"/>
          <w:sz w:val="24"/>
          <w:szCs w:val="24"/>
        </w:rPr>
      </w:pPr>
      <w:r>
        <w:rPr>
          <w:rFonts w:ascii="Arial" w:eastAsia="Times New Roman" w:hAnsi="Arial" w:cs="Arial"/>
          <w:sz w:val="24"/>
          <w:szCs w:val="24"/>
        </w:rPr>
        <w:t xml:space="preserve">Meteor se encuentra conformado por el siguiente conjunto de herramientas: Mongo, </w:t>
      </w:r>
      <w:r w:rsidRPr="001B0B38">
        <w:rPr>
          <w:rFonts w:ascii="Arial" w:eastAsia="Times New Roman" w:hAnsi="Arial" w:cs="Arial"/>
          <w:sz w:val="24"/>
          <w:szCs w:val="24"/>
          <w:highlight w:val="yellow"/>
        </w:rPr>
        <w:t>Blaze, Meteor, Iron</w:t>
      </w:r>
      <w:r>
        <w:rPr>
          <w:rFonts w:ascii="Arial" w:eastAsia="Times New Roman" w:hAnsi="Arial" w:cs="Arial"/>
          <w:sz w:val="24"/>
          <w:szCs w:val="24"/>
        </w:rPr>
        <w:t xml:space="preserve"> (explicadas en </w:t>
      </w:r>
      <w:r>
        <w:rPr>
          <w:rFonts w:ascii="Arial" w:eastAsia="Times New Roman" w:hAnsi="Arial" w:cs="Arial"/>
          <w:sz w:val="24"/>
          <w:szCs w:val="24"/>
        </w:rPr>
        <w:fldChar w:fldCharType="begin"/>
      </w:r>
      <w:r>
        <w:rPr>
          <w:rFonts w:ascii="Arial" w:eastAsia="Times New Roman" w:hAnsi="Arial" w:cs="Arial"/>
          <w:sz w:val="24"/>
          <w:szCs w:val="24"/>
        </w:rPr>
        <w:instrText xml:space="preserve"> REF _Ref504149928 \h  \* MERGEFORMAT </w:instrText>
      </w:r>
      <w:r>
        <w:rPr>
          <w:rFonts w:ascii="Arial" w:eastAsia="Times New Roman" w:hAnsi="Arial" w:cs="Arial"/>
          <w:sz w:val="24"/>
          <w:szCs w:val="24"/>
        </w:rPr>
      </w:r>
      <w:r>
        <w:rPr>
          <w:rFonts w:ascii="Arial" w:eastAsia="Times New Roman" w:hAnsi="Arial" w:cs="Arial"/>
          <w:sz w:val="24"/>
          <w:szCs w:val="24"/>
        </w:rPr>
        <w:fldChar w:fldCharType="separate"/>
      </w:r>
      <w:r w:rsidRPr="001B0B38">
        <w:rPr>
          <w:rFonts w:ascii="Arial" w:eastAsia="Times New Roman" w:hAnsi="Arial" w:cs="Arial"/>
          <w:sz w:val="24"/>
          <w:szCs w:val="24"/>
        </w:rPr>
        <w:t>5.6.6 Meteor</w:t>
      </w:r>
      <w:r>
        <w:rPr>
          <w:rFonts w:ascii="Arial" w:eastAsia="Times New Roman" w:hAnsi="Arial" w:cs="Arial"/>
          <w:sz w:val="24"/>
          <w:szCs w:val="24"/>
        </w:rPr>
        <w:fldChar w:fldCharType="end"/>
      </w:r>
      <w:r>
        <w:rPr>
          <w:rFonts w:ascii="Arial" w:eastAsia="Times New Roman" w:hAnsi="Arial" w:cs="Arial"/>
          <w:sz w:val="24"/>
          <w:szCs w:val="24"/>
        </w:rPr>
        <w:t xml:space="preserve">). Al presentarse la dificultad, antes mencionada, es que seleccionamos el stack MEAN el cual resultó ser compatible </w:t>
      </w:r>
      <w:r w:rsidR="003917AD">
        <w:rPr>
          <w:rFonts w:ascii="Arial" w:eastAsia="Times New Roman" w:hAnsi="Arial" w:cs="Arial"/>
          <w:sz w:val="24"/>
          <w:szCs w:val="24"/>
        </w:rPr>
        <w:t>con el desarrollo avanzado hasta el momento, hecho con Meteor.</w:t>
      </w:r>
    </w:p>
    <w:p w14:paraId="362C851E" w14:textId="15FFB933" w:rsidR="003917AD" w:rsidRDefault="003917AD" w:rsidP="007D5472">
      <w:pPr>
        <w:rPr>
          <w:rFonts w:ascii="Arial" w:eastAsia="Times New Roman" w:hAnsi="Arial" w:cs="Arial"/>
          <w:sz w:val="24"/>
          <w:szCs w:val="24"/>
        </w:rPr>
      </w:pPr>
    </w:p>
    <w:p w14:paraId="0E708B0F" w14:textId="4F34801B" w:rsidR="003917AD" w:rsidRPr="004854D0" w:rsidRDefault="003917AD" w:rsidP="007D5472">
      <w:pPr>
        <w:rPr>
          <w:rFonts w:ascii="Arial" w:eastAsia="Times New Roman" w:hAnsi="Arial" w:cs="Arial"/>
          <w:sz w:val="24"/>
          <w:szCs w:val="24"/>
        </w:rPr>
      </w:pPr>
      <w:r w:rsidRPr="004854D0">
        <w:rPr>
          <w:rFonts w:ascii="Arial" w:eastAsia="Times New Roman" w:hAnsi="Arial" w:cs="Arial"/>
          <w:sz w:val="24"/>
          <w:szCs w:val="24"/>
        </w:rPr>
        <w:t xml:space="preserve">El stack MEAN (visto </w:t>
      </w:r>
      <w:r>
        <w:rPr>
          <w:rFonts w:ascii="Arial" w:eastAsia="Times New Roman" w:hAnsi="Arial" w:cs="Arial"/>
          <w:sz w:val="24"/>
          <w:szCs w:val="24"/>
        </w:rPr>
        <w:fldChar w:fldCharType="begin"/>
      </w:r>
      <w:r w:rsidRPr="004854D0">
        <w:rPr>
          <w:rFonts w:ascii="Arial" w:eastAsia="Times New Roman" w:hAnsi="Arial" w:cs="Arial"/>
          <w:sz w:val="24"/>
          <w:szCs w:val="24"/>
        </w:rPr>
        <w:instrText xml:space="preserve"> REF _Ref504150374 \h  \* MERGEFORMAT </w:instrText>
      </w:r>
      <w:r>
        <w:rPr>
          <w:rFonts w:ascii="Arial" w:eastAsia="Times New Roman" w:hAnsi="Arial" w:cs="Arial"/>
          <w:sz w:val="24"/>
          <w:szCs w:val="24"/>
        </w:rPr>
      </w:r>
      <w:r>
        <w:rPr>
          <w:rFonts w:ascii="Arial" w:eastAsia="Times New Roman" w:hAnsi="Arial" w:cs="Arial"/>
          <w:sz w:val="24"/>
          <w:szCs w:val="24"/>
        </w:rPr>
        <w:fldChar w:fldCharType="separate"/>
      </w:r>
      <w:r w:rsidRPr="004854D0">
        <w:rPr>
          <w:rFonts w:ascii="Arial" w:eastAsia="Times New Roman" w:hAnsi="Arial" w:cs="Arial"/>
          <w:sz w:val="24"/>
          <w:szCs w:val="24"/>
        </w:rPr>
        <w:t>Capítulo 6 – Stack MEAN</w:t>
      </w:r>
      <w:r>
        <w:rPr>
          <w:rFonts w:ascii="Arial" w:eastAsia="Times New Roman" w:hAnsi="Arial" w:cs="Arial"/>
          <w:sz w:val="24"/>
          <w:szCs w:val="24"/>
        </w:rPr>
        <w:fldChar w:fldCharType="end"/>
      </w:r>
      <w:r w:rsidRPr="004854D0">
        <w:rPr>
          <w:rFonts w:ascii="Arial" w:eastAsia="Times New Roman" w:hAnsi="Arial" w:cs="Arial"/>
          <w:sz w:val="24"/>
          <w:szCs w:val="24"/>
        </w:rPr>
        <w:t>)</w:t>
      </w:r>
      <w:r w:rsidR="004854D0" w:rsidRPr="004854D0">
        <w:rPr>
          <w:rFonts w:ascii="Arial" w:eastAsia="Times New Roman" w:hAnsi="Arial" w:cs="Arial"/>
          <w:sz w:val="24"/>
          <w:szCs w:val="24"/>
        </w:rPr>
        <w:t xml:space="preserve"> compuesto por</w:t>
      </w:r>
      <w:r w:rsidR="004854D0">
        <w:rPr>
          <w:rFonts w:ascii="Arial" w:eastAsia="Times New Roman" w:hAnsi="Arial" w:cs="Arial"/>
          <w:sz w:val="24"/>
          <w:szCs w:val="24"/>
        </w:rPr>
        <w:t xml:space="preserve"> Mongo, Express, Angular y Node. La migración de la aplicación</w:t>
      </w:r>
      <w:r w:rsidR="006426B9">
        <w:rPr>
          <w:rFonts w:ascii="Arial" w:eastAsia="Times New Roman" w:hAnsi="Arial" w:cs="Arial"/>
          <w:sz w:val="24"/>
          <w:szCs w:val="24"/>
        </w:rPr>
        <w:t xml:space="preserve"> tanto </w:t>
      </w:r>
      <w:r w:rsidR="006426B9" w:rsidRPr="006426B9">
        <w:rPr>
          <w:rFonts w:ascii="Arial" w:eastAsia="Times New Roman" w:hAnsi="Arial" w:cs="Arial"/>
          <w:i/>
          <w:sz w:val="24"/>
          <w:szCs w:val="24"/>
        </w:rPr>
        <w:t>frontend</w:t>
      </w:r>
      <w:r w:rsidR="006426B9">
        <w:rPr>
          <w:rFonts w:ascii="Arial" w:eastAsia="Times New Roman" w:hAnsi="Arial" w:cs="Arial"/>
          <w:sz w:val="24"/>
          <w:szCs w:val="24"/>
        </w:rPr>
        <w:t xml:space="preserve"> como </w:t>
      </w:r>
      <w:r w:rsidR="006426B9" w:rsidRPr="006426B9">
        <w:rPr>
          <w:rFonts w:ascii="Arial" w:eastAsia="Times New Roman" w:hAnsi="Arial" w:cs="Arial"/>
          <w:i/>
          <w:sz w:val="24"/>
          <w:szCs w:val="24"/>
        </w:rPr>
        <w:t>backend</w:t>
      </w:r>
      <w:r w:rsidR="006426B9">
        <w:rPr>
          <w:rFonts w:ascii="Arial" w:eastAsia="Times New Roman" w:hAnsi="Arial" w:cs="Arial"/>
          <w:sz w:val="24"/>
          <w:szCs w:val="24"/>
        </w:rPr>
        <w:t xml:space="preserve">, </w:t>
      </w:r>
      <w:r w:rsidR="004854D0">
        <w:rPr>
          <w:rFonts w:ascii="Arial" w:eastAsia="Times New Roman" w:hAnsi="Arial" w:cs="Arial"/>
          <w:sz w:val="24"/>
          <w:szCs w:val="24"/>
        </w:rPr>
        <w:t>desarrollada con Meteor</w:t>
      </w:r>
      <w:r w:rsidR="006426B9">
        <w:rPr>
          <w:rFonts w:ascii="Arial" w:eastAsia="Times New Roman" w:hAnsi="Arial" w:cs="Arial"/>
          <w:sz w:val="24"/>
          <w:szCs w:val="24"/>
        </w:rPr>
        <w:t>,</w:t>
      </w:r>
      <w:r w:rsidR="004854D0">
        <w:rPr>
          <w:rFonts w:ascii="Arial" w:eastAsia="Times New Roman" w:hAnsi="Arial" w:cs="Arial"/>
          <w:sz w:val="24"/>
          <w:szCs w:val="24"/>
        </w:rPr>
        <w:t xml:space="preserve"> fue dispuesta de la siguiente forma: El procesamiento de templates, captura y gestión de eventos</w:t>
      </w:r>
      <w:r w:rsidR="006426B9">
        <w:rPr>
          <w:rFonts w:ascii="Arial" w:eastAsia="Times New Roman" w:hAnsi="Arial" w:cs="Arial"/>
          <w:sz w:val="24"/>
          <w:szCs w:val="24"/>
        </w:rPr>
        <w:t>, realizada en Blaze</w:t>
      </w:r>
      <w:r w:rsidR="004854D0">
        <w:rPr>
          <w:rFonts w:ascii="Arial" w:eastAsia="Times New Roman" w:hAnsi="Arial" w:cs="Arial"/>
          <w:sz w:val="24"/>
          <w:szCs w:val="24"/>
        </w:rPr>
        <w:t>, se</w:t>
      </w:r>
      <w:r w:rsidR="006426B9">
        <w:rPr>
          <w:rFonts w:ascii="Arial" w:eastAsia="Times New Roman" w:hAnsi="Arial" w:cs="Arial"/>
          <w:sz w:val="24"/>
          <w:szCs w:val="24"/>
        </w:rPr>
        <w:t xml:space="preserve"> trasladó a Angular 4+. El servidor Meteor se codificó en Node. El manejo de rutas y REST desarrollado en Iron se migró a Express. En cuanto a las colecciones de datos se mantuvieron </w:t>
      </w:r>
      <w:r w:rsidR="004D37FA">
        <w:rPr>
          <w:rFonts w:ascii="Arial" w:eastAsia="Times New Roman" w:hAnsi="Arial" w:cs="Arial"/>
          <w:sz w:val="24"/>
          <w:szCs w:val="24"/>
        </w:rPr>
        <w:t>en</w:t>
      </w:r>
      <w:r w:rsidR="006426B9">
        <w:rPr>
          <w:rFonts w:ascii="Arial" w:eastAsia="Times New Roman" w:hAnsi="Arial" w:cs="Arial"/>
          <w:sz w:val="24"/>
          <w:szCs w:val="24"/>
        </w:rPr>
        <w:t xml:space="preserve"> Mongo. </w:t>
      </w:r>
    </w:p>
    <w:p w14:paraId="6B842561" w14:textId="5BA7DFDD" w:rsidR="001B0B38" w:rsidRDefault="001B0B38" w:rsidP="007D5472">
      <w:pPr>
        <w:rPr>
          <w:rFonts w:ascii="Arial" w:eastAsia="Times New Roman" w:hAnsi="Arial" w:cs="Arial"/>
          <w:sz w:val="24"/>
          <w:szCs w:val="24"/>
        </w:rPr>
      </w:pPr>
    </w:p>
    <w:p w14:paraId="5244198B" w14:textId="7EAC54EC" w:rsidR="004D37FA" w:rsidRPr="004854D0" w:rsidRDefault="004D37FA" w:rsidP="007D5472">
      <w:pPr>
        <w:rPr>
          <w:rFonts w:ascii="Arial" w:eastAsia="Times New Roman" w:hAnsi="Arial" w:cs="Arial"/>
          <w:sz w:val="24"/>
          <w:szCs w:val="24"/>
        </w:rPr>
      </w:pPr>
      <w:r>
        <w:rPr>
          <w:rFonts w:ascii="Arial" w:eastAsia="Times New Roman" w:hAnsi="Arial" w:cs="Arial"/>
          <w:sz w:val="24"/>
          <w:szCs w:val="24"/>
        </w:rPr>
        <w:t>Otro desafío que se presentó, era comunicar el servidor (realizado con Node) corriendo en Raspbian (dentro de la Raspberry) con las placas Arduino Mega y Arduino Nano</w:t>
      </w:r>
      <w:r w:rsidR="00331377">
        <w:rPr>
          <w:rFonts w:ascii="Arial" w:eastAsia="Times New Roman" w:hAnsi="Arial" w:cs="Arial"/>
          <w:sz w:val="24"/>
          <w:szCs w:val="24"/>
        </w:rPr>
        <w:t>. Avanzando sobre NPM, se encontraron dos librerías estables para la comunicación de Node y Arduino. Estas librerías son Cylon</w:t>
      </w:r>
      <w:r w:rsidR="00331377">
        <w:rPr>
          <w:rStyle w:val="Refdenotaalpie"/>
          <w:rFonts w:ascii="Arial" w:eastAsia="Times New Roman" w:hAnsi="Arial" w:cs="Arial"/>
          <w:sz w:val="24"/>
          <w:szCs w:val="24"/>
        </w:rPr>
        <w:footnoteReference w:id="22"/>
      </w:r>
      <w:r w:rsidR="00331377">
        <w:rPr>
          <w:rFonts w:ascii="Arial" w:eastAsia="Times New Roman" w:hAnsi="Arial" w:cs="Arial"/>
          <w:sz w:val="24"/>
          <w:szCs w:val="24"/>
        </w:rPr>
        <w:t xml:space="preserve"> y Johnny-five. La librería Cylon utiliza el paradigma de programación declarativo, en cambio, Johnny-five el funcional. Este último</w:t>
      </w:r>
      <w:r w:rsidR="0097736E">
        <w:rPr>
          <w:rFonts w:ascii="Arial" w:eastAsia="Times New Roman" w:hAnsi="Arial" w:cs="Arial"/>
          <w:sz w:val="24"/>
          <w:szCs w:val="24"/>
        </w:rPr>
        <w:t xml:space="preserve"> </w:t>
      </w:r>
      <w:r w:rsidR="00F97B11">
        <w:rPr>
          <w:rFonts w:ascii="Arial" w:eastAsia="Times New Roman" w:hAnsi="Arial" w:cs="Arial"/>
          <w:sz w:val="24"/>
          <w:szCs w:val="24"/>
        </w:rPr>
        <w:t xml:space="preserve">fue el seleccionado por mantener el mismo estilo de codificación que el stack MEAN, compatibilidad con los componentes de Arduino y poseer una versión estable de </w:t>
      </w:r>
      <w:r w:rsidR="00F97B11" w:rsidRPr="00F97B11">
        <w:rPr>
          <w:rFonts w:ascii="Arial" w:eastAsia="Times New Roman" w:hAnsi="Arial" w:cs="Arial"/>
          <w:sz w:val="24"/>
          <w:szCs w:val="24"/>
          <w:highlight w:val="yellow"/>
        </w:rPr>
        <w:t>serialport</w:t>
      </w:r>
      <w:r w:rsidR="00331377">
        <w:rPr>
          <w:rFonts w:ascii="Arial" w:eastAsia="Times New Roman" w:hAnsi="Arial" w:cs="Arial"/>
          <w:sz w:val="24"/>
          <w:szCs w:val="24"/>
        </w:rPr>
        <w:t xml:space="preserve"> </w:t>
      </w:r>
      <w:r w:rsidR="00F97B11">
        <w:rPr>
          <w:rFonts w:ascii="Arial" w:eastAsia="Times New Roman" w:hAnsi="Arial" w:cs="Arial"/>
          <w:sz w:val="24"/>
          <w:szCs w:val="24"/>
        </w:rPr>
        <w:t>compatible con la arquitectura ARM.</w:t>
      </w:r>
      <w:bookmarkStart w:id="1444" w:name="_GoBack"/>
      <w:bookmarkEnd w:id="1444"/>
    </w:p>
    <w:p w14:paraId="10D081B6" w14:textId="388DEE03" w:rsidR="002275F5" w:rsidRDefault="00F97B11" w:rsidP="007D5472">
      <w:pPr>
        <w:rPr>
          <w:rFonts w:ascii="Arial" w:eastAsia="Times New Roman" w:hAnsi="Arial" w:cs="Arial"/>
          <w:sz w:val="24"/>
          <w:szCs w:val="24"/>
        </w:rPr>
      </w:pPr>
      <w:r>
        <w:rPr>
          <w:rFonts w:ascii="Arial" w:eastAsia="Times New Roman" w:hAnsi="Arial" w:cs="Arial"/>
          <w:sz w:val="24"/>
          <w:szCs w:val="24"/>
        </w:rPr>
        <w:lastRenderedPageBreak/>
        <w:t>Para poder realizar la comunicación entre Node y las placas Arduino, Johnny-five se vale de un protocolo de comunicación estándar (</w:t>
      </w:r>
      <w:r>
        <w:rPr>
          <w:rFonts w:ascii="Arial" w:eastAsia="Times New Roman" w:hAnsi="Arial" w:cs="Arial"/>
          <w:sz w:val="24"/>
          <w:szCs w:val="24"/>
        </w:rPr>
        <w:fldChar w:fldCharType="begin"/>
      </w:r>
      <w:r>
        <w:rPr>
          <w:rFonts w:ascii="Arial" w:eastAsia="Times New Roman" w:hAnsi="Arial" w:cs="Arial"/>
          <w:sz w:val="24"/>
          <w:szCs w:val="24"/>
        </w:rPr>
        <w:instrText xml:space="preserve"> REF _Ref504153316 \h  \* MERGEFORMAT </w:instrText>
      </w:r>
      <w:r>
        <w:rPr>
          <w:rFonts w:ascii="Arial" w:eastAsia="Times New Roman" w:hAnsi="Arial" w:cs="Arial"/>
          <w:sz w:val="24"/>
          <w:szCs w:val="24"/>
        </w:rPr>
      </w:r>
      <w:r>
        <w:rPr>
          <w:rFonts w:ascii="Arial" w:eastAsia="Times New Roman" w:hAnsi="Arial" w:cs="Arial"/>
          <w:sz w:val="24"/>
          <w:szCs w:val="24"/>
        </w:rPr>
        <w:fldChar w:fldCharType="separate"/>
      </w:r>
      <w:r w:rsidRPr="00F97B11">
        <w:rPr>
          <w:rFonts w:ascii="Arial" w:eastAsia="Times New Roman" w:hAnsi="Arial" w:cs="Arial"/>
          <w:sz w:val="24"/>
          <w:szCs w:val="24"/>
        </w:rPr>
        <w:t>Capítulo 7 – Librería Johnny-five y el protocolo Firmata</w:t>
      </w:r>
      <w:r>
        <w:rPr>
          <w:rFonts w:ascii="Arial" w:eastAsia="Times New Roman" w:hAnsi="Arial" w:cs="Arial"/>
          <w:sz w:val="24"/>
          <w:szCs w:val="24"/>
        </w:rPr>
        <w:fldChar w:fldCharType="end"/>
      </w:r>
      <w:r>
        <w:rPr>
          <w:rFonts w:ascii="Arial" w:eastAsia="Times New Roman" w:hAnsi="Arial" w:cs="Arial"/>
          <w:sz w:val="24"/>
          <w:szCs w:val="24"/>
        </w:rPr>
        <w:t>) denominado Firmata.</w:t>
      </w:r>
    </w:p>
    <w:p w14:paraId="37F0BBA9" w14:textId="0498523D" w:rsidR="00F97B11" w:rsidRDefault="00F97B11" w:rsidP="007D5472">
      <w:pPr>
        <w:rPr>
          <w:rFonts w:ascii="Arial" w:eastAsia="Times New Roman" w:hAnsi="Arial" w:cs="Arial"/>
          <w:sz w:val="24"/>
          <w:szCs w:val="24"/>
        </w:rPr>
      </w:pPr>
    </w:p>
    <w:p w14:paraId="50B2D517" w14:textId="589587C9" w:rsidR="008E10C8" w:rsidRPr="009E2F34" w:rsidRDefault="00F97B11" w:rsidP="009E2F34">
      <w:pPr>
        <w:rPr>
          <w:rFonts w:ascii="Arial" w:eastAsia="Times New Roman" w:hAnsi="Arial" w:cs="Arial"/>
          <w:sz w:val="24"/>
          <w:szCs w:val="24"/>
        </w:rPr>
      </w:pPr>
      <w:r>
        <w:rPr>
          <w:rFonts w:ascii="Arial" w:eastAsia="Times New Roman" w:hAnsi="Arial" w:cs="Arial"/>
          <w:sz w:val="24"/>
          <w:szCs w:val="24"/>
        </w:rPr>
        <w:t xml:space="preserve">Finalmente, </w:t>
      </w:r>
      <w:r w:rsidR="009E2F34">
        <w:rPr>
          <w:rFonts w:ascii="Arial" w:eastAsia="Times New Roman" w:hAnsi="Arial" w:cs="Arial"/>
          <w:sz w:val="24"/>
          <w:szCs w:val="24"/>
        </w:rPr>
        <w:t>se definió una secuencia de eventos, que permiten capturar los valores sensados para poder insertarlos en las colecciones de Mongo. Con estas colecciones se generan las estadísticas requeridas por los objetivos de esta tesina.</w:t>
      </w:r>
    </w:p>
    <w:p w14:paraId="165651E2" w14:textId="69958C30" w:rsidR="004419AC" w:rsidRPr="008E438F" w:rsidRDefault="004419AC" w:rsidP="008E10C8">
      <w:pPr>
        <w:pStyle w:val="Ttulo3"/>
        <w:rPr>
          <w:rFonts w:ascii="Arial" w:eastAsia="Times New Roman" w:hAnsi="Arial" w:cs="Arial"/>
          <w:b w:val="0"/>
          <w:color w:val="000000"/>
        </w:rPr>
      </w:pPr>
      <w:r w:rsidRPr="008E438F">
        <w:rPr>
          <w:rFonts w:ascii="Arial" w:eastAsia="Times New Roman" w:hAnsi="Arial" w:cs="Arial"/>
          <w:b w:val="0"/>
          <w:color w:val="000000"/>
        </w:rPr>
        <w:br w:type="page"/>
      </w:r>
    </w:p>
    <w:p w14:paraId="64DC0042" w14:textId="7E4AD58E" w:rsidR="00953E88" w:rsidRDefault="00953E88" w:rsidP="00953E88">
      <w:pPr>
        <w:pStyle w:val="Ttulo1"/>
      </w:pPr>
      <w:bookmarkStart w:id="1445" w:name="_Toc504153950"/>
      <w:r>
        <w:rPr>
          <w:shd w:val="clear" w:color="auto" w:fill="FFFFFF"/>
        </w:rPr>
        <w:lastRenderedPageBreak/>
        <w:t xml:space="preserve">Capítulo </w:t>
      </w:r>
      <w:r w:rsidR="0083456F">
        <w:rPr>
          <w:shd w:val="clear" w:color="auto" w:fill="FFFFFF"/>
        </w:rPr>
        <w:t>9</w:t>
      </w:r>
      <w:r>
        <w:rPr>
          <w:shd w:val="clear" w:color="auto" w:fill="FFFFFF"/>
        </w:rPr>
        <w:t xml:space="preserve"> – Arquitectura y Ensamblado del SAR</w:t>
      </w:r>
      <w:bookmarkEnd w:id="1445"/>
    </w:p>
    <w:p w14:paraId="2A9B96C4" w14:textId="77777777" w:rsidR="00953E88" w:rsidRPr="005A7426" w:rsidRDefault="00953E88" w:rsidP="00953E88"/>
    <w:p w14:paraId="3A96BF3B" w14:textId="1058FFD6" w:rsidR="00953E88" w:rsidRDefault="00953E88" w:rsidP="00953E88">
      <w:pPr>
        <w:rPr>
          <w:rFonts w:ascii="Arial" w:hAnsi="Arial" w:cs="Arial"/>
          <w:color w:val="333333"/>
          <w:sz w:val="24"/>
          <w:szCs w:val="24"/>
          <w:shd w:val="clear" w:color="auto" w:fill="FFFFFF"/>
        </w:rPr>
      </w:pPr>
      <w:r w:rsidRPr="00F923C8">
        <w:rPr>
          <w:rFonts w:ascii="Arial" w:hAnsi="Arial" w:cs="Arial"/>
          <w:color w:val="333333"/>
          <w:sz w:val="24"/>
          <w:szCs w:val="24"/>
          <w:shd w:val="clear" w:color="auto" w:fill="FFFFFF"/>
        </w:rPr>
        <w:t>Para el desarrollo de esta tesina se procedió a armar un prototipo del SAR mediante un robot móvil, el cual cuenta con una variedad de actuadores y sensores que le permiten interactuar con el entorno que lo rodea.</w:t>
      </w:r>
      <w:r>
        <w:rPr>
          <w:rFonts w:ascii="Arial" w:hAnsi="Arial" w:cs="Arial"/>
          <w:color w:val="333333"/>
          <w:sz w:val="24"/>
          <w:szCs w:val="24"/>
          <w:shd w:val="clear" w:color="auto" w:fill="FFFFFF"/>
        </w:rPr>
        <w:t xml:space="preserve"> En este capítulo, se describen los diversos componentes </w:t>
      </w:r>
      <w:r w:rsidR="0083456F">
        <w:rPr>
          <w:rFonts w:ascii="Arial" w:hAnsi="Arial" w:cs="Arial"/>
          <w:color w:val="333333"/>
          <w:sz w:val="24"/>
          <w:szCs w:val="24"/>
          <w:shd w:val="clear" w:color="auto" w:fill="FFFFFF"/>
        </w:rPr>
        <w:t>d</w:t>
      </w:r>
      <w:r>
        <w:rPr>
          <w:rFonts w:ascii="Arial" w:hAnsi="Arial" w:cs="Arial"/>
          <w:color w:val="333333"/>
          <w:sz w:val="24"/>
          <w:szCs w:val="24"/>
          <w:shd w:val="clear" w:color="auto" w:fill="FFFFFF"/>
        </w:rPr>
        <w:t xml:space="preserve">el SAR, con sus respectivas funciones dentro del mismo, así como también, los </w:t>
      </w:r>
      <w:r w:rsidR="0083456F">
        <w:rPr>
          <w:rFonts w:ascii="Arial" w:hAnsi="Arial" w:cs="Arial"/>
          <w:color w:val="333333"/>
          <w:sz w:val="24"/>
          <w:szCs w:val="24"/>
          <w:shd w:val="clear" w:color="auto" w:fill="FFFFFF"/>
        </w:rPr>
        <w:t>procedimientos</w:t>
      </w:r>
      <w:r>
        <w:rPr>
          <w:rFonts w:ascii="Arial" w:hAnsi="Arial" w:cs="Arial"/>
          <w:color w:val="333333"/>
          <w:sz w:val="24"/>
          <w:szCs w:val="24"/>
          <w:shd w:val="clear" w:color="auto" w:fill="FFFFFF"/>
        </w:rPr>
        <w:t xml:space="preserve"> que se llevaron a cabo para construirlo</w:t>
      </w:r>
      <w:r w:rsidR="0083456F">
        <w:rPr>
          <w:rFonts w:ascii="Arial" w:hAnsi="Arial" w:cs="Arial"/>
          <w:color w:val="333333"/>
          <w:sz w:val="24"/>
          <w:szCs w:val="24"/>
          <w:shd w:val="clear" w:color="auto" w:fill="FFFFFF"/>
        </w:rPr>
        <w:t xml:space="preserve">. Se muestran los distintos niveles en los cuales se estructura y como se disponen los elementos dentro de </w:t>
      </w:r>
      <w:r w:rsidR="00D22747">
        <w:rPr>
          <w:rFonts w:ascii="Arial" w:hAnsi="Arial" w:cs="Arial"/>
          <w:color w:val="333333"/>
          <w:sz w:val="24"/>
          <w:szCs w:val="24"/>
          <w:shd w:val="clear" w:color="auto" w:fill="FFFFFF"/>
        </w:rPr>
        <w:t>él</w:t>
      </w:r>
      <w:r w:rsidR="0083456F">
        <w:rPr>
          <w:rFonts w:ascii="Arial" w:hAnsi="Arial" w:cs="Arial"/>
          <w:color w:val="333333"/>
          <w:sz w:val="24"/>
          <w:szCs w:val="24"/>
          <w:shd w:val="clear" w:color="auto" w:fill="FFFFFF"/>
        </w:rPr>
        <w:t>.</w:t>
      </w:r>
      <w:r w:rsidR="00D91F42">
        <w:rPr>
          <w:rFonts w:ascii="Arial" w:hAnsi="Arial" w:cs="Arial"/>
          <w:color w:val="333333"/>
          <w:sz w:val="24"/>
          <w:szCs w:val="24"/>
          <w:shd w:val="clear" w:color="auto" w:fill="FFFFFF"/>
        </w:rPr>
        <w:t xml:space="preserve"> En la siguiente imagen (</w:t>
      </w:r>
      <w:r w:rsidR="00D91F42">
        <w:rPr>
          <w:rFonts w:ascii="Arial" w:hAnsi="Arial" w:cs="Arial"/>
          <w:color w:val="333333"/>
          <w:sz w:val="24"/>
          <w:szCs w:val="24"/>
          <w:shd w:val="clear" w:color="auto" w:fill="FFFFFF"/>
        </w:rPr>
        <w:fldChar w:fldCharType="begin"/>
      </w:r>
      <w:r w:rsidR="00D91F42">
        <w:rPr>
          <w:rFonts w:ascii="Arial" w:hAnsi="Arial" w:cs="Arial"/>
          <w:color w:val="333333"/>
          <w:sz w:val="24"/>
          <w:szCs w:val="24"/>
          <w:shd w:val="clear" w:color="auto" w:fill="FFFFFF"/>
        </w:rPr>
        <w:instrText xml:space="preserve"> REF _Ref504132700 \h </w:instrText>
      </w:r>
      <w:r w:rsidR="00D91F42">
        <w:rPr>
          <w:rFonts w:ascii="Arial" w:hAnsi="Arial" w:cs="Arial"/>
          <w:color w:val="333333"/>
          <w:sz w:val="24"/>
          <w:szCs w:val="24"/>
          <w:shd w:val="clear" w:color="auto" w:fill="FFFFFF"/>
        </w:rPr>
      </w:r>
      <w:r w:rsidR="00D91F42">
        <w:rPr>
          <w:rFonts w:ascii="Arial" w:hAnsi="Arial" w:cs="Arial"/>
          <w:color w:val="333333"/>
          <w:sz w:val="24"/>
          <w:szCs w:val="24"/>
          <w:shd w:val="clear" w:color="auto" w:fill="FFFFFF"/>
        </w:rPr>
        <w:fldChar w:fldCharType="separate"/>
      </w:r>
      <w:r w:rsidR="00D91F42">
        <w:t xml:space="preserve">Ilustración </w:t>
      </w:r>
      <w:r w:rsidR="00D91F42">
        <w:rPr>
          <w:noProof/>
        </w:rPr>
        <w:t>49</w:t>
      </w:r>
      <w:r w:rsidR="00D91F42">
        <w:t xml:space="preserve"> - Esquema de conexión de componentes</w:t>
      </w:r>
      <w:r w:rsidR="00D91F42">
        <w:rPr>
          <w:rFonts w:ascii="Arial" w:hAnsi="Arial" w:cs="Arial"/>
          <w:color w:val="333333"/>
          <w:sz w:val="24"/>
          <w:szCs w:val="24"/>
          <w:shd w:val="clear" w:color="auto" w:fill="FFFFFF"/>
        </w:rPr>
        <w:fldChar w:fldCharType="end"/>
      </w:r>
      <w:r w:rsidR="00D91F42">
        <w:rPr>
          <w:rFonts w:ascii="Arial" w:hAnsi="Arial" w:cs="Arial"/>
          <w:color w:val="333333"/>
          <w:sz w:val="24"/>
          <w:szCs w:val="24"/>
          <w:shd w:val="clear" w:color="auto" w:fill="FFFFFF"/>
        </w:rPr>
        <w:t>) se puede apreciar la arquitectura de conexión de los componentes que integran al SAR.</w:t>
      </w:r>
    </w:p>
    <w:p w14:paraId="687930E0" w14:textId="03AE8700" w:rsidR="008A5202" w:rsidRDefault="008A5202" w:rsidP="00953E88">
      <w:pPr>
        <w:rPr>
          <w:rFonts w:ascii="Arial" w:hAnsi="Arial" w:cs="Arial"/>
          <w:color w:val="333333"/>
          <w:sz w:val="24"/>
          <w:szCs w:val="24"/>
          <w:shd w:val="clear" w:color="auto" w:fill="FFFFFF"/>
        </w:rPr>
      </w:pPr>
    </w:p>
    <w:p w14:paraId="001EC0A7" w14:textId="77777777" w:rsidR="00D91F42" w:rsidRDefault="00D91F42" w:rsidP="00D91F42">
      <w:pPr>
        <w:keepNext/>
        <w:jc w:val="center"/>
      </w:pPr>
      <w:r>
        <w:rPr>
          <w:noProof/>
          <w:lang w:val="en-US" w:eastAsia="en-US"/>
        </w:rPr>
        <w:drawing>
          <wp:inline distT="0" distB="0" distL="0" distR="0" wp14:anchorId="5BE21A07" wp14:editId="5324B522">
            <wp:extent cx="3544405" cy="3752490"/>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48467" cy="3756790"/>
                    </a:xfrm>
                    <a:prstGeom prst="rect">
                      <a:avLst/>
                    </a:prstGeom>
                    <a:noFill/>
                    <a:ln>
                      <a:noFill/>
                    </a:ln>
                  </pic:spPr>
                </pic:pic>
              </a:graphicData>
            </a:graphic>
          </wp:inline>
        </w:drawing>
      </w:r>
    </w:p>
    <w:p w14:paraId="597DCA2A" w14:textId="38E4B6FA" w:rsidR="008A5202" w:rsidRPr="00F923C8" w:rsidRDefault="00D91F42" w:rsidP="00D91F42">
      <w:pPr>
        <w:pStyle w:val="Descripcin"/>
        <w:jc w:val="center"/>
        <w:rPr>
          <w:rFonts w:ascii="Arial" w:hAnsi="Arial" w:cs="Arial"/>
          <w:color w:val="333333"/>
          <w:sz w:val="24"/>
          <w:szCs w:val="24"/>
          <w:shd w:val="clear" w:color="auto" w:fill="FFFFFF"/>
        </w:rPr>
      </w:pPr>
      <w:bookmarkStart w:id="1446" w:name="_Ref504132700"/>
      <w:bookmarkStart w:id="1447" w:name="_Toc504154001"/>
      <w:r>
        <w:t xml:space="preserve">Ilustración </w:t>
      </w:r>
      <w:fldSimple w:instr=" SEQ Ilustración \* ARABIC ">
        <w:r w:rsidR="00C5340B">
          <w:rPr>
            <w:noProof/>
          </w:rPr>
          <w:t>47</w:t>
        </w:r>
      </w:fldSimple>
      <w:r>
        <w:t xml:space="preserve"> - Esquema de conexión de componentes</w:t>
      </w:r>
      <w:bookmarkEnd w:id="1446"/>
      <w:bookmarkEnd w:id="1447"/>
    </w:p>
    <w:p w14:paraId="4432FF4B" w14:textId="5E7D8829" w:rsidR="00953E88" w:rsidRPr="005A7426" w:rsidRDefault="0083456F" w:rsidP="00953E88">
      <w:pPr>
        <w:pStyle w:val="Ttulo2"/>
        <w:rPr>
          <w:b/>
          <w:sz w:val="32"/>
          <w:szCs w:val="32"/>
          <w:shd w:val="clear" w:color="auto" w:fill="FFFFFF"/>
        </w:rPr>
      </w:pPr>
      <w:bookmarkStart w:id="1448" w:name="_Toc504153951"/>
      <w:r>
        <w:rPr>
          <w:b/>
          <w:sz w:val="32"/>
          <w:szCs w:val="32"/>
          <w:shd w:val="clear" w:color="auto" w:fill="FFFFFF"/>
        </w:rPr>
        <w:t xml:space="preserve">9.1 </w:t>
      </w:r>
      <w:commentRangeStart w:id="1449"/>
      <w:r w:rsidR="00953E88" w:rsidRPr="005A7426">
        <w:rPr>
          <w:b/>
          <w:sz w:val="32"/>
          <w:szCs w:val="32"/>
          <w:shd w:val="clear" w:color="auto" w:fill="FFFFFF"/>
        </w:rPr>
        <w:t>Componentes</w:t>
      </w:r>
      <w:commentRangeEnd w:id="1449"/>
      <w:r w:rsidR="00953E88">
        <w:rPr>
          <w:rStyle w:val="Refdecomentario"/>
          <w:color w:val="000000"/>
        </w:rPr>
        <w:commentReference w:id="1449"/>
      </w:r>
      <w:bookmarkEnd w:id="1448"/>
    </w:p>
    <w:p w14:paraId="7378B74F" w14:textId="77777777" w:rsidR="00953E88" w:rsidRPr="006D52FC" w:rsidRDefault="00953E88" w:rsidP="00953E88"/>
    <w:p w14:paraId="791D5472" w14:textId="36CEA057" w:rsidR="00953E88" w:rsidRPr="00F923C8" w:rsidRDefault="004226B0" w:rsidP="00953E88">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88448" behindDoc="0" locked="0" layoutInCell="1" allowOverlap="1" wp14:anchorId="3F962F59" wp14:editId="4245B00B">
                <wp:simplePos x="0" y="0"/>
                <wp:positionH relativeFrom="column">
                  <wp:posOffset>2571115</wp:posOffset>
                </wp:positionH>
                <wp:positionV relativeFrom="paragraph">
                  <wp:posOffset>1795145</wp:posOffset>
                </wp:positionV>
                <wp:extent cx="2828925" cy="635"/>
                <wp:effectExtent l="0" t="0" r="0" b="0"/>
                <wp:wrapSquare wrapText="bothSides"/>
                <wp:docPr id="284" name="Cuadro de texto 284"/>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206C7810" w14:textId="6B0FE7F5" w:rsidR="00A87E1C" w:rsidRPr="00DA461B" w:rsidRDefault="00A87E1C" w:rsidP="004226B0">
                            <w:pPr>
                              <w:pStyle w:val="Descripcin"/>
                              <w:jc w:val="center"/>
                              <w:rPr>
                                <w:rFonts w:ascii="Arial" w:eastAsia="Calibri" w:hAnsi="Arial" w:cs="Arial"/>
                                <w:noProof/>
                                <w:color w:val="000000"/>
                                <w:sz w:val="24"/>
                                <w:szCs w:val="24"/>
                                <w:lang w:val="es-ES_tradnl" w:eastAsia="es-ES_tradnl"/>
                              </w:rPr>
                            </w:pPr>
                            <w:bookmarkStart w:id="1450" w:name="_Toc504154002"/>
                            <w:r>
                              <w:t xml:space="preserve">Ilustración </w:t>
                            </w:r>
                            <w:fldSimple w:instr=" SEQ Ilustración \* ARABIC ">
                              <w:r w:rsidR="00C5340B">
                                <w:rPr>
                                  <w:noProof/>
                                </w:rPr>
                                <w:t>48</w:t>
                              </w:r>
                            </w:fldSimple>
                            <w:r>
                              <w:t xml:space="preserve"> - </w:t>
                            </w:r>
                            <w:r w:rsidRPr="00623DE8">
                              <w:t>Raspberry Pi 3</w:t>
                            </w:r>
                            <w:bookmarkEnd w:id="14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62F59" id="Cuadro de texto 284" o:spid="_x0000_s1054" type="#_x0000_t202" style="position:absolute;left:0;text-align:left;margin-left:202.45pt;margin-top:141.35pt;width:222.75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" stroked="f">
                <v:textbox style="mso-fit-shape-to-text:t" inset="0,0,0,0">
                  <w:txbxContent>
                    <w:p w14:paraId="206C7810" w14:textId="6B0FE7F5" w:rsidR="00A87E1C" w:rsidRPr="00DA461B" w:rsidRDefault="00A87E1C" w:rsidP="004226B0">
                      <w:pPr>
                        <w:pStyle w:val="Descripcin"/>
                        <w:jc w:val="center"/>
                        <w:rPr>
                          <w:rFonts w:ascii="Arial" w:eastAsia="Calibri" w:hAnsi="Arial" w:cs="Arial"/>
                          <w:noProof/>
                          <w:color w:val="000000"/>
                          <w:sz w:val="24"/>
                          <w:szCs w:val="24"/>
                          <w:lang w:val="es-ES_tradnl" w:eastAsia="es-ES_tradnl"/>
                        </w:rPr>
                      </w:pPr>
                      <w:bookmarkStart w:id="1451" w:name="_Toc504154002"/>
                      <w:r>
                        <w:t xml:space="preserve">Ilustración </w:t>
                      </w:r>
                      <w:fldSimple w:instr=" SEQ Ilustración \* ARABIC ">
                        <w:r w:rsidR="00C5340B">
                          <w:rPr>
                            <w:noProof/>
                          </w:rPr>
                          <w:t>48</w:t>
                        </w:r>
                      </w:fldSimple>
                      <w:r>
                        <w:t xml:space="preserve"> - </w:t>
                      </w:r>
                      <w:r w:rsidRPr="00623DE8">
                        <w:t>Raspberry Pi 3</w:t>
                      </w:r>
                      <w:bookmarkEnd w:id="1451"/>
                    </w:p>
                  </w:txbxContent>
                </v:textbox>
                <w10:wrap type="square"/>
              </v:shape>
            </w:pict>
          </mc:Fallback>
        </mc:AlternateContent>
      </w:r>
      <w:r w:rsidR="00953E88" w:rsidRPr="00F923C8">
        <w:rPr>
          <w:rFonts w:ascii="Arial" w:hAnsi="Arial" w:cs="Arial"/>
          <w:noProof/>
          <w:sz w:val="24"/>
          <w:szCs w:val="24"/>
          <w:lang w:val="en-US" w:eastAsia="en-US"/>
        </w:rPr>
        <w:drawing>
          <wp:anchor distT="0" distB="0" distL="114300" distR="114300" simplePos="0" relativeHeight="251619840" behindDoc="0" locked="0" layoutInCell="1" allowOverlap="1" wp14:anchorId="27966462" wp14:editId="067F75E8">
            <wp:simplePos x="0" y="0"/>
            <wp:positionH relativeFrom="margin">
              <wp:align>right</wp:align>
            </wp:positionH>
            <wp:positionV relativeFrom="paragraph">
              <wp:posOffset>13335</wp:posOffset>
            </wp:positionV>
            <wp:extent cx="2828925" cy="1887115"/>
            <wp:effectExtent l="0" t="0" r="0" b="0"/>
            <wp:wrapSquare wrapText="bothSides"/>
            <wp:docPr id="24" name="Imagen 24" descr="https://www.raspberrypi.org/app/uploads/2017/05/Raspberry-Pi-3-1-1619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aspberrypi.org/app/uploads/2017/05/Raspberry-Pi-3-1-1619x1080.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28925" cy="188711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shd w:val="clear" w:color="auto" w:fill="FFFFFF"/>
        </w:rPr>
        <w:t>Una Raspberry Pi 3 model B</w:t>
      </w:r>
      <w:r w:rsidR="00953E88" w:rsidRPr="00F923C8">
        <w:rPr>
          <w:rFonts w:ascii="Arial" w:hAnsi="Arial" w:cs="Arial"/>
          <w:color w:val="333333"/>
          <w:sz w:val="24"/>
          <w:szCs w:val="24"/>
          <w:shd w:val="clear" w:color="auto" w:fill="FFFFFF"/>
        </w:rPr>
        <w:t>: Componente principal del SAR, es el servidor del mismo, encargado de almacenar la aplicación web y recibir las peticiones de los clientes para luego mandar las ordenes a las placas Arduino. Cuenta con una tarje microSD donde almacena el sistema operativo Raspbian el cual se ejecuta al encenderla y permite correr la aplicación desarrollada.</w:t>
      </w:r>
    </w:p>
    <w:p w14:paraId="753D9844" w14:textId="075A85E0" w:rsidR="00953E88" w:rsidRDefault="00953E88" w:rsidP="00953E88">
      <w:pPr>
        <w:rPr>
          <w:rFonts w:ascii="Verdana" w:hAnsi="Verdana"/>
          <w:color w:val="333333"/>
          <w:shd w:val="clear" w:color="auto" w:fill="FFFFFF"/>
        </w:rPr>
      </w:pPr>
    </w:p>
    <w:p w14:paraId="57075679" w14:textId="7EF3563C" w:rsidR="00953E88" w:rsidRPr="00F923C8" w:rsidRDefault="004226B0" w:rsidP="00953E88">
      <w:pPr>
        <w:ind w:left="3828"/>
        <w:rPr>
          <w:rFonts w:ascii="Arial" w:hAnsi="Arial" w:cs="Arial"/>
          <w:color w:val="333333"/>
          <w:sz w:val="24"/>
          <w:szCs w:val="24"/>
          <w:shd w:val="clear" w:color="auto" w:fill="FFFFFF"/>
        </w:rPr>
      </w:pPr>
      <w:r>
        <w:rPr>
          <w:noProof/>
          <w:lang w:val="en-US" w:eastAsia="en-US"/>
        </w:rPr>
        <w:lastRenderedPageBreak/>
        <mc:AlternateContent>
          <mc:Choice Requires="wps">
            <w:drawing>
              <wp:anchor distT="0" distB="0" distL="114300" distR="114300" simplePos="0" relativeHeight="251681280" behindDoc="0" locked="0" layoutInCell="1" allowOverlap="1" wp14:anchorId="58403B8C" wp14:editId="62DB0BF0">
                <wp:simplePos x="0" y="0"/>
                <wp:positionH relativeFrom="column">
                  <wp:posOffset>-3810</wp:posOffset>
                </wp:positionH>
                <wp:positionV relativeFrom="paragraph">
                  <wp:posOffset>1974215</wp:posOffset>
                </wp:positionV>
                <wp:extent cx="2324100" cy="635"/>
                <wp:effectExtent l="0" t="0" r="0" b="0"/>
                <wp:wrapSquare wrapText="bothSides"/>
                <wp:docPr id="285" name="Cuadro de texto 285"/>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7F551AD5" w14:textId="4650284F" w:rsidR="00A87E1C" w:rsidRPr="006A14D6" w:rsidRDefault="00A87E1C" w:rsidP="004226B0">
                            <w:pPr>
                              <w:pStyle w:val="Descripcin"/>
                              <w:jc w:val="center"/>
                              <w:rPr>
                                <w:rFonts w:ascii="Arial" w:eastAsia="Calibri" w:hAnsi="Arial" w:cs="Arial"/>
                                <w:noProof/>
                                <w:color w:val="000000"/>
                                <w:sz w:val="24"/>
                                <w:szCs w:val="24"/>
                                <w:lang w:val="es-ES_tradnl" w:eastAsia="es-ES_tradnl"/>
                              </w:rPr>
                            </w:pPr>
                            <w:bookmarkStart w:id="1452" w:name="_Toc504154003"/>
                            <w:r>
                              <w:t xml:space="preserve">Ilustración </w:t>
                            </w:r>
                            <w:fldSimple w:instr=" SEQ Ilustración \* ARABIC ">
                              <w:r w:rsidR="00C5340B">
                                <w:rPr>
                                  <w:noProof/>
                                </w:rPr>
                                <w:t>49</w:t>
                              </w:r>
                            </w:fldSimple>
                            <w:r>
                              <w:t xml:space="preserve"> - </w:t>
                            </w:r>
                            <w:r w:rsidRPr="00DB71A1">
                              <w:t>Arduino Mega</w:t>
                            </w:r>
                            <w:bookmarkEnd w:id="1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03B8C" id="Cuadro de texto 285" o:spid="_x0000_s1055" type="#_x0000_t202" style="position:absolute;left:0;text-align:left;margin-left:-.3pt;margin-top:155.45pt;width:183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" stroked="f">
                <v:textbox style="mso-fit-shape-to-text:t" inset="0,0,0,0">
                  <w:txbxContent>
                    <w:p w14:paraId="7F551AD5" w14:textId="4650284F" w:rsidR="00A87E1C" w:rsidRPr="006A14D6" w:rsidRDefault="00A87E1C" w:rsidP="004226B0">
                      <w:pPr>
                        <w:pStyle w:val="Descripcin"/>
                        <w:jc w:val="center"/>
                        <w:rPr>
                          <w:rFonts w:ascii="Arial" w:eastAsia="Calibri" w:hAnsi="Arial" w:cs="Arial"/>
                          <w:noProof/>
                          <w:color w:val="000000"/>
                          <w:sz w:val="24"/>
                          <w:szCs w:val="24"/>
                          <w:lang w:val="es-ES_tradnl" w:eastAsia="es-ES_tradnl"/>
                        </w:rPr>
                      </w:pPr>
                      <w:bookmarkStart w:id="1453" w:name="_Toc504154003"/>
                      <w:r>
                        <w:t xml:space="preserve">Ilustración </w:t>
                      </w:r>
                      <w:fldSimple w:instr=" SEQ Ilustración \* ARABIC ">
                        <w:r w:rsidR="00C5340B">
                          <w:rPr>
                            <w:noProof/>
                          </w:rPr>
                          <w:t>49</w:t>
                        </w:r>
                      </w:fldSimple>
                      <w:r>
                        <w:t xml:space="preserve"> - </w:t>
                      </w:r>
                      <w:r w:rsidRPr="00DB71A1">
                        <w:t>Arduino Mega</w:t>
                      </w:r>
                      <w:bookmarkEnd w:id="1453"/>
                    </w:p>
                  </w:txbxContent>
                </v:textbox>
                <w10:wrap type="square"/>
              </v:shape>
            </w:pict>
          </mc:Fallback>
        </mc:AlternateContent>
      </w:r>
      <w:r w:rsidR="00953E88" w:rsidRPr="00F923C8">
        <w:rPr>
          <w:rFonts w:ascii="Arial" w:hAnsi="Arial" w:cs="Arial"/>
          <w:noProof/>
          <w:sz w:val="24"/>
          <w:szCs w:val="24"/>
          <w:lang w:val="en-US" w:eastAsia="en-US"/>
        </w:rPr>
        <w:drawing>
          <wp:anchor distT="0" distB="0" distL="114300" distR="114300" simplePos="0" relativeHeight="251620864" behindDoc="0" locked="0" layoutInCell="1" allowOverlap="1" wp14:anchorId="34D3BDAF" wp14:editId="0865DB0B">
            <wp:simplePos x="0" y="0"/>
            <wp:positionH relativeFrom="margin">
              <wp:posOffset>-3810</wp:posOffset>
            </wp:positionH>
            <wp:positionV relativeFrom="paragraph">
              <wp:posOffset>402590</wp:posOffset>
            </wp:positionV>
            <wp:extent cx="2324100" cy="1514475"/>
            <wp:effectExtent l="0" t="0" r="0" b="9525"/>
            <wp:wrapSquare wrapText="bothSides"/>
            <wp:docPr id="205" name="Imagen 205" descr="http://www.robotshop.com/media/catalog/product/cache/1/image/900x900/9df78eab33525d08d6e5fb8d27136e95/a/r/arduino-mega-2560-microcontroll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obotshop.com/media/catalog/product/cache/1/image/900x900/9df78eab33525d08d6e5fb8d27136e95/a/r/arduino-mega-2560-microcontroller-3.jpg"/>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16804" b="18032"/>
                    <a:stretch/>
                  </pic:blipFill>
                  <pic:spPr bwMode="auto">
                    <a:xfrm>
                      <a:off x="0" y="0"/>
                      <a:ext cx="2324100" cy="1514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shd w:val="clear" w:color="auto" w:fill="FFFFFF"/>
        </w:rPr>
        <w:t>Un Arduino Mega</w:t>
      </w:r>
      <w:r w:rsidR="00953E88" w:rsidRPr="00F923C8">
        <w:rPr>
          <w:rFonts w:ascii="Arial" w:hAnsi="Arial" w:cs="Arial"/>
          <w:color w:val="333333"/>
          <w:sz w:val="24"/>
          <w:szCs w:val="24"/>
          <w:shd w:val="clear" w:color="auto" w:fill="FFFFFF"/>
        </w:rPr>
        <w:t xml:space="preserve">: Es el principal controlador del SAR, en él se conectan todos los sensores y actuadores (a excepción del sensor de temperatura). Funciona como intermediario entre la Raspberry y el resto de los componentes, dado que recibe todas las ordenes de ejecución de la misma. En su memoria, se encuentra almacenada una versión del protocolo Firmata nombrada como StandarFirmata (dado por la librería Firmata de Arduino, </w:t>
      </w:r>
      <w:r w:rsidR="00953E88" w:rsidRPr="00F923C8">
        <w:rPr>
          <w:rFonts w:ascii="Arial" w:hAnsi="Arial" w:cs="Arial"/>
          <w:b/>
          <w:i/>
          <w:color w:val="FF0000"/>
          <w:sz w:val="24"/>
          <w:szCs w:val="24"/>
          <w:shd w:val="clear" w:color="auto" w:fill="FFFFFF"/>
        </w:rPr>
        <w:t>Anexo X</w:t>
      </w:r>
      <w:r w:rsidR="00953E88" w:rsidRPr="00F923C8">
        <w:rPr>
          <w:rFonts w:ascii="Arial" w:hAnsi="Arial" w:cs="Arial"/>
          <w:color w:val="333333"/>
          <w:sz w:val="24"/>
          <w:szCs w:val="24"/>
          <w:shd w:val="clear" w:color="auto" w:fill="FFFFFF"/>
        </w:rPr>
        <w:t xml:space="preserve">) necesaria para establecer la comunicación con los comandos enviados desde Javascript por la aplicación web. </w:t>
      </w:r>
    </w:p>
    <w:p w14:paraId="4F8D3DD7" w14:textId="77777777" w:rsidR="00953E88" w:rsidRDefault="00953E88" w:rsidP="00953E88">
      <w:pPr>
        <w:rPr>
          <w:rFonts w:ascii="Verdana" w:hAnsi="Verdana"/>
          <w:color w:val="333333"/>
          <w:shd w:val="clear" w:color="auto" w:fill="FFFFFF"/>
        </w:rPr>
      </w:pPr>
    </w:p>
    <w:p w14:paraId="788A51CB" w14:textId="29A8A2B0" w:rsidR="00953E88" w:rsidRDefault="004226B0" w:rsidP="00953E88">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83328" behindDoc="0" locked="0" layoutInCell="1" allowOverlap="1" wp14:anchorId="4575F462" wp14:editId="4690FB34">
                <wp:simplePos x="0" y="0"/>
                <wp:positionH relativeFrom="column">
                  <wp:posOffset>3719195</wp:posOffset>
                </wp:positionH>
                <wp:positionV relativeFrom="paragraph">
                  <wp:posOffset>1398905</wp:posOffset>
                </wp:positionV>
                <wp:extent cx="1680845" cy="635"/>
                <wp:effectExtent l="0" t="0" r="0" b="0"/>
                <wp:wrapSquare wrapText="bothSides"/>
                <wp:docPr id="286" name="Cuadro de texto 286"/>
                <wp:cNvGraphicFramePr/>
                <a:graphic xmlns:a="http://schemas.openxmlformats.org/drawingml/2006/main">
                  <a:graphicData uri="http://schemas.microsoft.com/office/word/2010/wordprocessingShape">
                    <wps:wsp>
                      <wps:cNvSpPr txBox="1"/>
                      <wps:spPr>
                        <a:xfrm>
                          <a:off x="0" y="0"/>
                          <a:ext cx="1680845" cy="635"/>
                        </a:xfrm>
                        <a:prstGeom prst="rect">
                          <a:avLst/>
                        </a:prstGeom>
                        <a:solidFill>
                          <a:prstClr val="white"/>
                        </a:solidFill>
                        <a:ln>
                          <a:noFill/>
                        </a:ln>
                      </wps:spPr>
                      <wps:txbx>
                        <w:txbxContent>
                          <w:p w14:paraId="4469CB4A" w14:textId="0DA8BB50" w:rsidR="00A87E1C" w:rsidRPr="008C08EC" w:rsidRDefault="00A87E1C" w:rsidP="004226B0">
                            <w:pPr>
                              <w:pStyle w:val="Descripcin"/>
                              <w:rPr>
                                <w:rFonts w:ascii="Arial" w:eastAsia="Calibri" w:hAnsi="Arial" w:cs="Arial"/>
                                <w:noProof/>
                                <w:color w:val="000000"/>
                                <w:sz w:val="24"/>
                                <w:szCs w:val="24"/>
                                <w:lang w:val="es-ES_tradnl" w:eastAsia="es-ES_tradnl"/>
                              </w:rPr>
                            </w:pPr>
                            <w:bookmarkStart w:id="1454" w:name="_Toc504154004"/>
                            <w:r>
                              <w:t xml:space="preserve">Ilustración </w:t>
                            </w:r>
                            <w:fldSimple w:instr=" SEQ Ilustración \* ARABIC ">
                              <w:r w:rsidR="00C5340B">
                                <w:rPr>
                                  <w:noProof/>
                                </w:rPr>
                                <w:t>50</w:t>
                              </w:r>
                            </w:fldSimple>
                            <w:r>
                              <w:t xml:space="preserve"> - </w:t>
                            </w:r>
                            <w:r w:rsidRPr="00643077">
                              <w:t>Arduino Nano</w:t>
                            </w:r>
                            <w:bookmarkEnd w:id="14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5F462" id="Cuadro de texto 286" o:spid="_x0000_s1056" type="#_x0000_t202" style="position:absolute;left:0;text-align:left;margin-left:292.85pt;margin-top:110.15pt;width:132.3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" stroked="f">
                <v:textbox style="mso-fit-shape-to-text:t" inset="0,0,0,0">
                  <w:txbxContent>
                    <w:p w14:paraId="4469CB4A" w14:textId="0DA8BB50" w:rsidR="00A87E1C" w:rsidRPr="008C08EC" w:rsidRDefault="00A87E1C" w:rsidP="004226B0">
                      <w:pPr>
                        <w:pStyle w:val="Descripcin"/>
                        <w:rPr>
                          <w:rFonts w:ascii="Arial" w:eastAsia="Calibri" w:hAnsi="Arial" w:cs="Arial"/>
                          <w:noProof/>
                          <w:color w:val="000000"/>
                          <w:sz w:val="24"/>
                          <w:szCs w:val="24"/>
                          <w:lang w:val="es-ES_tradnl" w:eastAsia="es-ES_tradnl"/>
                        </w:rPr>
                      </w:pPr>
                      <w:bookmarkStart w:id="1455" w:name="_Toc504154004"/>
                      <w:r>
                        <w:t xml:space="preserve">Ilustración </w:t>
                      </w:r>
                      <w:fldSimple w:instr=" SEQ Ilustración \* ARABIC ">
                        <w:r w:rsidR="00C5340B">
                          <w:rPr>
                            <w:noProof/>
                          </w:rPr>
                          <w:t>50</w:t>
                        </w:r>
                      </w:fldSimple>
                      <w:r>
                        <w:t xml:space="preserve"> - </w:t>
                      </w:r>
                      <w:r w:rsidRPr="00643077">
                        <w:t>Arduino Nano</w:t>
                      </w:r>
                      <w:bookmarkEnd w:id="1455"/>
                    </w:p>
                  </w:txbxContent>
                </v:textbox>
                <w10:wrap type="square"/>
              </v:shape>
            </w:pict>
          </mc:Fallback>
        </mc:AlternateContent>
      </w:r>
      <w:r w:rsidR="00953E88" w:rsidRPr="00F923C8">
        <w:rPr>
          <w:rFonts w:ascii="Arial" w:hAnsi="Arial" w:cs="Arial"/>
          <w:noProof/>
          <w:sz w:val="24"/>
          <w:szCs w:val="24"/>
          <w:lang w:val="en-US" w:eastAsia="en-US"/>
        </w:rPr>
        <w:drawing>
          <wp:anchor distT="0" distB="0" distL="114300" distR="114300" simplePos="0" relativeHeight="251621888" behindDoc="0" locked="0" layoutInCell="1" allowOverlap="1" wp14:anchorId="138D3B55" wp14:editId="4301DB4C">
            <wp:simplePos x="0" y="0"/>
            <wp:positionH relativeFrom="margin">
              <wp:posOffset>3719195</wp:posOffset>
            </wp:positionH>
            <wp:positionV relativeFrom="paragraph">
              <wp:posOffset>5715</wp:posOffset>
            </wp:positionV>
            <wp:extent cx="1680845" cy="1336040"/>
            <wp:effectExtent l="0" t="0" r="0" b="0"/>
            <wp:wrapSquare wrapText="bothSides"/>
            <wp:docPr id="206" name="Imagen 206" descr="http://cdn-reichelt.de/bilder/web/xxl_ws/A300/ARDUINO_NANO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reichelt.de/bilder/web/xxl_ws/A300/ARDUINO_NANO_03.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80845" cy="133604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shd w:val="clear" w:color="auto" w:fill="FFFFFF"/>
        </w:rPr>
        <w:t>Un Arduino Nano</w:t>
      </w:r>
      <w:r w:rsidR="00953E88" w:rsidRPr="00F923C8">
        <w:rPr>
          <w:rFonts w:ascii="Arial" w:hAnsi="Arial" w:cs="Arial"/>
          <w:color w:val="333333"/>
          <w:sz w:val="24"/>
          <w:szCs w:val="24"/>
          <w:shd w:val="clear" w:color="auto" w:fill="FFFFFF"/>
        </w:rPr>
        <w:t xml:space="preserve">: Esta versión de Arduino es la que se encarga de capturar la temperatura obtenida por el sensor DS18B20. Se debió optar por el uso de otro Arduino, dado que para la captura de temperaturas y el envío de los datos a la Raspberry mediante </w:t>
      </w:r>
      <w:r w:rsidR="00953E88">
        <w:rPr>
          <w:rFonts w:ascii="Arial" w:hAnsi="Arial" w:cs="Arial"/>
          <w:color w:val="333333"/>
          <w:sz w:val="24"/>
          <w:szCs w:val="24"/>
          <w:shd w:val="clear" w:color="auto" w:fill="FFFFFF"/>
        </w:rPr>
        <w:t>JavaScript</w:t>
      </w:r>
      <w:r w:rsidR="00953E88" w:rsidRPr="00F923C8">
        <w:rPr>
          <w:rFonts w:ascii="Arial" w:hAnsi="Arial" w:cs="Arial"/>
          <w:color w:val="333333"/>
          <w:sz w:val="24"/>
          <w:szCs w:val="24"/>
          <w:shd w:val="clear" w:color="auto" w:fill="FFFFFF"/>
        </w:rPr>
        <w:t xml:space="preserve"> se necesita una versión particular del protocolo Firmata, nombrada como ConfigurableFirmata (</w:t>
      </w:r>
      <w:r w:rsidR="00953E88" w:rsidRPr="00F923C8">
        <w:rPr>
          <w:rFonts w:ascii="Arial" w:hAnsi="Arial" w:cs="Arial"/>
          <w:b/>
          <w:i/>
          <w:color w:val="FF0000"/>
          <w:sz w:val="24"/>
          <w:szCs w:val="24"/>
          <w:shd w:val="clear" w:color="auto" w:fill="FFFFFF"/>
        </w:rPr>
        <w:t>Anexo X1</w:t>
      </w:r>
      <w:r w:rsidR="00953E88" w:rsidRPr="00F923C8">
        <w:rPr>
          <w:rFonts w:ascii="Arial" w:hAnsi="Arial" w:cs="Arial"/>
          <w:color w:val="333333"/>
          <w:sz w:val="24"/>
          <w:szCs w:val="24"/>
          <w:shd w:val="clear" w:color="auto" w:fill="FFFFFF"/>
        </w:rPr>
        <w:t>).</w:t>
      </w:r>
    </w:p>
    <w:p w14:paraId="1E53A79C" w14:textId="2397CD51" w:rsidR="00953E88" w:rsidRDefault="00953E88" w:rsidP="00953E88">
      <w:pPr>
        <w:rPr>
          <w:rFonts w:ascii="Arial" w:hAnsi="Arial" w:cs="Arial"/>
          <w:b/>
          <w:color w:val="333333"/>
          <w:sz w:val="24"/>
          <w:szCs w:val="24"/>
          <w:shd w:val="clear" w:color="auto" w:fill="FFFFFF"/>
        </w:rPr>
      </w:pPr>
    </w:p>
    <w:p w14:paraId="0A51E01F" w14:textId="5BC97123" w:rsidR="00953E88" w:rsidRPr="00F923C8" w:rsidRDefault="00953E88" w:rsidP="00953E88">
      <w:pPr>
        <w:rPr>
          <w:rFonts w:ascii="Arial" w:hAnsi="Arial" w:cs="Arial"/>
          <w:color w:val="333333"/>
          <w:sz w:val="24"/>
          <w:szCs w:val="24"/>
          <w:shd w:val="clear" w:color="auto" w:fill="FFFFFF"/>
        </w:rPr>
      </w:pPr>
      <w:r w:rsidRPr="00F923C8">
        <w:rPr>
          <w:rFonts w:ascii="Arial" w:hAnsi="Arial" w:cs="Arial"/>
          <w:noProof/>
          <w:sz w:val="24"/>
          <w:szCs w:val="24"/>
          <w:lang w:val="en-US" w:eastAsia="en-US"/>
        </w:rPr>
        <w:drawing>
          <wp:anchor distT="0" distB="0" distL="114300" distR="114300" simplePos="0" relativeHeight="251631104" behindDoc="0" locked="0" layoutInCell="1" allowOverlap="1" wp14:anchorId="5E7FF591" wp14:editId="3946D18B">
            <wp:simplePos x="0" y="0"/>
            <wp:positionH relativeFrom="margin">
              <wp:posOffset>4272915</wp:posOffset>
            </wp:positionH>
            <wp:positionV relativeFrom="paragraph">
              <wp:posOffset>10795</wp:posOffset>
            </wp:positionV>
            <wp:extent cx="1104900" cy="771525"/>
            <wp:effectExtent l="0" t="0" r="0" b="9525"/>
            <wp:wrapSquare wrapText="bothSides"/>
            <wp:docPr id="207" name="Imagen 207" descr="http://www.maxelectronica.cl/63-large_default/moto-reductor-motor-con-caja-reductora-y-rue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axelectronica.cl/63-large_default/moto-reductor-motor-con-caja-reductora-y-rueda.jp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17242" b="12931"/>
                    <a:stretch/>
                  </pic:blipFill>
                  <pic:spPr bwMode="auto">
                    <a:xfrm>
                      <a:off x="0" y="0"/>
                      <a:ext cx="1104900" cy="771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Cuatro motores DC (corriente continua de 3v a 6v) con caja reductora:</w:t>
      </w:r>
      <w:r w:rsidRPr="00F923C8">
        <w:rPr>
          <w:rFonts w:ascii="Arial" w:hAnsi="Arial" w:cs="Arial"/>
          <w:color w:val="333333"/>
          <w:sz w:val="24"/>
          <w:szCs w:val="24"/>
          <w:shd w:val="clear" w:color="auto" w:fill="FFFFFF"/>
        </w:rPr>
        <w:t xml:space="preserve"> Estos motores, en conjunto con cuatro ruedas de plástico cubiertas con una goma cada una, son los que permiten darle la movilidad al SAR.</w:t>
      </w:r>
    </w:p>
    <w:p w14:paraId="020FAD94" w14:textId="77777777" w:rsidR="00953E88" w:rsidRPr="00F923C8" w:rsidRDefault="00953E88" w:rsidP="00953E88">
      <w:pPr>
        <w:rPr>
          <w:rFonts w:ascii="Arial" w:hAnsi="Arial" w:cs="Arial"/>
          <w:color w:val="333333"/>
          <w:sz w:val="24"/>
          <w:szCs w:val="24"/>
          <w:shd w:val="clear" w:color="auto" w:fill="FFFFFF"/>
        </w:rPr>
      </w:pPr>
    </w:p>
    <w:p w14:paraId="68927CFB" w14:textId="5A062D0C" w:rsidR="004226B0" w:rsidRDefault="004226B0" w:rsidP="00953E88">
      <w:pPr>
        <w:ind w:left="3119"/>
        <w:rPr>
          <w:rFonts w:ascii="Arial" w:hAnsi="Arial" w:cs="Arial"/>
          <w:b/>
          <w:color w:val="333333"/>
          <w:sz w:val="24"/>
          <w:szCs w:val="24"/>
          <w:shd w:val="clear" w:color="auto" w:fill="FFFFFF"/>
        </w:rPr>
      </w:pPr>
      <w:r>
        <w:rPr>
          <w:noProof/>
          <w:lang w:val="en-US" w:eastAsia="en-US"/>
        </w:rPr>
        <mc:AlternateContent>
          <mc:Choice Requires="wps">
            <w:drawing>
              <wp:anchor distT="0" distB="0" distL="114300" distR="114300" simplePos="0" relativeHeight="251690496" behindDoc="0" locked="0" layoutInCell="1" allowOverlap="1" wp14:anchorId="44A0DB3F" wp14:editId="6CE1A0A7">
                <wp:simplePos x="0" y="0"/>
                <wp:positionH relativeFrom="column">
                  <wp:posOffset>4101465</wp:posOffset>
                </wp:positionH>
                <wp:positionV relativeFrom="paragraph">
                  <wp:posOffset>10795</wp:posOffset>
                </wp:positionV>
                <wp:extent cx="1295400" cy="635"/>
                <wp:effectExtent l="0" t="0" r="0" b="0"/>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44597398" w14:textId="299F331B" w:rsidR="00A87E1C" w:rsidRPr="005B6AB6" w:rsidRDefault="00A87E1C" w:rsidP="004226B0">
                            <w:pPr>
                              <w:pStyle w:val="Descripcin"/>
                              <w:rPr>
                                <w:rFonts w:ascii="Arial" w:eastAsia="Calibri" w:hAnsi="Arial" w:cs="Arial"/>
                                <w:noProof/>
                                <w:color w:val="000000"/>
                                <w:sz w:val="24"/>
                                <w:szCs w:val="24"/>
                                <w:lang w:val="es-ES_tradnl" w:eastAsia="es-ES_tradnl"/>
                              </w:rPr>
                            </w:pPr>
                            <w:bookmarkStart w:id="1456" w:name="_Toc504154005"/>
                            <w:r>
                              <w:t xml:space="preserve">Ilustración </w:t>
                            </w:r>
                            <w:fldSimple w:instr=" SEQ Ilustración \* ARABIC ">
                              <w:r w:rsidR="00C5340B">
                                <w:rPr>
                                  <w:noProof/>
                                </w:rPr>
                                <w:t>51</w:t>
                              </w:r>
                            </w:fldSimple>
                            <w:r>
                              <w:t xml:space="preserve"> - </w:t>
                            </w:r>
                            <w:r w:rsidRPr="001D4E00">
                              <w:t>Motores CC</w:t>
                            </w:r>
                            <w:bookmarkEnd w:id="1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A0DB3F" id="Cuadro de texto 287" o:spid="_x0000_s1057" type="#_x0000_t202" style="position:absolute;left:0;text-align:left;margin-left:322.95pt;margin-top:.85pt;width:102pt;height:.05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" stroked="f">
                <v:textbox style="mso-fit-shape-to-text:t" inset="0,0,0,0">
                  <w:txbxContent>
                    <w:p w14:paraId="44597398" w14:textId="299F331B" w:rsidR="00A87E1C" w:rsidRPr="005B6AB6" w:rsidRDefault="00A87E1C" w:rsidP="004226B0">
                      <w:pPr>
                        <w:pStyle w:val="Descripcin"/>
                        <w:rPr>
                          <w:rFonts w:ascii="Arial" w:eastAsia="Calibri" w:hAnsi="Arial" w:cs="Arial"/>
                          <w:noProof/>
                          <w:color w:val="000000"/>
                          <w:sz w:val="24"/>
                          <w:szCs w:val="24"/>
                          <w:lang w:val="es-ES_tradnl" w:eastAsia="es-ES_tradnl"/>
                        </w:rPr>
                      </w:pPr>
                      <w:bookmarkStart w:id="1457" w:name="_Toc504154005"/>
                      <w:r>
                        <w:t xml:space="preserve">Ilustración </w:t>
                      </w:r>
                      <w:fldSimple w:instr=" SEQ Ilustración \* ARABIC ">
                        <w:r w:rsidR="00C5340B">
                          <w:rPr>
                            <w:noProof/>
                          </w:rPr>
                          <w:t>51</w:t>
                        </w:r>
                      </w:fldSimple>
                      <w:r>
                        <w:t xml:space="preserve"> - </w:t>
                      </w:r>
                      <w:r w:rsidRPr="001D4E00">
                        <w:t>Motores CC</w:t>
                      </w:r>
                      <w:bookmarkEnd w:id="1457"/>
                    </w:p>
                  </w:txbxContent>
                </v:textbox>
                <w10:wrap type="square"/>
              </v:shape>
            </w:pict>
          </mc:Fallback>
        </mc:AlternateContent>
      </w:r>
    </w:p>
    <w:p w14:paraId="7025A2FE" w14:textId="77777777" w:rsidR="004226B0" w:rsidRDefault="004226B0" w:rsidP="00953E88">
      <w:pPr>
        <w:ind w:left="3119"/>
        <w:rPr>
          <w:rFonts w:ascii="Arial" w:hAnsi="Arial" w:cs="Arial"/>
          <w:b/>
          <w:color w:val="333333"/>
          <w:sz w:val="24"/>
          <w:szCs w:val="24"/>
          <w:shd w:val="clear" w:color="auto" w:fill="FFFFFF"/>
        </w:rPr>
      </w:pPr>
    </w:p>
    <w:p w14:paraId="2E82AF9A" w14:textId="75DD1F34" w:rsidR="00953E88" w:rsidRPr="00F923C8" w:rsidRDefault="004226B0" w:rsidP="00953E88">
      <w:pPr>
        <w:ind w:left="3119"/>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84352" behindDoc="0" locked="0" layoutInCell="1" allowOverlap="1" wp14:anchorId="3F02F285" wp14:editId="26DD1ABC">
                <wp:simplePos x="0" y="0"/>
                <wp:positionH relativeFrom="column">
                  <wp:posOffset>0</wp:posOffset>
                </wp:positionH>
                <wp:positionV relativeFrom="paragraph">
                  <wp:posOffset>1163955</wp:posOffset>
                </wp:positionV>
                <wp:extent cx="1852295" cy="635"/>
                <wp:effectExtent l="0" t="0" r="0" b="0"/>
                <wp:wrapSquare wrapText="bothSides"/>
                <wp:docPr id="288" name="Cuadro de texto 288"/>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7039D63F" w14:textId="21E81D68" w:rsidR="00A87E1C" w:rsidRPr="00642A26" w:rsidRDefault="00A87E1C" w:rsidP="004226B0">
                            <w:pPr>
                              <w:pStyle w:val="Descripcin"/>
                              <w:rPr>
                                <w:rFonts w:ascii="Arial" w:eastAsia="Calibri" w:hAnsi="Arial" w:cs="Arial"/>
                                <w:noProof/>
                                <w:color w:val="000000"/>
                                <w:sz w:val="24"/>
                                <w:szCs w:val="24"/>
                                <w:lang w:val="es-ES_tradnl" w:eastAsia="es-ES_tradnl"/>
                              </w:rPr>
                            </w:pPr>
                            <w:bookmarkStart w:id="1458" w:name="_Toc504154006"/>
                            <w:r>
                              <w:t xml:space="preserve">Ilustración </w:t>
                            </w:r>
                            <w:fldSimple w:instr=" SEQ Ilustración \* ARABIC ">
                              <w:r w:rsidR="00C5340B">
                                <w:rPr>
                                  <w:noProof/>
                                </w:rPr>
                                <w:t>52</w:t>
                              </w:r>
                            </w:fldSimple>
                            <w:r>
                              <w:t xml:space="preserve"> </w:t>
                            </w:r>
                            <w:r w:rsidRPr="00A85274">
                              <w:t>- Sensor de ultrasonido</w:t>
                            </w:r>
                            <w:bookmarkEnd w:id="1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2F285" id="Cuadro de texto 288" o:spid="_x0000_s1058" type="#_x0000_t202" style="position:absolute;left:0;text-align:left;margin-left:0;margin-top:91.65pt;width:145.8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" stroked="f">
                <v:textbox style="mso-fit-shape-to-text:t" inset="0,0,0,0">
                  <w:txbxContent>
                    <w:p w14:paraId="7039D63F" w14:textId="21E81D68" w:rsidR="00A87E1C" w:rsidRPr="00642A26" w:rsidRDefault="00A87E1C" w:rsidP="004226B0">
                      <w:pPr>
                        <w:pStyle w:val="Descripcin"/>
                        <w:rPr>
                          <w:rFonts w:ascii="Arial" w:eastAsia="Calibri" w:hAnsi="Arial" w:cs="Arial"/>
                          <w:noProof/>
                          <w:color w:val="000000"/>
                          <w:sz w:val="24"/>
                          <w:szCs w:val="24"/>
                          <w:lang w:val="es-ES_tradnl" w:eastAsia="es-ES_tradnl"/>
                        </w:rPr>
                      </w:pPr>
                      <w:bookmarkStart w:id="1459" w:name="_Toc504154006"/>
                      <w:r>
                        <w:t xml:space="preserve">Ilustración </w:t>
                      </w:r>
                      <w:fldSimple w:instr=" SEQ Ilustración \* ARABIC ">
                        <w:r w:rsidR="00C5340B">
                          <w:rPr>
                            <w:noProof/>
                          </w:rPr>
                          <w:t>52</w:t>
                        </w:r>
                      </w:fldSimple>
                      <w:r>
                        <w:t xml:space="preserve"> </w:t>
                      </w:r>
                      <w:r w:rsidRPr="00A85274">
                        <w:t>- Sensor de ultrasonido</w:t>
                      </w:r>
                      <w:bookmarkEnd w:id="1459"/>
                    </w:p>
                  </w:txbxContent>
                </v:textbox>
                <w10:wrap type="square"/>
              </v:shape>
            </w:pict>
          </mc:Fallback>
        </mc:AlternateContent>
      </w:r>
      <w:r w:rsidR="00953E88" w:rsidRPr="00F923C8">
        <w:rPr>
          <w:rFonts w:ascii="Arial" w:hAnsi="Arial" w:cs="Arial"/>
          <w:noProof/>
          <w:sz w:val="24"/>
          <w:szCs w:val="24"/>
          <w:lang w:val="en-US" w:eastAsia="en-US"/>
        </w:rPr>
        <w:drawing>
          <wp:anchor distT="0" distB="0" distL="114300" distR="114300" simplePos="0" relativeHeight="251622912" behindDoc="0" locked="0" layoutInCell="1" allowOverlap="1" wp14:anchorId="74A041D4" wp14:editId="0B575FB6">
            <wp:simplePos x="0" y="0"/>
            <wp:positionH relativeFrom="margin">
              <wp:align>left</wp:align>
            </wp:positionH>
            <wp:positionV relativeFrom="paragraph">
              <wp:posOffset>11430</wp:posOffset>
            </wp:positionV>
            <wp:extent cx="1852295" cy="1095375"/>
            <wp:effectExtent l="0" t="0" r="0" b="9525"/>
            <wp:wrapSquare wrapText="bothSides"/>
            <wp:docPr id="208" name="Imagen 208" descr="http://tecnopatafisica.com/images/robotica/sensorultrasonico/HCS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ecnopatafisica.com/images/robotica/sensorultrasonico/HCSR04.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5229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shd w:val="clear" w:color="auto" w:fill="FFFFFF"/>
        </w:rPr>
        <w:t>Tres sensores ultrasónicos HC-SR04</w:t>
      </w:r>
      <w:r w:rsidR="00953E88" w:rsidRPr="00F923C8">
        <w:rPr>
          <w:rFonts w:ascii="Arial" w:hAnsi="Arial" w:cs="Arial"/>
          <w:color w:val="333333"/>
          <w:sz w:val="24"/>
          <w:szCs w:val="24"/>
          <w:shd w:val="clear" w:color="auto" w:fill="FFFFFF"/>
        </w:rPr>
        <w:t>: Los sensores ultrasónicos, se utilizan para determinar la presencia de algún objeto a una distancia menor a 20 centímetros, tanto al frente del SAR como en sus laterales. Al identificar un objeto a una distancia menor a la mencionada, se bloquea el avance del robot en la dirección en donde se encuentre dicho objeto.</w:t>
      </w:r>
    </w:p>
    <w:p w14:paraId="6697808F" w14:textId="4339BF2D" w:rsidR="00953E88" w:rsidRPr="00F923C8" w:rsidRDefault="00953E88" w:rsidP="00953E88">
      <w:pPr>
        <w:rPr>
          <w:rFonts w:ascii="Arial" w:hAnsi="Arial" w:cs="Arial"/>
          <w:b/>
          <w:color w:val="333333"/>
          <w:sz w:val="24"/>
          <w:szCs w:val="24"/>
          <w:shd w:val="clear" w:color="auto" w:fill="FFFFFF"/>
        </w:rPr>
      </w:pPr>
    </w:p>
    <w:p w14:paraId="5D2BE815" w14:textId="7248B747" w:rsidR="00953E88" w:rsidRPr="00F923C8" w:rsidRDefault="004226B0" w:rsidP="00953E88">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85376" behindDoc="0" locked="0" layoutInCell="1" allowOverlap="1" wp14:anchorId="6AAC1208" wp14:editId="31FF928C">
                <wp:simplePos x="0" y="0"/>
                <wp:positionH relativeFrom="column">
                  <wp:posOffset>4120515</wp:posOffset>
                </wp:positionH>
                <wp:positionV relativeFrom="paragraph">
                  <wp:posOffset>970915</wp:posOffset>
                </wp:positionV>
                <wp:extent cx="1276350" cy="635"/>
                <wp:effectExtent l="0" t="0" r="0" b="0"/>
                <wp:wrapSquare wrapText="bothSides"/>
                <wp:docPr id="289" name="Cuadro de texto 289"/>
                <wp:cNvGraphicFramePr/>
                <a:graphic xmlns:a="http://schemas.openxmlformats.org/drawingml/2006/main">
                  <a:graphicData uri="http://schemas.microsoft.com/office/word/2010/wordprocessingShape">
                    <wps:wsp>
                      <wps:cNvSpPr txBox="1"/>
                      <wps:spPr>
                        <a:xfrm>
                          <a:off x="0" y="0"/>
                          <a:ext cx="1276350" cy="635"/>
                        </a:xfrm>
                        <a:prstGeom prst="rect">
                          <a:avLst/>
                        </a:prstGeom>
                        <a:solidFill>
                          <a:prstClr val="white"/>
                        </a:solidFill>
                        <a:ln>
                          <a:noFill/>
                        </a:ln>
                      </wps:spPr>
                      <wps:txbx>
                        <w:txbxContent>
                          <w:p w14:paraId="234A3E67" w14:textId="15CAA553" w:rsidR="00A87E1C" w:rsidRPr="00A95EA2" w:rsidRDefault="00A87E1C" w:rsidP="004226B0">
                            <w:pPr>
                              <w:pStyle w:val="Descripcin"/>
                              <w:rPr>
                                <w:rFonts w:ascii="Arial" w:eastAsia="Calibri" w:hAnsi="Arial" w:cs="Arial"/>
                                <w:noProof/>
                                <w:color w:val="000000"/>
                                <w:sz w:val="24"/>
                                <w:szCs w:val="24"/>
                                <w:lang w:val="es-ES_tradnl" w:eastAsia="es-ES_tradnl"/>
                              </w:rPr>
                            </w:pPr>
                            <w:bookmarkStart w:id="1460" w:name="_Toc504154007"/>
                            <w:r>
                              <w:t xml:space="preserve">Ilustración </w:t>
                            </w:r>
                            <w:fldSimple w:instr=" SEQ Ilustración \* ARABIC ">
                              <w:r w:rsidR="00C5340B">
                                <w:rPr>
                                  <w:noProof/>
                                </w:rPr>
                                <w:t>53</w:t>
                              </w:r>
                            </w:fldSimple>
                            <w:r>
                              <w:t xml:space="preserve"> - Porta pilas</w:t>
                            </w:r>
                            <w:bookmarkEnd w:id="1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C1208" id="Cuadro de texto 289" o:spid="_x0000_s1059" type="#_x0000_t202" style="position:absolute;left:0;text-align:left;margin-left:324.45pt;margin-top:76.45pt;width:100.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" stroked="f">
                <v:textbox style="mso-fit-shape-to-text:t" inset="0,0,0,0">
                  <w:txbxContent>
                    <w:p w14:paraId="234A3E67" w14:textId="15CAA553" w:rsidR="00A87E1C" w:rsidRPr="00A95EA2" w:rsidRDefault="00A87E1C" w:rsidP="004226B0">
                      <w:pPr>
                        <w:pStyle w:val="Descripcin"/>
                        <w:rPr>
                          <w:rFonts w:ascii="Arial" w:eastAsia="Calibri" w:hAnsi="Arial" w:cs="Arial"/>
                          <w:noProof/>
                          <w:color w:val="000000"/>
                          <w:sz w:val="24"/>
                          <w:szCs w:val="24"/>
                          <w:lang w:val="es-ES_tradnl" w:eastAsia="es-ES_tradnl"/>
                        </w:rPr>
                      </w:pPr>
                      <w:bookmarkStart w:id="1461" w:name="_Toc504154007"/>
                      <w:r>
                        <w:t xml:space="preserve">Ilustración </w:t>
                      </w:r>
                      <w:fldSimple w:instr=" SEQ Ilustración \* ARABIC ">
                        <w:r w:rsidR="00C5340B">
                          <w:rPr>
                            <w:noProof/>
                          </w:rPr>
                          <w:t>53</w:t>
                        </w:r>
                      </w:fldSimple>
                      <w:r>
                        <w:t xml:space="preserve"> - Porta pilas</w:t>
                      </w:r>
                      <w:bookmarkEnd w:id="1461"/>
                    </w:p>
                  </w:txbxContent>
                </v:textbox>
                <w10:wrap type="square"/>
              </v:shape>
            </w:pict>
          </mc:Fallback>
        </mc:AlternateContent>
      </w:r>
      <w:r w:rsidR="00953E88" w:rsidRPr="00F923C8">
        <w:rPr>
          <w:rFonts w:ascii="Arial" w:hAnsi="Arial" w:cs="Arial"/>
          <w:noProof/>
          <w:sz w:val="24"/>
          <w:szCs w:val="24"/>
          <w:lang w:val="en-US" w:eastAsia="en-US"/>
        </w:rPr>
        <w:drawing>
          <wp:anchor distT="0" distB="0" distL="114300" distR="114300" simplePos="0" relativeHeight="251623936" behindDoc="0" locked="0" layoutInCell="1" allowOverlap="1" wp14:anchorId="4C6460CE" wp14:editId="34A5DF00">
            <wp:simplePos x="0" y="0"/>
            <wp:positionH relativeFrom="margin">
              <wp:posOffset>4120515</wp:posOffset>
            </wp:positionH>
            <wp:positionV relativeFrom="paragraph">
              <wp:posOffset>8890</wp:posOffset>
            </wp:positionV>
            <wp:extent cx="1276350" cy="904875"/>
            <wp:effectExtent l="0" t="0" r="0" b="9525"/>
            <wp:wrapSquare wrapText="bothSides"/>
            <wp:docPr id="209" name="Imagen 209" descr="Resultado de imagen para portapilas aa x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portapilas aa x 4"/>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12500" t="21971" r="11029" b="23785"/>
                    <a:stretch/>
                  </pic:blipFill>
                  <pic:spPr bwMode="auto">
                    <a:xfrm>
                      <a:off x="0" y="0"/>
                      <a:ext cx="1276350" cy="904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shd w:val="clear" w:color="auto" w:fill="FFFFFF"/>
        </w:rPr>
        <w:t xml:space="preserve">Dos portas pilas AA x4 con sus respectivas pilas recargables: </w:t>
      </w:r>
      <w:r w:rsidR="00953E88" w:rsidRPr="00F923C8">
        <w:rPr>
          <w:rFonts w:ascii="Arial" w:hAnsi="Arial" w:cs="Arial"/>
          <w:color w:val="333333"/>
          <w:sz w:val="24"/>
          <w:szCs w:val="24"/>
          <w:shd w:val="clear" w:color="auto" w:fill="FFFFFF"/>
        </w:rPr>
        <w:t>Utilizados para alimentar de corriente eléctrica a los 4 motores.</w:t>
      </w:r>
    </w:p>
    <w:p w14:paraId="78734A50" w14:textId="77777777" w:rsidR="00953E88" w:rsidRPr="00F923C8" w:rsidRDefault="00953E88" w:rsidP="00953E88">
      <w:pPr>
        <w:rPr>
          <w:rFonts w:ascii="Arial" w:hAnsi="Arial" w:cs="Arial"/>
          <w:color w:val="333333"/>
          <w:sz w:val="24"/>
          <w:szCs w:val="24"/>
          <w:shd w:val="clear" w:color="auto" w:fill="FFFFFF"/>
        </w:rPr>
      </w:pPr>
    </w:p>
    <w:p w14:paraId="79F6D359" w14:textId="77777777" w:rsidR="00953E88" w:rsidRPr="00F923C8" w:rsidRDefault="00953E88" w:rsidP="00953E88">
      <w:pPr>
        <w:rPr>
          <w:rFonts w:ascii="Arial" w:hAnsi="Arial" w:cs="Arial"/>
          <w:color w:val="333333"/>
          <w:sz w:val="24"/>
          <w:szCs w:val="24"/>
          <w:shd w:val="clear" w:color="auto" w:fill="FFFFFF"/>
        </w:rPr>
      </w:pPr>
    </w:p>
    <w:p w14:paraId="4D622EAF" w14:textId="6B466F27" w:rsidR="004226B0" w:rsidRDefault="004226B0" w:rsidP="00953E88">
      <w:pPr>
        <w:rPr>
          <w:rFonts w:ascii="Arial" w:hAnsi="Arial" w:cs="Arial"/>
          <w:b/>
          <w:color w:val="333333"/>
          <w:sz w:val="24"/>
          <w:szCs w:val="24"/>
          <w:shd w:val="clear" w:color="auto" w:fill="FFFFFF"/>
        </w:rPr>
      </w:pPr>
    </w:p>
    <w:p w14:paraId="3CA9BFD3" w14:textId="77777777" w:rsidR="004226B0" w:rsidRDefault="004226B0" w:rsidP="00953E88">
      <w:pPr>
        <w:rPr>
          <w:rFonts w:ascii="Arial" w:hAnsi="Arial" w:cs="Arial"/>
          <w:b/>
          <w:color w:val="333333"/>
          <w:sz w:val="24"/>
          <w:szCs w:val="24"/>
          <w:shd w:val="clear" w:color="auto" w:fill="FFFFFF"/>
        </w:rPr>
      </w:pPr>
    </w:p>
    <w:p w14:paraId="0D16F9F1" w14:textId="08231D4A" w:rsidR="00953E88" w:rsidRPr="00F923C8" w:rsidRDefault="00597FAF" w:rsidP="00953E88">
      <w:pPr>
        <w:rPr>
          <w:rFonts w:ascii="Arial" w:hAnsi="Arial" w:cs="Arial"/>
          <w:color w:val="333333"/>
          <w:sz w:val="24"/>
          <w:szCs w:val="24"/>
          <w:shd w:val="clear" w:color="auto" w:fill="FFFFFF"/>
        </w:rPr>
      </w:pPr>
      <w:r w:rsidRPr="00F923C8">
        <w:rPr>
          <w:rFonts w:ascii="Arial" w:hAnsi="Arial" w:cs="Arial"/>
          <w:noProof/>
          <w:sz w:val="24"/>
          <w:szCs w:val="24"/>
          <w:lang w:val="en-US" w:eastAsia="en-US"/>
        </w:rPr>
        <w:lastRenderedPageBreak/>
        <w:drawing>
          <wp:anchor distT="0" distB="0" distL="114300" distR="114300" simplePos="0" relativeHeight="251632128" behindDoc="0" locked="0" layoutInCell="1" allowOverlap="1" wp14:anchorId="307D4EB0" wp14:editId="5A68CA2E">
            <wp:simplePos x="0" y="0"/>
            <wp:positionH relativeFrom="margin">
              <wp:posOffset>-109867</wp:posOffset>
            </wp:positionH>
            <wp:positionV relativeFrom="paragraph">
              <wp:posOffset>-695</wp:posOffset>
            </wp:positionV>
            <wp:extent cx="1162050" cy="1038225"/>
            <wp:effectExtent l="0" t="0" r="0" b="9525"/>
            <wp:wrapSquare wrapText="bothSides"/>
            <wp:docPr id="210" name="Imagen 210" descr="Resultado de imagen para puente h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puente h l298n"/>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8256" r="7798"/>
                    <a:stretch/>
                  </pic:blipFill>
                  <pic:spPr bwMode="auto">
                    <a:xfrm>
                      <a:off x="0" y="0"/>
                      <a:ext cx="1162050" cy="1038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shd w:val="clear" w:color="auto" w:fill="FFFFFF"/>
        </w:rPr>
        <w:t xml:space="preserve">Dos puentes H L298N: </w:t>
      </w:r>
      <w:r w:rsidR="00953E88" w:rsidRPr="00F923C8">
        <w:rPr>
          <w:rFonts w:ascii="Arial" w:hAnsi="Arial" w:cs="Arial"/>
          <w:color w:val="333333"/>
          <w:sz w:val="24"/>
          <w:szCs w:val="24"/>
          <w:shd w:val="clear" w:color="auto" w:fill="FFFFFF"/>
        </w:rPr>
        <w:t>Son los intermediarios entre el Arduino Mega y los motores, cada uno de ellos se encarga de la manipulación de dos motores.</w:t>
      </w:r>
    </w:p>
    <w:p w14:paraId="457F48B9" w14:textId="47ADF4AE" w:rsidR="00953E88" w:rsidRPr="00F923C8" w:rsidRDefault="00953E88" w:rsidP="00953E88">
      <w:pPr>
        <w:rPr>
          <w:rFonts w:ascii="Arial" w:hAnsi="Arial" w:cs="Arial"/>
          <w:color w:val="333333"/>
          <w:sz w:val="24"/>
          <w:szCs w:val="24"/>
          <w:shd w:val="clear" w:color="auto" w:fill="FFFFFF"/>
        </w:rPr>
      </w:pPr>
    </w:p>
    <w:p w14:paraId="3F15C78F" w14:textId="5E4DB718" w:rsidR="00953E88" w:rsidRPr="00F923C8" w:rsidRDefault="00953E88" w:rsidP="00953E88">
      <w:pPr>
        <w:rPr>
          <w:rFonts w:ascii="Arial" w:hAnsi="Arial" w:cs="Arial"/>
          <w:color w:val="333333"/>
          <w:sz w:val="24"/>
          <w:szCs w:val="24"/>
          <w:shd w:val="clear" w:color="auto" w:fill="FFFFFF"/>
        </w:rPr>
      </w:pPr>
    </w:p>
    <w:p w14:paraId="4195976F" w14:textId="24DB6490" w:rsidR="00953E88" w:rsidRDefault="00597FAF" w:rsidP="00953E88">
      <w:pPr>
        <w:rPr>
          <w:rFonts w:ascii="Arial" w:hAnsi="Arial" w:cs="Arial"/>
          <w:b/>
          <w:color w:val="333333"/>
          <w:sz w:val="24"/>
          <w:szCs w:val="24"/>
          <w:shd w:val="clear" w:color="auto" w:fill="FFFFFF"/>
        </w:rPr>
      </w:pPr>
      <w:r>
        <w:rPr>
          <w:noProof/>
          <w:lang w:val="en-US" w:eastAsia="en-US"/>
        </w:rPr>
        <mc:AlternateContent>
          <mc:Choice Requires="wps">
            <w:drawing>
              <wp:anchor distT="0" distB="0" distL="114300" distR="114300" simplePos="0" relativeHeight="251674112" behindDoc="0" locked="0" layoutInCell="1" allowOverlap="1" wp14:anchorId="1EBE48F1" wp14:editId="012135FC">
                <wp:simplePos x="0" y="0"/>
                <wp:positionH relativeFrom="column">
                  <wp:posOffset>-1170293</wp:posOffset>
                </wp:positionH>
                <wp:positionV relativeFrom="paragraph">
                  <wp:posOffset>128246</wp:posOffset>
                </wp:positionV>
                <wp:extent cx="1619250" cy="635"/>
                <wp:effectExtent l="0" t="0" r="0" b="0"/>
                <wp:wrapSquare wrapText="bothSides"/>
                <wp:docPr id="290" name="Cuadro de texto 290"/>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wps:spPr>
                      <wps:txbx>
                        <w:txbxContent>
                          <w:p w14:paraId="5D0619CC" w14:textId="69A1CA69" w:rsidR="00A87E1C" w:rsidRPr="007E05D6" w:rsidRDefault="00A87E1C" w:rsidP="004226B0">
                            <w:pPr>
                              <w:pStyle w:val="Descripcin"/>
                              <w:rPr>
                                <w:rFonts w:ascii="Arial" w:eastAsia="Calibri" w:hAnsi="Arial" w:cs="Arial"/>
                                <w:noProof/>
                                <w:color w:val="000000"/>
                                <w:sz w:val="24"/>
                                <w:szCs w:val="24"/>
                                <w:lang w:val="es-ES_tradnl" w:eastAsia="es-ES_tradnl"/>
                              </w:rPr>
                            </w:pPr>
                            <w:bookmarkStart w:id="1462" w:name="_Toc504154008"/>
                            <w:r>
                              <w:t xml:space="preserve">Ilustración </w:t>
                            </w:r>
                            <w:fldSimple w:instr=" SEQ Ilustración \* ARABIC ">
                              <w:r w:rsidR="00C5340B">
                                <w:rPr>
                                  <w:noProof/>
                                </w:rPr>
                                <w:t>54</w:t>
                              </w:r>
                            </w:fldSimple>
                            <w:r>
                              <w:t xml:space="preserve"> - </w:t>
                            </w:r>
                            <w:r w:rsidRPr="003567C5">
                              <w:t>Módulo Puente H</w:t>
                            </w:r>
                            <w:bookmarkEnd w:id="1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BE48F1" id="Cuadro de texto 290" o:spid="_x0000_s1060" type="#_x0000_t202" style="position:absolute;left:0;text-align:left;margin-left:-92.15pt;margin-top:10.1pt;width:127.5pt;height:.05pt;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" stroked="f">
                <v:textbox style="mso-fit-shape-to-text:t" inset="0,0,0,0">
                  <w:txbxContent>
                    <w:p w14:paraId="5D0619CC" w14:textId="69A1CA69" w:rsidR="00A87E1C" w:rsidRPr="007E05D6" w:rsidRDefault="00A87E1C" w:rsidP="004226B0">
                      <w:pPr>
                        <w:pStyle w:val="Descripcin"/>
                        <w:rPr>
                          <w:rFonts w:ascii="Arial" w:eastAsia="Calibri" w:hAnsi="Arial" w:cs="Arial"/>
                          <w:noProof/>
                          <w:color w:val="000000"/>
                          <w:sz w:val="24"/>
                          <w:szCs w:val="24"/>
                          <w:lang w:val="es-ES_tradnl" w:eastAsia="es-ES_tradnl"/>
                        </w:rPr>
                      </w:pPr>
                      <w:bookmarkStart w:id="1463" w:name="_Toc504154008"/>
                      <w:r>
                        <w:t xml:space="preserve">Ilustración </w:t>
                      </w:r>
                      <w:fldSimple w:instr=" SEQ Ilustración \* ARABIC ">
                        <w:r w:rsidR="00C5340B">
                          <w:rPr>
                            <w:noProof/>
                          </w:rPr>
                          <w:t>54</w:t>
                        </w:r>
                      </w:fldSimple>
                      <w:r>
                        <w:t xml:space="preserve"> - </w:t>
                      </w:r>
                      <w:r w:rsidRPr="003567C5">
                        <w:t>Módulo Puente H</w:t>
                      </w:r>
                      <w:bookmarkEnd w:id="1463"/>
                    </w:p>
                  </w:txbxContent>
                </v:textbox>
                <w10:wrap type="square"/>
              </v:shape>
            </w:pict>
          </mc:Fallback>
        </mc:AlternateContent>
      </w:r>
    </w:p>
    <w:p w14:paraId="61512C28" w14:textId="6FC38A23" w:rsidR="00597FAF" w:rsidRDefault="00597FAF" w:rsidP="00953E88">
      <w:pPr>
        <w:rPr>
          <w:rFonts w:ascii="Arial" w:hAnsi="Arial" w:cs="Arial"/>
          <w:b/>
          <w:color w:val="333333"/>
          <w:sz w:val="24"/>
          <w:szCs w:val="24"/>
          <w:shd w:val="clear" w:color="auto" w:fill="FFFFFF"/>
        </w:rPr>
      </w:pPr>
    </w:p>
    <w:p w14:paraId="0E607519" w14:textId="66760888" w:rsidR="00597FAF" w:rsidRDefault="00597FAF" w:rsidP="00953E88">
      <w:pPr>
        <w:rPr>
          <w:rFonts w:ascii="Arial" w:hAnsi="Arial" w:cs="Arial"/>
          <w:b/>
          <w:color w:val="333333"/>
          <w:sz w:val="24"/>
          <w:szCs w:val="24"/>
          <w:shd w:val="clear" w:color="auto" w:fill="FFFFFF"/>
        </w:rPr>
      </w:pPr>
      <w:r w:rsidRPr="00F923C8">
        <w:rPr>
          <w:rFonts w:ascii="Arial" w:hAnsi="Arial" w:cs="Arial"/>
          <w:noProof/>
          <w:sz w:val="24"/>
          <w:szCs w:val="24"/>
          <w:lang w:val="en-US" w:eastAsia="en-US"/>
        </w:rPr>
        <w:drawing>
          <wp:anchor distT="0" distB="0" distL="114300" distR="114300" simplePos="0" relativeHeight="251633152" behindDoc="0" locked="0" layoutInCell="1" allowOverlap="1" wp14:anchorId="11E0D85A" wp14:editId="7220ADE8">
            <wp:simplePos x="0" y="0"/>
            <wp:positionH relativeFrom="margin">
              <wp:posOffset>4069116</wp:posOffset>
            </wp:positionH>
            <wp:positionV relativeFrom="paragraph">
              <wp:posOffset>58803</wp:posOffset>
            </wp:positionV>
            <wp:extent cx="1181100" cy="990600"/>
            <wp:effectExtent l="0" t="0" r="0" b="0"/>
            <wp:wrapSquare wrapText="bothSides"/>
            <wp:docPr id="211" name="Imagen 211" descr="Resultado de imagen para mini proto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mini protoboard"/>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4033" b="12096"/>
                    <a:stretch/>
                  </pic:blipFill>
                  <pic:spPr bwMode="auto">
                    <a:xfrm>
                      <a:off x="0" y="0"/>
                      <a:ext cx="1181100" cy="990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6794B2" w14:textId="4869654F" w:rsidR="00953E88" w:rsidRPr="00F923C8" w:rsidRDefault="00953E88" w:rsidP="00953E88">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Una mini Protoboard:</w:t>
      </w:r>
      <w:r w:rsidRPr="00F923C8">
        <w:rPr>
          <w:rFonts w:ascii="Arial" w:hAnsi="Arial" w:cs="Arial"/>
          <w:color w:val="333333"/>
          <w:sz w:val="24"/>
          <w:szCs w:val="24"/>
          <w:shd w:val="clear" w:color="auto" w:fill="FFFFFF"/>
        </w:rPr>
        <w:t xml:space="preserve"> Utilizada como extensión de pines, más que nada para los pines GND y 5v de la placa Arduino Mega.</w:t>
      </w:r>
    </w:p>
    <w:p w14:paraId="39C0561E" w14:textId="77777777" w:rsidR="00953E88" w:rsidRDefault="00953E88" w:rsidP="00953E88">
      <w:pPr>
        <w:rPr>
          <w:rFonts w:ascii="Arial" w:hAnsi="Arial" w:cs="Arial"/>
          <w:color w:val="333333"/>
          <w:sz w:val="24"/>
          <w:szCs w:val="24"/>
          <w:shd w:val="clear" w:color="auto" w:fill="FFFFFF"/>
        </w:rPr>
      </w:pPr>
    </w:p>
    <w:p w14:paraId="22B494A4" w14:textId="25CFB45D" w:rsidR="00953E88" w:rsidRPr="00F923C8" w:rsidRDefault="004226B0" w:rsidP="00953E88">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91520" behindDoc="0" locked="0" layoutInCell="1" allowOverlap="1" wp14:anchorId="2699B728" wp14:editId="6ABC814F">
                <wp:simplePos x="0" y="0"/>
                <wp:positionH relativeFrom="column">
                  <wp:posOffset>3818591</wp:posOffset>
                </wp:positionH>
                <wp:positionV relativeFrom="paragraph">
                  <wp:posOffset>138287</wp:posOffset>
                </wp:positionV>
                <wp:extent cx="1571625" cy="635"/>
                <wp:effectExtent l="0" t="0" r="9525" b="0"/>
                <wp:wrapSquare wrapText="bothSides"/>
                <wp:docPr id="291" name="Cuadro de texto 291"/>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14:paraId="6B519427" w14:textId="0C62A779" w:rsidR="00A87E1C" w:rsidRPr="00384503" w:rsidRDefault="00A87E1C" w:rsidP="004226B0">
                            <w:pPr>
                              <w:pStyle w:val="Descripcin"/>
                              <w:rPr>
                                <w:rFonts w:ascii="Arial" w:eastAsia="Calibri" w:hAnsi="Arial" w:cs="Arial"/>
                                <w:noProof/>
                                <w:color w:val="000000"/>
                                <w:sz w:val="24"/>
                                <w:szCs w:val="24"/>
                                <w:lang w:val="es-ES_tradnl" w:eastAsia="es-ES_tradnl"/>
                              </w:rPr>
                            </w:pPr>
                            <w:bookmarkStart w:id="1464" w:name="_Toc504154009"/>
                            <w:r>
                              <w:t xml:space="preserve">Ilustración </w:t>
                            </w:r>
                            <w:fldSimple w:instr=" SEQ Ilustración \* ARABIC ">
                              <w:r w:rsidR="00C5340B">
                                <w:rPr>
                                  <w:noProof/>
                                </w:rPr>
                                <w:t>55</w:t>
                              </w:r>
                            </w:fldSimple>
                            <w:r>
                              <w:t xml:space="preserve"> - </w:t>
                            </w:r>
                            <w:r w:rsidRPr="00FC4304">
                              <w:t>Mini-protoboard</w:t>
                            </w:r>
                            <w:bookmarkEnd w:id="14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99B728" id="Cuadro de texto 291" o:spid="_x0000_s1061" type="#_x0000_t202" style="position:absolute;left:0;text-align:left;margin-left:300.7pt;margin-top:10.9pt;width:123.75pt;height:.05pt;z-index:25169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" stroked="f">
                <v:textbox style="mso-fit-shape-to-text:t" inset="0,0,0,0">
                  <w:txbxContent>
                    <w:p w14:paraId="6B519427" w14:textId="0C62A779" w:rsidR="00A87E1C" w:rsidRPr="00384503" w:rsidRDefault="00A87E1C" w:rsidP="004226B0">
                      <w:pPr>
                        <w:pStyle w:val="Descripcin"/>
                        <w:rPr>
                          <w:rFonts w:ascii="Arial" w:eastAsia="Calibri" w:hAnsi="Arial" w:cs="Arial"/>
                          <w:noProof/>
                          <w:color w:val="000000"/>
                          <w:sz w:val="24"/>
                          <w:szCs w:val="24"/>
                          <w:lang w:val="es-ES_tradnl" w:eastAsia="es-ES_tradnl"/>
                        </w:rPr>
                      </w:pPr>
                      <w:bookmarkStart w:id="1465" w:name="_Toc504154009"/>
                      <w:r>
                        <w:t xml:space="preserve">Ilustración </w:t>
                      </w:r>
                      <w:fldSimple w:instr=" SEQ Ilustración \* ARABIC ">
                        <w:r w:rsidR="00C5340B">
                          <w:rPr>
                            <w:noProof/>
                          </w:rPr>
                          <w:t>55</w:t>
                        </w:r>
                      </w:fldSimple>
                      <w:r>
                        <w:t xml:space="preserve"> - </w:t>
                      </w:r>
                      <w:r w:rsidRPr="00FC4304">
                        <w:t>Mini-protoboard</w:t>
                      </w:r>
                      <w:bookmarkEnd w:id="1465"/>
                    </w:p>
                  </w:txbxContent>
                </v:textbox>
                <w10:wrap type="square"/>
              </v:shape>
            </w:pict>
          </mc:Fallback>
        </mc:AlternateContent>
      </w:r>
    </w:p>
    <w:p w14:paraId="19A66183" w14:textId="4B315BF0" w:rsidR="004226B0" w:rsidRDefault="004226B0" w:rsidP="00953E88">
      <w:pPr>
        <w:rPr>
          <w:rFonts w:ascii="Arial" w:hAnsi="Arial" w:cs="Arial"/>
          <w:b/>
          <w:color w:val="333333"/>
          <w:sz w:val="24"/>
          <w:szCs w:val="24"/>
          <w:shd w:val="clear" w:color="auto" w:fill="FFFFFF"/>
        </w:rPr>
      </w:pPr>
    </w:p>
    <w:p w14:paraId="04B725F5" w14:textId="7846D27D" w:rsidR="00953E88" w:rsidRPr="00F923C8" w:rsidRDefault="004226B0" w:rsidP="00953E88">
      <w:pPr>
        <w:rPr>
          <w:rFonts w:ascii="Arial" w:hAnsi="Arial" w:cs="Arial"/>
          <w:color w:val="333333"/>
          <w:sz w:val="24"/>
          <w:szCs w:val="24"/>
          <w:shd w:val="clear" w:color="auto" w:fill="FFFFFF"/>
        </w:rPr>
      </w:pPr>
      <w:r w:rsidRPr="00F923C8">
        <w:rPr>
          <w:rFonts w:ascii="Arial" w:hAnsi="Arial" w:cs="Arial"/>
          <w:noProof/>
          <w:sz w:val="24"/>
          <w:szCs w:val="24"/>
          <w:lang w:val="en-US" w:eastAsia="en-US"/>
        </w:rPr>
        <w:drawing>
          <wp:anchor distT="0" distB="0" distL="114300" distR="114300" simplePos="0" relativeHeight="251624960" behindDoc="0" locked="0" layoutInCell="1" allowOverlap="1" wp14:anchorId="7DE1C112" wp14:editId="5CB9ABF5">
            <wp:simplePos x="0" y="0"/>
            <wp:positionH relativeFrom="margin">
              <wp:posOffset>-3810</wp:posOffset>
            </wp:positionH>
            <wp:positionV relativeFrom="paragraph">
              <wp:posOffset>10795</wp:posOffset>
            </wp:positionV>
            <wp:extent cx="933450" cy="552450"/>
            <wp:effectExtent l="0" t="0" r="0" b="0"/>
            <wp:wrapSquare wrapText="bothSides"/>
            <wp:docPr id="212" name="Imagen 212" descr="https://i.ebayimg.com/images/g/-GMAAOSw8cNUR3FF/s-l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ebayimg.com/images/g/-GMAAOSw8cNUR3FF/s-l300.jp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22448" b="18368"/>
                    <a:stretch/>
                  </pic:blipFill>
                  <pic:spPr bwMode="auto">
                    <a:xfrm>
                      <a:off x="0" y="0"/>
                      <a:ext cx="933450" cy="552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shd w:val="clear" w:color="auto" w:fill="FFFFFF"/>
        </w:rPr>
        <w:t xml:space="preserve">Un sensor de temperatura DS18B20 montado sobre una placa KY-001: </w:t>
      </w:r>
      <w:r w:rsidR="00953E88" w:rsidRPr="00F923C8">
        <w:rPr>
          <w:rFonts w:ascii="Arial" w:hAnsi="Arial" w:cs="Arial"/>
          <w:color w:val="333333"/>
          <w:sz w:val="24"/>
          <w:szCs w:val="24"/>
          <w:shd w:val="clear" w:color="auto" w:fill="FFFFFF"/>
        </w:rPr>
        <w:t>Este módulo es el encargado de sensar la temperatura, se encuentra conectado al Arduino Nano.</w:t>
      </w:r>
    </w:p>
    <w:p w14:paraId="0137DB55" w14:textId="5005EF0F" w:rsidR="00953E88" w:rsidRPr="00F923C8" w:rsidRDefault="004226B0" w:rsidP="00953E88">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93568" behindDoc="0" locked="0" layoutInCell="1" allowOverlap="1" wp14:anchorId="73A46EF8" wp14:editId="5A06C44C">
                <wp:simplePos x="0" y="0"/>
                <wp:positionH relativeFrom="column">
                  <wp:posOffset>-1047750</wp:posOffset>
                </wp:positionH>
                <wp:positionV relativeFrom="paragraph">
                  <wp:posOffset>94615</wp:posOffset>
                </wp:positionV>
                <wp:extent cx="1905000" cy="635"/>
                <wp:effectExtent l="0" t="0" r="0" b="0"/>
                <wp:wrapSquare wrapText="bothSides"/>
                <wp:docPr id="292" name="Cuadro de texto 292"/>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56BB6BD6" w14:textId="4E1AEF3E" w:rsidR="00A87E1C" w:rsidRPr="0064451A" w:rsidRDefault="00A87E1C" w:rsidP="004226B0">
                            <w:pPr>
                              <w:pStyle w:val="Descripcin"/>
                              <w:rPr>
                                <w:rFonts w:ascii="Arial" w:eastAsia="Calibri" w:hAnsi="Arial" w:cs="Arial"/>
                                <w:noProof/>
                                <w:color w:val="000000"/>
                                <w:sz w:val="24"/>
                                <w:szCs w:val="24"/>
                                <w:lang w:val="es-ES_tradnl" w:eastAsia="es-ES_tradnl"/>
                              </w:rPr>
                            </w:pPr>
                            <w:bookmarkStart w:id="1466" w:name="_Toc504154010"/>
                            <w:r>
                              <w:t xml:space="preserve">Ilustración </w:t>
                            </w:r>
                            <w:fldSimple w:instr=" SEQ Ilustración \* ARABIC ">
                              <w:r w:rsidR="00C5340B">
                                <w:rPr>
                                  <w:noProof/>
                                </w:rPr>
                                <w:t>56</w:t>
                              </w:r>
                            </w:fldSimple>
                            <w:r>
                              <w:t xml:space="preserve"> - </w:t>
                            </w:r>
                            <w:r w:rsidRPr="00A008F7">
                              <w:t>Sensor de Temperatura</w:t>
                            </w:r>
                            <w:bookmarkEnd w:id="1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A46EF8" id="Cuadro de texto 292" o:spid="_x0000_s1062" type="#_x0000_t202" style="position:absolute;left:0;text-align:left;margin-left:-82.5pt;margin-top:7.45pt;width:150pt;height:.05pt;z-index:25169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" stroked="f">
                <v:textbox style="mso-fit-shape-to-text:t" inset="0,0,0,0">
                  <w:txbxContent>
                    <w:p w14:paraId="56BB6BD6" w14:textId="4E1AEF3E" w:rsidR="00A87E1C" w:rsidRPr="0064451A" w:rsidRDefault="00A87E1C" w:rsidP="004226B0">
                      <w:pPr>
                        <w:pStyle w:val="Descripcin"/>
                        <w:rPr>
                          <w:rFonts w:ascii="Arial" w:eastAsia="Calibri" w:hAnsi="Arial" w:cs="Arial"/>
                          <w:noProof/>
                          <w:color w:val="000000"/>
                          <w:sz w:val="24"/>
                          <w:szCs w:val="24"/>
                          <w:lang w:val="es-ES_tradnl" w:eastAsia="es-ES_tradnl"/>
                        </w:rPr>
                      </w:pPr>
                      <w:bookmarkStart w:id="1467" w:name="_Toc504154010"/>
                      <w:r>
                        <w:t xml:space="preserve">Ilustración </w:t>
                      </w:r>
                      <w:fldSimple w:instr=" SEQ Ilustración \* ARABIC ">
                        <w:r w:rsidR="00C5340B">
                          <w:rPr>
                            <w:noProof/>
                          </w:rPr>
                          <w:t>56</w:t>
                        </w:r>
                      </w:fldSimple>
                      <w:r>
                        <w:t xml:space="preserve"> - </w:t>
                      </w:r>
                      <w:r w:rsidRPr="00A008F7">
                        <w:t>Sensor de Temperatura</w:t>
                      </w:r>
                      <w:bookmarkEnd w:id="1467"/>
                    </w:p>
                  </w:txbxContent>
                </v:textbox>
                <w10:wrap type="square"/>
              </v:shape>
            </w:pict>
          </mc:Fallback>
        </mc:AlternateContent>
      </w:r>
    </w:p>
    <w:p w14:paraId="56E60F9D" w14:textId="77777777" w:rsidR="00953E88" w:rsidRDefault="00953E88" w:rsidP="00953E88">
      <w:pPr>
        <w:rPr>
          <w:rFonts w:ascii="Arial" w:hAnsi="Arial" w:cs="Arial"/>
          <w:b/>
          <w:color w:val="333333"/>
          <w:sz w:val="24"/>
          <w:szCs w:val="24"/>
          <w:shd w:val="clear" w:color="auto" w:fill="FFFFFF"/>
        </w:rPr>
      </w:pPr>
    </w:p>
    <w:p w14:paraId="43233D56" w14:textId="02D3EDAD" w:rsidR="00953E88" w:rsidRPr="00F923C8" w:rsidRDefault="004226B0" w:rsidP="00953E88">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86400" behindDoc="0" locked="0" layoutInCell="1" allowOverlap="1" wp14:anchorId="1751C6E4" wp14:editId="50A57FD5">
                <wp:simplePos x="0" y="0"/>
                <wp:positionH relativeFrom="column">
                  <wp:posOffset>4116705</wp:posOffset>
                </wp:positionH>
                <wp:positionV relativeFrom="paragraph">
                  <wp:posOffset>979170</wp:posOffset>
                </wp:positionV>
                <wp:extent cx="1275715" cy="635"/>
                <wp:effectExtent l="0" t="0" r="0" b="0"/>
                <wp:wrapSquare wrapText="bothSides"/>
                <wp:docPr id="293" name="Cuadro de texto 293"/>
                <wp:cNvGraphicFramePr/>
                <a:graphic xmlns:a="http://schemas.openxmlformats.org/drawingml/2006/main">
                  <a:graphicData uri="http://schemas.microsoft.com/office/word/2010/wordprocessingShape">
                    <wps:wsp>
                      <wps:cNvSpPr txBox="1"/>
                      <wps:spPr>
                        <a:xfrm>
                          <a:off x="0" y="0"/>
                          <a:ext cx="1275715" cy="635"/>
                        </a:xfrm>
                        <a:prstGeom prst="rect">
                          <a:avLst/>
                        </a:prstGeom>
                        <a:solidFill>
                          <a:prstClr val="white"/>
                        </a:solidFill>
                        <a:ln>
                          <a:noFill/>
                        </a:ln>
                      </wps:spPr>
                      <wps:txbx>
                        <w:txbxContent>
                          <w:p w14:paraId="005CCA92" w14:textId="7625A01E" w:rsidR="00A87E1C" w:rsidRPr="004E2792" w:rsidRDefault="00A87E1C" w:rsidP="004226B0">
                            <w:pPr>
                              <w:pStyle w:val="Descripcin"/>
                              <w:rPr>
                                <w:rFonts w:ascii="Arial" w:eastAsia="Calibri" w:hAnsi="Arial" w:cs="Arial"/>
                                <w:noProof/>
                                <w:color w:val="000000"/>
                                <w:sz w:val="24"/>
                                <w:szCs w:val="24"/>
                                <w:lang w:val="es-ES_tradnl" w:eastAsia="es-ES_tradnl"/>
                              </w:rPr>
                            </w:pPr>
                            <w:bookmarkStart w:id="1468" w:name="_Toc504154011"/>
                            <w:r>
                              <w:t xml:space="preserve">Ilustración </w:t>
                            </w:r>
                            <w:fldSimple w:instr=" SEQ Ilustración \* ARABIC ">
                              <w:r w:rsidR="00C5340B">
                                <w:rPr>
                                  <w:noProof/>
                                </w:rPr>
                                <w:t>57</w:t>
                              </w:r>
                            </w:fldSimple>
                            <w:r>
                              <w:t xml:space="preserve"> - </w:t>
                            </w:r>
                            <w:r w:rsidRPr="003F383E">
                              <w:t>MQ7 CO</w:t>
                            </w:r>
                            <w:bookmarkEnd w:id="14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1C6E4" id="Cuadro de texto 293" o:spid="_x0000_s1063" type="#_x0000_t202" style="position:absolute;left:0;text-align:left;margin-left:324.15pt;margin-top:77.1pt;width:100.4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" stroked="f">
                <v:textbox style="mso-fit-shape-to-text:t" inset="0,0,0,0">
                  <w:txbxContent>
                    <w:p w14:paraId="005CCA92" w14:textId="7625A01E" w:rsidR="00A87E1C" w:rsidRPr="004E2792" w:rsidRDefault="00A87E1C" w:rsidP="004226B0">
                      <w:pPr>
                        <w:pStyle w:val="Descripcin"/>
                        <w:rPr>
                          <w:rFonts w:ascii="Arial" w:eastAsia="Calibri" w:hAnsi="Arial" w:cs="Arial"/>
                          <w:noProof/>
                          <w:color w:val="000000"/>
                          <w:sz w:val="24"/>
                          <w:szCs w:val="24"/>
                          <w:lang w:val="es-ES_tradnl" w:eastAsia="es-ES_tradnl"/>
                        </w:rPr>
                      </w:pPr>
                      <w:bookmarkStart w:id="1469" w:name="_Toc504154011"/>
                      <w:r>
                        <w:t xml:space="preserve">Ilustración </w:t>
                      </w:r>
                      <w:fldSimple w:instr=" SEQ Ilustración \* ARABIC ">
                        <w:r w:rsidR="00C5340B">
                          <w:rPr>
                            <w:noProof/>
                          </w:rPr>
                          <w:t>57</w:t>
                        </w:r>
                      </w:fldSimple>
                      <w:r>
                        <w:t xml:space="preserve"> - </w:t>
                      </w:r>
                      <w:r w:rsidRPr="003F383E">
                        <w:t>MQ7 CO</w:t>
                      </w:r>
                      <w:bookmarkEnd w:id="1469"/>
                    </w:p>
                  </w:txbxContent>
                </v:textbox>
                <w10:wrap type="square"/>
              </v:shape>
            </w:pict>
          </mc:Fallback>
        </mc:AlternateContent>
      </w:r>
      <w:r w:rsidR="00953E88" w:rsidRPr="00F923C8">
        <w:rPr>
          <w:rFonts w:ascii="Arial" w:hAnsi="Arial" w:cs="Arial"/>
          <w:noProof/>
          <w:sz w:val="24"/>
          <w:szCs w:val="24"/>
          <w:lang w:val="en-US" w:eastAsia="en-US"/>
        </w:rPr>
        <w:drawing>
          <wp:anchor distT="0" distB="0" distL="114300" distR="114300" simplePos="0" relativeHeight="251625984" behindDoc="0" locked="0" layoutInCell="1" allowOverlap="1" wp14:anchorId="5DCE0A3F" wp14:editId="7826019E">
            <wp:simplePos x="0" y="0"/>
            <wp:positionH relativeFrom="margin">
              <wp:posOffset>4116705</wp:posOffset>
            </wp:positionH>
            <wp:positionV relativeFrom="paragraph">
              <wp:posOffset>7620</wp:posOffset>
            </wp:positionV>
            <wp:extent cx="1275715" cy="914400"/>
            <wp:effectExtent l="0" t="0" r="635" b="0"/>
            <wp:wrapSquare wrapText="bothSides"/>
            <wp:docPr id="213" name="Imagen 213" descr="Resultado de imagen para sensor de monoxido m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para sensor de monoxido mq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1200" b="17123"/>
                    <a:stretch/>
                  </pic:blipFill>
                  <pic:spPr bwMode="auto">
                    <a:xfrm>
                      <a:off x="0" y="0"/>
                      <a:ext cx="1275715"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shd w:val="clear" w:color="auto" w:fill="FFFFFF"/>
        </w:rPr>
        <w:t>Un sensor de monóxido de carbono MQ-7:</w:t>
      </w:r>
      <w:r w:rsidR="00953E88" w:rsidRPr="00F923C8">
        <w:rPr>
          <w:rFonts w:ascii="Arial" w:hAnsi="Arial" w:cs="Arial"/>
          <w:color w:val="333333"/>
          <w:sz w:val="24"/>
          <w:szCs w:val="24"/>
          <w:shd w:val="clear" w:color="auto" w:fill="FFFFFF"/>
        </w:rPr>
        <w:t xml:space="preserve"> El sensor de monóxido, conectado al Arduino Mega, detecta la ausencia o presencia de dicho gas.</w:t>
      </w:r>
    </w:p>
    <w:p w14:paraId="39F4D5F9" w14:textId="77777777" w:rsidR="00953E88" w:rsidRPr="00F923C8" w:rsidRDefault="00953E88" w:rsidP="00953E88">
      <w:pPr>
        <w:rPr>
          <w:rFonts w:ascii="Arial" w:hAnsi="Arial" w:cs="Arial"/>
          <w:color w:val="333333"/>
          <w:sz w:val="24"/>
          <w:szCs w:val="24"/>
          <w:shd w:val="clear" w:color="auto" w:fill="FFFFFF"/>
        </w:rPr>
      </w:pPr>
    </w:p>
    <w:p w14:paraId="00C1811C" w14:textId="77777777" w:rsidR="00953E88" w:rsidRDefault="00953E88" w:rsidP="00953E88">
      <w:pPr>
        <w:rPr>
          <w:rFonts w:ascii="Arial" w:hAnsi="Arial" w:cs="Arial"/>
          <w:color w:val="333333"/>
          <w:sz w:val="24"/>
          <w:szCs w:val="24"/>
          <w:shd w:val="clear" w:color="auto" w:fill="FFFFFF"/>
        </w:rPr>
      </w:pPr>
    </w:p>
    <w:p w14:paraId="1A82C5DF" w14:textId="77777777" w:rsidR="00953E88" w:rsidRDefault="00953E88" w:rsidP="00953E88">
      <w:pPr>
        <w:rPr>
          <w:rFonts w:ascii="Arial" w:hAnsi="Arial" w:cs="Arial"/>
          <w:color w:val="333333"/>
          <w:sz w:val="24"/>
          <w:szCs w:val="24"/>
          <w:shd w:val="clear" w:color="auto" w:fill="FFFFFF"/>
        </w:rPr>
      </w:pPr>
    </w:p>
    <w:p w14:paraId="25EDC66B" w14:textId="77777777" w:rsidR="00953E88" w:rsidRDefault="00953E88" w:rsidP="00953E88">
      <w:pPr>
        <w:rPr>
          <w:rFonts w:ascii="Arial" w:hAnsi="Arial" w:cs="Arial"/>
          <w:color w:val="333333"/>
          <w:sz w:val="24"/>
          <w:szCs w:val="24"/>
          <w:shd w:val="clear" w:color="auto" w:fill="FFFFFF"/>
        </w:rPr>
      </w:pPr>
    </w:p>
    <w:p w14:paraId="2DE1C403" w14:textId="77777777" w:rsidR="00953E88" w:rsidRPr="00F923C8" w:rsidRDefault="00953E88" w:rsidP="00953E88">
      <w:pPr>
        <w:rPr>
          <w:rFonts w:ascii="Arial" w:hAnsi="Arial" w:cs="Arial"/>
          <w:color w:val="333333"/>
          <w:sz w:val="24"/>
          <w:szCs w:val="24"/>
          <w:shd w:val="clear" w:color="auto" w:fill="FFFFFF"/>
        </w:rPr>
      </w:pPr>
    </w:p>
    <w:p w14:paraId="49296DB6" w14:textId="0B6EB795" w:rsidR="00953E88" w:rsidRPr="00F923C8" w:rsidRDefault="004226B0" w:rsidP="00953E88">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87424" behindDoc="0" locked="0" layoutInCell="1" allowOverlap="1" wp14:anchorId="318581DB" wp14:editId="6518F22C">
                <wp:simplePos x="0" y="0"/>
                <wp:positionH relativeFrom="column">
                  <wp:posOffset>3112135</wp:posOffset>
                </wp:positionH>
                <wp:positionV relativeFrom="paragraph">
                  <wp:posOffset>1312545</wp:posOffset>
                </wp:positionV>
                <wp:extent cx="2276475" cy="635"/>
                <wp:effectExtent l="0" t="0" r="0" b="0"/>
                <wp:wrapSquare wrapText="bothSides"/>
                <wp:docPr id="294" name="Cuadro de texto 294"/>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4D6A8B4C" w14:textId="7DAC4000" w:rsidR="00A87E1C" w:rsidRPr="003B7F84" w:rsidRDefault="00A87E1C" w:rsidP="004226B0">
                            <w:pPr>
                              <w:pStyle w:val="Descripcin"/>
                              <w:jc w:val="center"/>
                              <w:rPr>
                                <w:rFonts w:ascii="Arial" w:eastAsia="Calibri" w:hAnsi="Arial" w:cs="Arial"/>
                                <w:noProof/>
                                <w:color w:val="000000"/>
                                <w:sz w:val="24"/>
                                <w:szCs w:val="24"/>
                                <w:lang w:val="es-ES_tradnl" w:eastAsia="es-ES_tradnl"/>
                              </w:rPr>
                            </w:pPr>
                            <w:bookmarkStart w:id="1470" w:name="_Toc504154012"/>
                            <w:r>
                              <w:t xml:space="preserve">Ilustración </w:t>
                            </w:r>
                            <w:fldSimple w:instr=" SEQ Ilustración \* ARABIC ">
                              <w:r w:rsidR="00C5340B">
                                <w:rPr>
                                  <w:noProof/>
                                </w:rPr>
                                <w:t>58</w:t>
                              </w:r>
                            </w:fldSimple>
                            <w:r>
                              <w:t xml:space="preserve"> - GPS</w:t>
                            </w:r>
                            <w:bookmarkEnd w:id="14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581DB" id="Cuadro de texto 294" o:spid="_x0000_s1064" type="#_x0000_t202" style="position:absolute;left:0;text-align:left;margin-left:245.05pt;margin-top:103.35pt;width:179.2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" stroked="f">
                <v:textbox style="mso-fit-shape-to-text:t" inset="0,0,0,0">
                  <w:txbxContent>
                    <w:p w14:paraId="4D6A8B4C" w14:textId="7DAC4000" w:rsidR="00A87E1C" w:rsidRPr="003B7F84" w:rsidRDefault="00A87E1C" w:rsidP="004226B0">
                      <w:pPr>
                        <w:pStyle w:val="Descripcin"/>
                        <w:jc w:val="center"/>
                        <w:rPr>
                          <w:rFonts w:ascii="Arial" w:eastAsia="Calibri" w:hAnsi="Arial" w:cs="Arial"/>
                          <w:noProof/>
                          <w:color w:val="000000"/>
                          <w:sz w:val="24"/>
                          <w:szCs w:val="24"/>
                          <w:lang w:val="es-ES_tradnl" w:eastAsia="es-ES_tradnl"/>
                        </w:rPr>
                      </w:pPr>
                      <w:bookmarkStart w:id="1471" w:name="_Toc504154012"/>
                      <w:r>
                        <w:t xml:space="preserve">Ilustración </w:t>
                      </w:r>
                      <w:fldSimple w:instr=" SEQ Ilustración \* ARABIC ">
                        <w:r w:rsidR="00C5340B">
                          <w:rPr>
                            <w:noProof/>
                          </w:rPr>
                          <w:t>58</w:t>
                        </w:r>
                      </w:fldSimple>
                      <w:r>
                        <w:t xml:space="preserve"> - GPS</w:t>
                      </w:r>
                      <w:bookmarkEnd w:id="1471"/>
                    </w:p>
                  </w:txbxContent>
                </v:textbox>
                <w10:wrap type="square"/>
              </v:shape>
            </w:pict>
          </mc:Fallback>
        </mc:AlternateContent>
      </w:r>
      <w:r w:rsidR="00953E88" w:rsidRPr="00F923C8">
        <w:rPr>
          <w:rFonts w:ascii="Arial" w:hAnsi="Arial" w:cs="Arial"/>
          <w:noProof/>
          <w:sz w:val="24"/>
          <w:szCs w:val="24"/>
          <w:lang w:val="en-US" w:eastAsia="en-US"/>
        </w:rPr>
        <w:drawing>
          <wp:anchor distT="0" distB="0" distL="114300" distR="114300" simplePos="0" relativeHeight="251634176" behindDoc="0" locked="0" layoutInCell="1" allowOverlap="1" wp14:anchorId="27E42080" wp14:editId="090F71DB">
            <wp:simplePos x="0" y="0"/>
            <wp:positionH relativeFrom="margin">
              <wp:posOffset>3112447</wp:posOffset>
            </wp:positionH>
            <wp:positionV relativeFrom="paragraph">
              <wp:posOffset>7716</wp:posOffset>
            </wp:positionV>
            <wp:extent cx="2276475" cy="1247775"/>
            <wp:effectExtent l="0" t="0" r="9525" b="9525"/>
            <wp:wrapSquare wrapText="bothSides"/>
            <wp:docPr id="214" name="Imagen 2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relacionada"/>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9155" t="19892" r="9810" b="20886"/>
                    <a:stretch/>
                  </pic:blipFill>
                  <pic:spPr bwMode="auto">
                    <a:xfrm>
                      <a:off x="0" y="0"/>
                      <a:ext cx="227647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shd w:val="clear" w:color="auto" w:fill="FFFFFF"/>
        </w:rPr>
        <w:t xml:space="preserve">Un GPS GY-GPS6MV2: </w:t>
      </w:r>
      <w:r w:rsidR="00953E88" w:rsidRPr="00F923C8">
        <w:rPr>
          <w:rFonts w:ascii="Arial" w:hAnsi="Arial" w:cs="Arial"/>
          <w:color w:val="333333"/>
          <w:sz w:val="24"/>
          <w:szCs w:val="24"/>
          <w:shd w:val="clear" w:color="auto" w:fill="FFFFFF"/>
        </w:rPr>
        <w:t>Con este módulo de GPS obtenemos toda la información necesaria con respecto a la Geolocalización del SAR (latitud, longitud, punto cardinal, velocidad, orientación, fecha y hora).</w:t>
      </w:r>
      <w:r w:rsidR="00953E88" w:rsidRPr="005A7426">
        <w:rPr>
          <w:rFonts w:ascii="Arial" w:hAnsi="Arial" w:cs="Arial"/>
          <w:noProof/>
          <w:sz w:val="24"/>
          <w:szCs w:val="24"/>
        </w:rPr>
        <w:t xml:space="preserve"> </w:t>
      </w:r>
    </w:p>
    <w:p w14:paraId="5562AD4E" w14:textId="0FDCD5BE" w:rsidR="00953E88" w:rsidRPr="00F923C8" w:rsidRDefault="00953E88" w:rsidP="00953E88">
      <w:pPr>
        <w:rPr>
          <w:rFonts w:ascii="Arial" w:hAnsi="Arial" w:cs="Arial"/>
          <w:color w:val="333333"/>
          <w:sz w:val="24"/>
          <w:szCs w:val="24"/>
          <w:shd w:val="clear" w:color="auto" w:fill="FFFFFF"/>
        </w:rPr>
      </w:pPr>
    </w:p>
    <w:p w14:paraId="57AD0C2F" w14:textId="2E05BB56" w:rsidR="00953E88" w:rsidRDefault="00953E88" w:rsidP="00953E88">
      <w:pPr>
        <w:rPr>
          <w:rFonts w:ascii="Arial" w:hAnsi="Arial" w:cs="Arial"/>
          <w:b/>
          <w:color w:val="333333"/>
          <w:sz w:val="24"/>
          <w:szCs w:val="24"/>
          <w:shd w:val="clear" w:color="auto" w:fill="FFFFFF"/>
        </w:rPr>
      </w:pPr>
    </w:p>
    <w:p w14:paraId="24B94EB4" w14:textId="74266145" w:rsidR="00953E88" w:rsidRDefault="00953E88" w:rsidP="00953E88">
      <w:pPr>
        <w:rPr>
          <w:rFonts w:ascii="Arial" w:hAnsi="Arial" w:cs="Arial"/>
          <w:b/>
          <w:color w:val="333333"/>
          <w:sz w:val="24"/>
          <w:szCs w:val="24"/>
          <w:shd w:val="clear" w:color="auto" w:fill="FFFFFF"/>
        </w:rPr>
      </w:pPr>
    </w:p>
    <w:p w14:paraId="3367627C" w14:textId="5C58598D" w:rsidR="00953E88" w:rsidRPr="00F923C8" w:rsidRDefault="004226B0" w:rsidP="00953E88">
      <w:pPr>
        <w:rPr>
          <w:rFonts w:ascii="Arial" w:hAnsi="Arial" w:cs="Arial"/>
          <w:b/>
          <w:color w:val="333333"/>
          <w:sz w:val="24"/>
          <w:szCs w:val="24"/>
          <w:shd w:val="clear" w:color="auto" w:fill="FFFFFF"/>
        </w:rPr>
      </w:pPr>
      <w:r>
        <w:rPr>
          <w:noProof/>
          <w:lang w:val="en-US" w:eastAsia="en-US"/>
        </w:rPr>
        <mc:AlternateContent>
          <mc:Choice Requires="wps">
            <w:drawing>
              <wp:anchor distT="0" distB="0" distL="114300" distR="114300" simplePos="0" relativeHeight="251689472" behindDoc="0" locked="0" layoutInCell="1" allowOverlap="1" wp14:anchorId="447064AB" wp14:editId="308F994E">
                <wp:simplePos x="0" y="0"/>
                <wp:positionH relativeFrom="column">
                  <wp:posOffset>0</wp:posOffset>
                </wp:positionH>
                <wp:positionV relativeFrom="paragraph">
                  <wp:posOffset>1353185</wp:posOffset>
                </wp:positionV>
                <wp:extent cx="1419225" cy="635"/>
                <wp:effectExtent l="0" t="0" r="0" b="0"/>
                <wp:wrapSquare wrapText="bothSides"/>
                <wp:docPr id="295" name="Cuadro de texto 295"/>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2A60BDA6" w14:textId="666BD0EF" w:rsidR="00A87E1C" w:rsidRPr="00E600D3" w:rsidRDefault="00A87E1C" w:rsidP="00597FAF">
                            <w:pPr>
                              <w:pStyle w:val="Descripcin"/>
                              <w:jc w:val="center"/>
                              <w:rPr>
                                <w:rFonts w:ascii="Arial" w:eastAsia="Calibri" w:hAnsi="Arial" w:cs="Arial"/>
                                <w:noProof/>
                                <w:color w:val="000000"/>
                                <w:sz w:val="24"/>
                                <w:szCs w:val="24"/>
                                <w:u w:val="single"/>
                                <w:lang w:val="es-ES_tradnl" w:eastAsia="es-ES_tradnl"/>
                              </w:rPr>
                            </w:pPr>
                            <w:bookmarkStart w:id="1472" w:name="_Toc504154013"/>
                            <w:r>
                              <w:t xml:space="preserve">Ilustración </w:t>
                            </w:r>
                            <w:fldSimple w:instr=" SEQ Ilustración \* ARABIC ">
                              <w:r w:rsidR="00C5340B">
                                <w:rPr>
                                  <w:noProof/>
                                </w:rPr>
                                <w:t>59</w:t>
                              </w:r>
                            </w:fldSimple>
                            <w:r>
                              <w:t xml:space="preserve"> - </w:t>
                            </w:r>
                            <w:r w:rsidRPr="00527A65">
                              <w:t>Cámara V2</w:t>
                            </w:r>
                            <w:bookmarkEnd w:id="1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64AB" id="Cuadro de texto 295" o:spid="_x0000_s1065" type="#_x0000_t202" style="position:absolute;left:0;text-align:left;margin-left:0;margin-top:106.55pt;width:111.75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" stroked="f">
                <v:textbox style="mso-fit-shape-to-text:t" inset="0,0,0,0">
                  <w:txbxContent>
                    <w:p w14:paraId="2A60BDA6" w14:textId="666BD0EF" w:rsidR="00A87E1C" w:rsidRPr="00E600D3" w:rsidRDefault="00A87E1C" w:rsidP="00597FAF">
                      <w:pPr>
                        <w:pStyle w:val="Descripcin"/>
                        <w:jc w:val="center"/>
                        <w:rPr>
                          <w:rFonts w:ascii="Arial" w:eastAsia="Calibri" w:hAnsi="Arial" w:cs="Arial"/>
                          <w:noProof/>
                          <w:color w:val="000000"/>
                          <w:sz w:val="24"/>
                          <w:szCs w:val="24"/>
                          <w:u w:val="single"/>
                          <w:lang w:val="es-ES_tradnl" w:eastAsia="es-ES_tradnl"/>
                        </w:rPr>
                      </w:pPr>
                      <w:bookmarkStart w:id="1473" w:name="_Toc504154013"/>
                      <w:r>
                        <w:t xml:space="preserve">Ilustración </w:t>
                      </w:r>
                      <w:fldSimple w:instr=" SEQ Ilustración \* ARABIC ">
                        <w:r w:rsidR="00C5340B">
                          <w:rPr>
                            <w:noProof/>
                          </w:rPr>
                          <w:t>59</w:t>
                        </w:r>
                      </w:fldSimple>
                      <w:r>
                        <w:t xml:space="preserve"> - </w:t>
                      </w:r>
                      <w:r w:rsidRPr="00527A65">
                        <w:t>Cámara V2</w:t>
                      </w:r>
                      <w:bookmarkEnd w:id="1473"/>
                    </w:p>
                  </w:txbxContent>
                </v:textbox>
                <w10:wrap type="square"/>
              </v:shape>
            </w:pict>
          </mc:Fallback>
        </mc:AlternateContent>
      </w:r>
      <w:r w:rsidR="00953E88" w:rsidRPr="00F923C8">
        <w:rPr>
          <w:rFonts w:ascii="Arial" w:hAnsi="Arial" w:cs="Arial"/>
          <w:i/>
          <w:noProof/>
          <w:sz w:val="24"/>
          <w:szCs w:val="24"/>
          <w:u w:val="single"/>
          <w:lang w:val="en-US" w:eastAsia="en-US"/>
        </w:rPr>
        <w:drawing>
          <wp:anchor distT="0" distB="0" distL="114300" distR="114300" simplePos="0" relativeHeight="251627008" behindDoc="0" locked="0" layoutInCell="1" allowOverlap="1" wp14:anchorId="2A398B6C" wp14:editId="0FF90866">
            <wp:simplePos x="0" y="0"/>
            <wp:positionH relativeFrom="margin">
              <wp:align>left</wp:align>
            </wp:positionH>
            <wp:positionV relativeFrom="paragraph">
              <wp:posOffset>6985</wp:posOffset>
            </wp:positionV>
            <wp:extent cx="1419225" cy="1289050"/>
            <wp:effectExtent l="0" t="0" r="9525" b="6350"/>
            <wp:wrapSquare wrapText="bothSides"/>
            <wp:docPr id="215" name="Imagen 215"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19225" cy="128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39F58F" w14:textId="77777777" w:rsidR="00953E88" w:rsidRPr="00F923C8" w:rsidRDefault="00953E88" w:rsidP="00953E88">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Cámara de Raspberry Pi V2: </w:t>
      </w:r>
      <w:r w:rsidRPr="00F923C8">
        <w:rPr>
          <w:rFonts w:ascii="Arial" w:hAnsi="Arial" w:cs="Arial"/>
          <w:color w:val="333333"/>
          <w:sz w:val="24"/>
          <w:szCs w:val="24"/>
          <w:shd w:val="clear" w:color="auto" w:fill="FFFFFF"/>
        </w:rPr>
        <w:t>Esta cámara, exclusiva de Raspberry, es la utilizada para captar con señal de video en tiempo real (mediante el software motion) el entorno que rodea al SAR.</w:t>
      </w:r>
    </w:p>
    <w:p w14:paraId="6A8E1F80" w14:textId="51F0AA89" w:rsidR="00953E88" w:rsidRPr="00F923C8" w:rsidRDefault="00953E88" w:rsidP="00953E88">
      <w:pPr>
        <w:rPr>
          <w:rFonts w:ascii="Arial" w:hAnsi="Arial" w:cs="Arial"/>
          <w:color w:val="333333"/>
          <w:sz w:val="24"/>
          <w:szCs w:val="24"/>
          <w:shd w:val="clear" w:color="auto" w:fill="FFFFFF"/>
        </w:rPr>
      </w:pPr>
    </w:p>
    <w:p w14:paraId="695B6650" w14:textId="4CBA547E" w:rsidR="00953E88" w:rsidRPr="00F923C8" w:rsidRDefault="00953E88" w:rsidP="00953E88">
      <w:pPr>
        <w:rPr>
          <w:rFonts w:ascii="Arial" w:hAnsi="Arial" w:cs="Arial"/>
          <w:color w:val="333333"/>
          <w:sz w:val="24"/>
          <w:szCs w:val="24"/>
          <w:shd w:val="clear" w:color="auto" w:fill="FFFFFF"/>
        </w:rPr>
      </w:pPr>
    </w:p>
    <w:p w14:paraId="47C4393A" w14:textId="77777777" w:rsidR="00953E88" w:rsidRDefault="00953E88" w:rsidP="00953E88">
      <w:pPr>
        <w:rPr>
          <w:rFonts w:ascii="Arial" w:hAnsi="Arial" w:cs="Arial"/>
          <w:b/>
          <w:color w:val="333333"/>
          <w:sz w:val="24"/>
          <w:szCs w:val="24"/>
          <w:shd w:val="clear" w:color="auto" w:fill="FFFFFF"/>
        </w:rPr>
      </w:pPr>
    </w:p>
    <w:p w14:paraId="2FC103D1" w14:textId="5D5211A1" w:rsidR="00953E88" w:rsidRDefault="00953E88" w:rsidP="00953E88">
      <w:pPr>
        <w:rPr>
          <w:rFonts w:ascii="Arial" w:hAnsi="Arial" w:cs="Arial"/>
          <w:b/>
          <w:color w:val="333333"/>
          <w:sz w:val="24"/>
          <w:szCs w:val="24"/>
          <w:shd w:val="clear" w:color="auto" w:fill="FFFFFF"/>
        </w:rPr>
      </w:pPr>
    </w:p>
    <w:p w14:paraId="2AD575CA" w14:textId="0C2186B2" w:rsidR="00597FAF" w:rsidRDefault="00597FAF">
      <w:pPr>
        <w:rPr>
          <w:rFonts w:ascii="Arial" w:hAnsi="Arial" w:cs="Arial"/>
          <w:b/>
          <w:color w:val="333333"/>
          <w:sz w:val="24"/>
          <w:szCs w:val="24"/>
          <w:shd w:val="clear" w:color="auto" w:fill="FFFFFF"/>
        </w:rPr>
      </w:pPr>
      <w:r>
        <w:rPr>
          <w:rFonts w:ascii="Arial" w:hAnsi="Arial" w:cs="Arial"/>
          <w:b/>
          <w:color w:val="333333"/>
          <w:sz w:val="24"/>
          <w:szCs w:val="24"/>
          <w:shd w:val="clear" w:color="auto" w:fill="FFFFFF"/>
        </w:rPr>
        <w:br w:type="page"/>
      </w:r>
    </w:p>
    <w:p w14:paraId="7270EBB8" w14:textId="3D35FAB6" w:rsidR="00953E88" w:rsidRPr="00F923C8" w:rsidRDefault="00597FAF" w:rsidP="00953E88">
      <w:pPr>
        <w:rPr>
          <w:rFonts w:ascii="Arial" w:hAnsi="Arial" w:cs="Arial"/>
          <w:color w:val="333333"/>
          <w:sz w:val="24"/>
          <w:szCs w:val="24"/>
          <w:shd w:val="clear" w:color="auto" w:fill="FFFFFF"/>
        </w:rPr>
      </w:pPr>
      <w:r w:rsidRPr="00F923C8">
        <w:rPr>
          <w:rFonts w:ascii="Arial" w:hAnsi="Arial" w:cs="Arial"/>
          <w:noProof/>
          <w:sz w:val="24"/>
          <w:szCs w:val="24"/>
          <w:lang w:val="en-US" w:eastAsia="en-US"/>
        </w:rPr>
        <w:lastRenderedPageBreak/>
        <w:drawing>
          <wp:anchor distT="0" distB="0" distL="114300" distR="114300" simplePos="0" relativeHeight="251635200" behindDoc="0" locked="0" layoutInCell="1" allowOverlap="1" wp14:anchorId="589563DC" wp14:editId="5FC3FA55">
            <wp:simplePos x="0" y="0"/>
            <wp:positionH relativeFrom="column">
              <wp:posOffset>3874770</wp:posOffset>
            </wp:positionH>
            <wp:positionV relativeFrom="paragraph">
              <wp:posOffset>-192</wp:posOffset>
            </wp:positionV>
            <wp:extent cx="1524000" cy="1152525"/>
            <wp:effectExtent l="0" t="0" r="0" b="9525"/>
            <wp:wrapSquare wrapText="bothSides"/>
            <wp:docPr id="216" name="Imagen 216" descr="Resultado de imagen para power bank solar mali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power bank solar malibu"/>
                    <pic:cNvPicPr>
                      <a:picLocks noChangeAspect="1" noChangeArrowheads="1"/>
                    </pic:cNvPicPr>
                  </pic:nvPicPr>
                  <pic:blipFill rotWithShape="1">
                    <a:blip r:embed="rId131">
                      <a:extLst>
                        <a:ext uri="{28A0092B-C50C-407E-A947-70E740481C1C}">
                          <a14:useLocalDpi xmlns:a14="http://schemas.microsoft.com/office/drawing/2010/main" val="0"/>
                        </a:ext>
                      </a:extLst>
                    </a:blip>
                    <a:srcRect t="13125" b="11250"/>
                    <a:stretch/>
                  </pic:blipFill>
                  <pic:spPr bwMode="auto">
                    <a:xfrm>
                      <a:off x="0" y="0"/>
                      <a:ext cx="1524000" cy="1152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shd w:val="clear" w:color="auto" w:fill="FFFFFF"/>
        </w:rPr>
        <w:t xml:space="preserve">PowerBank Malibu de 20Ah con panel solar: </w:t>
      </w:r>
      <w:r w:rsidR="00953E88" w:rsidRPr="00F923C8">
        <w:rPr>
          <w:rFonts w:ascii="Arial" w:hAnsi="Arial" w:cs="Arial"/>
          <w:color w:val="333333"/>
          <w:sz w:val="24"/>
          <w:szCs w:val="24"/>
          <w:shd w:val="clear" w:color="auto" w:fill="FFFFFF"/>
        </w:rPr>
        <w:t>Funciona como batería del SAR, provee de corriente eléctrica a la Raspberry y por ende a los arduinos conectados a ella.</w:t>
      </w:r>
    </w:p>
    <w:p w14:paraId="381FC085" w14:textId="2E8DEA22" w:rsidR="00597FAF" w:rsidRDefault="00597FAF" w:rsidP="00953E88">
      <w:pPr>
        <w:pStyle w:val="Ttulo2"/>
        <w:rPr>
          <w:b/>
          <w:sz w:val="32"/>
          <w:szCs w:val="32"/>
          <w:shd w:val="clear" w:color="auto" w:fill="FFFFFF"/>
        </w:rPr>
      </w:pPr>
      <w:bookmarkStart w:id="1474" w:name="_Toc504153952"/>
      <w:r>
        <w:rPr>
          <w:noProof/>
          <w:lang w:val="en-US" w:eastAsia="en-US"/>
        </w:rPr>
        <mc:AlternateContent>
          <mc:Choice Requires="wps">
            <w:drawing>
              <wp:anchor distT="0" distB="0" distL="114300" distR="114300" simplePos="0" relativeHeight="251675136" behindDoc="0" locked="0" layoutInCell="1" allowOverlap="1" wp14:anchorId="6722AB02" wp14:editId="7C678171">
                <wp:simplePos x="0" y="0"/>
                <wp:positionH relativeFrom="column">
                  <wp:posOffset>3534410</wp:posOffset>
                </wp:positionH>
                <wp:positionV relativeFrom="paragraph">
                  <wp:posOffset>430386</wp:posOffset>
                </wp:positionV>
                <wp:extent cx="1866900" cy="635"/>
                <wp:effectExtent l="0" t="0" r="0" b="0"/>
                <wp:wrapSquare wrapText="bothSides"/>
                <wp:docPr id="296" name="Cuadro de texto 296"/>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7D519FBE" w14:textId="1565F9D8" w:rsidR="00A87E1C" w:rsidRPr="008A1826" w:rsidRDefault="00A87E1C" w:rsidP="004226B0">
                            <w:pPr>
                              <w:pStyle w:val="Descripcin"/>
                              <w:rPr>
                                <w:rFonts w:ascii="Arial" w:eastAsia="Calibri" w:hAnsi="Arial" w:cs="Arial"/>
                                <w:noProof/>
                                <w:color w:val="000000"/>
                                <w:sz w:val="24"/>
                                <w:szCs w:val="24"/>
                                <w:lang w:val="es-ES_tradnl" w:eastAsia="es-ES_tradnl"/>
                              </w:rPr>
                            </w:pPr>
                            <w:bookmarkStart w:id="1475" w:name="_Toc504154014"/>
                            <w:r>
                              <w:t xml:space="preserve">Ilustración </w:t>
                            </w:r>
                            <w:fldSimple w:instr=" SEQ Ilustración \* ARABIC ">
                              <w:r w:rsidR="00C5340B">
                                <w:rPr>
                                  <w:noProof/>
                                </w:rPr>
                                <w:t>60</w:t>
                              </w:r>
                            </w:fldSimple>
                            <w:r>
                              <w:t xml:space="preserve"> - </w:t>
                            </w:r>
                            <w:r w:rsidRPr="00FF5705">
                              <w:t>Panel Solar Power Bank</w:t>
                            </w:r>
                            <w:bookmarkEnd w:id="1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22AB02" id="Cuadro de texto 296" o:spid="_x0000_s1066" type="#_x0000_t202" style="position:absolute;left:0;text-align:left;margin-left:278.3pt;margin-top:33.9pt;width:147pt;height:.05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" stroked="f">
                <v:textbox style="mso-fit-shape-to-text:t" inset="0,0,0,0">
                  <w:txbxContent>
                    <w:p w14:paraId="7D519FBE" w14:textId="1565F9D8" w:rsidR="00A87E1C" w:rsidRPr="008A1826" w:rsidRDefault="00A87E1C" w:rsidP="004226B0">
                      <w:pPr>
                        <w:pStyle w:val="Descripcin"/>
                        <w:rPr>
                          <w:rFonts w:ascii="Arial" w:eastAsia="Calibri" w:hAnsi="Arial" w:cs="Arial"/>
                          <w:noProof/>
                          <w:color w:val="000000"/>
                          <w:sz w:val="24"/>
                          <w:szCs w:val="24"/>
                          <w:lang w:val="es-ES_tradnl" w:eastAsia="es-ES_tradnl"/>
                        </w:rPr>
                      </w:pPr>
                      <w:bookmarkStart w:id="1476" w:name="_Toc504154014"/>
                      <w:r>
                        <w:t xml:space="preserve">Ilustración </w:t>
                      </w:r>
                      <w:fldSimple w:instr=" SEQ Ilustración \* ARABIC ">
                        <w:r w:rsidR="00C5340B">
                          <w:rPr>
                            <w:noProof/>
                          </w:rPr>
                          <w:t>60</w:t>
                        </w:r>
                      </w:fldSimple>
                      <w:r>
                        <w:t xml:space="preserve"> - </w:t>
                      </w:r>
                      <w:r w:rsidRPr="00FF5705">
                        <w:t>Panel Solar Power Bank</w:t>
                      </w:r>
                      <w:bookmarkEnd w:id="1476"/>
                    </w:p>
                  </w:txbxContent>
                </v:textbox>
                <w10:wrap type="square"/>
              </v:shape>
            </w:pict>
          </mc:Fallback>
        </mc:AlternateContent>
      </w:r>
      <w:bookmarkEnd w:id="1474"/>
    </w:p>
    <w:p w14:paraId="07D77560" w14:textId="1C23C56A" w:rsidR="00953E88" w:rsidRDefault="0083456F" w:rsidP="00953E88">
      <w:pPr>
        <w:pStyle w:val="Ttulo2"/>
        <w:rPr>
          <w:b/>
          <w:sz w:val="32"/>
          <w:szCs w:val="32"/>
          <w:shd w:val="clear" w:color="auto" w:fill="FFFFFF"/>
        </w:rPr>
      </w:pPr>
      <w:bookmarkStart w:id="1477" w:name="_Toc504153953"/>
      <w:r w:rsidRPr="0083456F">
        <w:rPr>
          <w:b/>
          <w:sz w:val="32"/>
          <w:szCs w:val="32"/>
          <w:shd w:val="clear" w:color="auto" w:fill="FFFFFF"/>
        </w:rPr>
        <w:t xml:space="preserve">9.2 </w:t>
      </w:r>
      <w:commentRangeStart w:id="1478"/>
      <w:r w:rsidR="00953E88" w:rsidRPr="0083456F">
        <w:rPr>
          <w:b/>
          <w:sz w:val="32"/>
          <w:szCs w:val="32"/>
          <w:shd w:val="clear" w:color="auto" w:fill="FFFFFF"/>
        </w:rPr>
        <w:t>Estructura</w:t>
      </w:r>
      <w:commentRangeEnd w:id="1478"/>
      <w:r w:rsidR="00953E88" w:rsidRPr="0083456F">
        <w:rPr>
          <w:rStyle w:val="Refdecomentario"/>
          <w:color w:val="000000"/>
          <w:sz w:val="32"/>
          <w:szCs w:val="32"/>
        </w:rPr>
        <w:commentReference w:id="1478"/>
      </w:r>
      <w:bookmarkEnd w:id="1477"/>
    </w:p>
    <w:p w14:paraId="197ABC87" w14:textId="142A1C57" w:rsidR="00043977" w:rsidRDefault="00043977" w:rsidP="00043977"/>
    <w:p w14:paraId="694BE986" w14:textId="7364F40B" w:rsidR="00043977" w:rsidRPr="00C565EC" w:rsidRDefault="00DC3788" w:rsidP="00C565EC">
      <w:pPr>
        <w:pStyle w:val="Ttulo3"/>
        <w:rPr>
          <w:b w:val="0"/>
          <w:sz w:val="28"/>
          <w:szCs w:val="28"/>
        </w:rPr>
      </w:pPr>
      <w:bookmarkStart w:id="1479" w:name="_Toc504153954"/>
      <w:r w:rsidRPr="00C565EC">
        <w:rPr>
          <w:b w:val="0"/>
          <w:sz w:val="28"/>
          <w:szCs w:val="28"/>
        </w:rPr>
        <w:t>9.2.1 Diseño</w:t>
      </w:r>
      <w:bookmarkEnd w:id="1479"/>
    </w:p>
    <w:p w14:paraId="6FBE8E82" w14:textId="3E65025E" w:rsidR="00953E88" w:rsidRDefault="00953E88" w:rsidP="00953E88">
      <w:pPr>
        <w:rPr>
          <w:rFonts w:ascii="Verdana" w:hAnsi="Verdana"/>
          <w:color w:val="333333"/>
          <w:shd w:val="clear" w:color="auto" w:fill="FFFFFF"/>
        </w:rPr>
      </w:pPr>
    </w:p>
    <w:p w14:paraId="7C6DF8A0" w14:textId="35678785" w:rsidR="00953E88" w:rsidRPr="00F923C8" w:rsidRDefault="00597FAF" w:rsidP="00953E88">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82304" behindDoc="0" locked="0" layoutInCell="1" allowOverlap="1" wp14:anchorId="7DFF10ED" wp14:editId="29DDC1D7">
                <wp:simplePos x="0" y="0"/>
                <wp:positionH relativeFrom="column">
                  <wp:posOffset>2856865</wp:posOffset>
                </wp:positionH>
                <wp:positionV relativeFrom="paragraph">
                  <wp:posOffset>4991680</wp:posOffset>
                </wp:positionV>
                <wp:extent cx="2547620" cy="635"/>
                <wp:effectExtent l="0" t="0" r="0" b="0"/>
                <wp:wrapSquare wrapText="bothSides"/>
                <wp:docPr id="300" name="Cuadro de texto 300"/>
                <wp:cNvGraphicFramePr/>
                <a:graphic xmlns:a="http://schemas.openxmlformats.org/drawingml/2006/main">
                  <a:graphicData uri="http://schemas.microsoft.com/office/word/2010/wordprocessingShape">
                    <wps:wsp>
                      <wps:cNvSpPr txBox="1"/>
                      <wps:spPr>
                        <a:xfrm>
                          <a:off x="0" y="0"/>
                          <a:ext cx="2547620" cy="635"/>
                        </a:xfrm>
                        <a:prstGeom prst="rect">
                          <a:avLst/>
                        </a:prstGeom>
                        <a:solidFill>
                          <a:prstClr val="white"/>
                        </a:solidFill>
                        <a:ln>
                          <a:noFill/>
                        </a:ln>
                      </wps:spPr>
                      <wps:txbx>
                        <w:txbxContent>
                          <w:p w14:paraId="75DE016D" w14:textId="40982BF8" w:rsidR="00A87E1C" w:rsidRPr="00F9633A" w:rsidRDefault="00A87E1C" w:rsidP="009C3B0E">
                            <w:pPr>
                              <w:pStyle w:val="Descripcin"/>
                              <w:rPr>
                                <w:rFonts w:ascii="Calibri" w:eastAsia="Calibri" w:hAnsi="Calibri" w:cs="Calibri"/>
                                <w:noProof/>
                                <w:color w:val="000000"/>
                              </w:rPr>
                            </w:pPr>
                            <w:bookmarkStart w:id="1480" w:name="_Toc504154015"/>
                            <w:r>
                              <w:t xml:space="preserve">Ilustración </w:t>
                            </w:r>
                            <w:fldSimple w:instr=" SEQ Ilustración \* ARABIC ">
                              <w:r w:rsidR="00C5340B">
                                <w:rPr>
                                  <w:noProof/>
                                </w:rPr>
                                <w:t>61</w:t>
                              </w:r>
                            </w:fldSimple>
                            <w:r>
                              <w:t xml:space="preserve"> - </w:t>
                            </w:r>
                            <w:r w:rsidRPr="008A379D">
                              <w:t>Diseño estructura nivel 3 con SketchUp</w:t>
                            </w:r>
                            <w:bookmarkEnd w:id="1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F10ED" id="Cuadro de texto 300" o:spid="_x0000_s1067" type="#_x0000_t202" style="position:absolute;left:0;text-align:left;margin-left:224.95pt;margin-top:393.05pt;width:200.6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" stroked="f">
                <v:textbox style="mso-fit-shape-to-text:t" inset="0,0,0,0">
                  <w:txbxContent>
                    <w:p w14:paraId="75DE016D" w14:textId="40982BF8" w:rsidR="00A87E1C" w:rsidRPr="00F9633A" w:rsidRDefault="00A87E1C" w:rsidP="009C3B0E">
                      <w:pPr>
                        <w:pStyle w:val="Descripcin"/>
                        <w:rPr>
                          <w:rFonts w:ascii="Calibri" w:eastAsia="Calibri" w:hAnsi="Calibri" w:cs="Calibri"/>
                          <w:noProof/>
                          <w:color w:val="000000"/>
                        </w:rPr>
                      </w:pPr>
                      <w:bookmarkStart w:id="1481" w:name="_Toc504154015"/>
                      <w:r>
                        <w:t xml:space="preserve">Ilustración </w:t>
                      </w:r>
                      <w:fldSimple w:instr=" SEQ Ilustración \* ARABIC ">
                        <w:r w:rsidR="00C5340B">
                          <w:rPr>
                            <w:noProof/>
                          </w:rPr>
                          <w:t>61</w:t>
                        </w:r>
                      </w:fldSimple>
                      <w:r>
                        <w:t xml:space="preserve"> - </w:t>
                      </w:r>
                      <w:r w:rsidRPr="008A379D">
                        <w:t>Diseño estructura nivel 3 con SketchUp</w:t>
                      </w:r>
                      <w:bookmarkEnd w:id="1481"/>
                    </w:p>
                  </w:txbxContent>
                </v:textbox>
                <w10:wrap type="square"/>
              </v:shape>
            </w:pict>
          </mc:Fallback>
        </mc:AlternateContent>
      </w:r>
      <w:r>
        <w:rPr>
          <w:noProof/>
          <w:lang w:val="en-US" w:eastAsia="en-US"/>
        </w:rPr>
        <w:drawing>
          <wp:anchor distT="0" distB="0" distL="114300" distR="114300" simplePos="0" relativeHeight="251670016" behindDoc="0" locked="0" layoutInCell="1" allowOverlap="1" wp14:anchorId="79816C14" wp14:editId="3B621D43">
            <wp:simplePos x="0" y="0"/>
            <wp:positionH relativeFrom="column">
              <wp:posOffset>2807970</wp:posOffset>
            </wp:positionH>
            <wp:positionV relativeFrom="paragraph">
              <wp:posOffset>3059734</wp:posOffset>
            </wp:positionV>
            <wp:extent cx="2533650" cy="1847850"/>
            <wp:effectExtent l="0" t="0" r="0" b="0"/>
            <wp:wrapSquare wrapText="bothSides"/>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533650" cy="184785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678208" behindDoc="0" locked="0" layoutInCell="1" allowOverlap="1" wp14:anchorId="1BB4BA5F" wp14:editId="3E096A1B">
                <wp:simplePos x="0" y="0"/>
                <wp:positionH relativeFrom="column">
                  <wp:posOffset>-11761</wp:posOffset>
                </wp:positionH>
                <wp:positionV relativeFrom="paragraph">
                  <wp:posOffset>5001094</wp:posOffset>
                </wp:positionV>
                <wp:extent cx="2533650" cy="635"/>
                <wp:effectExtent l="0" t="0" r="0" b="0"/>
                <wp:wrapSquare wrapText="bothSides"/>
                <wp:docPr id="298" name="Cuadro de texto 298"/>
                <wp:cNvGraphicFramePr/>
                <a:graphic xmlns:a="http://schemas.openxmlformats.org/drawingml/2006/main">
                  <a:graphicData uri="http://schemas.microsoft.com/office/word/2010/wordprocessingShape">
                    <wps:wsp>
                      <wps:cNvSpPr txBox="1"/>
                      <wps:spPr>
                        <a:xfrm>
                          <a:off x="0" y="0"/>
                          <a:ext cx="2533650" cy="635"/>
                        </a:xfrm>
                        <a:prstGeom prst="rect">
                          <a:avLst/>
                        </a:prstGeom>
                        <a:solidFill>
                          <a:prstClr val="white"/>
                        </a:solidFill>
                        <a:ln>
                          <a:noFill/>
                        </a:ln>
                      </wps:spPr>
                      <wps:txbx>
                        <w:txbxContent>
                          <w:p w14:paraId="3285D311" w14:textId="6B0345E1" w:rsidR="00A87E1C" w:rsidRPr="008D4DBD" w:rsidRDefault="00A87E1C" w:rsidP="009C3B0E">
                            <w:pPr>
                              <w:pStyle w:val="Descripcin"/>
                              <w:rPr>
                                <w:rFonts w:ascii="Calibri" w:eastAsia="Calibri" w:hAnsi="Calibri" w:cs="Calibri"/>
                                <w:noProof/>
                                <w:color w:val="000000"/>
                              </w:rPr>
                            </w:pPr>
                            <w:bookmarkStart w:id="1482" w:name="_Toc504154016"/>
                            <w:r>
                              <w:t xml:space="preserve">Ilustración </w:t>
                            </w:r>
                            <w:fldSimple w:instr=" SEQ Ilustración \* ARABIC ">
                              <w:r w:rsidR="00C5340B">
                                <w:rPr>
                                  <w:noProof/>
                                </w:rPr>
                                <w:t>62</w:t>
                              </w:r>
                            </w:fldSimple>
                            <w:r>
                              <w:t xml:space="preserve"> - </w:t>
                            </w:r>
                            <w:r w:rsidRPr="00300E56">
                              <w:t xml:space="preserve">Diseño estructura nivel </w:t>
                            </w:r>
                            <w:r>
                              <w:t>4</w:t>
                            </w:r>
                            <w:r w:rsidRPr="00300E56">
                              <w:t xml:space="preserve"> con SketchUp</w:t>
                            </w:r>
                            <w:bookmarkEnd w:id="1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4BA5F" id="Cuadro de texto 298" o:spid="_x0000_s1068" type="#_x0000_t202" style="position:absolute;left:0;text-align:left;margin-left:-.95pt;margin-top:393.8pt;width:199.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" stroked="f">
                <v:textbox style="mso-fit-shape-to-text:t" inset="0,0,0,0">
                  <w:txbxContent>
                    <w:p w14:paraId="3285D311" w14:textId="6B0345E1" w:rsidR="00A87E1C" w:rsidRPr="008D4DBD" w:rsidRDefault="00A87E1C" w:rsidP="009C3B0E">
                      <w:pPr>
                        <w:pStyle w:val="Descripcin"/>
                        <w:rPr>
                          <w:rFonts w:ascii="Calibri" w:eastAsia="Calibri" w:hAnsi="Calibri" w:cs="Calibri"/>
                          <w:noProof/>
                          <w:color w:val="000000"/>
                        </w:rPr>
                      </w:pPr>
                      <w:bookmarkStart w:id="1483" w:name="_Toc504154016"/>
                      <w:r>
                        <w:t xml:space="preserve">Ilustración </w:t>
                      </w:r>
                      <w:fldSimple w:instr=" SEQ Ilustración \* ARABIC ">
                        <w:r w:rsidR="00C5340B">
                          <w:rPr>
                            <w:noProof/>
                          </w:rPr>
                          <w:t>62</w:t>
                        </w:r>
                      </w:fldSimple>
                      <w:r>
                        <w:t xml:space="preserve"> - </w:t>
                      </w:r>
                      <w:r w:rsidRPr="00300E56">
                        <w:t xml:space="preserve">Diseño estructura nivel </w:t>
                      </w:r>
                      <w:r>
                        <w:t>4</w:t>
                      </w:r>
                      <w:r w:rsidRPr="00300E56">
                        <w:t xml:space="preserve"> con SketchUp</w:t>
                      </w:r>
                      <w:bookmarkEnd w:id="1483"/>
                    </w:p>
                  </w:txbxContent>
                </v:textbox>
                <w10:wrap type="square"/>
              </v:shape>
            </w:pict>
          </mc:Fallback>
        </mc:AlternateContent>
      </w:r>
      <w:r>
        <w:rPr>
          <w:noProof/>
          <w:lang w:val="en-US" w:eastAsia="en-US"/>
        </w:rPr>
        <w:drawing>
          <wp:anchor distT="0" distB="0" distL="114300" distR="114300" simplePos="0" relativeHeight="251671040" behindDoc="0" locked="0" layoutInCell="1" allowOverlap="1" wp14:anchorId="64FC41A9" wp14:editId="0A3874B0">
            <wp:simplePos x="0" y="0"/>
            <wp:positionH relativeFrom="column">
              <wp:posOffset>-3213</wp:posOffset>
            </wp:positionH>
            <wp:positionV relativeFrom="paragraph">
              <wp:posOffset>3049573</wp:posOffset>
            </wp:positionV>
            <wp:extent cx="2547620" cy="1857375"/>
            <wp:effectExtent l="0" t="0" r="5080" b="9525"/>
            <wp:wrapSquare wrapText="bothSides"/>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547620" cy="1857375"/>
                    </a:xfrm>
                    <a:prstGeom prst="rect">
                      <a:avLst/>
                    </a:prstGeom>
                  </pic:spPr>
                </pic:pic>
              </a:graphicData>
            </a:graphic>
            <wp14:sizeRelH relativeFrom="page">
              <wp14:pctWidth>0</wp14:pctWidth>
            </wp14:sizeRelH>
            <wp14:sizeRelV relativeFrom="page">
              <wp14:pctHeight>0</wp14:pctHeight>
            </wp14:sizeRelV>
          </wp:anchor>
        </w:drawing>
      </w:r>
      <w:r w:rsidR="00D22747">
        <w:rPr>
          <w:noProof/>
          <w:lang w:val="en-US" w:eastAsia="en-US"/>
        </w:rPr>
        <mc:AlternateContent>
          <mc:Choice Requires="wps">
            <w:drawing>
              <wp:anchor distT="0" distB="0" distL="114300" distR="114300" simplePos="0" relativeHeight="251640320" behindDoc="0" locked="0" layoutInCell="1" allowOverlap="1" wp14:anchorId="0B5C9E59" wp14:editId="32E1467A">
                <wp:simplePos x="0" y="0"/>
                <wp:positionH relativeFrom="column">
                  <wp:posOffset>-635</wp:posOffset>
                </wp:positionH>
                <wp:positionV relativeFrom="paragraph">
                  <wp:posOffset>2748915</wp:posOffset>
                </wp:positionV>
                <wp:extent cx="2552700" cy="635"/>
                <wp:effectExtent l="0" t="0" r="0" b="0"/>
                <wp:wrapSquare wrapText="bothSides"/>
                <wp:docPr id="203" name="Cuadro de texto 203"/>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5B60A67A" w14:textId="1B73048A" w:rsidR="00A87E1C" w:rsidRPr="0050140F" w:rsidRDefault="00A87E1C" w:rsidP="00D22747">
                            <w:pPr>
                              <w:pStyle w:val="Descripcin"/>
                              <w:rPr>
                                <w:rFonts w:ascii="Calibri" w:eastAsia="Calibri" w:hAnsi="Calibri" w:cs="Calibri"/>
                                <w:noProof/>
                                <w:color w:val="000000"/>
                              </w:rPr>
                            </w:pPr>
                            <w:bookmarkStart w:id="1484" w:name="_Toc504154017"/>
                            <w:r>
                              <w:t xml:space="preserve">Ilustración </w:t>
                            </w:r>
                            <w:fldSimple w:instr=" SEQ Ilustración \* ARABIC ">
                              <w:r w:rsidR="00C5340B">
                                <w:rPr>
                                  <w:noProof/>
                                </w:rPr>
                                <w:t>63</w:t>
                              </w:r>
                            </w:fldSimple>
                            <w:r>
                              <w:t xml:space="preserve"> - </w:t>
                            </w:r>
                            <w:r w:rsidRPr="00217235">
                              <w:t xml:space="preserve">Diseño estructura nivel </w:t>
                            </w:r>
                            <w:r>
                              <w:t>1</w:t>
                            </w:r>
                            <w:r w:rsidRPr="00217235">
                              <w:t xml:space="preserve"> con SketchUp</w:t>
                            </w:r>
                            <w:bookmarkEnd w:id="1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5C9E59" id="Cuadro de texto 203" o:spid="_x0000_s1069" type="#_x0000_t202" style="position:absolute;left:0;text-align:left;margin-left:-.05pt;margin-top:216.45pt;width:201pt;height:.05p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" stroked="f">
                <v:textbox style="mso-fit-shape-to-text:t" inset="0,0,0,0">
                  <w:txbxContent>
                    <w:p w14:paraId="5B60A67A" w14:textId="1B73048A" w:rsidR="00A87E1C" w:rsidRPr="0050140F" w:rsidRDefault="00A87E1C" w:rsidP="00D22747">
                      <w:pPr>
                        <w:pStyle w:val="Descripcin"/>
                        <w:rPr>
                          <w:rFonts w:ascii="Calibri" w:eastAsia="Calibri" w:hAnsi="Calibri" w:cs="Calibri"/>
                          <w:noProof/>
                          <w:color w:val="000000"/>
                        </w:rPr>
                      </w:pPr>
                      <w:bookmarkStart w:id="1485" w:name="_Toc504154017"/>
                      <w:r>
                        <w:t xml:space="preserve">Ilustración </w:t>
                      </w:r>
                      <w:fldSimple w:instr=" SEQ Ilustración \* ARABIC ">
                        <w:r w:rsidR="00C5340B">
                          <w:rPr>
                            <w:noProof/>
                          </w:rPr>
                          <w:t>63</w:t>
                        </w:r>
                      </w:fldSimple>
                      <w:r>
                        <w:t xml:space="preserve"> - </w:t>
                      </w:r>
                      <w:r w:rsidRPr="00217235">
                        <w:t xml:space="preserve">Diseño estructura nivel </w:t>
                      </w:r>
                      <w:r>
                        <w:t>1</w:t>
                      </w:r>
                      <w:r w:rsidRPr="00217235">
                        <w:t xml:space="preserve"> con SketchUp</w:t>
                      </w:r>
                      <w:bookmarkEnd w:id="1485"/>
                    </w:p>
                  </w:txbxContent>
                </v:textbox>
                <w10:wrap type="square"/>
              </v:shape>
            </w:pict>
          </mc:Fallback>
        </mc:AlternateContent>
      </w:r>
      <w:r w:rsidR="00D22747">
        <w:rPr>
          <w:noProof/>
          <w:lang w:val="en-US" w:eastAsia="en-US"/>
        </w:rPr>
        <mc:AlternateContent>
          <mc:Choice Requires="wps">
            <w:drawing>
              <wp:anchor distT="0" distB="0" distL="114300" distR="114300" simplePos="0" relativeHeight="251673088" behindDoc="0" locked="0" layoutInCell="1" allowOverlap="1" wp14:anchorId="3BD128B3" wp14:editId="07597530">
                <wp:simplePos x="0" y="0"/>
                <wp:positionH relativeFrom="column">
                  <wp:posOffset>2758440</wp:posOffset>
                </wp:positionH>
                <wp:positionV relativeFrom="paragraph">
                  <wp:posOffset>2736850</wp:posOffset>
                </wp:positionV>
                <wp:extent cx="2639060" cy="635"/>
                <wp:effectExtent l="0" t="0" r="0" b="0"/>
                <wp:wrapSquare wrapText="bothSides"/>
                <wp:docPr id="250" name="Cuadro de texto 250"/>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14:paraId="671658D5" w14:textId="789FB789" w:rsidR="00A87E1C" w:rsidRPr="000624E1" w:rsidRDefault="00A87E1C" w:rsidP="00D22747">
                            <w:pPr>
                              <w:pStyle w:val="Descripcin"/>
                              <w:rPr>
                                <w:rFonts w:ascii="Calibri" w:eastAsia="Calibri" w:hAnsi="Calibri" w:cs="Calibri"/>
                                <w:noProof/>
                                <w:color w:val="000000"/>
                              </w:rPr>
                            </w:pPr>
                            <w:bookmarkStart w:id="1486" w:name="_Toc504154018"/>
                            <w:r>
                              <w:t xml:space="preserve">Ilustración </w:t>
                            </w:r>
                            <w:fldSimple w:instr=" SEQ Ilustración \* ARABIC ">
                              <w:r w:rsidR="00C5340B">
                                <w:rPr>
                                  <w:noProof/>
                                </w:rPr>
                                <w:t>64</w:t>
                              </w:r>
                            </w:fldSimple>
                            <w:r>
                              <w:t xml:space="preserve"> - </w:t>
                            </w:r>
                            <w:r w:rsidRPr="00F33CD4">
                              <w:t>Diseño estructura nivel 2 con SketchUp</w:t>
                            </w:r>
                            <w:bookmarkEnd w:id="1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128B3" id="Cuadro de texto 250" o:spid="_x0000_s1070" type="#_x0000_t202" style="position:absolute;left:0;text-align:left;margin-left:217.2pt;margin-top:215.5pt;width:207.8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" stroked="f">
                <v:textbox style="mso-fit-shape-to-text:t" inset="0,0,0,0">
                  <w:txbxContent>
                    <w:p w14:paraId="671658D5" w14:textId="789FB789" w:rsidR="00A87E1C" w:rsidRPr="000624E1" w:rsidRDefault="00A87E1C" w:rsidP="00D22747">
                      <w:pPr>
                        <w:pStyle w:val="Descripcin"/>
                        <w:rPr>
                          <w:rFonts w:ascii="Calibri" w:eastAsia="Calibri" w:hAnsi="Calibri" w:cs="Calibri"/>
                          <w:noProof/>
                          <w:color w:val="000000"/>
                        </w:rPr>
                      </w:pPr>
                      <w:bookmarkStart w:id="1487" w:name="_Toc504154018"/>
                      <w:r>
                        <w:t xml:space="preserve">Ilustración </w:t>
                      </w:r>
                      <w:fldSimple w:instr=" SEQ Ilustración \* ARABIC ">
                        <w:r w:rsidR="00C5340B">
                          <w:rPr>
                            <w:noProof/>
                          </w:rPr>
                          <w:t>64</w:t>
                        </w:r>
                      </w:fldSimple>
                      <w:r>
                        <w:t xml:space="preserve"> - </w:t>
                      </w:r>
                      <w:r w:rsidRPr="00F33CD4">
                        <w:t>Diseño estructura nivel 2 con SketchUp</w:t>
                      </w:r>
                      <w:bookmarkEnd w:id="1487"/>
                    </w:p>
                  </w:txbxContent>
                </v:textbox>
                <w10:wrap type="square"/>
              </v:shape>
            </w:pict>
          </mc:Fallback>
        </mc:AlternateContent>
      </w:r>
      <w:r w:rsidR="00D22747">
        <w:rPr>
          <w:noProof/>
          <w:lang w:val="en-US" w:eastAsia="en-US"/>
        </w:rPr>
        <w:drawing>
          <wp:anchor distT="0" distB="0" distL="114300" distR="114300" simplePos="0" relativeHeight="251639296" behindDoc="0" locked="0" layoutInCell="1" allowOverlap="1" wp14:anchorId="3B1D31A3" wp14:editId="0DF17521">
            <wp:simplePos x="0" y="0"/>
            <wp:positionH relativeFrom="column">
              <wp:posOffset>2758440</wp:posOffset>
            </wp:positionH>
            <wp:positionV relativeFrom="paragraph">
              <wp:posOffset>755650</wp:posOffset>
            </wp:positionV>
            <wp:extent cx="2639060" cy="1924050"/>
            <wp:effectExtent l="0" t="0" r="8890" b="0"/>
            <wp:wrapSquare wrapText="bothSides"/>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639060" cy="1924050"/>
                    </a:xfrm>
                    <a:prstGeom prst="rect">
                      <a:avLst/>
                    </a:prstGeom>
                  </pic:spPr>
                </pic:pic>
              </a:graphicData>
            </a:graphic>
            <wp14:sizeRelH relativeFrom="page">
              <wp14:pctWidth>0</wp14:pctWidth>
            </wp14:sizeRelH>
            <wp14:sizeRelV relativeFrom="page">
              <wp14:pctHeight>0</wp14:pctHeight>
            </wp14:sizeRelV>
          </wp:anchor>
        </w:drawing>
      </w:r>
      <w:r w:rsidR="00D22747">
        <w:rPr>
          <w:noProof/>
          <w:lang w:val="en-US" w:eastAsia="en-US"/>
        </w:rPr>
        <w:drawing>
          <wp:anchor distT="0" distB="0" distL="114300" distR="114300" simplePos="0" relativeHeight="251636224" behindDoc="0" locked="0" layoutInCell="1" allowOverlap="1" wp14:anchorId="3DC0AB3F" wp14:editId="0327196E">
            <wp:simplePos x="0" y="0"/>
            <wp:positionH relativeFrom="margin">
              <wp:posOffset>0</wp:posOffset>
            </wp:positionH>
            <wp:positionV relativeFrom="paragraph">
              <wp:posOffset>765810</wp:posOffset>
            </wp:positionV>
            <wp:extent cx="2452370" cy="1924685"/>
            <wp:effectExtent l="0" t="0" r="5080" b="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452370" cy="1924685"/>
                    </a:xfrm>
                    <a:prstGeom prst="rect">
                      <a:avLst/>
                    </a:prstGeom>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color w:val="333333"/>
          <w:sz w:val="24"/>
          <w:szCs w:val="24"/>
          <w:shd w:val="clear" w:color="auto" w:fill="FFFFFF"/>
        </w:rPr>
        <w:t>Para el armado de la estructura se procedió a diseñar en 3D las distintas piezas por medio del entorno de diseño gráfico SketchUp 2017. Se tomaron medidas de los distintos componentes y en base a ellas decidimos dividir el gabinete del SAR en cuatro niveles.</w:t>
      </w:r>
    </w:p>
    <w:p w14:paraId="5D258881" w14:textId="3E7A4FAB" w:rsidR="00953E88" w:rsidRDefault="009C3B0E" w:rsidP="00953E88">
      <w:pPr>
        <w:rPr>
          <w:rFonts w:ascii="Arial" w:hAnsi="Arial" w:cs="Arial"/>
          <w:color w:val="333333"/>
          <w:sz w:val="24"/>
          <w:szCs w:val="24"/>
          <w:shd w:val="clear" w:color="auto" w:fill="FFFFFF"/>
        </w:rPr>
      </w:pPr>
      <w:r>
        <w:rPr>
          <w:noProof/>
          <w:lang w:val="en-US" w:eastAsia="en-US"/>
        </w:rPr>
        <w:lastRenderedPageBreak/>
        <mc:AlternateContent>
          <mc:Choice Requires="wps">
            <w:drawing>
              <wp:anchor distT="0" distB="0" distL="114300" distR="114300" simplePos="0" relativeHeight="251692544" behindDoc="0" locked="0" layoutInCell="1" allowOverlap="1" wp14:anchorId="5288FD15" wp14:editId="0E074B69">
                <wp:simplePos x="0" y="0"/>
                <wp:positionH relativeFrom="column">
                  <wp:posOffset>2888615</wp:posOffset>
                </wp:positionH>
                <wp:positionV relativeFrom="paragraph">
                  <wp:posOffset>1478280</wp:posOffset>
                </wp:positionV>
                <wp:extent cx="2503170" cy="635"/>
                <wp:effectExtent l="0" t="0" r="0" b="0"/>
                <wp:wrapSquare wrapText="bothSides"/>
                <wp:docPr id="301" name="Cuadro de texto 301"/>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0670F164" w14:textId="51E864CC" w:rsidR="00A87E1C" w:rsidRPr="0011121D" w:rsidRDefault="00A87E1C" w:rsidP="009C3B0E">
                            <w:pPr>
                              <w:pStyle w:val="Descripcin"/>
                              <w:jc w:val="center"/>
                              <w:rPr>
                                <w:rFonts w:ascii="Calibri" w:eastAsia="Calibri" w:hAnsi="Calibri" w:cs="Calibri"/>
                                <w:noProof/>
                                <w:color w:val="000000"/>
                                <w:lang w:val="es-ES_tradnl" w:eastAsia="es-ES_tradnl"/>
                              </w:rPr>
                            </w:pPr>
                            <w:bookmarkStart w:id="1488" w:name="_Toc504154019"/>
                            <w:r>
                              <w:t xml:space="preserve">Ilustración </w:t>
                            </w:r>
                            <w:fldSimple w:instr=" SEQ Ilustración \* ARABIC ">
                              <w:r w:rsidR="00C5340B">
                                <w:rPr>
                                  <w:noProof/>
                                </w:rPr>
                                <w:t>65</w:t>
                              </w:r>
                            </w:fldSimple>
                            <w:r>
                              <w:t xml:space="preserve"> - Impresión 3D del nivel 1</w:t>
                            </w:r>
                            <w:bookmarkEnd w:id="1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8FD15" id="Cuadro de texto 301" o:spid="_x0000_s1071" type="#_x0000_t202" style="position:absolute;left:0;text-align:left;margin-left:227.45pt;margin-top:116.4pt;width:197.1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" stroked="f">
                <v:textbox style="mso-fit-shape-to-text:t" inset="0,0,0,0">
                  <w:txbxContent>
                    <w:p w14:paraId="0670F164" w14:textId="51E864CC" w:rsidR="00A87E1C" w:rsidRPr="0011121D" w:rsidRDefault="00A87E1C" w:rsidP="009C3B0E">
                      <w:pPr>
                        <w:pStyle w:val="Descripcin"/>
                        <w:jc w:val="center"/>
                        <w:rPr>
                          <w:rFonts w:ascii="Calibri" w:eastAsia="Calibri" w:hAnsi="Calibri" w:cs="Calibri"/>
                          <w:noProof/>
                          <w:color w:val="000000"/>
                          <w:lang w:val="es-ES_tradnl" w:eastAsia="es-ES_tradnl"/>
                        </w:rPr>
                      </w:pPr>
                      <w:bookmarkStart w:id="1489" w:name="_Toc504154019"/>
                      <w:r>
                        <w:t xml:space="preserve">Ilustración </w:t>
                      </w:r>
                      <w:fldSimple w:instr=" SEQ Ilustración \* ARABIC ">
                        <w:r w:rsidR="00C5340B">
                          <w:rPr>
                            <w:noProof/>
                          </w:rPr>
                          <w:t>65</w:t>
                        </w:r>
                      </w:fldSimple>
                      <w:r>
                        <w:t xml:space="preserve"> - Impresión 3D del nivel 1</w:t>
                      </w:r>
                      <w:bookmarkEnd w:id="1489"/>
                    </w:p>
                  </w:txbxContent>
                </v:textbox>
                <w10:wrap type="square"/>
              </v:shape>
            </w:pict>
          </mc:Fallback>
        </mc:AlternateContent>
      </w:r>
      <w:r>
        <w:rPr>
          <w:noProof/>
          <w:lang w:val="en-US" w:eastAsia="en-US"/>
        </w:rPr>
        <w:drawing>
          <wp:anchor distT="0" distB="0" distL="114300" distR="114300" simplePos="0" relativeHeight="251628032" behindDoc="0" locked="0" layoutInCell="1" allowOverlap="1" wp14:anchorId="0996D751" wp14:editId="48E4A256">
            <wp:simplePos x="0" y="0"/>
            <wp:positionH relativeFrom="margin">
              <wp:posOffset>2888615</wp:posOffset>
            </wp:positionH>
            <wp:positionV relativeFrom="paragraph">
              <wp:posOffset>13335</wp:posOffset>
            </wp:positionV>
            <wp:extent cx="2503170" cy="1407795"/>
            <wp:effectExtent l="0" t="0" r="0" b="1905"/>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503170" cy="140779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color w:val="333333"/>
          <w:sz w:val="24"/>
          <w:szCs w:val="24"/>
          <w:shd w:val="clear" w:color="auto" w:fill="FFFFFF"/>
        </w:rPr>
        <w:t>Una vez armados los modelos de los distintos niveles, fuimos imprimiendo los mismos mediante una impresora 3D.</w:t>
      </w:r>
    </w:p>
    <w:p w14:paraId="03F2AF82" w14:textId="23773314" w:rsidR="00953E88" w:rsidRDefault="00953E88" w:rsidP="00953E88">
      <w:pPr>
        <w:rPr>
          <w:rFonts w:ascii="Arial" w:hAnsi="Arial" w:cs="Arial"/>
          <w:color w:val="333333"/>
          <w:sz w:val="24"/>
          <w:szCs w:val="24"/>
          <w:shd w:val="clear" w:color="auto" w:fill="FFFFFF"/>
        </w:rPr>
      </w:pPr>
    </w:p>
    <w:p w14:paraId="1043BE42" w14:textId="4F679174" w:rsidR="00953E88" w:rsidRPr="00F923C8" w:rsidRDefault="00953E88" w:rsidP="00953E88">
      <w:pPr>
        <w:rPr>
          <w:rFonts w:ascii="Arial" w:hAnsi="Arial" w:cs="Arial"/>
          <w:color w:val="333333"/>
          <w:sz w:val="24"/>
          <w:szCs w:val="24"/>
          <w:shd w:val="clear" w:color="auto" w:fill="FFFFFF"/>
        </w:rPr>
      </w:pPr>
    </w:p>
    <w:p w14:paraId="4A801195" w14:textId="77777777" w:rsidR="00D22747" w:rsidRDefault="00D22747" w:rsidP="00953E88">
      <w:pPr>
        <w:rPr>
          <w:rFonts w:ascii="Arial" w:hAnsi="Arial" w:cs="Arial"/>
          <w:b/>
          <w:color w:val="333333"/>
          <w:sz w:val="24"/>
          <w:szCs w:val="24"/>
          <w:u w:val="single"/>
          <w:shd w:val="clear" w:color="auto" w:fill="FFFFFF"/>
        </w:rPr>
      </w:pPr>
    </w:p>
    <w:p w14:paraId="096F3971" w14:textId="300A6569" w:rsidR="00D22747" w:rsidRDefault="00D22747" w:rsidP="00953E88">
      <w:pPr>
        <w:rPr>
          <w:rFonts w:ascii="Arial" w:hAnsi="Arial" w:cs="Arial"/>
          <w:b/>
          <w:color w:val="333333"/>
          <w:sz w:val="24"/>
          <w:szCs w:val="24"/>
          <w:u w:val="single"/>
          <w:shd w:val="clear" w:color="auto" w:fill="FFFFFF"/>
        </w:rPr>
      </w:pPr>
    </w:p>
    <w:p w14:paraId="39965D94" w14:textId="79E4AD35" w:rsidR="00D22747" w:rsidRDefault="00D22747" w:rsidP="00953E88">
      <w:pPr>
        <w:rPr>
          <w:rFonts w:ascii="Arial" w:hAnsi="Arial" w:cs="Arial"/>
          <w:b/>
          <w:color w:val="333333"/>
          <w:sz w:val="24"/>
          <w:szCs w:val="24"/>
          <w:u w:val="single"/>
          <w:shd w:val="clear" w:color="auto" w:fill="FFFFFF"/>
        </w:rPr>
      </w:pPr>
    </w:p>
    <w:p w14:paraId="071323A1" w14:textId="13DA3D9B" w:rsidR="00D22747" w:rsidRDefault="00D22747" w:rsidP="00953E88">
      <w:pPr>
        <w:rPr>
          <w:rFonts w:ascii="Arial" w:hAnsi="Arial" w:cs="Arial"/>
          <w:b/>
          <w:color w:val="333333"/>
          <w:sz w:val="24"/>
          <w:szCs w:val="24"/>
          <w:u w:val="single"/>
          <w:shd w:val="clear" w:color="auto" w:fill="FFFFFF"/>
        </w:rPr>
      </w:pPr>
    </w:p>
    <w:p w14:paraId="13482022" w14:textId="2E156165" w:rsidR="00D22747" w:rsidRPr="00C565EC" w:rsidRDefault="00C565EC" w:rsidP="00C565EC">
      <w:pPr>
        <w:pStyle w:val="Ttulo3"/>
        <w:rPr>
          <w:b w:val="0"/>
          <w:sz w:val="28"/>
          <w:szCs w:val="28"/>
        </w:rPr>
      </w:pPr>
      <w:bookmarkStart w:id="1490" w:name="_Toc504153955"/>
      <w:r w:rsidRPr="00C565EC">
        <w:rPr>
          <w:b w:val="0"/>
          <w:sz w:val="28"/>
          <w:szCs w:val="28"/>
        </w:rPr>
        <w:t>9.2.2 Los 4 niveles</w:t>
      </w:r>
      <w:bookmarkEnd w:id="1490"/>
    </w:p>
    <w:p w14:paraId="6FC27E24" w14:textId="6D95C266" w:rsidR="00C565EC" w:rsidRDefault="00C565EC" w:rsidP="00953E88">
      <w:pPr>
        <w:rPr>
          <w:rFonts w:ascii="Arial" w:hAnsi="Arial" w:cs="Arial"/>
          <w:b/>
          <w:color w:val="333333"/>
          <w:sz w:val="24"/>
          <w:szCs w:val="24"/>
          <w:u w:val="single"/>
          <w:shd w:val="clear" w:color="auto" w:fill="FFFFFF"/>
        </w:rPr>
      </w:pPr>
    </w:p>
    <w:p w14:paraId="11E6AE04" w14:textId="670A74B6" w:rsidR="00953E88" w:rsidRDefault="00953E88" w:rsidP="00953E88">
      <w:pPr>
        <w:rPr>
          <w:rFonts w:ascii="Arial" w:hAnsi="Arial" w:cs="Arial"/>
          <w:color w:val="333333"/>
          <w:sz w:val="24"/>
          <w:szCs w:val="24"/>
          <w:shd w:val="clear" w:color="auto" w:fill="FFFFFF"/>
        </w:rPr>
      </w:pPr>
      <w:r w:rsidRPr="00F923C8">
        <w:rPr>
          <w:rFonts w:ascii="Arial" w:hAnsi="Arial" w:cs="Arial"/>
          <w:b/>
          <w:color w:val="333333"/>
          <w:sz w:val="24"/>
          <w:szCs w:val="24"/>
          <w:u w:val="single"/>
          <w:shd w:val="clear" w:color="auto" w:fill="FFFFFF"/>
        </w:rPr>
        <w:t>Nivel 1</w:t>
      </w:r>
      <w:r w:rsidRPr="00F923C8">
        <w:rPr>
          <w:rFonts w:ascii="Arial" w:hAnsi="Arial" w:cs="Arial"/>
          <w:color w:val="333333"/>
          <w:sz w:val="24"/>
          <w:szCs w:val="24"/>
          <w:shd w:val="clear" w:color="auto" w:fill="FFFFFF"/>
        </w:rPr>
        <w:t xml:space="preserve">: El primer nivel es en donde se instalaron los motores, con distintas piezas estructurales metálicas diseñadas exclusivamente para dicha función, además se encuentran </w:t>
      </w:r>
      <w:commentRangeStart w:id="1491"/>
      <w:r w:rsidRPr="00F923C8">
        <w:rPr>
          <w:rFonts w:ascii="Arial" w:hAnsi="Arial" w:cs="Arial"/>
          <w:color w:val="333333"/>
          <w:sz w:val="24"/>
          <w:szCs w:val="24"/>
          <w:shd w:val="clear" w:color="auto" w:fill="FFFFFF"/>
        </w:rPr>
        <w:t>los dos puentes H L298N</w:t>
      </w:r>
      <w:commentRangeEnd w:id="1491"/>
      <w:r>
        <w:rPr>
          <w:rStyle w:val="Refdecomentario"/>
        </w:rPr>
        <w:commentReference w:id="1491"/>
      </w:r>
      <w:r w:rsidRPr="00F923C8">
        <w:rPr>
          <w:rFonts w:ascii="Arial" w:hAnsi="Arial" w:cs="Arial"/>
          <w:color w:val="333333"/>
          <w:sz w:val="24"/>
          <w:szCs w:val="24"/>
          <w:shd w:val="clear" w:color="auto" w:fill="FFFFFF"/>
        </w:rPr>
        <w:t xml:space="preserve"> conectados a cada par de motores respectivamente. Cada motor cuenta con su rueda de plástico.</w:t>
      </w:r>
    </w:p>
    <w:p w14:paraId="56E65A9B" w14:textId="77777777" w:rsidR="00C565EC" w:rsidRPr="00F923C8" w:rsidRDefault="00C565EC" w:rsidP="00953E88">
      <w:pPr>
        <w:rPr>
          <w:rFonts w:ascii="Arial" w:hAnsi="Arial" w:cs="Arial"/>
          <w:color w:val="333333"/>
          <w:sz w:val="24"/>
          <w:szCs w:val="24"/>
          <w:shd w:val="clear" w:color="auto" w:fill="FFFFFF"/>
        </w:rPr>
      </w:pPr>
    </w:p>
    <w:p w14:paraId="59AE803B" w14:textId="640D40FC" w:rsidR="00953E88" w:rsidRDefault="009C3B0E" w:rsidP="00953E88">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94592" behindDoc="0" locked="0" layoutInCell="1" allowOverlap="1" wp14:anchorId="2C365F62" wp14:editId="063487A6">
                <wp:simplePos x="0" y="0"/>
                <wp:positionH relativeFrom="column">
                  <wp:posOffset>-3175</wp:posOffset>
                </wp:positionH>
                <wp:positionV relativeFrom="paragraph">
                  <wp:posOffset>1426210</wp:posOffset>
                </wp:positionV>
                <wp:extent cx="1734185" cy="635"/>
                <wp:effectExtent l="0" t="0" r="0" b="0"/>
                <wp:wrapSquare wrapText="bothSides"/>
                <wp:docPr id="302" name="Cuadro de texto 302"/>
                <wp:cNvGraphicFramePr/>
                <a:graphic xmlns:a="http://schemas.openxmlformats.org/drawingml/2006/main">
                  <a:graphicData uri="http://schemas.microsoft.com/office/word/2010/wordprocessingShape">
                    <wps:wsp>
                      <wps:cNvSpPr txBox="1"/>
                      <wps:spPr>
                        <a:xfrm>
                          <a:off x="0" y="0"/>
                          <a:ext cx="1734185" cy="635"/>
                        </a:xfrm>
                        <a:prstGeom prst="rect">
                          <a:avLst/>
                        </a:prstGeom>
                        <a:solidFill>
                          <a:prstClr val="white"/>
                        </a:solidFill>
                        <a:ln>
                          <a:noFill/>
                        </a:ln>
                      </wps:spPr>
                      <wps:txbx>
                        <w:txbxContent>
                          <w:p w14:paraId="2DB980F4" w14:textId="2C4DEE0F" w:rsidR="00A87E1C" w:rsidRPr="00AF733A" w:rsidRDefault="00A87E1C" w:rsidP="009C3B0E">
                            <w:pPr>
                              <w:pStyle w:val="Descripcin"/>
                              <w:rPr>
                                <w:rFonts w:ascii="Calibri" w:eastAsia="Calibri" w:hAnsi="Calibri" w:cs="Calibri"/>
                                <w:noProof/>
                                <w:color w:val="000000"/>
                                <w:lang w:val="es-ES_tradnl" w:eastAsia="es-ES_tradnl"/>
                              </w:rPr>
                            </w:pPr>
                            <w:bookmarkStart w:id="1492" w:name="_Toc504154020"/>
                            <w:r>
                              <w:t xml:space="preserve">Ilustración </w:t>
                            </w:r>
                            <w:fldSimple w:instr=" SEQ Ilustración \* ARABIC ">
                              <w:r w:rsidR="00C5340B">
                                <w:rPr>
                                  <w:noProof/>
                                </w:rPr>
                                <w:t>66</w:t>
                              </w:r>
                            </w:fldSimple>
                            <w:r>
                              <w:t xml:space="preserve"> - </w:t>
                            </w:r>
                            <w:r w:rsidRPr="00604051">
                              <w:t>Nivel 2 descubierto</w:t>
                            </w:r>
                            <w:bookmarkEnd w:id="1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65F62" id="Cuadro de texto 302" o:spid="_x0000_s1072" type="#_x0000_t202" style="position:absolute;left:0;text-align:left;margin-left:-.25pt;margin-top:112.3pt;width:136.5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" stroked="f">
                <v:textbox style="mso-fit-shape-to-text:t" inset="0,0,0,0">
                  <w:txbxContent>
                    <w:p w14:paraId="2DB980F4" w14:textId="2C4DEE0F" w:rsidR="00A87E1C" w:rsidRPr="00AF733A" w:rsidRDefault="00A87E1C" w:rsidP="009C3B0E">
                      <w:pPr>
                        <w:pStyle w:val="Descripcin"/>
                        <w:rPr>
                          <w:rFonts w:ascii="Calibri" w:eastAsia="Calibri" w:hAnsi="Calibri" w:cs="Calibri"/>
                          <w:noProof/>
                          <w:color w:val="000000"/>
                          <w:lang w:val="es-ES_tradnl" w:eastAsia="es-ES_tradnl"/>
                        </w:rPr>
                      </w:pPr>
                      <w:bookmarkStart w:id="1493" w:name="_Toc504154020"/>
                      <w:r>
                        <w:t xml:space="preserve">Ilustración </w:t>
                      </w:r>
                      <w:fldSimple w:instr=" SEQ Ilustración \* ARABIC ">
                        <w:r w:rsidR="00C5340B">
                          <w:rPr>
                            <w:noProof/>
                          </w:rPr>
                          <w:t>66</w:t>
                        </w:r>
                      </w:fldSimple>
                      <w:r>
                        <w:t xml:space="preserve"> - </w:t>
                      </w:r>
                      <w:r w:rsidRPr="00604051">
                        <w:t>Nivel 2 descubierto</w:t>
                      </w:r>
                      <w:bookmarkEnd w:id="1493"/>
                    </w:p>
                  </w:txbxContent>
                </v:textbox>
                <w10:wrap type="square"/>
              </v:shape>
            </w:pict>
          </mc:Fallback>
        </mc:AlternateContent>
      </w:r>
      <w:r w:rsidR="00953E88">
        <w:rPr>
          <w:noProof/>
          <w:lang w:val="en-US" w:eastAsia="en-US"/>
        </w:rPr>
        <w:drawing>
          <wp:anchor distT="0" distB="0" distL="114300" distR="114300" simplePos="0" relativeHeight="251629056" behindDoc="0" locked="0" layoutInCell="1" allowOverlap="1" wp14:anchorId="6D4ED2AD" wp14:editId="2844ACF2">
            <wp:simplePos x="0" y="0"/>
            <wp:positionH relativeFrom="column">
              <wp:posOffset>-3365</wp:posOffset>
            </wp:positionH>
            <wp:positionV relativeFrom="paragraph">
              <wp:posOffset>53</wp:posOffset>
            </wp:positionV>
            <wp:extent cx="1734796" cy="1369536"/>
            <wp:effectExtent l="0" t="0" r="0" b="254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19312" t="5908" r="18337" b="6597"/>
                    <a:stretch/>
                  </pic:blipFill>
                  <pic:spPr bwMode="auto">
                    <a:xfrm>
                      <a:off x="0" y="0"/>
                      <a:ext cx="1734796" cy="13695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u w:val="single"/>
          <w:shd w:val="clear" w:color="auto" w:fill="FFFFFF"/>
        </w:rPr>
        <w:t>Nivel 2</w:t>
      </w:r>
      <w:r w:rsidR="00953E88" w:rsidRPr="00F923C8">
        <w:rPr>
          <w:rFonts w:ascii="Arial" w:hAnsi="Arial" w:cs="Arial"/>
          <w:color w:val="333333"/>
          <w:sz w:val="24"/>
          <w:szCs w:val="24"/>
          <w:shd w:val="clear" w:color="auto" w:fill="FFFFFF"/>
        </w:rPr>
        <w:t>: En este nivel se adhirió con tornillos el Arduino Mega y la mini protoboard cada uno con sus respectivas conexiones, además de</w:t>
      </w:r>
      <w:r w:rsidR="00597FAF">
        <w:rPr>
          <w:rFonts w:ascii="Arial" w:hAnsi="Arial" w:cs="Arial"/>
          <w:color w:val="333333"/>
          <w:sz w:val="24"/>
          <w:szCs w:val="24"/>
          <w:shd w:val="clear" w:color="auto" w:fill="FFFFFF"/>
        </w:rPr>
        <w:t>l</w:t>
      </w:r>
      <w:r w:rsidR="00597FAF" w:rsidRPr="00F923C8">
        <w:rPr>
          <w:rFonts w:ascii="Arial" w:hAnsi="Arial" w:cs="Arial"/>
          <w:color w:val="333333"/>
          <w:sz w:val="24"/>
          <w:szCs w:val="24"/>
          <w:shd w:val="clear" w:color="auto" w:fill="FFFFFF"/>
        </w:rPr>
        <w:t xml:space="preserve"> porta</w:t>
      </w:r>
      <w:r w:rsidR="00953E88" w:rsidRPr="00F923C8">
        <w:rPr>
          <w:rFonts w:ascii="Arial" w:hAnsi="Arial" w:cs="Arial"/>
          <w:color w:val="333333"/>
          <w:sz w:val="24"/>
          <w:szCs w:val="24"/>
          <w:shd w:val="clear" w:color="auto" w:fill="FFFFFF"/>
        </w:rPr>
        <w:t xml:space="preserve"> pilas utilizados para la alimentación de los motores. En su frente se colocó uno de los sensores ultrasónicos HC-SR04 que verifica la presencia de objetos en la parte delantera del SAR.</w:t>
      </w:r>
    </w:p>
    <w:p w14:paraId="44FC6EF5" w14:textId="3CFA5E39" w:rsidR="004226B0" w:rsidRDefault="004226B0" w:rsidP="00953E88">
      <w:pPr>
        <w:rPr>
          <w:rFonts w:ascii="Arial" w:hAnsi="Arial" w:cs="Arial"/>
          <w:color w:val="333333"/>
          <w:sz w:val="24"/>
          <w:szCs w:val="24"/>
          <w:shd w:val="clear" w:color="auto" w:fill="FFFFFF"/>
        </w:rPr>
      </w:pPr>
    </w:p>
    <w:p w14:paraId="6BFD8560" w14:textId="2628C0DF" w:rsidR="004226B0" w:rsidRDefault="004226B0">
      <w:pPr>
        <w:rPr>
          <w:rFonts w:ascii="Arial" w:hAnsi="Arial" w:cs="Arial"/>
          <w:color w:val="333333"/>
          <w:sz w:val="24"/>
          <w:szCs w:val="24"/>
          <w:shd w:val="clear" w:color="auto" w:fill="FFFFFF"/>
        </w:rPr>
      </w:pPr>
    </w:p>
    <w:p w14:paraId="6CB9D52D" w14:textId="77777777" w:rsidR="004226B0" w:rsidRPr="00F923C8" w:rsidRDefault="004226B0" w:rsidP="00953E88">
      <w:pPr>
        <w:rPr>
          <w:rFonts w:ascii="Arial" w:hAnsi="Arial" w:cs="Arial"/>
          <w:color w:val="333333"/>
          <w:sz w:val="24"/>
          <w:szCs w:val="24"/>
          <w:shd w:val="clear" w:color="auto" w:fill="FFFFFF"/>
        </w:rPr>
      </w:pPr>
    </w:p>
    <w:p w14:paraId="167A3ACB" w14:textId="0A01F9FA" w:rsidR="00953E88" w:rsidRDefault="009C3B0E" w:rsidP="00953E88">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95616" behindDoc="0" locked="0" layoutInCell="1" allowOverlap="1" wp14:anchorId="08DFA97D" wp14:editId="6DAB77E2">
                <wp:simplePos x="0" y="0"/>
                <wp:positionH relativeFrom="column">
                  <wp:posOffset>2894330</wp:posOffset>
                </wp:positionH>
                <wp:positionV relativeFrom="paragraph">
                  <wp:posOffset>2871470</wp:posOffset>
                </wp:positionV>
                <wp:extent cx="2505710" cy="635"/>
                <wp:effectExtent l="0" t="0" r="0" b="0"/>
                <wp:wrapSquare wrapText="bothSides"/>
                <wp:docPr id="303" name="Cuadro de texto 303"/>
                <wp:cNvGraphicFramePr/>
                <a:graphic xmlns:a="http://schemas.openxmlformats.org/drawingml/2006/main">
                  <a:graphicData uri="http://schemas.microsoft.com/office/word/2010/wordprocessingShape">
                    <wps:wsp>
                      <wps:cNvSpPr txBox="1"/>
                      <wps:spPr>
                        <a:xfrm>
                          <a:off x="0" y="0"/>
                          <a:ext cx="2505710" cy="635"/>
                        </a:xfrm>
                        <a:prstGeom prst="rect">
                          <a:avLst/>
                        </a:prstGeom>
                        <a:solidFill>
                          <a:prstClr val="white"/>
                        </a:solidFill>
                        <a:ln>
                          <a:noFill/>
                        </a:ln>
                      </wps:spPr>
                      <wps:txbx>
                        <w:txbxContent>
                          <w:p w14:paraId="7206CD61" w14:textId="7168FC69" w:rsidR="00A87E1C" w:rsidRPr="007A1339" w:rsidRDefault="00A87E1C" w:rsidP="009C3B0E">
                            <w:pPr>
                              <w:pStyle w:val="Descripcin"/>
                              <w:rPr>
                                <w:rFonts w:ascii="Calibri" w:eastAsia="Calibri" w:hAnsi="Calibri" w:cs="Calibri"/>
                                <w:noProof/>
                                <w:color w:val="000000"/>
                                <w:lang w:val="es-ES_tradnl" w:eastAsia="es-ES_tradnl"/>
                              </w:rPr>
                            </w:pPr>
                            <w:bookmarkStart w:id="1494" w:name="_Toc504154021"/>
                            <w:r>
                              <w:t xml:space="preserve">Ilustración </w:t>
                            </w:r>
                            <w:fldSimple w:instr=" SEQ Ilustración \* ARABIC ">
                              <w:r w:rsidR="00C5340B">
                                <w:rPr>
                                  <w:noProof/>
                                </w:rPr>
                                <w:t>67</w:t>
                              </w:r>
                            </w:fldSimple>
                            <w:r>
                              <w:t xml:space="preserve"> - </w:t>
                            </w:r>
                            <w:r w:rsidRPr="009960AB">
                              <w:t>RM Vista Lateral</w:t>
                            </w:r>
                            <w:bookmarkEnd w:id="14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FA97D" id="Cuadro de texto 303" o:spid="_x0000_s1073" type="#_x0000_t202" style="position:absolute;left:0;text-align:left;margin-left:227.9pt;margin-top:226.1pt;width:197.3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" stroked="f">
                <v:textbox style="mso-fit-shape-to-text:t" inset="0,0,0,0">
                  <w:txbxContent>
                    <w:p w14:paraId="7206CD61" w14:textId="7168FC69" w:rsidR="00A87E1C" w:rsidRPr="007A1339" w:rsidRDefault="00A87E1C" w:rsidP="009C3B0E">
                      <w:pPr>
                        <w:pStyle w:val="Descripcin"/>
                        <w:rPr>
                          <w:rFonts w:ascii="Calibri" w:eastAsia="Calibri" w:hAnsi="Calibri" w:cs="Calibri"/>
                          <w:noProof/>
                          <w:color w:val="000000"/>
                          <w:lang w:val="es-ES_tradnl" w:eastAsia="es-ES_tradnl"/>
                        </w:rPr>
                      </w:pPr>
                      <w:bookmarkStart w:id="1495" w:name="_Toc504154021"/>
                      <w:r>
                        <w:t xml:space="preserve">Ilustración </w:t>
                      </w:r>
                      <w:fldSimple w:instr=" SEQ Ilustración \* ARABIC ">
                        <w:r w:rsidR="00C5340B">
                          <w:rPr>
                            <w:noProof/>
                          </w:rPr>
                          <w:t>67</w:t>
                        </w:r>
                      </w:fldSimple>
                      <w:r>
                        <w:t xml:space="preserve"> - </w:t>
                      </w:r>
                      <w:r w:rsidRPr="009960AB">
                        <w:t>RM Vista Lateral</w:t>
                      </w:r>
                      <w:bookmarkEnd w:id="1495"/>
                    </w:p>
                  </w:txbxContent>
                </v:textbox>
                <w10:wrap type="square"/>
              </v:shape>
            </w:pict>
          </mc:Fallback>
        </mc:AlternateContent>
      </w:r>
      <w:r w:rsidR="004226B0">
        <w:rPr>
          <w:noProof/>
          <w:lang w:val="en-US" w:eastAsia="en-US"/>
        </w:rPr>
        <w:drawing>
          <wp:anchor distT="0" distB="0" distL="114300" distR="114300" simplePos="0" relativeHeight="251630080" behindDoc="0" locked="0" layoutInCell="1" allowOverlap="1" wp14:anchorId="7002A22C" wp14:editId="66230D3D">
            <wp:simplePos x="0" y="0"/>
            <wp:positionH relativeFrom="margin">
              <wp:posOffset>2751455</wp:posOffset>
            </wp:positionH>
            <wp:positionV relativeFrom="paragraph">
              <wp:posOffset>165735</wp:posOffset>
            </wp:positionV>
            <wp:extent cx="2791460" cy="2505710"/>
            <wp:effectExtent l="0" t="9525" r="0" b="0"/>
            <wp:wrapSquare wrapText="bothSides"/>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30338" t="2558" r="8590"/>
                    <a:stretch/>
                  </pic:blipFill>
                  <pic:spPr bwMode="auto">
                    <a:xfrm rot="5400000">
                      <a:off x="0" y="0"/>
                      <a:ext cx="2791460" cy="250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u w:val="single"/>
          <w:shd w:val="clear" w:color="auto" w:fill="FFFFFF"/>
        </w:rPr>
        <w:t>Nivel 3</w:t>
      </w:r>
      <w:r w:rsidR="00953E88" w:rsidRPr="00F923C8">
        <w:rPr>
          <w:rFonts w:ascii="Arial" w:hAnsi="Arial" w:cs="Arial"/>
          <w:color w:val="333333"/>
          <w:sz w:val="24"/>
          <w:szCs w:val="24"/>
          <w:shd w:val="clear" w:color="auto" w:fill="FFFFFF"/>
        </w:rPr>
        <w:t xml:space="preserve">: En </w:t>
      </w:r>
      <w:r w:rsidR="0083456F">
        <w:rPr>
          <w:rFonts w:ascii="Arial" w:hAnsi="Arial" w:cs="Arial"/>
          <w:color w:val="333333"/>
          <w:sz w:val="24"/>
          <w:szCs w:val="24"/>
          <w:shd w:val="clear" w:color="auto" w:fill="FFFFFF"/>
        </w:rPr>
        <w:t>e</w:t>
      </w:r>
      <w:r w:rsidR="0083456F" w:rsidRPr="00F923C8">
        <w:rPr>
          <w:rFonts w:ascii="Arial" w:hAnsi="Arial" w:cs="Arial"/>
          <w:color w:val="333333"/>
          <w:sz w:val="24"/>
          <w:szCs w:val="24"/>
          <w:shd w:val="clear" w:color="auto" w:fill="FFFFFF"/>
        </w:rPr>
        <w:t>l</w:t>
      </w:r>
      <w:r w:rsidR="00953E88" w:rsidRPr="00F923C8">
        <w:rPr>
          <w:rFonts w:ascii="Arial" w:hAnsi="Arial" w:cs="Arial"/>
          <w:color w:val="333333"/>
          <w:sz w:val="24"/>
          <w:szCs w:val="24"/>
          <w:shd w:val="clear" w:color="auto" w:fill="FFFFFF"/>
        </w:rPr>
        <w:t xml:space="preserve"> tercer nivel se encuentra la Raspberry Pi y el Arduino </w:t>
      </w:r>
      <w:r w:rsidR="00953E88">
        <w:rPr>
          <w:rFonts w:ascii="Arial" w:hAnsi="Arial" w:cs="Arial"/>
          <w:color w:val="333333"/>
          <w:sz w:val="24"/>
          <w:szCs w:val="24"/>
          <w:shd w:val="clear" w:color="auto" w:fill="FFFFFF"/>
        </w:rPr>
        <w:t>N</w:t>
      </w:r>
      <w:r w:rsidR="00953E88" w:rsidRPr="00F923C8">
        <w:rPr>
          <w:rFonts w:ascii="Arial" w:hAnsi="Arial" w:cs="Arial"/>
          <w:color w:val="333333"/>
          <w:sz w:val="24"/>
          <w:szCs w:val="24"/>
          <w:shd w:val="clear" w:color="auto" w:fill="FFFFFF"/>
        </w:rPr>
        <w:t xml:space="preserve">ano, en conjunto con </w:t>
      </w:r>
      <w:r w:rsidR="0083456F">
        <w:rPr>
          <w:rFonts w:ascii="Arial" w:hAnsi="Arial" w:cs="Arial"/>
          <w:color w:val="333333"/>
          <w:sz w:val="24"/>
          <w:szCs w:val="24"/>
          <w:shd w:val="clear" w:color="auto" w:fill="FFFFFF"/>
        </w:rPr>
        <w:t xml:space="preserve">variados </w:t>
      </w:r>
      <w:r w:rsidR="00953E88" w:rsidRPr="00F923C8">
        <w:rPr>
          <w:rFonts w:ascii="Arial" w:hAnsi="Arial" w:cs="Arial"/>
          <w:color w:val="333333"/>
          <w:sz w:val="24"/>
          <w:szCs w:val="24"/>
          <w:shd w:val="clear" w:color="auto" w:fill="FFFFFF"/>
        </w:rPr>
        <w:t>sensores</w:t>
      </w:r>
      <w:r w:rsidR="00953E88">
        <w:rPr>
          <w:rFonts w:ascii="Arial" w:hAnsi="Arial" w:cs="Arial"/>
          <w:color w:val="333333"/>
          <w:sz w:val="24"/>
          <w:szCs w:val="24"/>
          <w:shd w:val="clear" w:color="auto" w:fill="FFFFFF"/>
        </w:rPr>
        <w:t xml:space="preserve">: </w:t>
      </w:r>
      <w:r w:rsidR="00953E88" w:rsidRPr="00F923C8">
        <w:rPr>
          <w:rFonts w:ascii="Arial" w:hAnsi="Arial" w:cs="Arial"/>
          <w:color w:val="333333"/>
          <w:sz w:val="24"/>
          <w:szCs w:val="24"/>
          <w:shd w:val="clear" w:color="auto" w:fill="FFFFFF"/>
        </w:rPr>
        <w:t xml:space="preserve">2 sensores HC-SR04, </w:t>
      </w:r>
      <w:r w:rsidR="00953E88">
        <w:rPr>
          <w:rFonts w:ascii="Arial" w:hAnsi="Arial" w:cs="Arial"/>
          <w:color w:val="333333"/>
          <w:sz w:val="24"/>
          <w:szCs w:val="24"/>
          <w:shd w:val="clear" w:color="auto" w:fill="FFFFFF"/>
        </w:rPr>
        <w:t xml:space="preserve">ubicados </w:t>
      </w:r>
      <w:r w:rsidR="00953E88" w:rsidRPr="00F923C8">
        <w:rPr>
          <w:rFonts w:ascii="Arial" w:hAnsi="Arial" w:cs="Arial"/>
          <w:color w:val="333333"/>
          <w:sz w:val="24"/>
          <w:szCs w:val="24"/>
          <w:shd w:val="clear" w:color="auto" w:fill="FFFFFF"/>
        </w:rPr>
        <w:t xml:space="preserve">uno en cada lateral para verificar objetos en dichos </w:t>
      </w:r>
      <w:r w:rsidR="0083456F" w:rsidRPr="00F923C8">
        <w:rPr>
          <w:rFonts w:ascii="Arial" w:hAnsi="Arial" w:cs="Arial"/>
          <w:color w:val="333333"/>
          <w:sz w:val="24"/>
          <w:szCs w:val="24"/>
          <w:shd w:val="clear" w:color="auto" w:fill="FFFFFF"/>
        </w:rPr>
        <w:t>lugres</w:t>
      </w:r>
      <w:r w:rsidR="0083456F">
        <w:rPr>
          <w:rFonts w:ascii="Arial" w:hAnsi="Arial" w:cs="Arial"/>
          <w:color w:val="333333"/>
          <w:sz w:val="24"/>
          <w:szCs w:val="24"/>
          <w:shd w:val="clear" w:color="auto" w:fill="FFFFFF"/>
        </w:rPr>
        <w:t xml:space="preserve">, </w:t>
      </w:r>
      <w:r w:rsidR="0083456F" w:rsidRPr="00F923C8">
        <w:rPr>
          <w:rFonts w:ascii="Arial" w:hAnsi="Arial" w:cs="Arial"/>
          <w:color w:val="333333"/>
          <w:sz w:val="24"/>
          <w:szCs w:val="24"/>
          <w:shd w:val="clear" w:color="auto" w:fill="FFFFFF"/>
        </w:rPr>
        <w:t>1</w:t>
      </w:r>
      <w:r w:rsidR="0083456F">
        <w:rPr>
          <w:rFonts w:ascii="Arial" w:hAnsi="Arial" w:cs="Arial"/>
          <w:color w:val="333333"/>
          <w:sz w:val="24"/>
          <w:szCs w:val="24"/>
          <w:shd w:val="clear" w:color="auto" w:fill="FFFFFF"/>
        </w:rPr>
        <w:t xml:space="preserve"> </w:t>
      </w:r>
      <w:r w:rsidR="00953E88" w:rsidRPr="00F923C8">
        <w:rPr>
          <w:rFonts w:ascii="Arial" w:hAnsi="Arial" w:cs="Arial"/>
          <w:color w:val="333333"/>
          <w:sz w:val="24"/>
          <w:szCs w:val="24"/>
          <w:shd w:val="clear" w:color="auto" w:fill="FFFFFF"/>
        </w:rPr>
        <w:t>sensor de monóxido de carbono MQ-7</w:t>
      </w:r>
      <w:r w:rsidR="00953E88">
        <w:rPr>
          <w:rFonts w:ascii="Arial" w:hAnsi="Arial" w:cs="Arial"/>
          <w:color w:val="333333"/>
          <w:sz w:val="24"/>
          <w:szCs w:val="24"/>
          <w:shd w:val="clear" w:color="auto" w:fill="FFFFFF"/>
        </w:rPr>
        <w:t xml:space="preserve"> y l</w:t>
      </w:r>
      <w:r w:rsidR="00953E88" w:rsidRPr="00F923C8">
        <w:rPr>
          <w:rFonts w:ascii="Arial" w:hAnsi="Arial" w:cs="Arial"/>
          <w:color w:val="333333"/>
          <w:sz w:val="24"/>
          <w:szCs w:val="24"/>
          <w:shd w:val="clear" w:color="auto" w:fill="FFFFFF"/>
        </w:rPr>
        <w:t>a cámara de Raspberry en el frente</w:t>
      </w:r>
      <w:r w:rsidR="00953E88">
        <w:rPr>
          <w:rFonts w:ascii="Arial" w:hAnsi="Arial" w:cs="Arial"/>
          <w:color w:val="333333"/>
          <w:sz w:val="24"/>
          <w:szCs w:val="24"/>
          <w:shd w:val="clear" w:color="auto" w:fill="FFFFFF"/>
        </w:rPr>
        <w:t>.</w:t>
      </w:r>
    </w:p>
    <w:p w14:paraId="6DF54724" w14:textId="77777777" w:rsidR="0083456F" w:rsidRPr="00F923C8" w:rsidRDefault="0083456F" w:rsidP="00953E88">
      <w:pPr>
        <w:rPr>
          <w:rFonts w:ascii="Arial" w:hAnsi="Arial" w:cs="Arial"/>
          <w:color w:val="333333"/>
          <w:sz w:val="24"/>
          <w:szCs w:val="24"/>
          <w:shd w:val="clear" w:color="auto" w:fill="FFFFFF"/>
        </w:rPr>
      </w:pPr>
    </w:p>
    <w:p w14:paraId="6A2E2BAD" w14:textId="77777777" w:rsidR="00953E88" w:rsidRDefault="00953E88" w:rsidP="00953E88">
      <w:pPr>
        <w:rPr>
          <w:rFonts w:ascii="Arial" w:hAnsi="Arial" w:cs="Arial"/>
          <w:color w:val="333333"/>
          <w:sz w:val="24"/>
          <w:szCs w:val="24"/>
          <w:shd w:val="clear" w:color="auto" w:fill="FFFFFF"/>
        </w:rPr>
      </w:pPr>
      <w:r w:rsidRPr="00F923C8">
        <w:rPr>
          <w:rFonts w:ascii="Arial" w:hAnsi="Arial" w:cs="Arial"/>
          <w:b/>
          <w:color w:val="333333"/>
          <w:sz w:val="24"/>
          <w:szCs w:val="24"/>
          <w:u w:val="single"/>
          <w:shd w:val="clear" w:color="auto" w:fill="FFFFFF"/>
        </w:rPr>
        <w:t>Nivel 4</w:t>
      </w:r>
      <w:r w:rsidRPr="00F923C8">
        <w:rPr>
          <w:rFonts w:ascii="Arial" w:hAnsi="Arial" w:cs="Arial"/>
          <w:color w:val="333333"/>
          <w:sz w:val="24"/>
          <w:szCs w:val="24"/>
          <w:shd w:val="clear" w:color="auto" w:fill="FFFFFF"/>
        </w:rPr>
        <w:t>: El nivel superior es el que se equipa con la batería portátil solar y que se conecta directamente a la Raspberry, además se encuentra a la vista el GPS y el sensor de temperatura DS18B20. Este último conectado al Arduino Nano.</w:t>
      </w:r>
    </w:p>
    <w:p w14:paraId="084E72F4" w14:textId="77777777" w:rsidR="00953E88" w:rsidRPr="003B7ACB" w:rsidRDefault="00953E88" w:rsidP="00953E88">
      <w:pPr>
        <w:rPr>
          <w:rStyle w:val="Hipervnculo"/>
          <w:rFonts w:ascii="Arial" w:hAnsi="Arial" w:cs="Arial"/>
          <w:sz w:val="28"/>
          <w:szCs w:val="28"/>
          <w:shd w:val="clear" w:color="auto" w:fill="FFFFFF"/>
        </w:rPr>
      </w:pPr>
    </w:p>
    <w:p w14:paraId="449CABB8" w14:textId="20E6A5C0" w:rsidR="00953E88" w:rsidRDefault="00953E88" w:rsidP="00953E88">
      <w:pPr>
        <w:rPr>
          <w:rFonts w:ascii="Arial" w:hAnsi="Arial" w:cs="Arial"/>
          <w:bCs/>
          <w:color w:val="222222"/>
          <w:sz w:val="28"/>
          <w:szCs w:val="28"/>
          <w:shd w:val="clear" w:color="auto" w:fill="FFFFFF"/>
        </w:rPr>
      </w:pPr>
    </w:p>
    <w:p w14:paraId="49748AB5" w14:textId="77777777" w:rsidR="00953E88" w:rsidRPr="002F74DC" w:rsidRDefault="00953E88" w:rsidP="00953E88">
      <w:pPr>
        <w:rPr>
          <w:rFonts w:ascii="Arial" w:hAnsi="Arial" w:cs="Arial"/>
          <w:bCs/>
          <w:color w:val="222222"/>
          <w:sz w:val="28"/>
          <w:szCs w:val="28"/>
          <w:shd w:val="clear" w:color="auto" w:fill="FFFFFF"/>
        </w:rPr>
      </w:pPr>
    </w:p>
    <w:p w14:paraId="373DA52A" w14:textId="77777777" w:rsidR="00E50E85" w:rsidRDefault="00E50E85">
      <w:pPr>
        <w:rPr>
          <w:b/>
          <w:color w:val="666666"/>
          <w:sz w:val="32"/>
          <w:szCs w:val="32"/>
          <w:shd w:val="clear" w:color="auto" w:fill="FFFFFF"/>
        </w:rPr>
      </w:pPr>
      <w:r>
        <w:rPr>
          <w:b/>
          <w:sz w:val="32"/>
          <w:szCs w:val="32"/>
          <w:shd w:val="clear" w:color="auto" w:fill="FFFFFF"/>
        </w:rPr>
        <w:br w:type="page"/>
      </w:r>
    </w:p>
    <w:p w14:paraId="67F4B959" w14:textId="506469DA" w:rsidR="004226B0" w:rsidRPr="00E50E85" w:rsidRDefault="00E50E85" w:rsidP="00E50E85">
      <w:pPr>
        <w:pStyle w:val="Ttulo2"/>
        <w:rPr>
          <w:b/>
          <w:sz w:val="32"/>
          <w:szCs w:val="32"/>
          <w:shd w:val="clear" w:color="auto" w:fill="FFFFFF"/>
        </w:rPr>
      </w:pPr>
      <w:r>
        <w:rPr>
          <w:b/>
          <w:sz w:val="32"/>
          <w:szCs w:val="32"/>
          <w:shd w:val="clear" w:color="auto" w:fill="FFFFFF"/>
        </w:rPr>
        <w:lastRenderedPageBreak/>
        <w:t xml:space="preserve">9.3 </w:t>
      </w:r>
      <w:r w:rsidRPr="00E50E85">
        <w:rPr>
          <w:b/>
          <w:sz w:val="32"/>
          <w:szCs w:val="32"/>
          <w:shd w:val="clear" w:color="auto" w:fill="FFFFFF"/>
        </w:rPr>
        <w:t>Esquemas de conexión de componentes Arduino</w:t>
      </w:r>
    </w:p>
    <w:p w14:paraId="16FA2BEE" w14:textId="5C041E9A" w:rsidR="00953E88" w:rsidRPr="0007377B" w:rsidRDefault="00953E88" w:rsidP="00953E88">
      <w:pPr>
        <w:rPr>
          <w:rFonts w:ascii="Arial" w:hAnsi="Arial" w:cs="Arial"/>
          <w:b/>
          <w:bCs/>
          <w:color w:val="222222"/>
          <w:sz w:val="28"/>
          <w:szCs w:val="28"/>
          <w:shd w:val="clear" w:color="auto" w:fill="FFFFFF"/>
        </w:rPr>
      </w:pPr>
    </w:p>
    <w:p w14:paraId="18B6D837" w14:textId="77777777" w:rsidR="00E50E85" w:rsidRDefault="00E50E85" w:rsidP="00953E88">
      <w:pPr>
        <w:rPr>
          <w:rFonts w:ascii="Arial" w:hAnsi="Arial" w:cs="Arial"/>
          <w:color w:val="333333"/>
          <w:sz w:val="24"/>
          <w:szCs w:val="24"/>
          <w:shd w:val="clear" w:color="auto" w:fill="FFFFFF"/>
        </w:rPr>
      </w:pPr>
      <w:r w:rsidRPr="00E50E85">
        <w:rPr>
          <w:rFonts w:ascii="Arial" w:hAnsi="Arial" w:cs="Arial"/>
          <w:color w:val="333333"/>
          <w:sz w:val="24"/>
          <w:szCs w:val="24"/>
          <w:shd w:val="clear" w:color="auto" w:fill="FFFFFF"/>
        </w:rPr>
        <w:t>En las siguientes imágenes se pueden apreciar los esquemas básicos de conexión, a la plataforma Arduino, de los diversos actuadores, sensores y módulos que componen al SAR (antes descriptos)</w:t>
      </w:r>
      <w:r>
        <w:rPr>
          <w:rFonts w:ascii="Arial" w:hAnsi="Arial" w:cs="Arial"/>
          <w:color w:val="333333"/>
          <w:sz w:val="24"/>
          <w:szCs w:val="24"/>
          <w:shd w:val="clear" w:color="auto" w:fill="FFFFFF"/>
        </w:rPr>
        <w:t>.</w:t>
      </w:r>
    </w:p>
    <w:p w14:paraId="2A5A3A21" w14:textId="77777777" w:rsidR="00E50E85" w:rsidRDefault="00E50E85" w:rsidP="00953E88">
      <w:pPr>
        <w:rPr>
          <w:rFonts w:ascii="Arial" w:hAnsi="Arial" w:cs="Arial"/>
          <w:bCs/>
          <w:color w:val="222222"/>
          <w:sz w:val="28"/>
          <w:szCs w:val="28"/>
          <w:shd w:val="clear" w:color="auto" w:fill="FFFFFF"/>
        </w:rPr>
      </w:pPr>
    </w:p>
    <w:p w14:paraId="18DB9B20" w14:textId="77777777" w:rsidR="00E50E85" w:rsidRDefault="00E50E85" w:rsidP="00E50E85">
      <w:pPr>
        <w:keepNext/>
        <w:jc w:val="center"/>
      </w:pPr>
      <w:r>
        <w:rPr>
          <w:noProof/>
          <w:lang w:val="en-US" w:eastAsia="en-US"/>
        </w:rPr>
        <w:drawing>
          <wp:inline distT="0" distB="0" distL="0" distR="0" wp14:anchorId="2F883E6F" wp14:editId="69BFCBFA">
            <wp:extent cx="3876675" cy="36385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876675" cy="3638550"/>
                    </a:xfrm>
                    <a:prstGeom prst="rect">
                      <a:avLst/>
                    </a:prstGeom>
                    <a:noFill/>
                    <a:ln>
                      <a:noFill/>
                    </a:ln>
                  </pic:spPr>
                </pic:pic>
              </a:graphicData>
            </a:graphic>
          </wp:inline>
        </w:drawing>
      </w:r>
    </w:p>
    <w:p w14:paraId="3BDAE70D" w14:textId="1483A3F1" w:rsidR="00E50E85" w:rsidRDefault="00E50E85" w:rsidP="00E50E85">
      <w:pPr>
        <w:pStyle w:val="Descripcin"/>
        <w:jc w:val="center"/>
      </w:pPr>
      <w:r>
        <w:t xml:space="preserve">Ilustración </w:t>
      </w:r>
      <w:fldSimple w:instr=" SEQ Ilustración \* ARABIC ">
        <w:r w:rsidR="00C5340B">
          <w:rPr>
            <w:noProof/>
          </w:rPr>
          <w:t>68</w:t>
        </w:r>
      </w:fldSimple>
      <w:r>
        <w:t xml:space="preserve"> - Esquema de conexión de sensor de monoxido MQ-7 a Arduino Mega</w:t>
      </w:r>
    </w:p>
    <w:p w14:paraId="2B9E31CA" w14:textId="77777777" w:rsidR="00E50E85" w:rsidRDefault="00E50E85" w:rsidP="00E50E85">
      <w:pPr>
        <w:keepNext/>
        <w:jc w:val="center"/>
      </w:pPr>
      <w:r>
        <w:rPr>
          <w:noProof/>
          <w:lang w:val="en-US" w:eastAsia="en-US"/>
        </w:rPr>
        <w:drawing>
          <wp:inline distT="0" distB="0" distL="0" distR="0" wp14:anchorId="39B95F03" wp14:editId="7E012875">
            <wp:extent cx="2171700" cy="30575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71700" cy="3057525"/>
                    </a:xfrm>
                    <a:prstGeom prst="rect">
                      <a:avLst/>
                    </a:prstGeom>
                    <a:noFill/>
                    <a:ln>
                      <a:noFill/>
                    </a:ln>
                  </pic:spPr>
                </pic:pic>
              </a:graphicData>
            </a:graphic>
          </wp:inline>
        </w:drawing>
      </w:r>
    </w:p>
    <w:p w14:paraId="6EE8E207" w14:textId="49C02C03" w:rsidR="00E50E85" w:rsidRDefault="00E50E85" w:rsidP="00E50E85">
      <w:pPr>
        <w:pStyle w:val="Descripcin"/>
        <w:jc w:val="center"/>
      </w:pPr>
      <w:r>
        <w:t xml:space="preserve">Ilustración </w:t>
      </w:r>
      <w:fldSimple w:instr=" SEQ Ilustración \* ARABIC ">
        <w:r w:rsidR="00C5340B">
          <w:rPr>
            <w:noProof/>
          </w:rPr>
          <w:t>69</w:t>
        </w:r>
      </w:fldSimple>
      <w:r>
        <w:t xml:space="preserve"> - Esquema de conexión de sensor de temperatura DS18D20 a Arduino Nano</w:t>
      </w:r>
    </w:p>
    <w:p w14:paraId="0C7C01B3" w14:textId="77777777" w:rsidR="00E50E85" w:rsidRDefault="00E50E85" w:rsidP="00E50E85">
      <w:pPr>
        <w:jc w:val="center"/>
        <w:rPr>
          <w:rFonts w:ascii="Arial" w:hAnsi="Arial" w:cs="Arial"/>
          <w:bCs/>
          <w:color w:val="222222"/>
          <w:sz w:val="28"/>
          <w:szCs w:val="28"/>
          <w:shd w:val="clear" w:color="auto" w:fill="FFFFFF"/>
        </w:rPr>
      </w:pPr>
    </w:p>
    <w:p w14:paraId="330747E9" w14:textId="77777777" w:rsidR="00B33A3A" w:rsidRDefault="00B33A3A" w:rsidP="00B33A3A">
      <w:pPr>
        <w:keepNext/>
        <w:jc w:val="center"/>
      </w:pPr>
      <w:r>
        <w:rPr>
          <w:noProof/>
          <w:lang w:val="en-US" w:eastAsia="en-US"/>
        </w:rPr>
        <w:lastRenderedPageBreak/>
        <w:drawing>
          <wp:inline distT="0" distB="0" distL="0" distR="0" wp14:anchorId="095A80BC" wp14:editId="0D7A0D43">
            <wp:extent cx="5400040" cy="343365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00040" cy="3433656"/>
                    </a:xfrm>
                    <a:prstGeom prst="rect">
                      <a:avLst/>
                    </a:prstGeom>
                    <a:noFill/>
                    <a:ln>
                      <a:noFill/>
                    </a:ln>
                  </pic:spPr>
                </pic:pic>
              </a:graphicData>
            </a:graphic>
          </wp:inline>
        </w:drawing>
      </w:r>
    </w:p>
    <w:p w14:paraId="395E95DA" w14:textId="60F96FCE" w:rsidR="00B33A3A" w:rsidRDefault="00B33A3A" w:rsidP="00B33A3A">
      <w:pPr>
        <w:pStyle w:val="Descripcin"/>
        <w:jc w:val="center"/>
      </w:pPr>
      <w:r>
        <w:t xml:space="preserve">Ilustración </w:t>
      </w:r>
      <w:fldSimple w:instr=" SEQ Ilustración \* ARABIC ">
        <w:r w:rsidR="00C5340B">
          <w:rPr>
            <w:noProof/>
          </w:rPr>
          <w:t>70</w:t>
        </w:r>
      </w:fldSimple>
      <w:r>
        <w:t xml:space="preserve"> - Esquema de conexión de sensores ultrasónicos HC-SR04 con Arduino Mega</w:t>
      </w:r>
    </w:p>
    <w:p w14:paraId="2D8919A2" w14:textId="77777777" w:rsidR="00B33A3A" w:rsidRDefault="00B33A3A" w:rsidP="00B33A3A">
      <w:pPr>
        <w:keepNext/>
        <w:jc w:val="center"/>
      </w:pPr>
      <w:r>
        <w:rPr>
          <w:noProof/>
          <w:lang w:val="en-US" w:eastAsia="en-US"/>
        </w:rPr>
        <w:drawing>
          <wp:inline distT="0" distB="0" distL="0" distR="0" wp14:anchorId="590D51F1" wp14:editId="1E5B8774">
            <wp:extent cx="5400040" cy="2849828"/>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00040" cy="2849828"/>
                    </a:xfrm>
                    <a:prstGeom prst="rect">
                      <a:avLst/>
                    </a:prstGeom>
                    <a:noFill/>
                    <a:ln>
                      <a:noFill/>
                    </a:ln>
                  </pic:spPr>
                </pic:pic>
              </a:graphicData>
            </a:graphic>
          </wp:inline>
        </w:drawing>
      </w:r>
    </w:p>
    <w:p w14:paraId="7FA9359D" w14:textId="6B87AFDB" w:rsidR="00B33A3A" w:rsidRDefault="00B33A3A" w:rsidP="00B33A3A">
      <w:pPr>
        <w:pStyle w:val="Descripcin"/>
        <w:jc w:val="center"/>
      </w:pPr>
      <w:r>
        <w:t xml:space="preserve">Ilustración </w:t>
      </w:r>
      <w:fldSimple w:instr=" SEQ Ilustración \* ARABIC ">
        <w:r w:rsidR="00C5340B">
          <w:rPr>
            <w:noProof/>
          </w:rPr>
          <w:t>71</w:t>
        </w:r>
      </w:fldSimple>
      <w:r>
        <w:t xml:space="preserve"> - Esquema de conexión de módulo GPS con Arduino UNO</w:t>
      </w:r>
    </w:p>
    <w:p w14:paraId="4C3CC864" w14:textId="77777777" w:rsidR="00A31791" w:rsidRDefault="00A31791">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1CDC9D5A" w14:textId="77777777" w:rsidR="00A31791" w:rsidRDefault="00A31791" w:rsidP="00A31791">
      <w:pPr>
        <w:keepNext/>
        <w:jc w:val="center"/>
      </w:pPr>
      <w:r>
        <w:rPr>
          <w:noProof/>
          <w:lang w:val="en-US" w:eastAsia="en-US"/>
        </w:rPr>
        <w:lastRenderedPageBreak/>
        <w:drawing>
          <wp:inline distT="0" distB="0" distL="0" distR="0" wp14:anchorId="454B6F92" wp14:editId="386824E3">
            <wp:extent cx="5400040" cy="378088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040" cy="3780889"/>
                    </a:xfrm>
                    <a:prstGeom prst="rect">
                      <a:avLst/>
                    </a:prstGeom>
                    <a:noFill/>
                    <a:ln>
                      <a:noFill/>
                    </a:ln>
                  </pic:spPr>
                </pic:pic>
              </a:graphicData>
            </a:graphic>
          </wp:inline>
        </w:drawing>
      </w:r>
    </w:p>
    <w:p w14:paraId="568D4D67" w14:textId="36E11A92" w:rsidR="00A31791" w:rsidRDefault="00A31791" w:rsidP="00A31791">
      <w:pPr>
        <w:pStyle w:val="Descripcin"/>
        <w:jc w:val="center"/>
      </w:pPr>
      <w:r>
        <w:t xml:space="preserve">Ilustración </w:t>
      </w:r>
      <w:fldSimple w:instr=" SEQ Ilustración \* ARABIC ">
        <w:r w:rsidR="00C5340B">
          <w:rPr>
            <w:noProof/>
          </w:rPr>
          <w:t>72</w:t>
        </w:r>
      </w:fldSimple>
      <w:r>
        <w:t xml:space="preserve"> - Esquema de conexión de puente H y motores con Arduino UNO</w:t>
      </w:r>
    </w:p>
    <w:p w14:paraId="16740BB3" w14:textId="7ECD1647" w:rsidR="00953E88" w:rsidRDefault="00953E88" w:rsidP="00E50E85">
      <w:pPr>
        <w:jc w:val="cente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3CCF8871" w14:textId="78A85218" w:rsidR="00294A12" w:rsidRPr="00294A12" w:rsidRDefault="00294A12" w:rsidP="00294A12">
      <w:pPr>
        <w:pStyle w:val="Ttulo1"/>
      </w:pPr>
      <w:bookmarkStart w:id="1496" w:name="_Toc504153956"/>
      <w:r w:rsidRPr="00294A12">
        <w:lastRenderedPageBreak/>
        <w:t xml:space="preserve">Capítulo </w:t>
      </w:r>
      <w:r w:rsidR="00AB0BEC">
        <w:t>10</w:t>
      </w:r>
      <w:r w:rsidRPr="00294A12">
        <w:t xml:space="preserve"> – Desarrollo del SAR</w:t>
      </w:r>
      <w:bookmarkEnd w:id="1496"/>
    </w:p>
    <w:p w14:paraId="00B22355" w14:textId="77777777" w:rsidR="00294A12" w:rsidRDefault="00294A12" w:rsidP="00294A12">
      <w:pPr>
        <w:rPr>
          <w:rFonts w:ascii="Arial" w:hAnsi="Arial" w:cs="Arial"/>
          <w:b/>
          <w:bCs/>
          <w:color w:val="222222"/>
          <w:sz w:val="28"/>
          <w:szCs w:val="28"/>
          <w:shd w:val="clear" w:color="auto" w:fill="FFFFFF"/>
        </w:rPr>
      </w:pPr>
    </w:p>
    <w:p w14:paraId="4D0223E8" w14:textId="77777777"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El desarrollo del SAR se descompone en varios niveles de capas. Por un lado, existen dos esquemas muy diferenciados el lógico y el físico.</w:t>
      </w:r>
    </w:p>
    <w:p w14:paraId="662865AE" w14:textId="77777777"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 xml:space="preserve">El esquema físico se compone de los dispositivos electrónicos que controlan los actuadores, efectores y sensores. Además de los microcontroladores (Arduino Mega, Arduino Nano) y la microcomputadora Raspberry Pi 3. </w:t>
      </w:r>
    </w:p>
    <w:p w14:paraId="36D1A6D1" w14:textId="77777777"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El esquema lógico se compone del sistema operativo Raspbian y una aplicación web desarrollada bajo la arquitectura cliente/servidor respetando el conjunto de herramientas MEAN.  Además contiene un administrador de servicios  para Node denominado PM2, y un controlador de cámaras de video conectadas al Sistema Operativo llamado Motion.</w:t>
      </w:r>
    </w:p>
    <w:p w14:paraId="23F97B44" w14:textId="77777777"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 xml:space="preserve">Este esquema a su vez se encuentra organizado en dos unidades funcionales llamadas Back-end y </w:t>
      </w:r>
      <w:r>
        <w:rPr>
          <w:rFonts w:ascii="Arial" w:hAnsi="Arial" w:cs="Arial"/>
          <w:sz w:val="24"/>
          <w:szCs w:val="24"/>
          <w:shd w:val="clear" w:color="auto" w:fill="FFFFFF"/>
        </w:rPr>
        <w:t>F</w:t>
      </w:r>
      <w:r w:rsidRPr="00294A12">
        <w:rPr>
          <w:rFonts w:ascii="Arial" w:hAnsi="Arial" w:cs="Arial"/>
          <w:sz w:val="24"/>
          <w:szCs w:val="24"/>
          <w:shd w:val="clear" w:color="auto" w:fill="FFFFFF"/>
        </w:rPr>
        <w:t>ront-end.</w:t>
      </w:r>
    </w:p>
    <w:p w14:paraId="34FAA34A" w14:textId="77777777" w:rsidR="00294A12" w:rsidRDefault="00294A12" w:rsidP="00294A12">
      <w:pPr>
        <w:pStyle w:val="Ttulo2"/>
        <w:rPr>
          <w:rFonts w:eastAsia="Times New Roman"/>
        </w:rPr>
      </w:pPr>
      <w:bookmarkStart w:id="1497" w:name="_Toc504153957"/>
      <w:r w:rsidRPr="00F71B06">
        <w:rPr>
          <w:rFonts w:eastAsia="Times New Roman"/>
        </w:rPr>
        <w:t>Esquema general del SAR (lógico /físico)</w:t>
      </w:r>
      <w:bookmarkEnd w:id="1497"/>
    </w:p>
    <w:p w14:paraId="1A5E0AC6" w14:textId="77777777" w:rsidR="00BF407C" w:rsidRDefault="00294A12" w:rsidP="00BF407C">
      <w:pPr>
        <w:keepNext/>
      </w:pPr>
      <w:r>
        <w:rPr>
          <w:noProof/>
          <w:shd w:val="clear" w:color="auto" w:fill="FFFFFF"/>
          <w:lang w:val="en-US" w:eastAsia="en-US"/>
        </w:rPr>
        <w:drawing>
          <wp:inline distT="0" distB="0" distL="0" distR="0" wp14:anchorId="0B68A38C" wp14:editId="0E5BF7B4">
            <wp:extent cx="5400040" cy="1743075"/>
            <wp:effectExtent l="0" t="0" r="10160" b="0"/>
            <wp:docPr id="238" name="Diagrama 2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4" r:lo="rId145" r:qs="rId146" r:cs="rId147"/>
              </a:graphicData>
            </a:graphic>
          </wp:inline>
        </w:drawing>
      </w:r>
    </w:p>
    <w:p w14:paraId="0E572195" w14:textId="6299CE6D" w:rsidR="00294A12" w:rsidRDefault="00BF407C" w:rsidP="00BF407C">
      <w:pPr>
        <w:pStyle w:val="Descripcin"/>
        <w:jc w:val="center"/>
      </w:pPr>
      <w:bookmarkStart w:id="1498" w:name="_Toc504154022"/>
      <w:r>
        <w:t xml:space="preserve">Ilustración </w:t>
      </w:r>
      <w:fldSimple w:instr=" SEQ Ilustración \* ARABIC ">
        <w:r w:rsidR="00C5340B">
          <w:rPr>
            <w:noProof/>
          </w:rPr>
          <w:t>73</w:t>
        </w:r>
      </w:fldSimple>
      <w:r>
        <w:t xml:space="preserve"> - </w:t>
      </w:r>
      <w:r w:rsidRPr="003B3633">
        <w:t>Esquema general del SAR</w:t>
      </w:r>
      <w:bookmarkEnd w:id="1498"/>
    </w:p>
    <w:p w14:paraId="0FF2D997" w14:textId="77777777" w:rsidR="00294A12" w:rsidRPr="00294A12" w:rsidRDefault="00294A12" w:rsidP="00294A12">
      <w:pPr>
        <w:pStyle w:val="Ttulo2"/>
        <w:rPr>
          <w:rFonts w:eastAsia="Times New Roman"/>
          <w:sz w:val="32"/>
          <w:szCs w:val="32"/>
        </w:rPr>
      </w:pPr>
      <w:bookmarkStart w:id="1499" w:name="_Toc504153958"/>
      <w:r w:rsidRPr="00294A12">
        <w:rPr>
          <w:rFonts w:eastAsia="Times New Roman"/>
          <w:sz w:val="32"/>
          <w:szCs w:val="32"/>
        </w:rPr>
        <w:t>Desarrollo de la aplicación (front-end)</w:t>
      </w:r>
      <w:bookmarkEnd w:id="1499"/>
    </w:p>
    <w:p w14:paraId="72922F79" w14:textId="77777777" w:rsidR="00294A12" w:rsidRPr="00294A12" w:rsidRDefault="00294A12" w:rsidP="00294A12">
      <w:pPr>
        <w:rPr>
          <w:rFonts w:ascii="Arial" w:hAnsi="Arial" w:cs="Arial"/>
          <w:sz w:val="24"/>
          <w:szCs w:val="24"/>
        </w:rPr>
      </w:pPr>
      <w:r w:rsidRPr="00294A12">
        <w:rPr>
          <w:rFonts w:ascii="Arial" w:hAnsi="Arial" w:cs="Arial"/>
          <w:sz w:val="24"/>
          <w:szCs w:val="24"/>
        </w:rPr>
        <w:t>El front-end se encuentra desarrollado en Angular 4+, contando con los siguientes esquemas:</w:t>
      </w:r>
    </w:p>
    <w:p w14:paraId="6D3428F2" w14:textId="77777777" w:rsidR="00294A12" w:rsidRPr="00294A12" w:rsidRDefault="00294A12" w:rsidP="00294A12">
      <w:pPr>
        <w:rPr>
          <w:rFonts w:ascii="Arial" w:hAnsi="Arial" w:cs="Arial"/>
          <w:sz w:val="24"/>
          <w:szCs w:val="24"/>
        </w:rPr>
      </w:pPr>
      <w:r w:rsidRPr="00294A12">
        <w:rPr>
          <w:rFonts w:ascii="Arial" w:hAnsi="Arial" w:cs="Arial"/>
          <w:sz w:val="24"/>
          <w:szCs w:val="24"/>
        </w:rPr>
        <w:t>(Pegar esquemas del Compodoc)</w:t>
      </w:r>
    </w:p>
    <w:p w14:paraId="0513ACA7" w14:textId="77777777" w:rsidR="00294A12" w:rsidRPr="00294A12" w:rsidRDefault="00294A12" w:rsidP="00294A12">
      <w:pPr>
        <w:rPr>
          <w:rFonts w:ascii="Arial" w:hAnsi="Arial" w:cs="Arial"/>
          <w:sz w:val="24"/>
          <w:szCs w:val="24"/>
        </w:rPr>
      </w:pPr>
      <w:r w:rsidRPr="00294A12">
        <w:rPr>
          <w:rFonts w:ascii="Arial" w:hAnsi="Arial" w:cs="Arial"/>
          <w:sz w:val="24"/>
          <w:szCs w:val="24"/>
        </w:rPr>
        <w:t>Al conectarnos al servidor, desde un cliente (Browser) nos descarga la aplicación embebida, y la comunicación con el servidor sucede a través de Json.</w:t>
      </w:r>
    </w:p>
    <w:p w14:paraId="5ED322F6" w14:textId="77777777" w:rsidR="00294A12" w:rsidRPr="00294A12" w:rsidRDefault="00294A12" w:rsidP="00294A12">
      <w:pPr>
        <w:pStyle w:val="Ttulo2"/>
        <w:rPr>
          <w:rFonts w:eastAsia="Times New Roman"/>
          <w:sz w:val="32"/>
          <w:szCs w:val="32"/>
        </w:rPr>
      </w:pPr>
      <w:bookmarkStart w:id="1500" w:name="_Toc504153959"/>
      <w:r w:rsidRPr="00294A12">
        <w:rPr>
          <w:rFonts w:eastAsia="Times New Roman"/>
          <w:sz w:val="32"/>
          <w:szCs w:val="32"/>
        </w:rPr>
        <w:t>Desarrollo del servidor (back-end)</w:t>
      </w:r>
      <w:bookmarkEnd w:id="1500"/>
    </w:p>
    <w:p w14:paraId="64F11C38" w14:textId="77777777" w:rsidR="00294A12" w:rsidRPr="00294A12" w:rsidRDefault="00294A12" w:rsidP="00294A12">
      <w:pPr>
        <w:rPr>
          <w:rFonts w:ascii="Arial" w:hAnsi="Arial" w:cs="Arial"/>
          <w:sz w:val="24"/>
          <w:szCs w:val="24"/>
        </w:rPr>
      </w:pPr>
      <w:r w:rsidRPr="00294A12">
        <w:rPr>
          <w:rFonts w:ascii="Arial" w:hAnsi="Arial" w:cs="Arial"/>
          <w:sz w:val="24"/>
          <w:szCs w:val="24"/>
        </w:rPr>
        <w:t>El back-end, construido en Node y Express, almacena los estáticos del front-end y los suministra al conectarse un cliente. Los directorios del proyecto son: COLOCAR DIRECTORIOS</w:t>
      </w:r>
    </w:p>
    <w:p w14:paraId="10D47CEB" w14:textId="77777777" w:rsidR="00294A12" w:rsidRDefault="00294A12" w:rsidP="00294A12">
      <w:r w:rsidRPr="00294A12">
        <w:rPr>
          <w:rFonts w:ascii="Arial" w:hAnsi="Arial" w:cs="Arial"/>
          <w:sz w:val="24"/>
          <w:szCs w:val="24"/>
        </w:rPr>
        <w:t xml:space="preserve">Express filtra con las rutas </w:t>
      </w:r>
      <w:r w:rsidRPr="00294A12">
        <w:rPr>
          <w:rFonts w:ascii="Arial" w:hAnsi="Arial" w:cs="Arial"/>
          <w:sz w:val="24"/>
          <w:szCs w:val="24"/>
          <w:highlight w:val="yellow"/>
        </w:rPr>
        <w:t>AGREGAR RUTAS</w:t>
      </w:r>
      <w:r w:rsidRPr="00294A12">
        <w:rPr>
          <w:rFonts w:ascii="Arial" w:hAnsi="Arial" w:cs="Arial"/>
          <w:sz w:val="24"/>
          <w:szCs w:val="24"/>
        </w:rPr>
        <w:t xml:space="preserve"> resolviendo y respondiendo las distintas consultas realizadas por la App en Angular.</w:t>
      </w:r>
      <w:r>
        <w:t xml:space="preserve"> </w:t>
      </w:r>
    </w:p>
    <w:p w14:paraId="42C8FE6A" w14:textId="3AADC8E7" w:rsidR="00294A12" w:rsidRDefault="00294A12" w:rsidP="00294A12">
      <w:pPr>
        <w:keepNext/>
        <w:jc w:val="right"/>
      </w:pPr>
    </w:p>
    <w:p w14:paraId="0E8B5937" w14:textId="45E663DF" w:rsidR="00294A12" w:rsidRPr="00294A12" w:rsidRDefault="00393E1C" w:rsidP="00294A12">
      <w:pPr>
        <w:rPr>
          <w:rFonts w:ascii="Arial" w:hAnsi="Arial" w:cs="Arial"/>
          <w:sz w:val="24"/>
          <w:szCs w:val="24"/>
        </w:rPr>
      </w:pPr>
      <w:r>
        <w:rPr>
          <w:noProof/>
          <w:lang w:val="en-US" w:eastAsia="en-US"/>
        </w:rPr>
        <mc:AlternateContent>
          <mc:Choice Requires="wps">
            <w:drawing>
              <wp:anchor distT="0" distB="0" distL="114300" distR="114300" simplePos="0" relativeHeight="251659776" behindDoc="0" locked="0" layoutInCell="1" allowOverlap="1" wp14:anchorId="329235DC" wp14:editId="793A62B1">
                <wp:simplePos x="0" y="0"/>
                <wp:positionH relativeFrom="column">
                  <wp:posOffset>3370580</wp:posOffset>
                </wp:positionH>
                <wp:positionV relativeFrom="paragraph">
                  <wp:posOffset>556260</wp:posOffset>
                </wp:positionV>
                <wp:extent cx="2025650" cy="635"/>
                <wp:effectExtent l="0" t="0" r="0" b="0"/>
                <wp:wrapSquare wrapText="bothSides"/>
                <wp:docPr id="275" name="Cuadro de texto 275"/>
                <wp:cNvGraphicFramePr/>
                <a:graphic xmlns:a="http://schemas.openxmlformats.org/drawingml/2006/main">
                  <a:graphicData uri="http://schemas.microsoft.com/office/word/2010/wordprocessingShape">
                    <wps:wsp>
                      <wps:cNvSpPr txBox="1"/>
                      <wps:spPr>
                        <a:xfrm>
                          <a:off x="0" y="0"/>
                          <a:ext cx="2025650" cy="635"/>
                        </a:xfrm>
                        <a:prstGeom prst="rect">
                          <a:avLst/>
                        </a:prstGeom>
                        <a:solidFill>
                          <a:prstClr val="white"/>
                        </a:solidFill>
                        <a:ln>
                          <a:noFill/>
                        </a:ln>
                      </wps:spPr>
                      <wps:txbx>
                        <w:txbxContent>
                          <w:p w14:paraId="33224CBB" w14:textId="71E20AC5" w:rsidR="00A87E1C" w:rsidRPr="007F6848" w:rsidRDefault="00A87E1C" w:rsidP="00393E1C">
                            <w:pPr>
                              <w:pStyle w:val="Descripcin"/>
                              <w:jc w:val="center"/>
                              <w:rPr>
                                <w:rFonts w:ascii="Calibri" w:eastAsia="Calibri" w:hAnsi="Calibri" w:cs="Calibri"/>
                                <w:noProof/>
                                <w:color w:val="000000"/>
                                <w:lang w:val="es-ES_tradnl" w:eastAsia="es-ES_tradnl"/>
                              </w:rPr>
                            </w:pPr>
                            <w:bookmarkStart w:id="1501" w:name="_Toc504154023"/>
                            <w:r>
                              <w:t xml:space="preserve">Ilustración </w:t>
                            </w:r>
                            <w:fldSimple w:instr=" SEQ Ilustración \* ARABIC ">
                              <w:r w:rsidR="00C5340B">
                                <w:rPr>
                                  <w:noProof/>
                                </w:rPr>
                                <w:t>74</w:t>
                              </w:r>
                            </w:fldSimple>
                            <w:r>
                              <w:t xml:space="preserve"> - </w:t>
                            </w:r>
                            <w:r w:rsidRPr="00826215">
                              <w:t>Logo PM2</w:t>
                            </w:r>
                            <w:bookmarkEnd w:id="15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235DC" id="Cuadro de texto 275" o:spid="_x0000_s1074" type="#_x0000_t202" style="position:absolute;left:0;text-align:left;margin-left:265.4pt;margin-top:43.8pt;width:159.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" stroked="f">
                <v:textbox style="mso-fit-shape-to-text:t" inset="0,0,0,0">
                  <w:txbxContent>
                    <w:p w14:paraId="33224CBB" w14:textId="71E20AC5" w:rsidR="00A87E1C" w:rsidRPr="007F6848" w:rsidRDefault="00A87E1C" w:rsidP="00393E1C">
                      <w:pPr>
                        <w:pStyle w:val="Descripcin"/>
                        <w:jc w:val="center"/>
                        <w:rPr>
                          <w:rFonts w:ascii="Calibri" w:eastAsia="Calibri" w:hAnsi="Calibri" w:cs="Calibri"/>
                          <w:noProof/>
                          <w:color w:val="000000"/>
                          <w:lang w:val="es-ES_tradnl" w:eastAsia="es-ES_tradnl"/>
                        </w:rPr>
                      </w:pPr>
                      <w:bookmarkStart w:id="1502" w:name="_Toc504154023"/>
                      <w:r>
                        <w:t xml:space="preserve">Ilustración </w:t>
                      </w:r>
                      <w:fldSimple w:instr=" SEQ Ilustración \* ARABIC ">
                        <w:r w:rsidR="00C5340B">
                          <w:rPr>
                            <w:noProof/>
                          </w:rPr>
                          <w:t>74</w:t>
                        </w:r>
                      </w:fldSimple>
                      <w:r>
                        <w:t xml:space="preserve"> - </w:t>
                      </w:r>
                      <w:r w:rsidRPr="00826215">
                        <w:t>Logo PM2</w:t>
                      </w:r>
                      <w:bookmarkEnd w:id="1502"/>
                    </w:p>
                  </w:txbxContent>
                </v:textbox>
                <w10:wrap type="square"/>
              </v:shape>
            </w:pict>
          </mc:Fallback>
        </mc:AlternateContent>
      </w:r>
      <w:r>
        <w:rPr>
          <w:noProof/>
          <w:lang w:val="en-US" w:eastAsia="en-US"/>
        </w:rPr>
        <w:drawing>
          <wp:anchor distT="0" distB="0" distL="114300" distR="114300" simplePos="0" relativeHeight="251652608" behindDoc="0" locked="0" layoutInCell="1" allowOverlap="1" wp14:anchorId="77DB4A53" wp14:editId="4FE92A3E">
            <wp:simplePos x="0" y="0"/>
            <wp:positionH relativeFrom="column">
              <wp:posOffset>3370580</wp:posOffset>
            </wp:positionH>
            <wp:positionV relativeFrom="paragraph">
              <wp:posOffset>14605</wp:posOffset>
            </wp:positionV>
            <wp:extent cx="2025650" cy="570230"/>
            <wp:effectExtent l="0" t="0" r="0" b="0"/>
            <wp:wrapSquare wrapText="bothSides"/>
            <wp:docPr id="239" name="Imagen 239" descr="https://raw.githubusercontent.com/unitech/pm2/master/pres/pm2.20d3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unitech/pm2/master/pres/pm2.20d3ef.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025650" cy="570230"/>
                    </a:xfrm>
                    <a:prstGeom prst="rect">
                      <a:avLst/>
                    </a:prstGeom>
                    <a:noFill/>
                    <a:ln>
                      <a:noFill/>
                    </a:ln>
                  </pic:spPr>
                </pic:pic>
              </a:graphicData>
            </a:graphic>
            <wp14:sizeRelH relativeFrom="page">
              <wp14:pctWidth>0</wp14:pctWidth>
            </wp14:sizeRelH>
            <wp14:sizeRelV relativeFrom="page">
              <wp14:pctHeight>0</wp14:pctHeight>
            </wp14:sizeRelV>
          </wp:anchor>
        </w:drawing>
      </w:r>
      <w:r w:rsidR="00294A12" w:rsidRPr="00294A12">
        <w:rPr>
          <w:rFonts w:ascii="Arial" w:hAnsi="Arial" w:cs="Arial"/>
          <w:sz w:val="24"/>
          <w:szCs w:val="24"/>
        </w:rPr>
        <w:t xml:space="preserve">Node es administrado por PM2 (administrador de procesos para JavaScript) el cual inicia el servidor, automáticamente al arrancar Raspbian, controlando y monitoreándolo. </w:t>
      </w:r>
    </w:p>
    <w:p w14:paraId="12EA3A52" w14:textId="4D82FC9C" w:rsidR="00393E1C" w:rsidRDefault="00294A12" w:rsidP="00294A12">
      <w:pPr>
        <w:rPr>
          <w:rFonts w:ascii="Arial" w:hAnsi="Arial" w:cs="Arial"/>
          <w:sz w:val="24"/>
          <w:szCs w:val="24"/>
          <w:highlight w:val="yellow"/>
        </w:rPr>
      </w:pPr>
      <w:r w:rsidRPr="00294A12">
        <w:rPr>
          <w:rFonts w:ascii="Arial" w:hAnsi="Arial" w:cs="Arial"/>
          <w:sz w:val="24"/>
          <w:szCs w:val="24"/>
          <w:highlight w:val="yellow"/>
        </w:rPr>
        <w:t>MOSTRAR PM2 EN FUNCIONAMIENTO</w:t>
      </w:r>
    </w:p>
    <w:p w14:paraId="3521DE30" w14:textId="77777777" w:rsidR="00393E1C" w:rsidRDefault="00393E1C">
      <w:pPr>
        <w:rPr>
          <w:rFonts w:ascii="Arial" w:hAnsi="Arial" w:cs="Arial"/>
          <w:sz w:val="24"/>
          <w:szCs w:val="24"/>
          <w:highlight w:val="yellow"/>
        </w:rPr>
      </w:pPr>
      <w:r>
        <w:rPr>
          <w:rFonts w:ascii="Arial" w:hAnsi="Arial" w:cs="Arial"/>
          <w:sz w:val="24"/>
          <w:szCs w:val="24"/>
          <w:highlight w:val="yellow"/>
        </w:rPr>
        <w:br w:type="page"/>
      </w:r>
    </w:p>
    <w:p w14:paraId="23489D71" w14:textId="77777777" w:rsidR="00294A12" w:rsidRPr="00294A12" w:rsidRDefault="00294A12" w:rsidP="00294A12">
      <w:pPr>
        <w:pStyle w:val="Ttulo2"/>
        <w:rPr>
          <w:rFonts w:eastAsia="Times New Roman"/>
          <w:sz w:val="32"/>
          <w:szCs w:val="32"/>
        </w:rPr>
      </w:pPr>
      <w:bookmarkStart w:id="1503" w:name="_Toc504153960"/>
      <w:r w:rsidRPr="00294A12">
        <w:rPr>
          <w:rFonts w:eastAsia="Times New Roman"/>
          <w:sz w:val="32"/>
          <w:szCs w:val="32"/>
        </w:rPr>
        <w:lastRenderedPageBreak/>
        <w:t>Esquema de la arquitectura lógica</w:t>
      </w:r>
      <w:bookmarkEnd w:id="1503"/>
    </w:p>
    <w:p w14:paraId="33CCC47B" w14:textId="77777777" w:rsidR="00294A12" w:rsidRPr="002F3B41" w:rsidRDefault="00294A12" w:rsidP="00294A12"/>
    <w:p w14:paraId="1423D9FC" w14:textId="77777777" w:rsidR="00393E1C" w:rsidRDefault="00294A12" w:rsidP="00393E1C">
      <w:pPr>
        <w:keepNext/>
      </w:pPr>
      <w:r>
        <w:rPr>
          <w:rFonts w:eastAsia="Times New Roman"/>
          <w:noProof/>
          <w:lang w:val="en-US" w:eastAsia="en-US"/>
        </w:rPr>
        <w:drawing>
          <wp:inline distT="0" distB="0" distL="0" distR="0" wp14:anchorId="31181EF2" wp14:editId="0567EE54">
            <wp:extent cx="5400675" cy="4305935"/>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675" cy="4305935"/>
                    </a:xfrm>
                    <a:prstGeom prst="rect">
                      <a:avLst/>
                    </a:prstGeom>
                    <a:noFill/>
                    <a:ln>
                      <a:noFill/>
                    </a:ln>
                  </pic:spPr>
                </pic:pic>
              </a:graphicData>
            </a:graphic>
          </wp:inline>
        </w:drawing>
      </w:r>
    </w:p>
    <w:p w14:paraId="519A60A6" w14:textId="39D0F347" w:rsidR="00294A12" w:rsidRDefault="00393E1C" w:rsidP="00393E1C">
      <w:pPr>
        <w:pStyle w:val="Descripcin"/>
        <w:jc w:val="center"/>
      </w:pPr>
      <w:bookmarkStart w:id="1504" w:name="_Toc504154024"/>
      <w:r>
        <w:t xml:space="preserve">Ilustración </w:t>
      </w:r>
      <w:fldSimple w:instr=" SEQ Ilustración \* ARABIC ">
        <w:r w:rsidR="00C5340B">
          <w:rPr>
            <w:noProof/>
          </w:rPr>
          <w:t>75</w:t>
        </w:r>
      </w:fldSimple>
      <w:r>
        <w:t xml:space="preserve"> - </w:t>
      </w:r>
      <w:r w:rsidRPr="00A064CE">
        <w:t>Arquitectura lógica del SAR</w:t>
      </w:r>
      <w:bookmarkEnd w:id="1504"/>
    </w:p>
    <w:p w14:paraId="3DB760C2" w14:textId="77777777" w:rsidR="00294A12" w:rsidRDefault="00294A12" w:rsidP="00294A12">
      <w:pPr>
        <w:rPr>
          <w:rFonts w:asciiTheme="majorHAnsi" w:eastAsia="Times New Roman" w:hAnsiTheme="majorHAnsi" w:cstheme="majorBidi"/>
          <w:color w:val="2F5496" w:themeColor="accent1" w:themeShade="BF"/>
          <w:sz w:val="26"/>
          <w:szCs w:val="26"/>
        </w:rPr>
      </w:pPr>
      <w:r>
        <w:rPr>
          <w:rFonts w:eastAsia="Times New Roman"/>
        </w:rPr>
        <w:br w:type="page"/>
      </w:r>
    </w:p>
    <w:p w14:paraId="3F07CECA" w14:textId="77777777" w:rsidR="00294A12" w:rsidRDefault="00294A12" w:rsidP="00294A12">
      <w:pPr>
        <w:pStyle w:val="Ttulo2"/>
        <w:rPr>
          <w:rFonts w:eastAsia="Times New Roman"/>
        </w:rPr>
      </w:pPr>
      <w:bookmarkStart w:id="1505" w:name="_Toc504153961"/>
      <w:r>
        <w:rPr>
          <w:rFonts w:eastAsia="Times New Roman"/>
        </w:rPr>
        <w:lastRenderedPageBreak/>
        <w:t>C</w:t>
      </w:r>
      <w:r w:rsidRPr="00F71B06">
        <w:rPr>
          <w:rFonts w:eastAsia="Times New Roman"/>
        </w:rPr>
        <w:t>apturas de pantalla de la aplicaci</w:t>
      </w:r>
      <w:r>
        <w:rPr>
          <w:rFonts w:eastAsia="Times New Roman"/>
        </w:rPr>
        <w:t>ó</w:t>
      </w:r>
      <w:r w:rsidRPr="00F71B06">
        <w:rPr>
          <w:rFonts w:eastAsia="Times New Roman"/>
        </w:rPr>
        <w:t>n</w:t>
      </w:r>
      <w:bookmarkEnd w:id="1505"/>
    </w:p>
    <w:p w14:paraId="1AB2C025" w14:textId="77777777" w:rsidR="00393E1C" w:rsidRDefault="00294A12" w:rsidP="00393E1C">
      <w:pPr>
        <w:keepNext/>
      </w:pPr>
      <w:r>
        <w:rPr>
          <w:rFonts w:ascii="Arial" w:eastAsia="Times New Roman" w:hAnsi="Arial" w:cs="Arial"/>
          <w:noProof/>
          <w:lang w:val="en-US" w:eastAsia="en-US"/>
        </w:rPr>
        <w:drawing>
          <wp:inline distT="0" distB="0" distL="0" distR="0" wp14:anchorId="7F2EC545" wp14:editId="4052EBD4">
            <wp:extent cx="5396230" cy="2738120"/>
            <wp:effectExtent l="0" t="0" r="0" b="508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6230" cy="2738120"/>
                    </a:xfrm>
                    <a:prstGeom prst="rect">
                      <a:avLst/>
                    </a:prstGeom>
                    <a:noFill/>
                    <a:ln>
                      <a:noFill/>
                    </a:ln>
                  </pic:spPr>
                </pic:pic>
              </a:graphicData>
            </a:graphic>
          </wp:inline>
        </w:drawing>
      </w:r>
    </w:p>
    <w:p w14:paraId="2994ECD5" w14:textId="0A4F238F" w:rsidR="00294A12" w:rsidRDefault="00393E1C" w:rsidP="00393E1C">
      <w:pPr>
        <w:pStyle w:val="Descripcin"/>
        <w:jc w:val="center"/>
      </w:pPr>
      <w:bookmarkStart w:id="1506" w:name="_Toc504154025"/>
      <w:r>
        <w:t xml:space="preserve">Ilustración </w:t>
      </w:r>
      <w:fldSimple w:instr=" SEQ Ilustración \* ARABIC ">
        <w:r w:rsidR="00C5340B">
          <w:rPr>
            <w:noProof/>
          </w:rPr>
          <w:t>76</w:t>
        </w:r>
      </w:fldSimple>
      <w:r>
        <w:t xml:space="preserve"> - </w:t>
      </w:r>
      <w:r w:rsidRPr="003D62B0">
        <w:t>Aplicación Web</w:t>
      </w:r>
      <w:bookmarkEnd w:id="1506"/>
    </w:p>
    <w:p w14:paraId="488CD7E0" w14:textId="77777777" w:rsidR="00294A12" w:rsidRDefault="00294A12" w:rsidP="00294A12">
      <w:pPr>
        <w:rPr>
          <w:rFonts w:asciiTheme="majorHAnsi" w:eastAsia="Times New Roman" w:hAnsiTheme="majorHAnsi" w:cstheme="majorBidi"/>
          <w:color w:val="2F5496" w:themeColor="accent1" w:themeShade="BF"/>
          <w:sz w:val="26"/>
          <w:szCs w:val="26"/>
        </w:rPr>
      </w:pPr>
      <w:r>
        <w:rPr>
          <w:rFonts w:eastAsia="Times New Roman"/>
        </w:rPr>
        <w:br w:type="page"/>
      </w:r>
    </w:p>
    <w:p w14:paraId="5E427701" w14:textId="77777777" w:rsidR="00294A12" w:rsidRDefault="00294A12" w:rsidP="00294A12">
      <w:pPr>
        <w:pStyle w:val="Ttulo2"/>
        <w:rPr>
          <w:rFonts w:eastAsia="Times New Roman"/>
        </w:rPr>
      </w:pPr>
      <w:bookmarkStart w:id="1507" w:name="_Toc504153962"/>
      <w:r>
        <w:rPr>
          <w:rFonts w:eastAsia="Times New Roman"/>
        </w:rPr>
        <w:lastRenderedPageBreak/>
        <w:t>F</w:t>
      </w:r>
      <w:r w:rsidRPr="00F71B06">
        <w:rPr>
          <w:rFonts w:eastAsia="Times New Roman"/>
        </w:rPr>
        <w:t xml:space="preserve">uncionamiento </w:t>
      </w:r>
      <w:r>
        <w:rPr>
          <w:rFonts w:eastAsia="Times New Roman"/>
        </w:rPr>
        <w:t>de la App</w:t>
      </w:r>
      <w:bookmarkEnd w:id="1507"/>
    </w:p>
    <w:p w14:paraId="36DC37E8" w14:textId="77777777" w:rsidR="00294A12" w:rsidRPr="002F3B41" w:rsidRDefault="00294A12" w:rsidP="00294A12">
      <w:r w:rsidRPr="00174866">
        <w:rPr>
          <w:highlight w:val="yellow"/>
        </w:rPr>
        <w:t>FALTA FINALIZARLA</w:t>
      </w:r>
    </w:p>
    <w:p w14:paraId="39599141" w14:textId="77777777" w:rsidR="00294A12" w:rsidRPr="00F71B06" w:rsidRDefault="00294A12" w:rsidP="00294A12">
      <w:pPr>
        <w:pStyle w:val="Ttulo2"/>
        <w:rPr>
          <w:rFonts w:ascii="Times New Roman" w:eastAsia="Times New Roman" w:hAnsi="Times New Roman" w:cs="Times New Roman"/>
          <w:sz w:val="24"/>
          <w:szCs w:val="24"/>
        </w:rPr>
      </w:pPr>
    </w:p>
    <w:p w14:paraId="3C263983" w14:textId="77777777" w:rsidR="00294A12" w:rsidRPr="00F71B06" w:rsidRDefault="00294A12" w:rsidP="00294A12">
      <w:pPr>
        <w:pStyle w:val="Ttulo2"/>
        <w:rPr>
          <w:rFonts w:ascii="Times New Roman" w:eastAsia="Times New Roman" w:hAnsi="Times New Roman" w:cs="Times New Roman"/>
          <w:sz w:val="24"/>
          <w:szCs w:val="24"/>
        </w:rPr>
      </w:pPr>
      <w:bookmarkStart w:id="1508" w:name="_Toc504153963"/>
      <w:r w:rsidRPr="00F71B06">
        <w:rPr>
          <w:rFonts w:eastAsia="Times New Roman"/>
        </w:rPr>
        <w:t>Como se construyen las estadísticas</w:t>
      </w:r>
      <w:bookmarkEnd w:id="1508"/>
    </w:p>
    <w:p w14:paraId="21793AB2" w14:textId="77777777" w:rsidR="00294A12" w:rsidRDefault="00294A12" w:rsidP="00294A12">
      <w:pPr>
        <w:pStyle w:val="Ttulo2"/>
        <w:rPr>
          <w:rFonts w:eastAsia="Times New Roman"/>
        </w:rPr>
      </w:pPr>
      <w:bookmarkStart w:id="1509" w:name="_Toc504153964"/>
      <w:r w:rsidRPr="00174866">
        <w:rPr>
          <w:rFonts w:eastAsia="Times New Roman"/>
          <w:highlight w:val="yellow"/>
        </w:rPr>
        <w:t>FALTA DETERMINAR LAS MUESTRAS</w:t>
      </w:r>
      <w:bookmarkEnd w:id="1509"/>
    </w:p>
    <w:p w14:paraId="42CD8BEA" w14:textId="77777777" w:rsidR="00294A12" w:rsidRDefault="00294A12" w:rsidP="00294A12">
      <w:pPr>
        <w:pStyle w:val="Ttulo2"/>
        <w:rPr>
          <w:rFonts w:eastAsia="Times New Roman"/>
        </w:rPr>
      </w:pPr>
    </w:p>
    <w:p w14:paraId="627D7443" w14:textId="77777777" w:rsidR="00294A12" w:rsidRDefault="00294A12" w:rsidP="00294A12">
      <w:pPr>
        <w:pStyle w:val="Ttulo2"/>
        <w:rPr>
          <w:rFonts w:eastAsia="Times New Roman"/>
        </w:rPr>
      </w:pPr>
      <w:bookmarkStart w:id="1510" w:name="_Toc504153965"/>
      <w:r w:rsidRPr="00F71B06">
        <w:rPr>
          <w:rFonts w:eastAsia="Times New Roman"/>
        </w:rPr>
        <w:t>Parámetros de configuración</w:t>
      </w:r>
      <w:bookmarkEnd w:id="1510"/>
    </w:p>
    <w:p w14:paraId="01E20988" w14:textId="77777777" w:rsidR="00294A12" w:rsidRPr="00DB36C9" w:rsidRDefault="00294A12" w:rsidP="00294A12">
      <w:r w:rsidRPr="00174866">
        <w:rPr>
          <w:highlight w:val="yellow"/>
        </w:rPr>
        <w:t>Dentro de esta sección agregar MOTION, PM2, Ad-hoc</w:t>
      </w:r>
    </w:p>
    <w:p w14:paraId="57945C0E" w14:textId="77777777" w:rsidR="00294A12" w:rsidRDefault="00294A12" w:rsidP="00294A12">
      <w:pPr>
        <w:pStyle w:val="Ttulo2"/>
        <w:rPr>
          <w:b/>
          <w:bCs/>
          <w:color w:val="222222"/>
          <w:shd w:val="clear" w:color="auto" w:fill="FFFFFF"/>
        </w:rPr>
      </w:pPr>
      <w:bookmarkStart w:id="1511" w:name="_Toc504153966"/>
      <w:r w:rsidRPr="00174866">
        <w:rPr>
          <w:b/>
          <w:bCs/>
          <w:color w:val="222222"/>
          <w:highlight w:val="yellow"/>
          <w:shd w:val="clear" w:color="auto" w:fill="FFFFFF"/>
        </w:rPr>
        <w:t>FALTA FINALIZARLA</w:t>
      </w:r>
      <w:bookmarkEnd w:id="1511"/>
    </w:p>
    <w:p w14:paraId="719C6106" w14:textId="77777777" w:rsidR="00882DCD" w:rsidRDefault="00882DCD">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17430F27" w14:textId="77777777" w:rsidR="00882DCD" w:rsidRDefault="00882DCD">
      <w:pPr>
        <w:rPr>
          <w:rFonts w:ascii="Arial" w:hAnsi="Arial" w:cs="Arial"/>
          <w:bCs/>
          <w:color w:val="222222"/>
          <w:sz w:val="28"/>
          <w:szCs w:val="28"/>
          <w:shd w:val="clear" w:color="auto" w:fill="FFFFFF"/>
        </w:rPr>
      </w:pPr>
    </w:p>
    <w:p w14:paraId="02A91B45" w14:textId="77777777" w:rsidR="00406496" w:rsidRDefault="00406496" w:rsidP="00D15376">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t>Referencias bibliográficas</w:t>
      </w:r>
    </w:p>
    <w:p w14:paraId="2C87E036" w14:textId="1FE32BA0" w:rsidR="00406496" w:rsidDel="00C13867" w:rsidRDefault="00406496" w:rsidP="00406496">
      <w:pPr>
        <w:pStyle w:val="Ttulo1"/>
        <w:rPr>
          <w:del w:id="1512" w:author="Agustin Schlapp" w:date="2017-12-21T20:12:00Z"/>
        </w:rPr>
      </w:pPr>
      <w:del w:id="1513" w:author="Agustin Schlapp" w:date="2017-12-21T20:12:00Z">
        <w:r w:rsidDel="00C13867">
          <w:delText>Capítulo 1</w:delText>
        </w:r>
      </w:del>
    </w:p>
    <w:p w14:paraId="73B14FA8" w14:textId="04867AE8" w:rsidR="00406496" w:rsidDel="00C13867" w:rsidRDefault="00634348" w:rsidP="00406496">
      <w:pPr>
        <w:rPr>
          <w:del w:id="1514" w:author="Agustin Schlapp" w:date="2017-12-21T20:12:00Z"/>
        </w:rPr>
      </w:pPr>
      <w:del w:id="1515" w:author="Agustin Schlapp" w:date="2017-12-21T20:12:00Z">
        <w:r w:rsidDel="00C13867">
          <w:fldChar w:fldCharType="begin"/>
        </w:r>
        <w:r w:rsidDel="00C13867">
          <w:delInstrText xml:space="preserve"> HYPERLINK "http://es.wikipedia.org/wiki/Georreferenciación" \h </w:delInstrText>
        </w:r>
        <w:r w:rsidDel="00C13867">
          <w:fldChar w:fldCharType="end"/>
        </w:r>
      </w:del>
    </w:p>
    <w:p w14:paraId="7449E148" w14:textId="55B4D952" w:rsidR="00406496" w:rsidRPr="006936B7" w:rsidDel="00C13867" w:rsidRDefault="00406496" w:rsidP="00406496">
      <w:pPr>
        <w:rPr>
          <w:del w:id="1516" w:author="Agustin Schlapp" w:date="2017-12-21T20:12:00Z"/>
          <w:rFonts w:ascii="Arial" w:hAnsi="Arial" w:cs="Arial"/>
          <w:sz w:val="24"/>
          <w:szCs w:val="24"/>
        </w:rPr>
      </w:pPr>
      <w:del w:id="1517" w:author="Agustin Schlapp" w:date="2017-12-21T20:12:00Z">
        <w:r w:rsidRPr="006936B7" w:rsidDel="00C13867">
          <w:rPr>
            <w:rFonts w:ascii="Arial" w:hAnsi="Arial" w:cs="Arial"/>
            <w:sz w:val="24"/>
            <w:szCs w:val="24"/>
          </w:rPr>
          <w:delText xml:space="preserve">Arduino (s.f.). En </w:delText>
        </w:r>
        <w:r w:rsidRPr="006936B7" w:rsidDel="00C13867">
          <w:rPr>
            <w:rFonts w:ascii="Arial" w:hAnsi="Arial" w:cs="Arial"/>
            <w:i/>
            <w:sz w:val="24"/>
            <w:szCs w:val="24"/>
          </w:rPr>
          <w:delText xml:space="preserve">Wikipedia. </w:delText>
        </w:r>
        <w:r w:rsidRPr="006936B7" w:rsidDel="00C13867">
          <w:rPr>
            <w:rFonts w:ascii="Arial" w:hAnsi="Arial" w:cs="Arial"/>
            <w:sz w:val="24"/>
            <w:szCs w:val="24"/>
          </w:rPr>
          <w:delText xml:space="preserve">Recuperado el 4 de marzo del 2017 de </w:delText>
        </w:r>
        <w:r w:rsidR="00634348" w:rsidDel="00C13867">
          <w:fldChar w:fldCharType="begin"/>
        </w:r>
        <w:r w:rsidR="00634348" w:rsidDel="00C13867">
          <w:delInstrText xml:space="preserve"> HYPERLINK "https://es.wikipedia.org/wiki/Arduino" \h </w:delInstrText>
        </w:r>
        <w:r w:rsidR="00634348" w:rsidDel="00C13867">
          <w:fldChar w:fldCharType="separate"/>
        </w:r>
        <w:r w:rsidRPr="006936B7" w:rsidDel="00C13867">
          <w:rPr>
            <w:rFonts w:ascii="Arial" w:hAnsi="Arial" w:cs="Arial"/>
            <w:color w:val="1155CC"/>
            <w:sz w:val="24"/>
            <w:szCs w:val="24"/>
            <w:u w:val="single"/>
          </w:rPr>
          <w:delText>https</w:delText>
        </w:r>
        <w:r w:rsidR="00634348" w:rsidDel="00C13867">
          <w:rPr>
            <w:rFonts w:ascii="Arial" w:hAnsi="Arial" w:cs="Arial"/>
            <w:color w:val="1155CC"/>
            <w:sz w:val="24"/>
            <w:szCs w:val="24"/>
            <w:u w:val="single"/>
          </w:rPr>
          <w:fldChar w:fldCharType="end"/>
        </w:r>
        <w:r w:rsidR="00634348" w:rsidDel="00C13867">
          <w:fldChar w:fldCharType="begin"/>
        </w:r>
        <w:r w:rsidR="00634348" w:rsidDel="00C13867">
          <w:delInstrText xml:space="preserve"> HYPERLINK "https://es.wikipedia.org/wiki/Arduino" \h </w:delInstrText>
        </w:r>
        <w:r w:rsidR="00634348" w:rsidDel="00C13867">
          <w:fldChar w:fldCharType="separate"/>
        </w:r>
        <w:r w:rsidRPr="006936B7" w:rsidDel="00C13867">
          <w:rPr>
            <w:rFonts w:ascii="Arial" w:hAnsi="Arial" w:cs="Arial"/>
            <w:color w:val="1155CC"/>
            <w:sz w:val="24"/>
            <w:szCs w:val="24"/>
            <w:u w:val="single"/>
          </w:rPr>
          <w:delText>://es.wikipedia.org/wiki/Arduino</w:delText>
        </w:r>
        <w:r w:rsidR="00634348" w:rsidDel="00C13867">
          <w:rPr>
            <w:rFonts w:ascii="Arial" w:hAnsi="Arial" w:cs="Arial"/>
            <w:color w:val="1155CC"/>
            <w:sz w:val="24"/>
            <w:szCs w:val="24"/>
            <w:u w:val="single"/>
          </w:rPr>
          <w:fldChar w:fldCharType="end"/>
        </w:r>
      </w:del>
    </w:p>
    <w:p w14:paraId="51546DBB" w14:textId="40B031B8" w:rsidR="00406496" w:rsidRPr="006936B7" w:rsidDel="00C13867" w:rsidRDefault="00406496" w:rsidP="00406496">
      <w:pPr>
        <w:spacing w:line="276" w:lineRule="auto"/>
        <w:jc w:val="left"/>
        <w:rPr>
          <w:del w:id="1518" w:author="Agustin Schlapp" w:date="2017-12-21T20:12:00Z"/>
          <w:rFonts w:ascii="Arial" w:hAnsi="Arial" w:cs="Arial"/>
          <w:sz w:val="24"/>
          <w:szCs w:val="24"/>
        </w:rPr>
      </w:pPr>
      <w:del w:id="1519" w:author="Agustin Schlapp" w:date="2017-12-21T20:12:00Z">
        <w:r w:rsidRPr="006936B7" w:rsidDel="00C13867">
          <w:rPr>
            <w:rFonts w:ascii="Arial" w:hAnsi="Arial" w:cs="Arial"/>
            <w:sz w:val="24"/>
            <w:szCs w:val="24"/>
          </w:rPr>
          <w:delText xml:space="preserve">Robótica (s.f.). En </w:delText>
        </w:r>
        <w:r w:rsidRPr="006936B7" w:rsidDel="00C13867">
          <w:rPr>
            <w:rFonts w:ascii="Arial" w:hAnsi="Arial" w:cs="Arial"/>
            <w:i/>
            <w:sz w:val="24"/>
            <w:szCs w:val="24"/>
          </w:rPr>
          <w:delText>Wikipedia</w:delText>
        </w:r>
        <w:r w:rsidRPr="006936B7" w:rsidDel="00C13867">
          <w:rPr>
            <w:rFonts w:ascii="Arial" w:hAnsi="Arial" w:cs="Arial"/>
            <w:sz w:val="24"/>
            <w:szCs w:val="24"/>
          </w:rPr>
          <w:delText xml:space="preserve">. Recuperado el 4 de marzo del 2017 de </w:delText>
        </w:r>
        <w:r w:rsidR="00634348" w:rsidDel="00C13867">
          <w:fldChar w:fldCharType="begin"/>
        </w:r>
        <w:r w:rsidR="00634348" w:rsidDel="00C13867">
          <w:delInstrText xml:space="preserve"> HYPERLINK "https://es.wikipedia.org/wiki/Rob%C3%B3tica" \h </w:delInstrText>
        </w:r>
        <w:r w:rsidR="00634348" w:rsidDel="00C13867">
          <w:fldChar w:fldCharType="separate"/>
        </w:r>
        <w:r w:rsidRPr="006936B7" w:rsidDel="00C13867">
          <w:rPr>
            <w:rFonts w:ascii="Arial" w:eastAsia="Arial" w:hAnsi="Arial" w:cs="Arial"/>
            <w:color w:val="1155CC"/>
            <w:sz w:val="24"/>
            <w:szCs w:val="24"/>
            <w:u w:val="single"/>
          </w:rPr>
          <w:delText>https://es.wikipedia.org/wiki/Rob%C3%B3tica</w:delText>
        </w:r>
        <w:r w:rsidR="00634348" w:rsidDel="00C13867">
          <w:rPr>
            <w:rFonts w:ascii="Arial" w:eastAsia="Arial" w:hAnsi="Arial" w:cs="Arial"/>
            <w:color w:val="1155CC"/>
            <w:sz w:val="24"/>
            <w:szCs w:val="24"/>
            <w:u w:val="single"/>
          </w:rPr>
          <w:fldChar w:fldCharType="end"/>
        </w:r>
      </w:del>
    </w:p>
    <w:p w14:paraId="2F029266" w14:textId="0061305C" w:rsidR="00406496" w:rsidRPr="00C72914" w:rsidDel="00C13867" w:rsidRDefault="00406496" w:rsidP="00406496">
      <w:pPr>
        <w:spacing w:line="276" w:lineRule="auto"/>
        <w:jc w:val="left"/>
        <w:rPr>
          <w:del w:id="1520" w:author="Agustin Schlapp" w:date="2017-12-21T20:12:00Z"/>
          <w:rFonts w:ascii="Arial" w:eastAsia="Arial" w:hAnsi="Arial" w:cs="Arial"/>
          <w:color w:val="1155CC"/>
          <w:sz w:val="24"/>
          <w:szCs w:val="24"/>
          <w:u w:val="single"/>
        </w:rPr>
      </w:pPr>
      <w:del w:id="1521" w:author="Agustin Schlapp" w:date="2017-12-21T20:12:00Z">
        <w:r w:rsidRPr="006936B7" w:rsidDel="00C13867">
          <w:rPr>
            <w:rFonts w:ascii="Arial" w:hAnsi="Arial" w:cs="Arial"/>
            <w:sz w:val="24"/>
            <w:szCs w:val="24"/>
          </w:rPr>
          <w:delText xml:space="preserve">Aplicación móvil (s.f.). En </w:delText>
        </w:r>
        <w:r w:rsidRPr="006936B7" w:rsidDel="00C13867">
          <w:rPr>
            <w:rFonts w:ascii="Arial" w:hAnsi="Arial" w:cs="Arial"/>
            <w:i/>
            <w:sz w:val="24"/>
            <w:szCs w:val="24"/>
          </w:rPr>
          <w:delText>Wikipedia</w:delText>
        </w:r>
        <w:r w:rsidRPr="006936B7" w:rsidDel="00C13867">
          <w:rPr>
            <w:rFonts w:ascii="Arial" w:hAnsi="Arial" w:cs="Arial"/>
            <w:sz w:val="24"/>
            <w:szCs w:val="24"/>
          </w:rPr>
          <w:delText xml:space="preserve">. Recuperado el 4 de marzo del 2017 de </w:delText>
        </w:r>
        <w:r w:rsidR="00634348" w:rsidDel="00C13867">
          <w:fldChar w:fldCharType="begin"/>
        </w:r>
        <w:r w:rsidR="00634348" w:rsidDel="00C13867">
          <w:delInstrText xml:space="preserve"> HYPERLINK "https://es.wikipedia.org/wiki/Aplicaci%C3%B3n_m%C3%B3vil" \h </w:delInstrText>
        </w:r>
        <w:r w:rsidR="00634348" w:rsidDel="00C13867">
          <w:fldChar w:fldCharType="separate"/>
        </w:r>
        <w:r w:rsidRPr="006936B7" w:rsidDel="00C13867">
          <w:rPr>
            <w:rFonts w:ascii="Arial" w:eastAsia="Arial" w:hAnsi="Arial" w:cs="Arial"/>
            <w:color w:val="1155CC"/>
            <w:sz w:val="24"/>
            <w:szCs w:val="24"/>
            <w:u w:val="single"/>
          </w:rPr>
          <w:delText>https://es.wikipedia.org/wiki/Aplicaci%C3%B3n_m%C3%B3vil</w:delText>
        </w:r>
        <w:r w:rsidR="00634348" w:rsidDel="00C13867">
          <w:rPr>
            <w:rFonts w:ascii="Arial" w:eastAsia="Arial" w:hAnsi="Arial" w:cs="Arial"/>
            <w:color w:val="1155CC"/>
            <w:sz w:val="24"/>
            <w:szCs w:val="24"/>
            <w:u w:val="single"/>
          </w:rPr>
          <w:fldChar w:fldCharType="end"/>
        </w:r>
      </w:del>
    </w:p>
    <w:p w14:paraId="10B72960" w14:textId="2B88E3AF" w:rsidR="00406496" w:rsidRPr="00A40C50" w:rsidDel="00C13867" w:rsidRDefault="00406496" w:rsidP="00406496">
      <w:pPr>
        <w:pStyle w:val="Bibliografa"/>
        <w:ind w:left="720" w:hanging="720"/>
        <w:rPr>
          <w:del w:id="1522" w:author="Agustin Schlapp" w:date="2017-12-21T20:12:00Z"/>
          <w:rFonts w:ascii="Arial" w:hAnsi="Arial" w:cs="Arial"/>
          <w:sz w:val="24"/>
          <w:szCs w:val="24"/>
        </w:rPr>
      </w:pPr>
      <w:del w:id="1523" w:author="Agustin Schlapp" w:date="2017-12-21T20:12:00Z">
        <w:r w:rsidRPr="00A40C50" w:rsidDel="00C13867">
          <w:rPr>
            <w:rFonts w:ascii="Arial" w:hAnsi="Arial" w:cs="Arial"/>
            <w:sz w:val="24"/>
            <w:szCs w:val="24"/>
          </w:rPr>
          <w:delText xml:space="preserve">Enrique, C. (2016). Aprendiendo Arduino. Obtenido de </w:delText>
        </w:r>
      </w:del>
    </w:p>
    <w:p w14:paraId="5DBB04F1" w14:textId="3270AEC5" w:rsidR="00406496" w:rsidDel="00C13867" w:rsidRDefault="00634348" w:rsidP="00406496">
      <w:pPr>
        <w:rPr>
          <w:del w:id="1524" w:author="Agustin Schlapp" w:date="2017-12-21T20:12:00Z"/>
          <w:rFonts w:ascii="Arial" w:hAnsi="Arial" w:cs="Arial"/>
          <w:sz w:val="24"/>
          <w:szCs w:val="24"/>
        </w:rPr>
      </w:pPr>
      <w:del w:id="1525" w:author="Agustin Schlapp" w:date="2017-12-21T20:12:00Z">
        <w:r w:rsidDel="00C13867">
          <w:fldChar w:fldCharType="begin"/>
        </w:r>
        <w:r w:rsidDel="00C13867">
          <w:delInstrText xml:space="preserve"> HYPERLINK "https://aprendiendoarduino.wordpress.com" </w:delInstrText>
        </w:r>
        <w:r w:rsidDel="00C13867">
          <w:fldChar w:fldCharType="separate"/>
        </w:r>
        <w:r w:rsidR="00406496" w:rsidRPr="00BE1E33" w:rsidDel="00C13867">
          <w:rPr>
            <w:rStyle w:val="Hipervnculo"/>
            <w:rFonts w:ascii="Arial" w:hAnsi="Arial" w:cs="Arial"/>
            <w:sz w:val="24"/>
            <w:szCs w:val="24"/>
          </w:rPr>
          <w:delText>https://aprendiendoarduino.wordpress.com</w:delText>
        </w:r>
        <w:r w:rsidDel="00C13867">
          <w:rPr>
            <w:rStyle w:val="Hipervnculo"/>
            <w:rFonts w:ascii="Arial" w:hAnsi="Arial" w:cs="Arial"/>
            <w:sz w:val="24"/>
            <w:szCs w:val="24"/>
          </w:rPr>
          <w:fldChar w:fldCharType="end"/>
        </w:r>
      </w:del>
    </w:p>
    <w:p w14:paraId="6AB96CD0" w14:textId="333B5C9A" w:rsidR="00406496" w:rsidRPr="00536607" w:rsidDel="00C13867" w:rsidRDefault="00406496" w:rsidP="00406496">
      <w:pPr>
        <w:rPr>
          <w:del w:id="1526" w:author="Agustin Schlapp" w:date="2017-12-21T20:12:00Z"/>
          <w:rFonts w:ascii="Arial" w:hAnsi="Arial" w:cs="Arial"/>
          <w:sz w:val="24"/>
          <w:szCs w:val="24"/>
          <w:lang w:val="en-US"/>
        </w:rPr>
      </w:pPr>
      <w:del w:id="1527" w:author="Agustin Schlapp" w:date="2017-12-21T20:12:00Z">
        <w:r w:rsidRPr="006936B7" w:rsidDel="00C13867">
          <w:rPr>
            <w:rFonts w:ascii="Arial" w:hAnsi="Arial" w:cs="Arial"/>
            <w:sz w:val="24"/>
            <w:szCs w:val="24"/>
          </w:rPr>
          <w:delText xml:space="preserve">Inteligencia Artificial un enfoque moderno. </w:delText>
        </w:r>
        <w:r w:rsidRPr="006936B7" w:rsidDel="00C13867">
          <w:rPr>
            <w:rFonts w:ascii="Arial" w:hAnsi="Arial" w:cs="Arial"/>
            <w:sz w:val="24"/>
            <w:szCs w:val="24"/>
            <w:lang w:val="en-US"/>
          </w:rPr>
          <w:delText>Person. Stuart Russell, Peter Norving 2da Ed.</w:delText>
        </w:r>
      </w:del>
    </w:p>
    <w:p w14:paraId="66904A8A" w14:textId="075C4BDA" w:rsidR="00D15376" w:rsidRPr="00406496" w:rsidDel="00C13867" w:rsidRDefault="00D15376" w:rsidP="00D15376">
      <w:pPr>
        <w:rPr>
          <w:del w:id="1528" w:author="Agustin Schlapp" w:date="2017-12-21T20:12:00Z"/>
          <w:rFonts w:ascii="Arial" w:hAnsi="Arial" w:cs="Arial"/>
          <w:bCs/>
          <w:color w:val="222222"/>
          <w:sz w:val="28"/>
          <w:szCs w:val="28"/>
          <w:shd w:val="clear" w:color="auto" w:fill="FFFFFF"/>
          <w:lang w:val="en-US"/>
        </w:rPr>
      </w:pPr>
    </w:p>
    <w:p w14:paraId="48888E50" w14:textId="166E8108" w:rsidR="00406496" w:rsidRPr="00406496" w:rsidDel="00C13867" w:rsidRDefault="00406496" w:rsidP="00406496">
      <w:pPr>
        <w:pStyle w:val="Ttulo1"/>
        <w:rPr>
          <w:del w:id="1529" w:author="Agustin Schlapp" w:date="2017-12-21T20:12:00Z"/>
        </w:rPr>
      </w:pPr>
      <w:del w:id="1530" w:author="Agustin Schlapp" w:date="2017-12-21T20:12:00Z">
        <w:r w:rsidDel="00C13867">
          <w:delText>C</w:delText>
        </w:r>
        <w:r w:rsidRPr="00406496" w:rsidDel="00C13867">
          <w:delText>apítulo 2</w:delText>
        </w:r>
      </w:del>
    </w:p>
    <w:p w14:paraId="39C86868" w14:textId="2858BEE3" w:rsidR="00406496" w:rsidDel="00C13867" w:rsidRDefault="00406496" w:rsidP="00406496">
      <w:pPr>
        <w:pStyle w:val="NormalWeb"/>
        <w:spacing w:before="0" w:beforeAutospacing="0" w:after="0" w:afterAutospacing="0"/>
        <w:rPr>
          <w:del w:id="1531" w:author="Agustin Schlapp" w:date="2017-12-21T20:12:00Z"/>
        </w:rPr>
      </w:pPr>
    </w:p>
    <w:p w14:paraId="585A3359" w14:textId="5F77C26D" w:rsidR="00406496" w:rsidDel="00C13867" w:rsidRDefault="00634348" w:rsidP="00406496">
      <w:pPr>
        <w:pStyle w:val="NormalWeb"/>
        <w:spacing w:before="0" w:beforeAutospacing="0" w:after="0" w:afterAutospacing="0"/>
        <w:rPr>
          <w:del w:id="1532" w:author="Agustin Schlapp" w:date="2017-12-21T20:12:00Z"/>
        </w:rPr>
      </w:pPr>
      <w:del w:id="1533" w:author="Agustin Schlapp" w:date="2017-12-21T20:12:00Z">
        <w:r w:rsidDel="00C13867">
          <w:fldChar w:fldCharType="begin"/>
        </w:r>
        <w:r w:rsidDel="00C13867">
          <w:delInstrText xml:space="preserve"> HYPERLINK "https://es.wikipedia.org/wiki/Rob%C3%B3tica" </w:delInstrText>
        </w:r>
        <w:r w:rsidDel="00C13867">
          <w:fldChar w:fldCharType="separate"/>
        </w:r>
        <w:r w:rsidR="00406496" w:rsidDel="00C13867">
          <w:rPr>
            <w:rStyle w:val="Hipervnculo"/>
            <w:rFonts w:ascii="Arial" w:hAnsi="Arial" w:cs="Arial"/>
            <w:i/>
            <w:iCs/>
            <w:color w:val="1155CC"/>
            <w:sz w:val="22"/>
            <w:szCs w:val="22"/>
          </w:rPr>
          <w:delText>https://es.wikipedia.org/wiki/Rob%C3%B3tica</w:delText>
        </w:r>
        <w:r w:rsidDel="00C13867">
          <w:rPr>
            <w:rStyle w:val="Hipervnculo"/>
            <w:rFonts w:ascii="Arial" w:hAnsi="Arial" w:cs="Arial"/>
            <w:i/>
            <w:iCs/>
            <w:color w:val="1155CC"/>
          </w:rPr>
          <w:fldChar w:fldCharType="end"/>
        </w:r>
      </w:del>
    </w:p>
    <w:p w14:paraId="1770C7CF" w14:textId="3286684E" w:rsidR="00406496" w:rsidDel="00C13867" w:rsidRDefault="00634348" w:rsidP="00406496">
      <w:pPr>
        <w:pStyle w:val="NormalWeb"/>
        <w:spacing w:before="0" w:beforeAutospacing="0" w:after="0" w:afterAutospacing="0"/>
        <w:rPr>
          <w:del w:id="1534" w:author="Agustin Schlapp" w:date="2017-12-21T20:12:00Z"/>
        </w:rPr>
      </w:pPr>
      <w:del w:id="1535" w:author="Agustin Schlapp" w:date="2017-12-21T20:12:00Z">
        <w:r w:rsidDel="00C13867">
          <w:fldChar w:fldCharType="begin"/>
        </w:r>
        <w:r w:rsidDel="00C13867">
          <w:delInstrText xml:space="preserve"> HYPERLINK "https://es.wikipedia.org/wiki/Robot" </w:delInstrText>
        </w:r>
        <w:r w:rsidDel="00C13867">
          <w:fldChar w:fldCharType="separate"/>
        </w:r>
        <w:r w:rsidR="00406496" w:rsidDel="00C13867">
          <w:rPr>
            <w:rStyle w:val="Hipervnculo"/>
            <w:rFonts w:ascii="Arial" w:hAnsi="Arial" w:cs="Arial"/>
            <w:i/>
            <w:iCs/>
            <w:color w:val="1155CC"/>
            <w:sz w:val="22"/>
            <w:szCs w:val="22"/>
          </w:rPr>
          <w:delText>https://es.wikipedia.org/wiki/Robot</w:delText>
        </w:r>
        <w:r w:rsidDel="00C13867">
          <w:rPr>
            <w:rStyle w:val="Hipervnculo"/>
            <w:rFonts w:ascii="Arial" w:hAnsi="Arial" w:cs="Arial"/>
            <w:i/>
            <w:iCs/>
            <w:color w:val="1155CC"/>
          </w:rPr>
          <w:fldChar w:fldCharType="end"/>
        </w:r>
      </w:del>
    </w:p>
    <w:p w14:paraId="5CAE07F2" w14:textId="3F21A0DC" w:rsidR="00406496" w:rsidDel="00C13867" w:rsidRDefault="00634348" w:rsidP="00406496">
      <w:pPr>
        <w:pStyle w:val="NormalWeb"/>
        <w:spacing w:before="0" w:beforeAutospacing="0" w:after="0" w:afterAutospacing="0"/>
        <w:rPr>
          <w:del w:id="1536" w:author="Agustin Schlapp" w:date="2017-12-21T20:12:00Z"/>
        </w:rPr>
      </w:pPr>
      <w:del w:id="1537" w:author="Agustin Schlapp" w:date="2017-12-21T20:12:00Z">
        <w:r w:rsidDel="00C13867">
          <w:fldChar w:fldCharType="begin"/>
        </w:r>
        <w:r w:rsidDel="00C13867">
          <w:delInstrText xml:space="preserve"> HYPERLINK "http://www.robotgroup.com.ar/" </w:delInstrText>
        </w:r>
        <w:r w:rsidDel="00C13867">
          <w:fldChar w:fldCharType="separate"/>
        </w:r>
        <w:r w:rsidR="00406496" w:rsidRPr="00F72004" w:rsidDel="00C13867">
          <w:rPr>
            <w:rStyle w:val="Hipervnculo"/>
          </w:rPr>
          <w:delText>http://www.robotgroup.com.ar/</w:delText>
        </w:r>
        <w:r w:rsidDel="00C13867">
          <w:rPr>
            <w:rStyle w:val="Hipervnculo"/>
          </w:rPr>
          <w:fldChar w:fldCharType="end"/>
        </w:r>
      </w:del>
    </w:p>
    <w:p w14:paraId="1B73AE27" w14:textId="4D41BD95" w:rsidR="00406496" w:rsidDel="00C13867" w:rsidRDefault="00634348" w:rsidP="00406496">
      <w:pPr>
        <w:pStyle w:val="NormalWeb"/>
        <w:spacing w:before="0" w:beforeAutospacing="0" w:after="0" w:afterAutospacing="0"/>
        <w:rPr>
          <w:del w:id="1538" w:author="Agustin Schlapp" w:date="2017-12-21T20:12:00Z"/>
          <w:rFonts w:ascii="Arial" w:hAnsi="Arial" w:cs="Arial"/>
          <w:i/>
          <w:iCs/>
          <w:color w:val="000000"/>
          <w:sz w:val="22"/>
          <w:szCs w:val="22"/>
        </w:rPr>
      </w:pPr>
      <w:del w:id="1539" w:author="Agustin Schlapp" w:date="2017-12-21T20:12:00Z">
        <w:r w:rsidDel="00C13867">
          <w:fldChar w:fldCharType="begin"/>
        </w:r>
        <w:r w:rsidDel="00C13867">
          <w:delInstrText xml:space="preserve"> HYPERLINK "http://www.maestrosdelweb.com/mejores-plataformas-de-hardware-para-proyectos-diy/" </w:delInstrText>
        </w:r>
        <w:r w:rsidDel="00C13867">
          <w:fldChar w:fldCharType="separate"/>
        </w:r>
        <w:r w:rsidR="00406496" w:rsidRPr="00F72004" w:rsidDel="00C13867">
          <w:rPr>
            <w:rStyle w:val="Hipervnculo"/>
            <w:rFonts w:ascii="Arial" w:hAnsi="Arial" w:cs="Arial"/>
            <w:sz w:val="22"/>
            <w:szCs w:val="22"/>
          </w:rPr>
          <w:delText>http://www.maestrosdelweb.com/mejores-plataformas-de-hardware-para-proyectos-diy/</w:delText>
        </w:r>
        <w:r w:rsidDel="00C13867">
          <w:rPr>
            <w:rStyle w:val="Hipervnculo"/>
            <w:rFonts w:ascii="Arial" w:hAnsi="Arial" w:cs="Arial"/>
          </w:rPr>
          <w:fldChar w:fldCharType="end"/>
        </w:r>
      </w:del>
    </w:p>
    <w:p w14:paraId="3FECBC79" w14:textId="211EBF02" w:rsidR="00406496" w:rsidDel="00C13867" w:rsidRDefault="00406496" w:rsidP="00406496">
      <w:pPr>
        <w:pStyle w:val="NormalWeb"/>
        <w:spacing w:before="0" w:beforeAutospacing="0" w:after="0" w:afterAutospacing="0"/>
        <w:rPr>
          <w:del w:id="1540" w:author="Agustin Schlapp" w:date="2017-12-21T20:12:00Z"/>
        </w:rPr>
      </w:pPr>
      <w:del w:id="1541" w:author="Agustin Schlapp" w:date="2017-12-21T20:12:00Z">
        <w:r w:rsidDel="00C13867">
          <w:rPr>
            <w:rFonts w:ascii="Arial" w:hAnsi="Arial" w:cs="Arial"/>
            <w:i/>
            <w:iCs/>
            <w:color w:val="000000"/>
            <w:sz w:val="22"/>
            <w:szCs w:val="22"/>
          </w:rPr>
          <w:delText>Avances en robótica y visión por computador / coordinador, José André Somolinos Sánchez - Cuenca: Ediciones de la Universidad de Castilla - La mancha, 2002</w:delText>
        </w:r>
      </w:del>
    </w:p>
    <w:p w14:paraId="78075189" w14:textId="14029BE6" w:rsidR="00406496" w:rsidDel="00C13867" w:rsidRDefault="00406496" w:rsidP="00406496">
      <w:pPr>
        <w:pStyle w:val="NormalWeb"/>
        <w:spacing w:before="0" w:beforeAutospacing="0" w:after="0" w:afterAutospacing="0"/>
        <w:rPr>
          <w:del w:id="1542" w:author="Agustin Schlapp" w:date="2017-12-21T20:12:00Z"/>
        </w:rPr>
      </w:pPr>
      <w:del w:id="1543" w:author="Agustin Schlapp" w:date="2017-12-21T20:12:00Z">
        <w:r w:rsidDel="00C13867">
          <w:rPr>
            <w:rFonts w:ascii="Arial" w:hAnsi="Arial" w:cs="Arial"/>
            <w:i/>
            <w:iCs/>
            <w:color w:val="000000"/>
            <w:sz w:val="22"/>
            <w:szCs w:val="22"/>
          </w:rPr>
          <w:delText>Robótica - Manipuladores y robots móviles - Aníbal Ollero Baturone, 2001</w:delText>
        </w:r>
      </w:del>
    </w:p>
    <w:p w14:paraId="4BCFDDF8" w14:textId="144B4D22" w:rsidR="00406496" w:rsidDel="00C13867" w:rsidRDefault="00634348" w:rsidP="00406496">
      <w:pPr>
        <w:shd w:val="clear" w:color="auto" w:fill="FFFFFF"/>
        <w:rPr>
          <w:del w:id="1544" w:author="Agustin Schlapp" w:date="2017-12-21T20:12:00Z"/>
          <w:rFonts w:ascii="Arial" w:hAnsi="Arial" w:cs="Arial"/>
          <w:sz w:val="19"/>
          <w:szCs w:val="19"/>
        </w:rPr>
      </w:pPr>
      <w:del w:id="1545" w:author="Agustin Schlapp" w:date="2017-12-21T20:12:00Z">
        <w:r w:rsidDel="00C13867">
          <w:fldChar w:fldCharType="begin"/>
        </w:r>
        <w:r w:rsidDel="00C13867">
          <w:delInstrText xml:space="preserve"> HYPERLINK "http://www.educacontic.es/blog/robotica-educativa-con-arduino-en-el-aula-de-eso-incubegg-kubo-e-izar-galaktik-mertxe-j-badiola" \t "_blank" </w:delInstrText>
        </w:r>
        <w:r w:rsidDel="00C13867">
          <w:fldChar w:fldCharType="separate"/>
        </w:r>
        <w:r w:rsidR="00406496" w:rsidDel="00C13867">
          <w:rPr>
            <w:rStyle w:val="Hipervnculo"/>
            <w:rFonts w:ascii="Arial" w:hAnsi="Arial" w:cs="Arial"/>
            <w:color w:val="1155CC"/>
            <w:sz w:val="19"/>
            <w:szCs w:val="19"/>
          </w:rPr>
          <w:delText>http://www.educacontic.es/blog/robotica-educativa-con-arduino-en-el-aula-de-eso-incubegg-kubo-e-izar-galaktik-mertxe-j-badiola</w:delText>
        </w:r>
        <w:r w:rsidDel="00C13867">
          <w:rPr>
            <w:rStyle w:val="Hipervnculo"/>
            <w:rFonts w:ascii="Arial" w:hAnsi="Arial" w:cs="Arial"/>
            <w:color w:val="1155CC"/>
            <w:sz w:val="19"/>
            <w:szCs w:val="19"/>
          </w:rPr>
          <w:fldChar w:fldCharType="end"/>
        </w:r>
      </w:del>
    </w:p>
    <w:p w14:paraId="00834DD6" w14:textId="27DAD011" w:rsidR="00406496" w:rsidDel="00C13867" w:rsidRDefault="00406496" w:rsidP="00406496">
      <w:pPr>
        <w:shd w:val="clear" w:color="auto" w:fill="FFFFFF"/>
        <w:rPr>
          <w:del w:id="1546" w:author="Agustin Schlapp" w:date="2017-12-21T20:12:00Z"/>
          <w:rFonts w:ascii="Arial" w:hAnsi="Arial" w:cs="Arial"/>
          <w:sz w:val="19"/>
          <w:szCs w:val="19"/>
        </w:rPr>
      </w:pPr>
    </w:p>
    <w:p w14:paraId="484DBCF2" w14:textId="7ACF1155" w:rsidR="00406496" w:rsidDel="00C13867" w:rsidRDefault="00634348" w:rsidP="00406496">
      <w:pPr>
        <w:shd w:val="clear" w:color="auto" w:fill="FFFFFF"/>
        <w:rPr>
          <w:del w:id="1547" w:author="Agustin Schlapp" w:date="2017-12-21T20:12:00Z"/>
          <w:rFonts w:ascii="Arial" w:hAnsi="Arial" w:cs="Arial"/>
          <w:sz w:val="19"/>
          <w:szCs w:val="19"/>
        </w:rPr>
      </w:pPr>
      <w:del w:id="1548" w:author="Agustin Schlapp" w:date="2017-12-21T20:12:00Z">
        <w:r w:rsidDel="00C13867">
          <w:fldChar w:fldCharType="begin"/>
        </w:r>
        <w:r w:rsidDel="00C13867">
          <w:delInstrText xml:space="preserve"> HYPERLINK "http://blogs.upm.es/observatoriogate/2017/02/01/arduino-en-la-programacion-y-robotica-educativa/" \t "_blank" </w:delInstrText>
        </w:r>
        <w:r w:rsidDel="00C13867">
          <w:fldChar w:fldCharType="separate"/>
        </w:r>
        <w:r w:rsidR="00406496" w:rsidDel="00C13867">
          <w:rPr>
            <w:rStyle w:val="Hipervnculo"/>
            <w:rFonts w:ascii="Arial" w:hAnsi="Arial" w:cs="Arial"/>
            <w:color w:val="1155CC"/>
            <w:sz w:val="19"/>
            <w:szCs w:val="19"/>
          </w:rPr>
          <w:delText>http://blogs.upm.es/observatoriogate/2017/02/01/arduino-en-la-programacion-y-robotica-educativa/</w:delText>
        </w:r>
        <w:r w:rsidDel="00C13867">
          <w:rPr>
            <w:rStyle w:val="Hipervnculo"/>
            <w:rFonts w:ascii="Arial" w:hAnsi="Arial" w:cs="Arial"/>
            <w:color w:val="1155CC"/>
            <w:sz w:val="19"/>
            <w:szCs w:val="19"/>
          </w:rPr>
          <w:fldChar w:fldCharType="end"/>
        </w:r>
      </w:del>
    </w:p>
    <w:p w14:paraId="69565E37" w14:textId="74D8F34B" w:rsidR="00406496" w:rsidDel="00C13867" w:rsidRDefault="00406496" w:rsidP="00406496">
      <w:pPr>
        <w:shd w:val="clear" w:color="auto" w:fill="FFFFFF"/>
        <w:rPr>
          <w:del w:id="1549" w:author="Agustin Schlapp" w:date="2017-12-21T20:12:00Z"/>
          <w:rFonts w:ascii="Arial" w:hAnsi="Arial" w:cs="Arial"/>
          <w:sz w:val="19"/>
          <w:szCs w:val="19"/>
        </w:rPr>
      </w:pPr>
    </w:p>
    <w:p w14:paraId="3169422B" w14:textId="41FA898B" w:rsidR="00406496" w:rsidDel="00C13867" w:rsidRDefault="00406496" w:rsidP="00406496">
      <w:pPr>
        <w:shd w:val="clear" w:color="auto" w:fill="FFFFFF"/>
        <w:rPr>
          <w:del w:id="1550" w:author="Agustin Schlapp" w:date="2017-12-21T20:12:00Z"/>
          <w:rFonts w:ascii="Arial" w:hAnsi="Arial" w:cs="Arial"/>
          <w:sz w:val="19"/>
          <w:szCs w:val="19"/>
        </w:rPr>
      </w:pPr>
    </w:p>
    <w:p w14:paraId="2E1C2B76" w14:textId="256786F8" w:rsidR="00406496" w:rsidDel="00C13867" w:rsidRDefault="00634348" w:rsidP="00406496">
      <w:pPr>
        <w:shd w:val="clear" w:color="auto" w:fill="FFFFFF"/>
        <w:rPr>
          <w:del w:id="1551" w:author="Agustin Schlapp" w:date="2017-12-21T20:12:00Z"/>
          <w:rFonts w:ascii="Arial" w:hAnsi="Arial" w:cs="Arial"/>
          <w:sz w:val="19"/>
          <w:szCs w:val="19"/>
        </w:rPr>
      </w:pPr>
      <w:del w:id="1552" w:author="Agustin Schlapp" w:date="2017-12-21T20:12:00Z">
        <w:r w:rsidDel="00C13867">
          <w:fldChar w:fldCharType="begin"/>
        </w:r>
        <w:r w:rsidDel="00C13867">
          <w:delInstrText xml:space="preserve"> HYPERLINK "https://www.elconfidencial.com/tecnologia/2015-11-01/raspberry-pi-arduino-como-sacarle-partido-a-los-mini-ordenadores-low-cost_1076718/" \t "_blank" </w:delInstrText>
        </w:r>
        <w:r w:rsidDel="00C13867">
          <w:fldChar w:fldCharType="separate"/>
        </w:r>
        <w:r w:rsidR="00406496" w:rsidDel="00C13867">
          <w:rPr>
            <w:rStyle w:val="Hipervnculo"/>
            <w:rFonts w:ascii="Arial" w:hAnsi="Arial" w:cs="Arial"/>
            <w:color w:val="1155CC"/>
            <w:sz w:val="19"/>
            <w:szCs w:val="19"/>
          </w:rPr>
          <w:delText>https://www.elconfidencial.com/tecnologia/2015-11-01/raspberry-pi-arduino-como-sacarle-partido-a-los-mini-ordenadores-low-cost_1076718/</w:delText>
        </w:r>
        <w:r w:rsidDel="00C13867">
          <w:rPr>
            <w:rStyle w:val="Hipervnculo"/>
            <w:rFonts w:ascii="Arial" w:hAnsi="Arial" w:cs="Arial"/>
            <w:color w:val="1155CC"/>
            <w:sz w:val="19"/>
            <w:szCs w:val="19"/>
          </w:rPr>
          <w:fldChar w:fldCharType="end"/>
        </w:r>
      </w:del>
    </w:p>
    <w:p w14:paraId="09BC1E6B" w14:textId="0FB1A74C" w:rsidR="00406496" w:rsidDel="00C13867" w:rsidRDefault="00406496" w:rsidP="00406496">
      <w:pPr>
        <w:shd w:val="clear" w:color="auto" w:fill="FFFFFF"/>
        <w:rPr>
          <w:del w:id="1553" w:author="Agustin Schlapp" w:date="2017-12-21T20:12:00Z"/>
          <w:rFonts w:ascii="Arial" w:hAnsi="Arial" w:cs="Arial"/>
          <w:sz w:val="19"/>
          <w:szCs w:val="19"/>
        </w:rPr>
      </w:pPr>
    </w:p>
    <w:p w14:paraId="10E7AC77" w14:textId="038105D3" w:rsidR="00406496" w:rsidDel="00C13867" w:rsidRDefault="00634348" w:rsidP="00406496">
      <w:pPr>
        <w:shd w:val="clear" w:color="auto" w:fill="FFFFFF"/>
        <w:rPr>
          <w:del w:id="1554" w:author="Agustin Schlapp" w:date="2017-12-21T20:12:00Z"/>
          <w:rFonts w:ascii="Arial" w:hAnsi="Arial" w:cs="Arial"/>
          <w:sz w:val="19"/>
          <w:szCs w:val="19"/>
        </w:rPr>
      </w:pPr>
      <w:del w:id="1555" w:author="Agustin Schlapp" w:date="2017-12-21T20:12:00Z">
        <w:r w:rsidDel="00C13867">
          <w:fldChar w:fldCharType="begin"/>
        </w:r>
        <w:r w:rsidDel="00C13867">
          <w:delInstrText xml:space="preserve"> HYPERLINK "http://www.eldiario.es/turing/BBC_micro-bit-utilizaran-escolares-Reino-Unido_0_411209780.html" \t "_blank" </w:delInstrText>
        </w:r>
        <w:r w:rsidDel="00C13867">
          <w:fldChar w:fldCharType="separate"/>
        </w:r>
        <w:r w:rsidR="00406496" w:rsidDel="00C13867">
          <w:rPr>
            <w:rStyle w:val="Hipervnculo"/>
            <w:rFonts w:ascii="Arial" w:hAnsi="Arial" w:cs="Arial"/>
            <w:color w:val="1155CC"/>
            <w:sz w:val="19"/>
            <w:szCs w:val="19"/>
          </w:rPr>
          <w:delText>http://www.eldiario.es/turing/BBC_micro-bit-utilizaran-escolares-Reino-Unido_0_411209780.html</w:delText>
        </w:r>
        <w:r w:rsidDel="00C13867">
          <w:rPr>
            <w:rStyle w:val="Hipervnculo"/>
            <w:rFonts w:ascii="Arial" w:hAnsi="Arial" w:cs="Arial"/>
            <w:color w:val="1155CC"/>
            <w:sz w:val="19"/>
            <w:szCs w:val="19"/>
          </w:rPr>
          <w:fldChar w:fldCharType="end"/>
        </w:r>
      </w:del>
    </w:p>
    <w:p w14:paraId="22D0108C" w14:textId="07C92CA6" w:rsidR="00406496" w:rsidDel="00C13867" w:rsidRDefault="00406496" w:rsidP="00406496">
      <w:pPr>
        <w:shd w:val="clear" w:color="auto" w:fill="FFFFFF"/>
        <w:rPr>
          <w:del w:id="1556" w:author="Agustin Schlapp" w:date="2017-12-21T20:12:00Z"/>
          <w:rFonts w:ascii="Arial" w:hAnsi="Arial" w:cs="Arial"/>
          <w:sz w:val="19"/>
          <w:szCs w:val="19"/>
        </w:rPr>
      </w:pPr>
    </w:p>
    <w:p w14:paraId="231790FF" w14:textId="0DA350B2" w:rsidR="00406496" w:rsidDel="00C13867" w:rsidRDefault="00634348" w:rsidP="00406496">
      <w:pPr>
        <w:shd w:val="clear" w:color="auto" w:fill="FFFFFF"/>
        <w:rPr>
          <w:del w:id="1557" w:author="Agustin Schlapp" w:date="2017-12-21T20:12:00Z"/>
          <w:rFonts w:ascii="Arial" w:hAnsi="Arial" w:cs="Arial"/>
          <w:sz w:val="19"/>
          <w:szCs w:val="19"/>
        </w:rPr>
      </w:pPr>
      <w:del w:id="1558" w:author="Agustin Schlapp" w:date="2017-12-21T20:12:00Z">
        <w:r w:rsidDel="00C13867">
          <w:fldChar w:fldCharType="begin"/>
        </w:r>
        <w:r w:rsidDel="00C13867">
          <w:delInstrText xml:space="preserve"> HYPERLINK "https://www.linuxadictos.com/raspberry-pi-moodle-una-plataforma-barata-e-learning.html" \t "_blank" </w:delInstrText>
        </w:r>
        <w:r w:rsidDel="00C13867">
          <w:fldChar w:fldCharType="separate"/>
        </w:r>
        <w:r w:rsidR="00406496" w:rsidDel="00C13867">
          <w:rPr>
            <w:rStyle w:val="Hipervnculo"/>
            <w:rFonts w:ascii="Arial" w:hAnsi="Arial" w:cs="Arial"/>
            <w:color w:val="1155CC"/>
            <w:sz w:val="19"/>
            <w:szCs w:val="19"/>
          </w:rPr>
          <w:delText>https://www.linuxadictos.com/raspberry-pi-moodle-una-plataforma-barata-e-learning.html</w:delText>
        </w:r>
        <w:r w:rsidDel="00C13867">
          <w:rPr>
            <w:rStyle w:val="Hipervnculo"/>
            <w:rFonts w:ascii="Arial" w:hAnsi="Arial" w:cs="Arial"/>
            <w:color w:val="1155CC"/>
            <w:sz w:val="19"/>
            <w:szCs w:val="19"/>
          </w:rPr>
          <w:fldChar w:fldCharType="end"/>
        </w:r>
      </w:del>
    </w:p>
    <w:p w14:paraId="5A223AB6" w14:textId="4D5B8379" w:rsidR="00406496" w:rsidDel="00C13867" w:rsidRDefault="00406496" w:rsidP="00406496">
      <w:pPr>
        <w:shd w:val="clear" w:color="auto" w:fill="FFFFFF"/>
        <w:rPr>
          <w:del w:id="1559" w:author="Agustin Schlapp" w:date="2017-12-21T20:12:00Z"/>
          <w:rFonts w:ascii="Arial" w:hAnsi="Arial" w:cs="Arial"/>
          <w:sz w:val="19"/>
          <w:szCs w:val="19"/>
        </w:rPr>
      </w:pPr>
    </w:p>
    <w:p w14:paraId="6E333B2B" w14:textId="65D7C298" w:rsidR="00406496" w:rsidDel="00C13867" w:rsidRDefault="00634348" w:rsidP="00406496">
      <w:pPr>
        <w:shd w:val="clear" w:color="auto" w:fill="FFFFFF"/>
        <w:rPr>
          <w:del w:id="1560" w:author="Agustin Schlapp" w:date="2017-12-21T20:12:00Z"/>
          <w:rFonts w:ascii="Arial" w:hAnsi="Arial" w:cs="Arial"/>
          <w:sz w:val="19"/>
          <w:szCs w:val="19"/>
        </w:rPr>
      </w:pPr>
      <w:del w:id="1561" w:author="Agustin Schlapp" w:date="2017-12-21T20:12:00Z">
        <w:r w:rsidDel="00C13867">
          <w:fldChar w:fldCharType="begin"/>
        </w:r>
        <w:r w:rsidDel="00C13867">
          <w:delInstrText xml:space="preserve"> HYPERLINK "http://misionesonline.net/2017/11/10/llegaron-los-kit-didacticos-trabajar-la-ensenanza-robotica-las-escuelas-misioneras/" \t "_blank" </w:delInstrText>
        </w:r>
        <w:r w:rsidDel="00C13867">
          <w:fldChar w:fldCharType="separate"/>
        </w:r>
        <w:r w:rsidR="00406496" w:rsidDel="00C13867">
          <w:rPr>
            <w:rStyle w:val="Hipervnculo"/>
            <w:rFonts w:ascii="Arial" w:hAnsi="Arial" w:cs="Arial"/>
            <w:color w:val="1155CC"/>
            <w:sz w:val="19"/>
            <w:szCs w:val="19"/>
          </w:rPr>
          <w:delText>http://misionesonline.net/2017/11/10/llegaron-los-kit-didacticos-trabajar-la-ensenanza-robotica-las-escuelas-misioneras/</w:delText>
        </w:r>
        <w:r w:rsidDel="00C13867">
          <w:rPr>
            <w:rStyle w:val="Hipervnculo"/>
            <w:rFonts w:ascii="Arial" w:hAnsi="Arial" w:cs="Arial"/>
            <w:color w:val="1155CC"/>
            <w:sz w:val="19"/>
            <w:szCs w:val="19"/>
          </w:rPr>
          <w:fldChar w:fldCharType="end"/>
        </w:r>
      </w:del>
    </w:p>
    <w:p w14:paraId="3E71E5C5" w14:textId="215122C8" w:rsidR="00406496" w:rsidDel="00C13867" w:rsidRDefault="00406496" w:rsidP="00406496">
      <w:pPr>
        <w:shd w:val="clear" w:color="auto" w:fill="FFFFFF"/>
        <w:rPr>
          <w:del w:id="1562" w:author="Agustin Schlapp" w:date="2017-12-21T20:12:00Z"/>
          <w:rFonts w:ascii="Arial" w:hAnsi="Arial" w:cs="Arial"/>
          <w:sz w:val="19"/>
          <w:szCs w:val="19"/>
        </w:rPr>
      </w:pPr>
    </w:p>
    <w:p w14:paraId="328887DD" w14:textId="40B009CE" w:rsidR="00406496" w:rsidDel="00C13867" w:rsidRDefault="00406496" w:rsidP="00406496">
      <w:pPr>
        <w:shd w:val="clear" w:color="auto" w:fill="FFFFFF"/>
        <w:rPr>
          <w:del w:id="1563" w:author="Agustin Schlapp" w:date="2017-12-21T20:12:00Z"/>
          <w:rFonts w:ascii="Arial" w:hAnsi="Arial" w:cs="Arial"/>
          <w:sz w:val="19"/>
          <w:szCs w:val="19"/>
        </w:rPr>
      </w:pPr>
      <w:del w:id="1564" w:author="Agustin Schlapp" w:date="2017-12-21T20:12:00Z">
        <w:r w:rsidDel="00C13867">
          <w:rPr>
            <w:rFonts w:ascii="Arial" w:hAnsi="Arial" w:cs="Arial"/>
            <w:sz w:val="19"/>
            <w:szCs w:val="19"/>
          </w:rPr>
          <w:delText>Agregar en Beagle Bone</w:delText>
        </w:r>
      </w:del>
    </w:p>
    <w:p w14:paraId="3AD10632" w14:textId="5E9195A1" w:rsidR="00406496" w:rsidDel="00C13867" w:rsidRDefault="00634348" w:rsidP="00406496">
      <w:pPr>
        <w:shd w:val="clear" w:color="auto" w:fill="FFFFFF"/>
        <w:rPr>
          <w:del w:id="1565" w:author="Agustin Schlapp" w:date="2017-12-21T20:12:00Z"/>
          <w:rFonts w:ascii="Arial" w:hAnsi="Arial" w:cs="Arial"/>
          <w:sz w:val="19"/>
          <w:szCs w:val="19"/>
        </w:rPr>
      </w:pPr>
      <w:del w:id="1566" w:author="Agustin Schlapp" w:date="2017-12-21T20:12:00Z">
        <w:r w:rsidDel="00C13867">
          <w:fldChar w:fldCharType="begin"/>
        </w:r>
        <w:r w:rsidDel="00C13867">
          <w:delInstrText xml:space="preserve"> HYPERLINK "https://www.digikey.com/es/articles/techzone/2013/sep/beaglebone-black-brings-arduino-style-connectivity-simplicity-to-embedded-linux" \t "_blank" </w:delInstrText>
        </w:r>
        <w:r w:rsidDel="00C13867">
          <w:fldChar w:fldCharType="separate"/>
        </w:r>
        <w:r w:rsidR="00406496" w:rsidDel="00C13867">
          <w:rPr>
            <w:rStyle w:val="Hipervnculo"/>
            <w:rFonts w:ascii="Arial" w:hAnsi="Arial" w:cs="Arial"/>
            <w:color w:val="1155CC"/>
            <w:sz w:val="19"/>
            <w:szCs w:val="19"/>
          </w:rPr>
          <w:delText>https://www.digikey.com/es/articles/techzone/2013/sep/beaglebone-black-brings-arduino-style-connectivity-simplicity-to-embedded-linux</w:delText>
        </w:r>
        <w:r w:rsidDel="00C13867">
          <w:rPr>
            <w:rStyle w:val="Hipervnculo"/>
            <w:rFonts w:ascii="Arial" w:hAnsi="Arial" w:cs="Arial"/>
            <w:color w:val="1155CC"/>
            <w:sz w:val="19"/>
            <w:szCs w:val="19"/>
          </w:rPr>
          <w:fldChar w:fldCharType="end"/>
        </w:r>
      </w:del>
    </w:p>
    <w:p w14:paraId="7FE78EFE" w14:textId="12262346" w:rsidR="00D15376" w:rsidRPr="00406496" w:rsidDel="00C13867" w:rsidRDefault="00D15376" w:rsidP="00D15376">
      <w:pPr>
        <w:rPr>
          <w:del w:id="1567" w:author="Agustin Schlapp" w:date="2017-12-21T20:12:00Z"/>
          <w:rFonts w:ascii="Arial" w:hAnsi="Arial" w:cs="Arial"/>
          <w:b/>
          <w:bCs/>
          <w:color w:val="222222"/>
          <w:sz w:val="28"/>
          <w:szCs w:val="28"/>
          <w:shd w:val="clear" w:color="auto" w:fill="FFFFFF"/>
        </w:rPr>
      </w:pPr>
    </w:p>
    <w:p w14:paraId="71659683" w14:textId="5C23E97A" w:rsidR="00D132EB" w:rsidDel="00C13867" w:rsidRDefault="00D132EB" w:rsidP="00D132EB">
      <w:pPr>
        <w:pStyle w:val="Ttulo1"/>
        <w:rPr>
          <w:del w:id="1568" w:author="Agustin Schlapp" w:date="2017-12-21T20:12:00Z"/>
        </w:rPr>
      </w:pPr>
      <w:del w:id="1569" w:author="Agustin Schlapp" w:date="2017-12-21T20:12:00Z">
        <w:r w:rsidDel="00C13867">
          <w:delText>Capítulo 3</w:delText>
        </w:r>
      </w:del>
    </w:p>
    <w:p w14:paraId="614C23B0" w14:textId="68C0DE3C" w:rsidR="00D132EB" w:rsidDel="00C13867" w:rsidRDefault="00D132EB" w:rsidP="00D132EB">
      <w:pPr>
        <w:rPr>
          <w:del w:id="1570" w:author="Agustin Schlapp" w:date="2017-12-21T20:12:00Z"/>
        </w:rPr>
      </w:pPr>
    </w:p>
    <w:p w14:paraId="4101F9C5" w14:textId="6392428C" w:rsidR="00D132EB" w:rsidDel="00C13867" w:rsidRDefault="00634348" w:rsidP="00D132EB">
      <w:pPr>
        <w:rPr>
          <w:del w:id="1571" w:author="Agustin Schlapp" w:date="2017-12-21T20:12:00Z"/>
        </w:rPr>
      </w:pPr>
      <w:del w:id="1572" w:author="Agustin Schlapp" w:date="2017-12-21T20:12:00Z">
        <w:r w:rsidDel="00C13867">
          <w:fldChar w:fldCharType="begin"/>
        </w:r>
        <w:r w:rsidDel="00C13867">
          <w:delInstrText xml:space="preserve"> HYPERLINK "https://www.xataka.com/especiales/guia-del-arduinomaniaco-todo-lo-que-necesitas-saber-sobre-arduino" </w:delInstrText>
        </w:r>
        <w:r w:rsidDel="00C13867">
          <w:fldChar w:fldCharType="separate"/>
        </w:r>
        <w:r w:rsidR="00D132EB" w:rsidRPr="008671DF" w:rsidDel="00C13867">
          <w:rPr>
            <w:rStyle w:val="Hipervnculo"/>
          </w:rPr>
          <w:delText>https://www.xataka.com/especiales/guia-del-arduinomaniaco-todo-lo-que-necesitas-saber-sobre-arduino</w:delText>
        </w:r>
        <w:r w:rsidDel="00C13867">
          <w:rPr>
            <w:rStyle w:val="Hipervnculo"/>
          </w:rPr>
          <w:fldChar w:fldCharType="end"/>
        </w:r>
      </w:del>
    </w:p>
    <w:p w14:paraId="03D7C473" w14:textId="69CD8562" w:rsidR="00D132EB" w:rsidDel="00C13867" w:rsidRDefault="00634348" w:rsidP="00D132EB">
      <w:pPr>
        <w:rPr>
          <w:del w:id="1573" w:author="Agustin Schlapp" w:date="2017-12-21T20:12:00Z"/>
        </w:rPr>
      </w:pPr>
      <w:del w:id="1574" w:author="Agustin Schlapp" w:date="2017-12-21T20:12:00Z">
        <w:r w:rsidDel="00C13867">
          <w:fldChar w:fldCharType="begin"/>
        </w:r>
        <w:r w:rsidDel="00C13867">
          <w:delInstrText xml:space="preserve"> HYPERLINK "https://aprendiendoarduino.wordpress.com/2015/03/22/que-es-el-hardware-libre/" </w:delInstrText>
        </w:r>
        <w:r w:rsidDel="00C13867">
          <w:fldChar w:fldCharType="separate"/>
        </w:r>
        <w:r w:rsidR="00D132EB" w:rsidRPr="008671DF" w:rsidDel="00C13867">
          <w:rPr>
            <w:rStyle w:val="Hipervnculo"/>
          </w:rPr>
          <w:delText>https://aprendiendoarduino.wordpress.com/2015/03/22/que-es-el-hardware-libre/</w:delText>
        </w:r>
        <w:r w:rsidDel="00C13867">
          <w:rPr>
            <w:rStyle w:val="Hipervnculo"/>
          </w:rPr>
          <w:fldChar w:fldCharType="end"/>
        </w:r>
      </w:del>
    </w:p>
    <w:p w14:paraId="07982701" w14:textId="12ABFFBC" w:rsidR="00D132EB" w:rsidDel="00C13867" w:rsidRDefault="00634348" w:rsidP="00D132EB">
      <w:pPr>
        <w:rPr>
          <w:del w:id="1575" w:author="Agustin Schlapp" w:date="2017-12-21T20:12:00Z"/>
        </w:rPr>
      </w:pPr>
      <w:del w:id="1576" w:author="Agustin Schlapp" w:date="2017-12-21T20:12:00Z">
        <w:r w:rsidDel="00C13867">
          <w:fldChar w:fldCharType="begin"/>
        </w:r>
        <w:r w:rsidDel="00C13867">
          <w:delInstrText xml:space="preserve"> HYPERLINK "https://es.wikipedia.org/wiki/Arduino" </w:delInstrText>
        </w:r>
        <w:r w:rsidDel="00C13867">
          <w:fldChar w:fldCharType="separate"/>
        </w:r>
        <w:r w:rsidR="00D132EB" w:rsidRPr="008671DF" w:rsidDel="00C13867">
          <w:rPr>
            <w:rStyle w:val="Hipervnculo"/>
          </w:rPr>
          <w:delText>https://es.wikipedia.org/wiki/Arduino</w:delText>
        </w:r>
        <w:r w:rsidDel="00C13867">
          <w:rPr>
            <w:rStyle w:val="Hipervnculo"/>
          </w:rPr>
          <w:fldChar w:fldCharType="end"/>
        </w:r>
      </w:del>
    </w:p>
    <w:p w14:paraId="731CFFD1" w14:textId="27515FEB" w:rsidR="00D132EB" w:rsidDel="00C13867" w:rsidRDefault="00634348" w:rsidP="00D132EB">
      <w:pPr>
        <w:rPr>
          <w:del w:id="1577" w:author="Agustin Schlapp" w:date="2017-12-21T20:12:00Z"/>
        </w:rPr>
      </w:pPr>
      <w:del w:id="1578" w:author="Agustin Schlapp" w:date="2017-12-21T20:12:00Z">
        <w:r w:rsidDel="00C13867">
          <w:fldChar w:fldCharType="begin"/>
        </w:r>
        <w:r w:rsidDel="00C13867">
          <w:delInstrText xml:space="preserve"> HYPERLINK "https://es.wikipedia.org/wiki/Processing" </w:delInstrText>
        </w:r>
        <w:r w:rsidDel="00C13867">
          <w:fldChar w:fldCharType="separate"/>
        </w:r>
        <w:r w:rsidR="00D132EB" w:rsidRPr="008671DF" w:rsidDel="00C13867">
          <w:rPr>
            <w:rStyle w:val="Hipervnculo"/>
          </w:rPr>
          <w:delText>https://es.wikipedia.org/wiki/Processing</w:delText>
        </w:r>
        <w:r w:rsidDel="00C13867">
          <w:rPr>
            <w:rStyle w:val="Hipervnculo"/>
          </w:rPr>
          <w:fldChar w:fldCharType="end"/>
        </w:r>
      </w:del>
    </w:p>
    <w:p w14:paraId="3A8EE671" w14:textId="174A2E10" w:rsidR="00D132EB" w:rsidDel="00C13867" w:rsidRDefault="00634348" w:rsidP="00D132EB">
      <w:pPr>
        <w:rPr>
          <w:del w:id="1579" w:author="Agustin Schlapp" w:date="2017-12-21T20:12:00Z"/>
        </w:rPr>
      </w:pPr>
      <w:del w:id="1580" w:author="Agustin Schlapp" w:date="2017-12-21T20:12:00Z">
        <w:r w:rsidDel="00C13867">
          <w:fldChar w:fldCharType="begin"/>
        </w:r>
        <w:r w:rsidDel="00C13867">
          <w:delInstrText xml:space="preserve"> HYPERLINK "https://es.wikipedia.org/w/index.php?title=Wiring&amp;oldid=98682099" </w:delInstrText>
        </w:r>
        <w:r w:rsidDel="00C13867">
          <w:fldChar w:fldCharType="separate"/>
        </w:r>
        <w:r w:rsidR="00D132EB" w:rsidRPr="008671DF" w:rsidDel="00C13867">
          <w:rPr>
            <w:rStyle w:val="Hipervnculo"/>
          </w:rPr>
          <w:delText>https://es.wikipedia.org/w/index.php?title=Wiring&amp;oldid=98682099</w:delText>
        </w:r>
        <w:r w:rsidDel="00C13867">
          <w:rPr>
            <w:rStyle w:val="Hipervnculo"/>
          </w:rPr>
          <w:fldChar w:fldCharType="end"/>
        </w:r>
      </w:del>
    </w:p>
    <w:p w14:paraId="172B5E16" w14:textId="13D5E492" w:rsidR="00D132EB" w:rsidDel="00C13867" w:rsidRDefault="00D132EB" w:rsidP="00D132EB">
      <w:pPr>
        <w:rPr>
          <w:del w:id="1581" w:author="Agustin Schlapp" w:date="2017-12-21T20:12:00Z"/>
        </w:rPr>
      </w:pPr>
      <w:del w:id="1582" w:author="Agustin Schlapp" w:date="2017-12-21T20:12:00Z">
        <w:r w:rsidDel="00C13867">
          <w:delText>30 proyectos con Arduino – Simon Monk – Editorial Estribor</w:delText>
        </w:r>
      </w:del>
    </w:p>
    <w:p w14:paraId="75C52E15" w14:textId="34CAA513" w:rsidR="00D132EB" w:rsidDel="00C13867" w:rsidRDefault="00D132EB" w:rsidP="00D132EB">
      <w:pPr>
        <w:rPr>
          <w:del w:id="1583" w:author="Agustin Schlapp" w:date="2017-12-21T20:12:00Z"/>
        </w:rPr>
      </w:pPr>
      <w:del w:id="1584" w:author="Agustin Schlapp" w:date="2017-12-21T20:12:00Z">
        <w:r w:rsidRPr="00536649" w:rsidDel="00C13867">
          <w:delText>https://es.wikipedia.org/wiki/Actuador</w:delText>
        </w:r>
      </w:del>
    </w:p>
    <w:p w14:paraId="2885CF65" w14:textId="6B3A5407" w:rsidR="00D132EB" w:rsidDel="00C13867" w:rsidRDefault="00D132EB" w:rsidP="00D132EB">
      <w:pPr>
        <w:rPr>
          <w:del w:id="1585" w:author="Agustin Schlapp" w:date="2017-12-21T20:12:00Z"/>
        </w:rPr>
      </w:pPr>
      <w:del w:id="1586" w:author="Agustin Schlapp" w:date="2017-12-21T20:12:00Z">
        <w:r w:rsidRPr="00FE4F7A" w:rsidDel="00C13867">
          <w:delText>https://es.wikipedia.org/wiki/Sensor</w:delText>
        </w:r>
      </w:del>
    </w:p>
    <w:p w14:paraId="30722198" w14:textId="37B6911F" w:rsidR="008831B2" w:rsidDel="00C13867" w:rsidRDefault="008831B2" w:rsidP="008831B2">
      <w:pPr>
        <w:rPr>
          <w:del w:id="1587" w:author="Agustin Schlapp" w:date="2017-12-21T20:12:00Z"/>
          <w:rFonts w:ascii="Verdana" w:hAnsi="Verdana" w:cs="Helvetica"/>
          <w:color w:val="373737"/>
          <w:shd w:val="clear" w:color="auto" w:fill="FFFFFF"/>
        </w:rPr>
      </w:pPr>
    </w:p>
    <w:p w14:paraId="257F9E22" w14:textId="71EA2069" w:rsidR="00D132EB" w:rsidRPr="00F06CD3" w:rsidDel="00C13867" w:rsidRDefault="00D132EB" w:rsidP="00F06CD3">
      <w:pPr>
        <w:pStyle w:val="Ttulo1"/>
        <w:rPr>
          <w:del w:id="1588" w:author="Agustin Schlapp" w:date="2017-12-21T20:12:00Z"/>
        </w:rPr>
      </w:pPr>
      <w:del w:id="1589" w:author="Agustin Schlapp" w:date="2017-12-21T20:12:00Z">
        <w:r w:rsidRPr="00F06CD3" w:rsidDel="00C13867">
          <w:delText>Capítulo 4</w:delText>
        </w:r>
      </w:del>
    </w:p>
    <w:p w14:paraId="2BE256FE" w14:textId="0000F75A" w:rsidR="00D132EB" w:rsidDel="00C13867" w:rsidRDefault="00634348" w:rsidP="00D132EB">
      <w:pPr>
        <w:tabs>
          <w:tab w:val="left" w:pos="1048"/>
        </w:tabs>
        <w:rPr>
          <w:del w:id="1590" w:author="Agustin Schlapp" w:date="2017-12-21T20:12:00Z"/>
          <w:rFonts w:ascii="Arial" w:eastAsia="Times New Roman" w:hAnsi="Arial" w:cs="Arial"/>
          <w:sz w:val="21"/>
          <w:szCs w:val="21"/>
        </w:rPr>
      </w:pPr>
      <w:del w:id="1591" w:author="Agustin Schlapp" w:date="2017-12-21T20:12:00Z">
        <w:r w:rsidDel="00C13867">
          <w:fldChar w:fldCharType="begin"/>
        </w:r>
        <w:r w:rsidDel="00C13867">
          <w:delInstrText xml:space="preserve"> HYPERLINK "https://es.wikipedia.org/wiki/Raspberry_Pi" </w:delInstrText>
        </w:r>
        <w:r w:rsidDel="00C13867">
          <w:fldChar w:fldCharType="separate"/>
        </w:r>
        <w:r w:rsidR="00D132EB" w:rsidRPr="000C0EDE" w:rsidDel="00C13867">
          <w:rPr>
            <w:rStyle w:val="Hipervnculo"/>
            <w:rFonts w:ascii="Arial" w:eastAsia="Times New Roman" w:hAnsi="Arial" w:cs="Arial"/>
            <w:sz w:val="21"/>
            <w:szCs w:val="21"/>
          </w:rPr>
          <w:delText>https://es.wikipedia.org/wiki/Raspberry_Pi</w:delText>
        </w:r>
        <w:r w:rsidDel="00C13867">
          <w:rPr>
            <w:rStyle w:val="Hipervnculo"/>
            <w:rFonts w:ascii="Arial" w:eastAsia="Times New Roman" w:hAnsi="Arial" w:cs="Arial"/>
            <w:sz w:val="21"/>
            <w:szCs w:val="21"/>
          </w:rPr>
          <w:fldChar w:fldCharType="end"/>
        </w:r>
      </w:del>
    </w:p>
    <w:p w14:paraId="2530238B" w14:textId="7A3EEF60" w:rsidR="00D132EB" w:rsidDel="00C13867" w:rsidRDefault="00634348" w:rsidP="00D132EB">
      <w:pPr>
        <w:tabs>
          <w:tab w:val="left" w:pos="1048"/>
        </w:tabs>
        <w:rPr>
          <w:del w:id="1592" w:author="Agustin Schlapp" w:date="2017-12-21T20:12:00Z"/>
          <w:rFonts w:ascii="Arial" w:eastAsia="Times New Roman" w:hAnsi="Arial" w:cs="Arial"/>
          <w:sz w:val="21"/>
          <w:szCs w:val="21"/>
        </w:rPr>
      </w:pPr>
      <w:del w:id="1593" w:author="Agustin Schlapp" w:date="2017-12-21T20:12:00Z">
        <w:r w:rsidDel="00C13867">
          <w:fldChar w:fldCharType="begin"/>
        </w:r>
        <w:r w:rsidDel="00C13867">
          <w:delInstrText xml:space="preserve"> HYPERLINK "https://www.raspberrypi.org/" </w:delInstrText>
        </w:r>
        <w:r w:rsidDel="00C13867">
          <w:fldChar w:fldCharType="separate"/>
        </w:r>
        <w:r w:rsidR="00D132EB" w:rsidRPr="000C0EDE" w:rsidDel="00C13867">
          <w:rPr>
            <w:rStyle w:val="Hipervnculo"/>
            <w:rFonts w:ascii="Arial" w:eastAsia="Times New Roman" w:hAnsi="Arial" w:cs="Arial"/>
            <w:sz w:val="21"/>
            <w:szCs w:val="21"/>
          </w:rPr>
          <w:delText>https://www.raspberrypi.org/</w:delText>
        </w:r>
        <w:r w:rsidDel="00C13867">
          <w:rPr>
            <w:rStyle w:val="Hipervnculo"/>
            <w:rFonts w:ascii="Arial" w:eastAsia="Times New Roman" w:hAnsi="Arial" w:cs="Arial"/>
            <w:sz w:val="21"/>
            <w:szCs w:val="21"/>
          </w:rPr>
          <w:fldChar w:fldCharType="end"/>
        </w:r>
      </w:del>
    </w:p>
    <w:p w14:paraId="42D05A19" w14:textId="53BC533A" w:rsidR="00D132EB" w:rsidDel="00C13867" w:rsidRDefault="00634348" w:rsidP="00D132EB">
      <w:pPr>
        <w:tabs>
          <w:tab w:val="left" w:pos="1048"/>
        </w:tabs>
        <w:rPr>
          <w:del w:id="1594" w:author="Agustin Schlapp" w:date="2017-12-21T20:12:00Z"/>
          <w:rFonts w:ascii="Arial" w:eastAsia="Times New Roman" w:hAnsi="Arial" w:cs="Arial"/>
          <w:sz w:val="21"/>
          <w:szCs w:val="21"/>
        </w:rPr>
      </w:pPr>
      <w:del w:id="1595" w:author="Agustin Schlapp" w:date="2017-12-21T20:12:00Z">
        <w:r w:rsidDel="00C13867">
          <w:fldChar w:fldCharType="begin"/>
        </w:r>
        <w:r w:rsidDel="00C13867">
          <w:delInstrText xml:space="preserve"> HYPERLINK "http://www.prometec.net/indice-raspberry-pi/" </w:delInstrText>
        </w:r>
        <w:r w:rsidDel="00C13867">
          <w:fldChar w:fldCharType="separate"/>
        </w:r>
        <w:r w:rsidR="00D132EB" w:rsidRPr="000C0EDE" w:rsidDel="00C13867">
          <w:rPr>
            <w:rStyle w:val="Hipervnculo"/>
            <w:rFonts w:ascii="Arial" w:eastAsia="Times New Roman" w:hAnsi="Arial" w:cs="Arial"/>
            <w:sz w:val="21"/>
            <w:szCs w:val="21"/>
          </w:rPr>
          <w:delText>http://www.prometec.net/indice-raspberry-pi/</w:delText>
        </w:r>
        <w:r w:rsidDel="00C13867">
          <w:rPr>
            <w:rStyle w:val="Hipervnculo"/>
            <w:rFonts w:ascii="Arial" w:eastAsia="Times New Roman" w:hAnsi="Arial" w:cs="Arial"/>
            <w:sz w:val="21"/>
            <w:szCs w:val="21"/>
          </w:rPr>
          <w:fldChar w:fldCharType="end"/>
        </w:r>
      </w:del>
    </w:p>
    <w:p w14:paraId="4E1D3950" w14:textId="6BB1D564" w:rsidR="00D132EB" w:rsidDel="00C13867" w:rsidRDefault="00634348" w:rsidP="00D132EB">
      <w:pPr>
        <w:tabs>
          <w:tab w:val="left" w:pos="1048"/>
        </w:tabs>
        <w:rPr>
          <w:del w:id="1596" w:author="Agustin Schlapp" w:date="2017-12-21T20:12:00Z"/>
          <w:rFonts w:ascii="Arial" w:eastAsia="Times New Roman" w:hAnsi="Arial" w:cs="Arial"/>
          <w:sz w:val="21"/>
          <w:szCs w:val="21"/>
        </w:rPr>
      </w:pPr>
      <w:del w:id="1597" w:author="Agustin Schlapp" w:date="2017-12-21T20:12:00Z">
        <w:r w:rsidDel="00C13867">
          <w:fldChar w:fldCharType="begin"/>
        </w:r>
        <w:r w:rsidDel="00C13867">
          <w:delInstrText xml:space="preserve"> HYPERLINK "https://www.raspberryshop.es/accesorios-raspberry-pi.php" </w:delInstrText>
        </w:r>
        <w:r w:rsidDel="00C13867">
          <w:fldChar w:fldCharType="separate"/>
        </w:r>
        <w:r w:rsidR="00D132EB" w:rsidRPr="000C0EDE" w:rsidDel="00C13867">
          <w:rPr>
            <w:rStyle w:val="Hipervnculo"/>
            <w:rFonts w:ascii="Arial" w:eastAsia="Times New Roman" w:hAnsi="Arial" w:cs="Arial"/>
            <w:sz w:val="21"/>
            <w:szCs w:val="21"/>
          </w:rPr>
          <w:delText>https://www.raspberryshop.es/accesorios-raspberry-pi.php</w:delText>
        </w:r>
        <w:r w:rsidDel="00C13867">
          <w:rPr>
            <w:rStyle w:val="Hipervnculo"/>
            <w:rFonts w:ascii="Arial" w:eastAsia="Times New Roman" w:hAnsi="Arial" w:cs="Arial"/>
            <w:sz w:val="21"/>
            <w:szCs w:val="21"/>
          </w:rPr>
          <w:fldChar w:fldCharType="end"/>
        </w:r>
      </w:del>
    </w:p>
    <w:p w14:paraId="522C8FCC" w14:textId="6CBF5282" w:rsidR="00D132EB" w:rsidDel="00C13867" w:rsidRDefault="00634348" w:rsidP="00D132EB">
      <w:pPr>
        <w:tabs>
          <w:tab w:val="left" w:pos="1048"/>
        </w:tabs>
        <w:rPr>
          <w:del w:id="1598" w:author="Agustin Schlapp" w:date="2017-12-21T20:12:00Z"/>
          <w:rStyle w:val="Hipervnculo"/>
          <w:rFonts w:ascii="Arial" w:eastAsia="Times New Roman" w:hAnsi="Arial" w:cs="Arial"/>
          <w:sz w:val="21"/>
          <w:szCs w:val="21"/>
        </w:rPr>
      </w:pPr>
      <w:del w:id="1599" w:author="Agustin Schlapp" w:date="2017-12-21T20:12:00Z">
        <w:r w:rsidDel="00C13867">
          <w:fldChar w:fldCharType="begin"/>
        </w:r>
        <w:r w:rsidDel="00C13867">
          <w:delInstrText xml:space="preserve"> HYPERLINK "https://raspberryparatorpes.net/" </w:delInstrText>
        </w:r>
        <w:r w:rsidDel="00C13867">
          <w:fldChar w:fldCharType="separate"/>
        </w:r>
        <w:r w:rsidR="00D132EB" w:rsidRPr="000C0EDE" w:rsidDel="00C13867">
          <w:rPr>
            <w:rStyle w:val="Hipervnculo"/>
            <w:rFonts w:ascii="Arial" w:eastAsia="Times New Roman" w:hAnsi="Arial" w:cs="Arial"/>
            <w:sz w:val="21"/>
            <w:szCs w:val="21"/>
          </w:rPr>
          <w:delText>https://raspberryparatorpes.net/</w:delText>
        </w:r>
        <w:r w:rsidDel="00C13867">
          <w:rPr>
            <w:rStyle w:val="Hipervnculo"/>
            <w:rFonts w:ascii="Arial" w:eastAsia="Times New Roman" w:hAnsi="Arial" w:cs="Arial"/>
            <w:sz w:val="21"/>
            <w:szCs w:val="21"/>
          </w:rPr>
          <w:fldChar w:fldCharType="end"/>
        </w:r>
      </w:del>
    </w:p>
    <w:p w14:paraId="129567DE" w14:textId="25961299" w:rsidR="00D132EB" w:rsidDel="00C13867" w:rsidRDefault="00634348" w:rsidP="00D132EB">
      <w:pPr>
        <w:tabs>
          <w:tab w:val="left" w:pos="1048"/>
        </w:tabs>
        <w:rPr>
          <w:del w:id="1600" w:author="Agustin Schlapp" w:date="2017-12-21T20:12:00Z"/>
          <w:rFonts w:ascii="Arial" w:eastAsia="Times New Roman" w:hAnsi="Arial" w:cs="Arial"/>
          <w:sz w:val="21"/>
          <w:szCs w:val="21"/>
        </w:rPr>
      </w:pPr>
      <w:del w:id="1601" w:author="Agustin Schlapp" w:date="2017-12-21T20:12:00Z">
        <w:r w:rsidDel="00C13867">
          <w:fldChar w:fldCharType="begin"/>
        </w:r>
        <w:r w:rsidDel="00C13867">
          <w:delInstrText xml:space="preserve"> HYPERLINK "https://raspberry-pi.xyz/" </w:delInstrText>
        </w:r>
        <w:r w:rsidDel="00C13867">
          <w:fldChar w:fldCharType="separate"/>
        </w:r>
        <w:r w:rsidR="00D132EB" w:rsidRPr="007420D2" w:rsidDel="00C13867">
          <w:rPr>
            <w:rStyle w:val="Hipervnculo"/>
            <w:rFonts w:ascii="Arial" w:eastAsia="Times New Roman" w:hAnsi="Arial" w:cs="Arial"/>
            <w:sz w:val="21"/>
            <w:szCs w:val="21"/>
          </w:rPr>
          <w:delText>https://raspberry-pi.xyz/</w:delText>
        </w:r>
        <w:r w:rsidDel="00C13867">
          <w:rPr>
            <w:rStyle w:val="Hipervnculo"/>
            <w:rFonts w:ascii="Arial" w:eastAsia="Times New Roman" w:hAnsi="Arial" w:cs="Arial"/>
            <w:sz w:val="21"/>
            <w:szCs w:val="21"/>
          </w:rPr>
          <w:fldChar w:fldCharType="end"/>
        </w:r>
      </w:del>
    </w:p>
    <w:p w14:paraId="08BE7290" w14:textId="095443B6" w:rsidR="00D132EB" w:rsidRPr="00406496" w:rsidDel="00C13867" w:rsidRDefault="00D132EB" w:rsidP="008831B2">
      <w:pPr>
        <w:rPr>
          <w:del w:id="1602" w:author="Agustin Schlapp" w:date="2017-12-21T20:12:00Z"/>
          <w:rFonts w:ascii="Verdana" w:hAnsi="Verdana" w:cs="Helvetica"/>
          <w:color w:val="373737"/>
          <w:shd w:val="clear" w:color="auto" w:fill="FFFFFF"/>
        </w:rPr>
      </w:pPr>
    </w:p>
    <w:p w14:paraId="0D3DB9A9" w14:textId="00B66594" w:rsidR="008831B2" w:rsidRPr="00406496" w:rsidDel="00C13867" w:rsidRDefault="008831B2" w:rsidP="008831B2">
      <w:pPr>
        <w:rPr>
          <w:del w:id="1603" w:author="Agustin Schlapp" w:date="2017-12-21T20:12:00Z"/>
          <w:rFonts w:ascii="Verdana" w:hAnsi="Verdana" w:cs="Helvetica"/>
          <w:color w:val="373737"/>
          <w:shd w:val="clear" w:color="auto" w:fill="FFFFFF"/>
        </w:rPr>
      </w:pPr>
    </w:p>
    <w:p w14:paraId="1408367A" w14:textId="706384AD" w:rsidR="008831B2" w:rsidRPr="00406496" w:rsidDel="00C13867" w:rsidRDefault="008831B2" w:rsidP="008831B2">
      <w:pPr>
        <w:rPr>
          <w:del w:id="1604" w:author="Agustin Schlapp" w:date="2017-12-21T20:12:00Z"/>
          <w:rFonts w:ascii="Verdana" w:hAnsi="Verdana"/>
        </w:rPr>
      </w:pPr>
    </w:p>
    <w:p w14:paraId="1A1EB4FF" w14:textId="34E5DD9B" w:rsidR="00D132EB" w:rsidDel="00C13867" w:rsidRDefault="00D132EB" w:rsidP="00F06CD3">
      <w:pPr>
        <w:pStyle w:val="Ttulo1"/>
        <w:rPr>
          <w:del w:id="1605" w:author="Agustin Schlapp" w:date="2017-12-21T20:12:00Z"/>
        </w:rPr>
      </w:pPr>
      <w:del w:id="1606" w:author="Agustin Schlapp" w:date="2017-12-21T20:12:00Z">
        <w:r w:rsidDel="00C13867">
          <w:delText>Capítulo 5</w:delText>
        </w:r>
      </w:del>
    </w:p>
    <w:p w14:paraId="271269D6" w14:textId="11F0985C" w:rsidR="00D132EB" w:rsidDel="00C13867" w:rsidRDefault="00634348" w:rsidP="00D132EB">
      <w:pPr>
        <w:rPr>
          <w:del w:id="1607" w:author="Agustin Schlapp" w:date="2017-12-21T20:12:00Z"/>
        </w:rPr>
      </w:pPr>
      <w:del w:id="1608" w:author="Agustin Schlapp" w:date="2017-12-21T20:12:00Z">
        <w:r w:rsidDel="00C13867">
          <w:fldChar w:fldCharType="begin"/>
        </w:r>
        <w:r w:rsidDel="00C13867">
          <w:delInstrText xml:space="preserve"> HYPERLINK "https://www.consumidor.ftc.gov/articulos/s0018-aplicaciones-moviles-que-son-y-como-funcionan" </w:delInstrText>
        </w:r>
        <w:r w:rsidDel="00C13867">
          <w:fldChar w:fldCharType="separate"/>
        </w:r>
        <w:r w:rsidR="00D132EB" w:rsidRPr="00647AEE" w:rsidDel="00C13867">
          <w:rPr>
            <w:rStyle w:val="Hipervnculo"/>
          </w:rPr>
          <w:delText>https://www.consumidor.ftc.gov/articulos/s0018-aplicaciones-moviles-que-son-y-como-funcionan</w:delText>
        </w:r>
        <w:r w:rsidDel="00C13867">
          <w:rPr>
            <w:rStyle w:val="Hipervnculo"/>
          </w:rPr>
          <w:fldChar w:fldCharType="end"/>
        </w:r>
      </w:del>
    </w:p>
    <w:p w14:paraId="0873105C" w14:textId="4A35074F" w:rsidR="00D132EB" w:rsidDel="00C13867" w:rsidRDefault="00634348" w:rsidP="00D132EB">
      <w:pPr>
        <w:rPr>
          <w:del w:id="1609" w:author="Agustin Schlapp" w:date="2017-12-21T20:12:00Z"/>
        </w:rPr>
      </w:pPr>
      <w:del w:id="1610" w:author="Agustin Schlapp" w:date="2017-12-21T20:12:00Z">
        <w:r w:rsidDel="00C13867">
          <w:fldChar w:fldCharType="begin"/>
        </w:r>
        <w:r w:rsidDel="00C13867">
          <w:delInstrText xml:space="preserve"> HYPERLINK "https://es.wikipedia.org/wiki/Aplicaci%C3%B3n_m%C3%B3vil" </w:delInstrText>
        </w:r>
        <w:r w:rsidDel="00C13867">
          <w:fldChar w:fldCharType="separate"/>
        </w:r>
        <w:r w:rsidR="00D132EB" w:rsidRPr="00647AEE" w:rsidDel="00C13867">
          <w:rPr>
            <w:rStyle w:val="Hipervnculo"/>
          </w:rPr>
          <w:delText>https://es.wikipedia.org/wiki/Aplicaci%C3%B3n_m%C3%B3vil</w:delText>
        </w:r>
        <w:r w:rsidDel="00C13867">
          <w:rPr>
            <w:rStyle w:val="Hipervnculo"/>
          </w:rPr>
          <w:fldChar w:fldCharType="end"/>
        </w:r>
      </w:del>
    </w:p>
    <w:p w14:paraId="41475630" w14:textId="1BD89A89" w:rsidR="00D132EB" w:rsidDel="00C13867" w:rsidRDefault="00634348" w:rsidP="00D132EB">
      <w:pPr>
        <w:rPr>
          <w:del w:id="1611" w:author="Agustin Schlapp" w:date="2017-12-21T20:12:00Z"/>
        </w:rPr>
      </w:pPr>
      <w:del w:id="1612" w:author="Agustin Schlapp" w:date="2017-12-21T20:12:00Z">
        <w:r w:rsidDel="00C13867">
          <w:fldChar w:fldCharType="begin"/>
        </w:r>
        <w:r w:rsidDel="00C13867">
          <w:delInstrText xml:space="preserve"> HYPERLINK "https://es.wikipedia.org/wiki/Sistema_operativo_m%C3%B3vil" </w:delInstrText>
        </w:r>
        <w:r w:rsidDel="00C13867">
          <w:fldChar w:fldCharType="separate"/>
        </w:r>
        <w:r w:rsidR="00D132EB" w:rsidRPr="00647AEE" w:rsidDel="00C13867">
          <w:rPr>
            <w:rStyle w:val="Hipervnculo"/>
          </w:rPr>
          <w:delText>https://es.wikipedia.org/wiki/Sistema_operativo_m%C3%B3vil</w:delText>
        </w:r>
        <w:r w:rsidDel="00C13867">
          <w:rPr>
            <w:rStyle w:val="Hipervnculo"/>
          </w:rPr>
          <w:fldChar w:fldCharType="end"/>
        </w:r>
      </w:del>
    </w:p>
    <w:p w14:paraId="68C25530" w14:textId="63C2F5BF" w:rsidR="00D132EB" w:rsidDel="00C13867" w:rsidRDefault="00D132EB" w:rsidP="00D132EB">
      <w:pPr>
        <w:rPr>
          <w:del w:id="1613" w:author="Agustin Schlapp" w:date="2017-12-21T20:12:00Z"/>
        </w:rPr>
      </w:pPr>
      <w:del w:id="1614" w:author="Agustin Schlapp" w:date="2017-12-21T20:12:00Z">
        <w:r w:rsidRPr="00FB24B4" w:rsidDel="00C13867">
          <w:delText>http://appdesignbook.com/es/contenidos/las-aplicaciones/</w:delText>
        </w:r>
      </w:del>
    </w:p>
    <w:p w14:paraId="024B05E8" w14:textId="517240EF" w:rsidR="00D132EB" w:rsidDel="00C13867" w:rsidRDefault="00634348" w:rsidP="00D132EB">
      <w:pPr>
        <w:rPr>
          <w:del w:id="1615" w:author="Agustin Schlapp" w:date="2017-12-21T20:12:00Z"/>
          <w:rFonts w:ascii="Arial" w:hAnsi="Arial" w:cs="Arial"/>
          <w:color w:val="808080"/>
          <w:sz w:val="23"/>
          <w:szCs w:val="23"/>
          <w:shd w:val="clear" w:color="auto" w:fill="FFFFFF"/>
        </w:rPr>
      </w:pPr>
      <w:del w:id="1616" w:author="Agustin Schlapp" w:date="2017-12-21T20:12:00Z">
        <w:r w:rsidDel="00C13867">
          <w:fldChar w:fldCharType="begin"/>
        </w:r>
        <w:r w:rsidDel="00C13867">
          <w:delInstrText xml:space="preserve"> HYPERLINK "https://www.lancetalent.com/blog/tipos-de-aplicaciones-moviles-ventajas-inconvenientes/" </w:delInstrText>
        </w:r>
        <w:r w:rsidDel="00C13867">
          <w:fldChar w:fldCharType="separate"/>
        </w:r>
        <w:r w:rsidR="00D132EB" w:rsidRPr="00647AEE" w:rsidDel="00C13867">
          <w:rPr>
            <w:rStyle w:val="Hipervnculo"/>
          </w:rPr>
          <w:delText>https://www.lancetalent.com/blog/tipos-de-aplicaciones-moviles-ventajas-inconvenientes/</w:delText>
        </w:r>
        <w:r w:rsidDel="00C13867">
          <w:rPr>
            <w:rStyle w:val="Hipervnculo"/>
          </w:rPr>
          <w:fldChar w:fldCharType="end"/>
        </w:r>
        <w:r w:rsidR="00D132EB" w:rsidDel="00C13867">
          <w:delText xml:space="preserve"> - </w:delText>
        </w:r>
        <w:r w:rsidR="00D132EB" w:rsidDel="00C13867">
          <w:rPr>
            <w:rFonts w:ascii="Arial" w:hAnsi="Arial" w:cs="Arial"/>
            <w:color w:val="808080"/>
            <w:sz w:val="23"/>
            <w:szCs w:val="23"/>
            <w:shd w:val="clear" w:color="auto" w:fill="FFFFFF"/>
          </w:rPr>
          <w:delText>melquisedec cruz gtz</w:delText>
        </w:r>
      </w:del>
    </w:p>
    <w:p w14:paraId="132E453D" w14:textId="494826DB" w:rsidR="00D132EB" w:rsidDel="00C13867" w:rsidRDefault="00634348" w:rsidP="00D132EB">
      <w:pPr>
        <w:rPr>
          <w:del w:id="1617" w:author="Agustin Schlapp" w:date="2017-12-21T20:12:00Z"/>
        </w:rPr>
      </w:pPr>
      <w:del w:id="1618" w:author="Agustin Schlapp" w:date="2017-12-21T20:12:00Z">
        <w:r w:rsidDel="00C13867">
          <w:fldChar w:fldCharType="begin"/>
        </w:r>
        <w:r w:rsidDel="00C13867">
          <w:delInstrText xml:space="preserve"> HYPERLINK "https://www.yeeply.com/blog/apps-en-cualquier-dispositivo-desarrollo-de-aplicaciones-multiplataforma/" </w:delInstrText>
        </w:r>
        <w:r w:rsidDel="00C13867">
          <w:fldChar w:fldCharType="separate"/>
        </w:r>
        <w:r w:rsidR="00D132EB" w:rsidRPr="00647AEE" w:rsidDel="00C13867">
          <w:rPr>
            <w:rStyle w:val="Hipervnculo"/>
          </w:rPr>
          <w:delText>https://www.yeeply.com/blog/apps-en-cualquier-dispositivo-desarrollo-de-aplicaciones-multiplataforma/</w:delText>
        </w:r>
        <w:r w:rsidDel="00C13867">
          <w:rPr>
            <w:rStyle w:val="Hipervnculo"/>
          </w:rPr>
          <w:fldChar w:fldCharType="end"/>
        </w:r>
      </w:del>
    </w:p>
    <w:p w14:paraId="7122F23A" w14:textId="53FE171B" w:rsidR="00D132EB" w:rsidDel="00C13867" w:rsidRDefault="00634348" w:rsidP="00D132EB">
      <w:pPr>
        <w:rPr>
          <w:del w:id="1619" w:author="Agustin Schlapp" w:date="2017-12-21T20:12:00Z"/>
        </w:rPr>
      </w:pPr>
      <w:del w:id="1620" w:author="Agustin Schlapp" w:date="2017-12-21T20:12:00Z">
        <w:r w:rsidDel="00C13867">
          <w:fldChar w:fldCharType="begin"/>
        </w:r>
        <w:r w:rsidDel="00C13867">
          <w:delInstrText xml:space="preserve"> HYPERLINK "https://developer.android.com/studio/intro/index.html?hl=es-419" </w:delInstrText>
        </w:r>
        <w:r w:rsidDel="00C13867">
          <w:fldChar w:fldCharType="separate"/>
        </w:r>
        <w:r w:rsidR="00D132EB" w:rsidRPr="00647AEE" w:rsidDel="00C13867">
          <w:rPr>
            <w:rStyle w:val="Hipervnculo"/>
          </w:rPr>
          <w:delText>https://developer.android.com/studio/intro/index.html?hl=es-419</w:delText>
        </w:r>
        <w:r w:rsidDel="00C13867">
          <w:rPr>
            <w:rStyle w:val="Hipervnculo"/>
          </w:rPr>
          <w:fldChar w:fldCharType="end"/>
        </w:r>
      </w:del>
    </w:p>
    <w:p w14:paraId="64B38D56" w14:textId="374EF394" w:rsidR="00D132EB" w:rsidDel="00C13867" w:rsidRDefault="00634348" w:rsidP="00D132EB">
      <w:pPr>
        <w:rPr>
          <w:del w:id="1621" w:author="Agustin Schlapp" w:date="2017-12-21T20:12:00Z"/>
        </w:rPr>
      </w:pPr>
      <w:del w:id="1622" w:author="Agustin Schlapp" w:date="2017-12-21T20:12:00Z">
        <w:r w:rsidDel="00C13867">
          <w:fldChar w:fldCharType="begin"/>
        </w:r>
        <w:r w:rsidDel="00C13867">
          <w:delInstrText xml:space="preserve"> HYPERLINK "https://es.wikipedia.org/wiki/App_Inventor" </w:delInstrText>
        </w:r>
        <w:r w:rsidDel="00C13867">
          <w:fldChar w:fldCharType="separate"/>
        </w:r>
        <w:r w:rsidR="00D132EB" w:rsidRPr="00647AEE" w:rsidDel="00C13867">
          <w:rPr>
            <w:rStyle w:val="Hipervnculo"/>
          </w:rPr>
          <w:delText>https://es.wikipedia.org/wiki/App_Inventor</w:delText>
        </w:r>
        <w:r w:rsidDel="00C13867">
          <w:rPr>
            <w:rStyle w:val="Hipervnculo"/>
          </w:rPr>
          <w:fldChar w:fldCharType="end"/>
        </w:r>
      </w:del>
    </w:p>
    <w:p w14:paraId="5741F63B" w14:textId="3D674FCC" w:rsidR="00D132EB" w:rsidDel="00C13867" w:rsidRDefault="00634348" w:rsidP="00D132EB">
      <w:pPr>
        <w:rPr>
          <w:del w:id="1623" w:author="Agustin Schlapp" w:date="2017-12-21T20:12:00Z"/>
        </w:rPr>
      </w:pPr>
      <w:del w:id="1624" w:author="Agustin Schlapp" w:date="2017-12-21T20:12:00Z">
        <w:r w:rsidDel="00C13867">
          <w:fldChar w:fldCharType="begin"/>
        </w:r>
        <w:r w:rsidDel="00C13867">
          <w:delInstrText xml:space="preserve"> HYPERLINK "https://software.intel.com/es-es/intel-xdk" </w:delInstrText>
        </w:r>
        <w:r w:rsidDel="00C13867">
          <w:fldChar w:fldCharType="separate"/>
        </w:r>
        <w:r w:rsidR="00D132EB" w:rsidRPr="00647AEE" w:rsidDel="00C13867">
          <w:rPr>
            <w:rStyle w:val="Hipervnculo"/>
          </w:rPr>
          <w:delText>https://software.intel.com/es-es/intel-xdk</w:delText>
        </w:r>
        <w:r w:rsidDel="00C13867">
          <w:rPr>
            <w:rStyle w:val="Hipervnculo"/>
          </w:rPr>
          <w:fldChar w:fldCharType="end"/>
        </w:r>
      </w:del>
    </w:p>
    <w:p w14:paraId="1890150B" w14:textId="225FB648" w:rsidR="00D132EB" w:rsidDel="00C13867" w:rsidRDefault="00634348" w:rsidP="00D132EB">
      <w:pPr>
        <w:rPr>
          <w:del w:id="1625" w:author="Agustin Schlapp" w:date="2017-12-21T20:12:00Z"/>
        </w:rPr>
      </w:pPr>
      <w:del w:id="1626" w:author="Agustin Schlapp" w:date="2017-12-21T20:12:00Z">
        <w:r w:rsidDel="00C13867">
          <w:fldChar w:fldCharType="begin"/>
        </w:r>
        <w:r w:rsidDel="00C13867">
          <w:delInstrText xml:space="preserve"> HYPERLINK "https://es.wikipedia.org/wiki/Intel_XDK" </w:delInstrText>
        </w:r>
        <w:r w:rsidDel="00C13867">
          <w:fldChar w:fldCharType="separate"/>
        </w:r>
        <w:r w:rsidR="00D132EB" w:rsidRPr="00647AEE" w:rsidDel="00C13867">
          <w:rPr>
            <w:rStyle w:val="Hipervnculo"/>
          </w:rPr>
          <w:delText>https://es.wikipedia.org/wiki/Intel_XDK</w:delText>
        </w:r>
        <w:r w:rsidDel="00C13867">
          <w:rPr>
            <w:rStyle w:val="Hipervnculo"/>
          </w:rPr>
          <w:fldChar w:fldCharType="end"/>
        </w:r>
      </w:del>
    </w:p>
    <w:p w14:paraId="6A841824" w14:textId="12E410DA" w:rsidR="00D132EB" w:rsidDel="00C13867" w:rsidRDefault="00634348" w:rsidP="00D132EB">
      <w:pPr>
        <w:rPr>
          <w:del w:id="1627" w:author="Agustin Schlapp" w:date="2017-12-21T20:12:00Z"/>
        </w:rPr>
      </w:pPr>
      <w:del w:id="1628" w:author="Agustin Schlapp" w:date="2017-12-21T20:12:00Z">
        <w:r w:rsidDel="00C13867">
          <w:fldChar w:fldCharType="begin"/>
        </w:r>
        <w:r w:rsidDel="00C13867">
          <w:delInstrText xml:space="preserve"> HYPERLINK "http://www.phonegapspain.com/que-es-y-como-empezar-con-ionic-framework/" </w:delInstrText>
        </w:r>
        <w:r w:rsidDel="00C13867">
          <w:fldChar w:fldCharType="separate"/>
        </w:r>
        <w:r w:rsidR="00D132EB" w:rsidRPr="00647AEE" w:rsidDel="00C13867">
          <w:rPr>
            <w:rStyle w:val="Hipervnculo"/>
          </w:rPr>
          <w:delText>http://www.phonegapspain.com/que-es-y-como-empezar-con-ionic-framework/</w:delText>
        </w:r>
        <w:r w:rsidDel="00C13867">
          <w:rPr>
            <w:rStyle w:val="Hipervnculo"/>
          </w:rPr>
          <w:fldChar w:fldCharType="end"/>
        </w:r>
      </w:del>
    </w:p>
    <w:p w14:paraId="689F126A" w14:textId="76514DE2" w:rsidR="00D132EB" w:rsidDel="00C13867" w:rsidRDefault="00634348" w:rsidP="00D132EB">
      <w:pPr>
        <w:rPr>
          <w:del w:id="1629" w:author="Agustin Schlapp" w:date="2017-12-21T20:12:00Z"/>
        </w:rPr>
      </w:pPr>
      <w:del w:id="1630" w:author="Agustin Schlapp" w:date="2017-12-21T20:12:00Z">
        <w:r w:rsidDel="00C13867">
          <w:fldChar w:fldCharType="begin"/>
        </w:r>
        <w:r w:rsidDel="00C13867">
          <w:delInstrText xml:space="preserve"> HYPERLINK "https://www.desarrolloweb.com/articulos/que-es-ionic2.html" </w:delInstrText>
        </w:r>
        <w:r w:rsidDel="00C13867">
          <w:fldChar w:fldCharType="separate"/>
        </w:r>
        <w:r w:rsidR="00D132EB" w:rsidRPr="00647AEE" w:rsidDel="00C13867">
          <w:rPr>
            <w:rStyle w:val="Hipervnculo"/>
          </w:rPr>
          <w:delText>https://www.desarrolloweb.com/articulos/que-es-ionic2.html</w:delText>
        </w:r>
        <w:r w:rsidDel="00C13867">
          <w:rPr>
            <w:rStyle w:val="Hipervnculo"/>
          </w:rPr>
          <w:fldChar w:fldCharType="end"/>
        </w:r>
      </w:del>
    </w:p>
    <w:p w14:paraId="39925795" w14:textId="68156B30" w:rsidR="00D132EB" w:rsidDel="00C13867" w:rsidRDefault="00634348" w:rsidP="00D132EB">
      <w:pPr>
        <w:rPr>
          <w:del w:id="1631" w:author="Agustin Schlapp" w:date="2017-12-21T20:12:00Z"/>
        </w:rPr>
      </w:pPr>
      <w:del w:id="1632" w:author="Agustin Schlapp" w:date="2017-12-21T20:12:00Z">
        <w:r w:rsidDel="00C13867">
          <w:fldChar w:fldCharType="begin"/>
        </w:r>
        <w:r w:rsidDel="00C13867">
          <w:delInstrText xml:space="preserve"> HYPERLINK "https://es.wikipedia.org/wiki/Apache_Cordova" </w:delInstrText>
        </w:r>
        <w:r w:rsidDel="00C13867">
          <w:fldChar w:fldCharType="separate"/>
        </w:r>
        <w:r w:rsidR="00D132EB" w:rsidRPr="00647AEE" w:rsidDel="00C13867">
          <w:rPr>
            <w:rStyle w:val="Hipervnculo"/>
          </w:rPr>
          <w:delText>https://es.wikipedia.org/wiki/Apache_Cordova</w:delText>
        </w:r>
        <w:r w:rsidDel="00C13867">
          <w:rPr>
            <w:rStyle w:val="Hipervnculo"/>
          </w:rPr>
          <w:fldChar w:fldCharType="end"/>
        </w:r>
      </w:del>
    </w:p>
    <w:p w14:paraId="3E36B842" w14:textId="0FEF01B6" w:rsidR="00D132EB" w:rsidDel="00C13867" w:rsidRDefault="00634348" w:rsidP="00D132EB">
      <w:pPr>
        <w:rPr>
          <w:del w:id="1633" w:author="Agustin Schlapp" w:date="2017-12-21T20:12:00Z"/>
        </w:rPr>
      </w:pPr>
      <w:del w:id="1634" w:author="Agustin Schlapp" w:date="2017-12-21T20:12:00Z">
        <w:r w:rsidDel="00C13867">
          <w:fldChar w:fldCharType="begin"/>
        </w:r>
        <w:r w:rsidDel="00C13867">
          <w:delInstrText xml:space="preserve"> HYPERLINK "https://cordova.apache.org/docs/en/latest/guide/overview/index.html" </w:delInstrText>
        </w:r>
        <w:r w:rsidDel="00C13867">
          <w:fldChar w:fldCharType="separate"/>
        </w:r>
        <w:r w:rsidR="00D132EB" w:rsidRPr="00647AEE" w:rsidDel="00C13867">
          <w:rPr>
            <w:rStyle w:val="Hipervnculo"/>
          </w:rPr>
          <w:delText>https://cordova.apache.org/docs/en/latest/guide/overview/index.html</w:delText>
        </w:r>
        <w:r w:rsidDel="00C13867">
          <w:rPr>
            <w:rStyle w:val="Hipervnculo"/>
          </w:rPr>
          <w:fldChar w:fldCharType="end"/>
        </w:r>
      </w:del>
    </w:p>
    <w:p w14:paraId="5447A09B" w14:textId="107D31D1" w:rsidR="00D132EB" w:rsidDel="00C13867" w:rsidRDefault="00634348" w:rsidP="00D132EB">
      <w:pPr>
        <w:rPr>
          <w:del w:id="1635" w:author="Agustin Schlapp" w:date="2017-12-21T20:12:00Z"/>
        </w:rPr>
      </w:pPr>
      <w:del w:id="1636" w:author="Agustin Schlapp" w:date="2017-12-21T20:12:00Z">
        <w:r w:rsidDel="00C13867">
          <w:fldChar w:fldCharType="begin"/>
        </w:r>
        <w:r w:rsidDel="00C13867">
          <w:delInstrText xml:space="preserve"> HYPERLINK "http://es.discovermeteor.com/chapters/introduction/" </w:delInstrText>
        </w:r>
        <w:r w:rsidDel="00C13867">
          <w:fldChar w:fldCharType="separate"/>
        </w:r>
        <w:r w:rsidR="00D132EB" w:rsidRPr="00647AEE" w:rsidDel="00C13867">
          <w:rPr>
            <w:rStyle w:val="Hipervnculo"/>
          </w:rPr>
          <w:delText>http://es.discovermeteor.com/chapters/introduction/</w:delText>
        </w:r>
        <w:r w:rsidDel="00C13867">
          <w:rPr>
            <w:rStyle w:val="Hipervnculo"/>
          </w:rPr>
          <w:fldChar w:fldCharType="end"/>
        </w:r>
      </w:del>
    </w:p>
    <w:p w14:paraId="5AE931F9" w14:textId="5CF3B19E" w:rsidR="00D132EB" w:rsidDel="00C13867" w:rsidRDefault="00634348" w:rsidP="00D132EB">
      <w:pPr>
        <w:rPr>
          <w:del w:id="1637" w:author="Agustin Schlapp" w:date="2017-12-21T20:12:00Z"/>
        </w:rPr>
      </w:pPr>
      <w:del w:id="1638" w:author="Agustin Schlapp" w:date="2017-12-21T20:12:00Z">
        <w:r w:rsidDel="00C13867">
          <w:fldChar w:fldCharType="begin"/>
        </w:r>
        <w:r w:rsidDel="00C13867">
          <w:delInstrText xml:space="preserve"> HYPERLINK "http://docs.meteor.com/?_ga=2.115577542.131333140.1496787062-695334936.1496349438" \l "/full/" </w:delInstrText>
        </w:r>
        <w:r w:rsidDel="00C13867">
          <w:fldChar w:fldCharType="separate"/>
        </w:r>
        <w:r w:rsidR="00D132EB" w:rsidRPr="00647AEE" w:rsidDel="00C13867">
          <w:rPr>
            <w:rStyle w:val="Hipervnculo"/>
          </w:rPr>
          <w:delText>http://docs.meteor.com/?_ga=2.115577542.131333140.1496787062-695334936.1496349438#/full/</w:delText>
        </w:r>
        <w:r w:rsidDel="00C13867">
          <w:rPr>
            <w:rStyle w:val="Hipervnculo"/>
          </w:rPr>
          <w:fldChar w:fldCharType="end"/>
        </w:r>
      </w:del>
    </w:p>
    <w:p w14:paraId="3F2F0B3A" w14:textId="21FAD6C3" w:rsidR="00D132EB" w:rsidDel="00C13867" w:rsidRDefault="00634348" w:rsidP="00D132EB">
      <w:pPr>
        <w:rPr>
          <w:del w:id="1639" w:author="Agustin Schlapp" w:date="2017-12-21T20:12:00Z"/>
        </w:rPr>
      </w:pPr>
      <w:del w:id="1640" w:author="Agustin Schlapp" w:date="2017-12-21T20:12:00Z">
        <w:r w:rsidDel="00C13867">
          <w:fldChar w:fldCharType="begin"/>
        </w:r>
        <w:r w:rsidDel="00C13867">
          <w:delInstrText xml:space="preserve"> HYPERLINK "https://guide.meteor.com/mobile.html" </w:delInstrText>
        </w:r>
        <w:r w:rsidDel="00C13867">
          <w:fldChar w:fldCharType="separate"/>
        </w:r>
        <w:r w:rsidR="00D132EB" w:rsidRPr="00647AEE" w:rsidDel="00C13867">
          <w:rPr>
            <w:rStyle w:val="Hipervnculo"/>
          </w:rPr>
          <w:delText>https://guide.meteor.com/mobile.html</w:delText>
        </w:r>
        <w:r w:rsidDel="00C13867">
          <w:rPr>
            <w:rStyle w:val="Hipervnculo"/>
          </w:rPr>
          <w:fldChar w:fldCharType="end"/>
        </w:r>
      </w:del>
    </w:p>
    <w:p w14:paraId="0ACE8DE2" w14:textId="68BF85AA" w:rsidR="00D132EB" w:rsidDel="00C13867" w:rsidRDefault="00634348" w:rsidP="00D132EB">
      <w:pPr>
        <w:rPr>
          <w:del w:id="1641" w:author="Agustin Schlapp" w:date="2017-12-21T20:12:00Z"/>
        </w:rPr>
      </w:pPr>
      <w:del w:id="1642" w:author="Agustin Schlapp" w:date="2017-12-21T20:12:00Z">
        <w:r w:rsidDel="00C13867">
          <w:fldChar w:fldCharType="begin"/>
        </w:r>
        <w:r w:rsidDel="00C13867">
          <w:delInstrText xml:space="preserve"> HYPERLINK "https://developer.android.com/studio/index.html?hl=es-419" </w:delInstrText>
        </w:r>
        <w:r w:rsidDel="00C13867">
          <w:fldChar w:fldCharType="separate"/>
        </w:r>
        <w:r w:rsidR="00D132EB" w:rsidRPr="000D1140" w:rsidDel="00C13867">
          <w:rPr>
            <w:rStyle w:val="Hipervnculo"/>
          </w:rPr>
          <w:delText>https://developer.android.com/studio/index.html?hl=es-419</w:delText>
        </w:r>
        <w:r w:rsidDel="00C13867">
          <w:rPr>
            <w:rStyle w:val="Hipervnculo"/>
          </w:rPr>
          <w:fldChar w:fldCharType="end"/>
        </w:r>
      </w:del>
    </w:p>
    <w:p w14:paraId="3125DA77" w14:textId="63A8A99E" w:rsidR="00D132EB" w:rsidDel="00C13867" w:rsidRDefault="00634348" w:rsidP="00D132EB">
      <w:pPr>
        <w:rPr>
          <w:del w:id="1643" w:author="Agustin Schlapp" w:date="2017-12-21T20:12:00Z"/>
        </w:rPr>
      </w:pPr>
      <w:del w:id="1644" w:author="Agustin Schlapp" w:date="2017-12-21T20:12:00Z">
        <w:r w:rsidDel="00C13867">
          <w:fldChar w:fldCharType="begin"/>
        </w:r>
        <w:r w:rsidDel="00C13867">
          <w:delInstrText xml:space="preserve"> HYPERLINK "https://guide.meteor.com/mobile.html" \l "introduction" </w:delInstrText>
        </w:r>
        <w:r w:rsidDel="00C13867">
          <w:fldChar w:fldCharType="separate"/>
        </w:r>
        <w:r w:rsidR="00D132EB" w:rsidRPr="000D1140" w:rsidDel="00C13867">
          <w:rPr>
            <w:rStyle w:val="Hipervnculo"/>
          </w:rPr>
          <w:delText>https://guide.meteor.com/mobile.html#introduction</w:delText>
        </w:r>
        <w:r w:rsidDel="00C13867">
          <w:rPr>
            <w:rStyle w:val="Hipervnculo"/>
          </w:rPr>
          <w:fldChar w:fldCharType="end"/>
        </w:r>
      </w:del>
    </w:p>
    <w:p w14:paraId="143AC606" w14:textId="587FF5D4" w:rsidR="008831B2" w:rsidDel="00C13867" w:rsidRDefault="008831B2" w:rsidP="009E0758">
      <w:pPr>
        <w:rPr>
          <w:del w:id="1645" w:author="Agustin Schlapp" w:date="2017-12-21T20:12:00Z"/>
        </w:rPr>
      </w:pPr>
    </w:p>
    <w:p w14:paraId="2DCB8FE6" w14:textId="4006A147" w:rsidR="00F06CD3" w:rsidDel="00C13867" w:rsidRDefault="00F06CD3" w:rsidP="00F06CD3">
      <w:pPr>
        <w:pStyle w:val="Ttulo1"/>
        <w:rPr>
          <w:del w:id="1646" w:author="Agustin Schlapp" w:date="2017-12-21T20:12:00Z"/>
        </w:rPr>
      </w:pPr>
      <w:del w:id="1647" w:author="Agustin Schlapp" w:date="2017-12-21T20:12:00Z">
        <w:r w:rsidDel="00C13867">
          <w:delText>Capítulo 6</w:delText>
        </w:r>
      </w:del>
    </w:p>
    <w:p w14:paraId="755C3B79" w14:textId="01ABD7A5" w:rsidR="00F06CD3" w:rsidDel="00C13867" w:rsidRDefault="00634348" w:rsidP="00F06CD3">
      <w:pPr>
        <w:rPr>
          <w:del w:id="1648" w:author="Agustin Schlapp" w:date="2017-12-21T20:12:00Z"/>
        </w:rPr>
      </w:pPr>
      <w:del w:id="1649" w:author="Agustin Schlapp" w:date="2017-12-21T20:12:00Z">
        <w:r w:rsidDel="00C13867">
          <w:fldChar w:fldCharType="begin"/>
        </w:r>
        <w:r w:rsidDel="00C13867">
          <w:delInstrText xml:space="preserve"> HYPERLINK "https://es.wikipedia.org/wiki/MEAN" </w:delInstrText>
        </w:r>
        <w:r w:rsidDel="00C13867">
          <w:fldChar w:fldCharType="separate"/>
        </w:r>
        <w:r w:rsidR="00F06CD3" w:rsidRPr="00B81E6D" w:rsidDel="00C13867">
          <w:rPr>
            <w:rStyle w:val="Hipervnculo"/>
          </w:rPr>
          <w:delText>https://es.wikipedia.org/wiki/MEAN</w:delText>
        </w:r>
        <w:r w:rsidDel="00C13867">
          <w:rPr>
            <w:rStyle w:val="Hipervnculo"/>
          </w:rPr>
          <w:fldChar w:fldCharType="end"/>
        </w:r>
      </w:del>
    </w:p>
    <w:p w14:paraId="6E6297C0" w14:textId="49AC6A76" w:rsidR="00F06CD3" w:rsidDel="00C13867" w:rsidRDefault="00634348" w:rsidP="00F06CD3">
      <w:pPr>
        <w:rPr>
          <w:del w:id="1650" w:author="Agustin Schlapp" w:date="2017-12-21T20:12:00Z"/>
        </w:rPr>
      </w:pPr>
      <w:del w:id="1651" w:author="Agustin Schlapp" w:date="2017-12-21T20:12:00Z">
        <w:r w:rsidDel="00C13867">
          <w:fldChar w:fldCharType="begin"/>
        </w:r>
        <w:r w:rsidDel="00C13867">
          <w:delInstrText xml:space="preserve"> HYPERLINK "https://www.campusmvp.es/recursos/post/Que-es-el-stack-MEAN-y-como-escoger-el-mejor-para-ti.aspx" </w:delInstrText>
        </w:r>
        <w:r w:rsidDel="00C13867">
          <w:fldChar w:fldCharType="separate"/>
        </w:r>
        <w:r w:rsidR="00F06CD3" w:rsidRPr="00B81E6D" w:rsidDel="00C13867">
          <w:rPr>
            <w:rStyle w:val="Hipervnculo"/>
          </w:rPr>
          <w:delText>https://www.campusmvp.es/recursos/post/Que-es-el-stack-MEAN-y-como-escoger-el-mejor-para-ti.aspx</w:delText>
        </w:r>
        <w:r w:rsidDel="00C13867">
          <w:rPr>
            <w:rStyle w:val="Hipervnculo"/>
          </w:rPr>
          <w:fldChar w:fldCharType="end"/>
        </w:r>
      </w:del>
    </w:p>
    <w:p w14:paraId="57649842" w14:textId="5AA3BA74" w:rsidR="00F06CD3" w:rsidDel="00C13867" w:rsidRDefault="00634348" w:rsidP="00F06CD3">
      <w:pPr>
        <w:rPr>
          <w:del w:id="1652" w:author="Agustin Schlapp" w:date="2017-12-21T20:12:00Z"/>
        </w:rPr>
      </w:pPr>
      <w:del w:id="1653" w:author="Agustin Schlapp" w:date="2017-12-21T20:12:00Z">
        <w:r w:rsidDel="00C13867">
          <w:fldChar w:fldCharType="begin"/>
        </w:r>
        <w:r w:rsidDel="00C13867">
          <w:delInstrText xml:space="preserve"> HYPERLINK "https://es.wikipedia.org/wiki/JSON" </w:delInstrText>
        </w:r>
        <w:r w:rsidDel="00C13867">
          <w:fldChar w:fldCharType="separate"/>
        </w:r>
        <w:r w:rsidR="00F06CD3" w:rsidRPr="00B81E6D" w:rsidDel="00C13867">
          <w:rPr>
            <w:rStyle w:val="Hipervnculo"/>
          </w:rPr>
          <w:delText>https://es.wikipedia.org/wiki/JSON</w:delText>
        </w:r>
        <w:r w:rsidDel="00C13867">
          <w:rPr>
            <w:rStyle w:val="Hipervnculo"/>
          </w:rPr>
          <w:fldChar w:fldCharType="end"/>
        </w:r>
      </w:del>
    </w:p>
    <w:p w14:paraId="49321164" w14:textId="05BE15C3" w:rsidR="00F06CD3" w:rsidDel="00C13867" w:rsidRDefault="00634348" w:rsidP="00F06CD3">
      <w:pPr>
        <w:rPr>
          <w:del w:id="1654" w:author="Agustin Schlapp" w:date="2017-12-21T20:12:00Z"/>
        </w:rPr>
      </w:pPr>
      <w:del w:id="1655" w:author="Agustin Schlapp" w:date="2017-12-21T20:12:00Z">
        <w:r w:rsidDel="00C13867">
          <w:fldChar w:fldCharType="begin"/>
        </w:r>
        <w:r w:rsidDel="00C13867">
          <w:delInstrText xml:space="preserve"> HYPERLINK "https://es.wikipedia.org/wiki/Angular_(framework)" </w:delInstrText>
        </w:r>
        <w:r w:rsidDel="00C13867">
          <w:fldChar w:fldCharType="separate"/>
        </w:r>
        <w:r w:rsidR="00F06CD3" w:rsidRPr="00B81E6D" w:rsidDel="00C13867">
          <w:rPr>
            <w:rStyle w:val="Hipervnculo"/>
          </w:rPr>
          <w:delText>https://es.wikipedia.org/wiki/Angular_(framework)</w:delText>
        </w:r>
        <w:r w:rsidDel="00C13867">
          <w:rPr>
            <w:rStyle w:val="Hipervnculo"/>
          </w:rPr>
          <w:fldChar w:fldCharType="end"/>
        </w:r>
      </w:del>
    </w:p>
    <w:p w14:paraId="20D1F502" w14:textId="33535A31" w:rsidR="00F06CD3" w:rsidDel="00C13867" w:rsidRDefault="00634348" w:rsidP="00F06CD3">
      <w:pPr>
        <w:rPr>
          <w:del w:id="1656" w:author="Agustin Schlapp" w:date="2017-12-21T20:12:00Z"/>
        </w:rPr>
      </w:pPr>
      <w:del w:id="1657" w:author="Agustin Schlapp" w:date="2017-12-21T20:12:00Z">
        <w:r w:rsidDel="00C13867">
          <w:fldChar w:fldCharType="begin"/>
        </w:r>
        <w:r w:rsidDel="00C13867">
          <w:delInstrText xml:space="preserve"> HYPERLINK "https://www.cloudexperto.com/academia/angular2-framework/curso-de-angular-2/" </w:delInstrText>
        </w:r>
        <w:r w:rsidDel="00C13867">
          <w:fldChar w:fldCharType="separate"/>
        </w:r>
        <w:r w:rsidR="00F06CD3" w:rsidRPr="00B81E6D" w:rsidDel="00C13867">
          <w:rPr>
            <w:rStyle w:val="Hipervnculo"/>
          </w:rPr>
          <w:delText>https://www.cloudexperto.com/academia/angular2-framework/curso-de-angular-2/</w:delText>
        </w:r>
        <w:r w:rsidDel="00C13867">
          <w:rPr>
            <w:rStyle w:val="Hipervnculo"/>
          </w:rPr>
          <w:fldChar w:fldCharType="end"/>
        </w:r>
      </w:del>
    </w:p>
    <w:p w14:paraId="31B112BD" w14:textId="1FB7CE83" w:rsidR="00F06CD3" w:rsidDel="00C13867" w:rsidRDefault="00F06CD3" w:rsidP="009E0758">
      <w:pPr>
        <w:rPr>
          <w:del w:id="1658" w:author="Agustin Schlapp" w:date="2017-12-21T20:12:00Z"/>
        </w:rPr>
      </w:pPr>
    </w:p>
    <w:p w14:paraId="71289B4C" w14:textId="697A40B8" w:rsidR="00F06CD3" w:rsidRPr="00F06CD3" w:rsidDel="00C13867" w:rsidRDefault="00F06CD3" w:rsidP="00F06CD3">
      <w:pPr>
        <w:pStyle w:val="Ttulo1"/>
        <w:rPr>
          <w:del w:id="1659" w:author="Agustin Schlapp" w:date="2017-12-21T20:12:00Z"/>
        </w:rPr>
      </w:pPr>
      <w:del w:id="1660" w:author="Agustin Schlapp" w:date="2017-12-21T20:12:00Z">
        <w:r w:rsidRPr="00F06CD3" w:rsidDel="00C13867">
          <w:delText>Capítulo 7</w:delText>
        </w:r>
      </w:del>
    </w:p>
    <w:p w14:paraId="3DDAAD1E" w14:textId="1A00F98C" w:rsidR="00F06CD3" w:rsidDel="00C13867" w:rsidRDefault="00634348" w:rsidP="00F06CD3">
      <w:pPr>
        <w:rPr>
          <w:del w:id="1661" w:author="Agustin Schlapp" w:date="2017-12-21T20:12:00Z"/>
          <w:rFonts w:ascii="Verdana" w:hAnsi="Verdana" w:cs="Helvetica"/>
          <w:color w:val="373737"/>
          <w:shd w:val="clear" w:color="auto" w:fill="FFFFFF"/>
        </w:rPr>
      </w:pPr>
      <w:del w:id="1662" w:author="Agustin Schlapp" w:date="2017-12-21T20:12:00Z">
        <w:r w:rsidDel="00C13867">
          <w:fldChar w:fldCharType="begin"/>
        </w:r>
        <w:r w:rsidDel="00C13867">
          <w:delInstrText xml:space="preserve"> HYPERLINK "http://johnny-five.io/" </w:delInstrText>
        </w:r>
        <w:r w:rsidDel="00C13867">
          <w:fldChar w:fldCharType="separate"/>
        </w:r>
        <w:r w:rsidR="00F06CD3" w:rsidRPr="00A0530E" w:rsidDel="00C13867">
          <w:rPr>
            <w:rStyle w:val="Hipervnculo"/>
            <w:rFonts w:ascii="Verdana" w:hAnsi="Verdana" w:cs="Helvetica"/>
            <w:shd w:val="clear" w:color="auto" w:fill="FFFFFF"/>
          </w:rPr>
          <w:delText>http://johnny-five.io/</w:delText>
        </w:r>
        <w:r w:rsidDel="00C13867">
          <w:rPr>
            <w:rStyle w:val="Hipervnculo"/>
            <w:rFonts w:ascii="Verdana" w:hAnsi="Verdana" w:cs="Helvetica"/>
            <w:shd w:val="clear" w:color="auto" w:fill="FFFFFF"/>
          </w:rPr>
          <w:fldChar w:fldCharType="end"/>
        </w:r>
      </w:del>
    </w:p>
    <w:p w14:paraId="09303124" w14:textId="595E9354" w:rsidR="00F06CD3" w:rsidDel="00C13867" w:rsidRDefault="00634348" w:rsidP="00F06CD3">
      <w:pPr>
        <w:rPr>
          <w:del w:id="1663" w:author="Agustin Schlapp" w:date="2017-12-21T20:12:00Z"/>
          <w:rFonts w:ascii="Verdana" w:hAnsi="Verdana" w:cs="Helvetica"/>
          <w:color w:val="373737"/>
          <w:shd w:val="clear" w:color="auto" w:fill="FFFFFF"/>
        </w:rPr>
      </w:pPr>
      <w:del w:id="1664" w:author="Agustin Schlapp" w:date="2017-12-21T20:12:00Z">
        <w:r w:rsidDel="00C13867">
          <w:fldChar w:fldCharType="begin"/>
        </w:r>
        <w:r w:rsidDel="00C13867">
          <w:delInstrText xml:space="preserve"> HYPERLINK "https://github.com/rwaldron/johnny-five" </w:delInstrText>
        </w:r>
        <w:r w:rsidDel="00C13867">
          <w:fldChar w:fldCharType="separate"/>
        </w:r>
        <w:r w:rsidR="00F06CD3" w:rsidRPr="00A0530E" w:rsidDel="00C13867">
          <w:rPr>
            <w:rStyle w:val="Hipervnculo"/>
            <w:rFonts w:ascii="Verdana" w:hAnsi="Verdana" w:cs="Helvetica"/>
            <w:shd w:val="clear" w:color="auto" w:fill="FFFFFF"/>
          </w:rPr>
          <w:delText>https://github.com/rwaldron/johnny-five</w:delText>
        </w:r>
        <w:r w:rsidDel="00C13867">
          <w:rPr>
            <w:rStyle w:val="Hipervnculo"/>
            <w:rFonts w:ascii="Verdana" w:hAnsi="Verdana" w:cs="Helvetica"/>
            <w:shd w:val="clear" w:color="auto" w:fill="FFFFFF"/>
          </w:rPr>
          <w:fldChar w:fldCharType="end"/>
        </w:r>
      </w:del>
    </w:p>
    <w:p w14:paraId="18D9F25F" w14:textId="6F042BFF" w:rsidR="00F06CD3" w:rsidDel="00C13867" w:rsidRDefault="00634348" w:rsidP="00F06CD3">
      <w:pPr>
        <w:rPr>
          <w:del w:id="1665" w:author="Agustin Schlapp" w:date="2017-12-21T20:12:00Z"/>
          <w:rFonts w:ascii="Verdana" w:hAnsi="Verdana" w:cs="Helvetica"/>
          <w:color w:val="373737"/>
          <w:shd w:val="clear" w:color="auto" w:fill="FFFFFF"/>
        </w:rPr>
      </w:pPr>
      <w:del w:id="1666" w:author="Agustin Schlapp" w:date="2017-12-21T20:12:00Z">
        <w:r w:rsidDel="00C13867">
          <w:fldChar w:fldCharType="begin"/>
        </w:r>
        <w:r w:rsidDel="00C13867">
          <w:delInstrText xml:space="preserve"> HYPERLINK "https://aprendiendoarduino.wordpress.com/2016/03/06/firmata/" </w:delInstrText>
        </w:r>
        <w:r w:rsidDel="00C13867">
          <w:fldChar w:fldCharType="separate"/>
        </w:r>
        <w:r w:rsidR="00F06CD3" w:rsidRPr="00A0530E" w:rsidDel="00C13867">
          <w:rPr>
            <w:rStyle w:val="Hipervnculo"/>
            <w:rFonts w:ascii="Verdana" w:hAnsi="Verdana" w:cs="Helvetica"/>
            <w:shd w:val="clear" w:color="auto" w:fill="FFFFFF"/>
          </w:rPr>
          <w:delText>https://aprendiendoarduino.wordpress.com/2016/03/06/firmata/</w:delText>
        </w:r>
        <w:r w:rsidDel="00C13867">
          <w:rPr>
            <w:rStyle w:val="Hipervnculo"/>
            <w:rFonts w:ascii="Verdana" w:hAnsi="Verdana" w:cs="Helvetica"/>
            <w:shd w:val="clear" w:color="auto" w:fill="FFFFFF"/>
          </w:rPr>
          <w:fldChar w:fldCharType="end"/>
        </w:r>
      </w:del>
    </w:p>
    <w:p w14:paraId="7C33D424" w14:textId="1A423789" w:rsidR="00F06CD3" w:rsidDel="00C13867" w:rsidRDefault="00634348" w:rsidP="00F06CD3">
      <w:pPr>
        <w:rPr>
          <w:del w:id="1667" w:author="Agustin Schlapp" w:date="2017-12-21T20:12:00Z"/>
          <w:rFonts w:ascii="Verdana" w:hAnsi="Verdana" w:cs="Helvetica"/>
          <w:color w:val="373737"/>
          <w:shd w:val="clear" w:color="auto" w:fill="FFFFFF"/>
        </w:rPr>
      </w:pPr>
      <w:del w:id="1668" w:author="Agustin Schlapp" w:date="2017-12-21T20:12:00Z">
        <w:r w:rsidDel="00C13867">
          <w:fldChar w:fldCharType="begin"/>
        </w:r>
        <w:r w:rsidDel="00C13867">
          <w:delInstrText xml:space="preserve"> HYPERLINK "http://untitled.es/arduino-nodejs-johnny-five/" </w:delInstrText>
        </w:r>
        <w:r w:rsidDel="00C13867">
          <w:fldChar w:fldCharType="separate"/>
        </w:r>
        <w:r w:rsidR="00F06CD3" w:rsidRPr="00A0530E" w:rsidDel="00C13867">
          <w:rPr>
            <w:rStyle w:val="Hipervnculo"/>
            <w:rFonts w:ascii="Verdana" w:hAnsi="Verdana" w:cs="Helvetica"/>
            <w:shd w:val="clear" w:color="auto" w:fill="FFFFFF"/>
          </w:rPr>
          <w:delText>http://untitled.es/arduino-nodejs-johnny-five/</w:delText>
        </w:r>
        <w:r w:rsidDel="00C13867">
          <w:rPr>
            <w:rStyle w:val="Hipervnculo"/>
            <w:rFonts w:ascii="Verdana" w:hAnsi="Verdana" w:cs="Helvetica"/>
            <w:shd w:val="clear" w:color="auto" w:fill="FFFFFF"/>
          </w:rPr>
          <w:fldChar w:fldCharType="end"/>
        </w:r>
      </w:del>
    </w:p>
    <w:p w14:paraId="6B5E5AAB" w14:textId="7959338B" w:rsidR="00F06CD3" w:rsidDel="00C13867" w:rsidRDefault="00F06CD3" w:rsidP="009E0758">
      <w:pPr>
        <w:rPr>
          <w:del w:id="1669" w:author="Agustin Schlapp" w:date="2017-12-21T20:12:00Z"/>
        </w:rPr>
      </w:pPr>
    </w:p>
    <w:p w14:paraId="1DC93A0D" w14:textId="6E1B6536" w:rsidR="00F06CD3" w:rsidRPr="00F06CD3" w:rsidDel="00C13867" w:rsidRDefault="00F06CD3" w:rsidP="00F06CD3">
      <w:pPr>
        <w:pStyle w:val="Ttulo1"/>
        <w:rPr>
          <w:del w:id="1670" w:author="Agustin Schlapp" w:date="2017-12-21T20:12:00Z"/>
        </w:rPr>
      </w:pPr>
      <w:del w:id="1671" w:author="Agustin Schlapp" w:date="2017-12-21T20:12:00Z">
        <w:r w:rsidRPr="00F06CD3" w:rsidDel="00C13867">
          <w:delText>Capítulo 8</w:delText>
        </w:r>
      </w:del>
    </w:p>
    <w:p w14:paraId="4BC4B5CD" w14:textId="53517C8A" w:rsidR="00F06CD3" w:rsidDel="00C13867" w:rsidRDefault="00634348" w:rsidP="00F06CD3">
      <w:pPr>
        <w:rPr>
          <w:del w:id="1672" w:author="Agustin Schlapp" w:date="2017-12-21T20:12:00Z"/>
          <w:rFonts w:ascii="Arial" w:hAnsi="Arial" w:cs="Arial"/>
          <w:bCs/>
          <w:color w:val="222222"/>
          <w:sz w:val="28"/>
          <w:szCs w:val="28"/>
          <w:shd w:val="clear" w:color="auto" w:fill="FFFFFF"/>
        </w:rPr>
      </w:pPr>
      <w:del w:id="1673" w:author="Agustin Schlapp" w:date="2017-12-21T20:12:00Z">
        <w:r w:rsidDel="00C13867">
          <w:fldChar w:fldCharType="begin"/>
        </w:r>
        <w:r w:rsidDel="00C13867">
          <w:delInstrText xml:space="preserve"> HYPERLINK "https://es.wikipedia.org/wiki/Python" </w:delInstrText>
        </w:r>
        <w:r w:rsidDel="00C13867">
          <w:fldChar w:fldCharType="separate"/>
        </w:r>
        <w:r w:rsidR="00F06CD3" w:rsidRPr="00772E01" w:rsidDel="00C13867">
          <w:rPr>
            <w:rStyle w:val="Hipervnculo"/>
            <w:rFonts w:ascii="Arial" w:hAnsi="Arial" w:cs="Arial"/>
            <w:sz w:val="28"/>
            <w:szCs w:val="28"/>
            <w:shd w:val="clear" w:color="auto" w:fill="FFFFFF"/>
          </w:rPr>
          <w:delText>https://es.wikipedia.org/wiki/Python</w:delText>
        </w:r>
        <w:r w:rsidDel="00C13867">
          <w:rPr>
            <w:rStyle w:val="Hipervnculo"/>
            <w:rFonts w:ascii="Arial" w:hAnsi="Arial" w:cs="Arial"/>
            <w:sz w:val="28"/>
            <w:szCs w:val="28"/>
            <w:shd w:val="clear" w:color="auto" w:fill="FFFFFF"/>
          </w:rPr>
          <w:fldChar w:fldCharType="end"/>
        </w:r>
      </w:del>
    </w:p>
    <w:p w14:paraId="547F5256" w14:textId="4A6B0E95" w:rsidR="00F06CD3" w:rsidDel="00C13867" w:rsidRDefault="00634348" w:rsidP="00F06CD3">
      <w:pPr>
        <w:rPr>
          <w:del w:id="1674" w:author="Agustin Schlapp" w:date="2017-12-21T20:12:00Z"/>
          <w:rStyle w:val="Hipervnculo"/>
          <w:rFonts w:ascii="Arial" w:hAnsi="Arial" w:cs="Arial"/>
          <w:sz w:val="28"/>
          <w:szCs w:val="28"/>
          <w:shd w:val="clear" w:color="auto" w:fill="FFFFFF"/>
        </w:rPr>
      </w:pPr>
      <w:del w:id="1675" w:author="Agustin Schlapp" w:date="2017-12-21T20:12:00Z">
        <w:r w:rsidDel="00C13867">
          <w:fldChar w:fldCharType="begin"/>
        </w:r>
        <w:r w:rsidDel="00C13867">
          <w:delInstrText xml:space="preserve"> HYPERLINK "https://aprendiendoarduino.wordpress.com/2016/03/06/firmata/" </w:delInstrText>
        </w:r>
        <w:r w:rsidDel="00C13867">
          <w:fldChar w:fldCharType="separate"/>
        </w:r>
        <w:r w:rsidR="00F06CD3" w:rsidRPr="00772E01" w:rsidDel="00C13867">
          <w:rPr>
            <w:rStyle w:val="Hipervnculo"/>
            <w:rFonts w:ascii="Arial" w:hAnsi="Arial" w:cs="Arial"/>
            <w:sz w:val="28"/>
            <w:szCs w:val="28"/>
            <w:shd w:val="clear" w:color="auto" w:fill="FFFFFF"/>
          </w:rPr>
          <w:delText>https://aprendiendoarduino.wordpress.com/2016/03/06/firmata/</w:delText>
        </w:r>
        <w:r w:rsidDel="00C13867">
          <w:rPr>
            <w:rStyle w:val="Hipervnculo"/>
            <w:rFonts w:ascii="Arial" w:hAnsi="Arial" w:cs="Arial"/>
            <w:sz w:val="28"/>
            <w:szCs w:val="28"/>
            <w:shd w:val="clear" w:color="auto" w:fill="FFFFFF"/>
          </w:rPr>
          <w:fldChar w:fldCharType="end"/>
        </w:r>
      </w:del>
    </w:p>
    <w:p w14:paraId="3386976B" w14:textId="6572BB5C" w:rsidR="00F06CD3" w:rsidDel="00C13867" w:rsidRDefault="00634348" w:rsidP="00F06CD3">
      <w:pPr>
        <w:rPr>
          <w:del w:id="1676" w:author="Agustin Schlapp" w:date="2017-12-21T20:12:00Z"/>
          <w:rStyle w:val="Hipervnculo"/>
          <w:rFonts w:ascii="Arial" w:hAnsi="Arial" w:cs="Arial"/>
          <w:sz w:val="28"/>
          <w:szCs w:val="28"/>
          <w:shd w:val="clear" w:color="auto" w:fill="FFFFFF"/>
        </w:rPr>
      </w:pPr>
      <w:del w:id="1677" w:author="Agustin Schlapp" w:date="2017-12-21T20:12:00Z">
        <w:r w:rsidDel="00C13867">
          <w:fldChar w:fldCharType="begin"/>
        </w:r>
        <w:r w:rsidDel="00C13867">
          <w:delInstrText xml:space="preserve"> HYPERLINK "http://elinux.org/RPi_BCM2835_GPIOs" </w:delInstrText>
        </w:r>
        <w:r w:rsidDel="00C13867">
          <w:fldChar w:fldCharType="separate"/>
        </w:r>
        <w:r w:rsidR="00F06CD3" w:rsidRPr="003B7ACB" w:rsidDel="00C13867">
          <w:rPr>
            <w:rStyle w:val="Hipervnculo"/>
            <w:rFonts w:ascii="Arial" w:hAnsi="Arial" w:cs="Arial"/>
            <w:sz w:val="28"/>
            <w:szCs w:val="28"/>
            <w:shd w:val="clear" w:color="auto" w:fill="FFFFFF"/>
          </w:rPr>
          <w:delText>http://elinux.org/RPi_BCM2835_GPIOs</w:delText>
        </w:r>
        <w:r w:rsidDel="00C13867">
          <w:rPr>
            <w:rStyle w:val="Hipervnculo"/>
            <w:rFonts w:ascii="Arial" w:hAnsi="Arial" w:cs="Arial"/>
            <w:sz w:val="28"/>
            <w:szCs w:val="28"/>
            <w:shd w:val="clear" w:color="auto" w:fill="FFFFFF"/>
          </w:rPr>
          <w:fldChar w:fldCharType="end"/>
        </w:r>
      </w:del>
    </w:p>
    <w:p w14:paraId="4D6BA61B" w14:textId="147861D9" w:rsidR="00F06CD3" w:rsidDel="00C13867" w:rsidRDefault="00634348" w:rsidP="00F06CD3">
      <w:pPr>
        <w:rPr>
          <w:del w:id="1678" w:author="Agustin Schlapp" w:date="2017-12-21T20:12:00Z"/>
          <w:rStyle w:val="Hipervnculo"/>
          <w:rFonts w:ascii="Arial" w:hAnsi="Arial" w:cs="Arial"/>
          <w:sz w:val="28"/>
          <w:szCs w:val="28"/>
          <w:shd w:val="clear" w:color="auto" w:fill="FFFFFF"/>
        </w:rPr>
      </w:pPr>
      <w:del w:id="1679" w:author="Agustin Schlapp" w:date="2017-12-21T20:12:00Z">
        <w:r w:rsidDel="00C13867">
          <w:fldChar w:fldCharType="begin"/>
        </w:r>
        <w:r w:rsidDel="00C13867">
          <w:delInstrText xml:space="preserve"> HYPERLINK "https://www.raspberrypi.org/documentation/usage/python/" </w:delInstrText>
        </w:r>
        <w:r w:rsidDel="00C13867">
          <w:fldChar w:fldCharType="separate"/>
        </w:r>
        <w:r w:rsidR="00F06CD3" w:rsidRPr="004B6B03" w:rsidDel="00C13867">
          <w:rPr>
            <w:rStyle w:val="Hipervnculo"/>
            <w:rFonts w:ascii="Arial" w:hAnsi="Arial" w:cs="Arial"/>
            <w:sz w:val="28"/>
            <w:szCs w:val="28"/>
            <w:shd w:val="clear" w:color="auto" w:fill="FFFFFF"/>
          </w:rPr>
          <w:delText>https://www.raspberrypi.org/documentation/usage/python/</w:delText>
        </w:r>
        <w:r w:rsidDel="00C13867">
          <w:rPr>
            <w:rStyle w:val="Hipervnculo"/>
            <w:rFonts w:ascii="Arial" w:hAnsi="Arial" w:cs="Arial"/>
            <w:sz w:val="28"/>
            <w:szCs w:val="28"/>
            <w:shd w:val="clear" w:color="auto" w:fill="FFFFFF"/>
          </w:rPr>
          <w:fldChar w:fldCharType="end"/>
        </w:r>
      </w:del>
    </w:p>
    <w:p w14:paraId="35D04987" w14:textId="5488E5EF" w:rsidR="00F06CD3" w:rsidDel="00C13867" w:rsidRDefault="00294A12" w:rsidP="00F06CD3">
      <w:pPr>
        <w:pStyle w:val="Ttulo1"/>
        <w:rPr>
          <w:del w:id="1680" w:author="Agustin Schlapp" w:date="2017-12-21T20:12:00Z"/>
        </w:rPr>
      </w:pPr>
      <w:del w:id="1681" w:author="Agustin Schlapp" w:date="2017-12-21T20:12:00Z">
        <w:r w:rsidDel="00C13867">
          <w:delText>Capítulo 1</w:delText>
        </w:r>
        <w:r w:rsidR="000C1998" w:rsidDel="00C13867">
          <w:delText>1</w:delText>
        </w:r>
      </w:del>
    </w:p>
    <w:p w14:paraId="12A19337" w14:textId="757DD48D" w:rsidR="00294A12" w:rsidDel="00C13867" w:rsidRDefault="00634348" w:rsidP="00294A12">
      <w:pPr>
        <w:rPr>
          <w:del w:id="1682" w:author="Agustin Schlapp" w:date="2017-12-21T20:12:00Z"/>
        </w:rPr>
      </w:pPr>
      <w:del w:id="1683" w:author="Agustin Schlapp" w:date="2017-12-21T20:12:00Z">
        <w:r w:rsidDel="00C13867">
          <w:fldChar w:fldCharType="begin"/>
        </w:r>
        <w:r w:rsidDel="00C13867">
          <w:delInstrText xml:space="preserve"> HYPERLINK "http://www.lavrsen.dk/foswiki/bin/view/Motion/WebHome" </w:delInstrText>
        </w:r>
        <w:r w:rsidDel="00C13867">
          <w:fldChar w:fldCharType="separate"/>
        </w:r>
        <w:r w:rsidR="00294A12" w:rsidRPr="00C2597F" w:rsidDel="00C13867">
          <w:rPr>
            <w:rStyle w:val="Hipervnculo"/>
          </w:rPr>
          <w:delText>http://www.lavrsen.dk/foswiki/bin/view/Motion/WebHome</w:delText>
        </w:r>
        <w:r w:rsidDel="00C13867">
          <w:rPr>
            <w:rStyle w:val="Hipervnculo"/>
          </w:rPr>
          <w:fldChar w:fldCharType="end"/>
        </w:r>
      </w:del>
    </w:p>
    <w:p w14:paraId="5B997048" w14:textId="1E2AC82A" w:rsidR="00294A12" w:rsidDel="00C13867" w:rsidRDefault="00634348" w:rsidP="00294A12">
      <w:pPr>
        <w:rPr>
          <w:del w:id="1684" w:author="Agustin Schlapp" w:date="2017-12-21T20:12:00Z"/>
        </w:rPr>
      </w:pPr>
      <w:del w:id="1685" w:author="Agustin Schlapp" w:date="2017-12-21T20:12:00Z">
        <w:r w:rsidDel="00C13867">
          <w:fldChar w:fldCharType="begin"/>
        </w:r>
        <w:r w:rsidDel="00C13867">
          <w:delInstrText xml:space="preserve"> HYPERLINK "https://en.wikipedia.org/wiki/PM2_(software)" </w:delInstrText>
        </w:r>
        <w:r w:rsidDel="00C13867">
          <w:fldChar w:fldCharType="separate"/>
        </w:r>
        <w:r w:rsidR="00294A12" w:rsidRPr="00C2597F" w:rsidDel="00C13867">
          <w:rPr>
            <w:rStyle w:val="Hipervnculo"/>
          </w:rPr>
          <w:delText>https://en.wikipedia.org/wiki/PM2_(software)</w:delText>
        </w:r>
        <w:r w:rsidDel="00C13867">
          <w:rPr>
            <w:rStyle w:val="Hipervnculo"/>
          </w:rPr>
          <w:fldChar w:fldCharType="end"/>
        </w:r>
      </w:del>
    </w:p>
    <w:p w14:paraId="2875690D" w14:textId="77777777" w:rsidR="00294A12" w:rsidRPr="00294A12" w:rsidRDefault="00294A12" w:rsidP="00294A12"/>
    <w:sectPr w:rsidR="00294A12" w:rsidRPr="00294A12">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11" w:author="Nahuel Defossé" w:date="2017-11-24T15:18:00Z" w:initials="ND">
    <w:p w14:paraId="29A0AF50" w14:textId="095F147E" w:rsidR="00A87E1C" w:rsidRDefault="00A87E1C">
      <w:pPr>
        <w:pStyle w:val="Textocomentario"/>
      </w:pPr>
      <w:r>
        <w:rPr>
          <w:rStyle w:val="Refdecomentario"/>
        </w:rPr>
        <w:annotationRef/>
      </w:r>
      <w:r>
        <w:t>Tanto para Arduino como para Rpi, este tipo de aseveraciones categ</w:t>
      </w:r>
      <w:r>
        <w:rPr>
          <w:rFonts w:ascii="Helvetica" w:eastAsia="Helvetica" w:hAnsi="Helvetica" w:cs="Helvetica"/>
        </w:rPr>
        <w:t>ó</w:t>
      </w:r>
      <w:r>
        <w:t>ricas debe estar fundamentado por alguna cita. Puede ser simplemente una comparaci</w:t>
      </w:r>
      <w:r>
        <w:rPr>
          <w:rFonts w:ascii="Helvetica" w:eastAsia="Helvetica" w:hAnsi="Helvetica" w:cs="Helvetica"/>
        </w:rPr>
        <w:t>ó</w:t>
      </w:r>
      <w:r>
        <w:t>n de tendencias, ac</w:t>
      </w:r>
      <w:r>
        <w:rPr>
          <w:rFonts w:ascii="Helvetica" w:eastAsia="Helvetica" w:hAnsi="Helvetica" w:cs="Helvetica"/>
        </w:rPr>
        <w:t>á</w:t>
      </w:r>
      <w:r>
        <w:t xml:space="preserve"> hice una con Arduino contra tecnolog</w:t>
      </w:r>
      <w:r>
        <w:rPr>
          <w:rFonts w:ascii="Helvetica" w:eastAsia="Helvetica" w:hAnsi="Helvetica" w:cs="Helvetica"/>
        </w:rPr>
        <w:t>í</w:t>
      </w:r>
      <w:r>
        <w:t xml:space="preserve">as similares: </w:t>
      </w:r>
      <w:hyperlink r:id="rId1" w:history="1">
        <w:r w:rsidRPr="003F32A3">
          <w:rPr>
            <w:rStyle w:val="Hipervnculo"/>
          </w:rPr>
          <w:t>https://trends.google.com/trends/explore?q=arduino,atmel,microchip%20pic,stm32,cortex%20m</w:t>
        </w:r>
      </w:hyperlink>
    </w:p>
    <w:p w14:paraId="0124A6D1" w14:textId="53B6DF48" w:rsidR="00A87E1C" w:rsidRDefault="00A87E1C">
      <w:pPr>
        <w:pStyle w:val="Textocomentario"/>
      </w:pPr>
    </w:p>
  </w:comment>
  <w:comment w:id="236" w:author="Nahuel Defossé" w:date="2017-11-24T15:25:00Z" w:initials="ND">
    <w:p w14:paraId="019E0DA1" w14:textId="77777777" w:rsidR="00A87E1C" w:rsidRDefault="00A87E1C">
      <w:pPr>
        <w:pStyle w:val="Textocomentario"/>
        <w:rPr>
          <w:rStyle w:val="Refdecomentario"/>
        </w:rPr>
      </w:pPr>
      <w:r>
        <w:rPr>
          <w:rStyle w:val="Refdecomentario"/>
        </w:rPr>
        <w:annotationRef/>
      </w:r>
      <w:r>
        <w:rPr>
          <w:rStyle w:val="Refdecomentario"/>
        </w:rPr>
        <w:t>Redactar esta frase con mayor claridad</w:t>
      </w:r>
    </w:p>
    <w:p w14:paraId="47BEC0A8" w14:textId="277D7F07" w:rsidR="00A87E1C" w:rsidRDefault="00A87E1C">
      <w:pPr>
        <w:pStyle w:val="Textocomentario"/>
      </w:pPr>
    </w:p>
  </w:comment>
  <w:comment w:id="239" w:author="Nahuel Defossé" w:date="2017-11-24T15:26:00Z" w:initials="ND">
    <w:p w14:paraId="6F687CE7" w14:textId="12DB782A" w:rsidR="00A87E1C" w:rsidRPr="00E9050F" w:rsidRDefault="00A87E1C">
      <w:pPr>
        <w:pStyle w:val="Textocomentario"/>
        <w:rPr>
          <w:rFonts w:ascii="Helvetica" w:eastAsia="Helvetica" w:hAnsi="Helvetica" w:cs="Helvetica"/>
        </w:rPr>
      </w:pPr>
      <w:r>
        <w:rPr>
          <w:rStyle w:val="Refdecomentario"/>
        </w:rPr>
        <w:annotationRef/>
      </w:r>
      <w:r>
        <w:t>C</w:t>
      </w:r>
      <w:r>
        <w:rPr>
          <w:rFonts w:ascii="Helvetica" w:eastAsia="Helvetica" w:hAnsi="Helvetica" w:cs="Helvetica"/>
        </w:rPr>
        <w:t>úando se dijo?</w:t>
      </w:r>
    </w:p>
  </w:comment>
  <w:comment w:id="248" w:author="Nahuel Defossé" w:date="2017-11-24T15:27:00Z" w:initials="ND">
    <w:p w14:paraId="50B6B45C" w14:textId="520E0F56" w:rsidR="00A87E1C" w:rsidRDefault="00A87E1C">
      <w:pPr>
        <w:pStyle w:val="Textocomentario"/>
      </w:pPr>
      <w:r>
        <w:rPr>
          <w:rStyle w:val="Refdecomentario"/>
        </w:rPr>
        <w:annotationRef/>
      </w:r>
      <w:r>
        <w:t xml:space="preserve">Escrito de esta forma da a entender que es la </w:t>
      </w:r>
      <w:r>
        <w:rPr>
          <w:rFonts w:ascii="Helvetica" w:eastAsia="Helvetica" w:hAnsi="Helvetica" w:cs="Helvetica"/>
        </w:rPr>
        <w:t>ú</w:t>
      </w:r>
      <w:r>
        <w:t xml:space="preserve">nica que se conecta a internet </w:t>
      </w:r>
      <w:r>
        <w:rPr>
          <w:rFonts w:ascii="Apple Color Emoji" w:hAnsi="Apple Color Emoji" w:cs="Apple Color Emoji"/>
        </w:rPr>
        <w:t>🙃</w:t>
      </w:r>
      <w:r>
        <w:t xml:space="preserve"> </w:t>
      </w:r>
    </w:p>
  </w:comment>
  <w:comment w:id="263" w:author="Nahuel Defossé" w:date="2017-12-08T18:22:00Z" w:initials="ND">
    <w:p w14:paraId="536BDACC" w14:textId="50E1C81B" w:rsidR="00A87E1C" w:rsidRDefault="00A87E1C">
      <w:pPr>
        <w:pStyle w:val="Textocomentario"/>
      </w:pPr>
      <w:r>
        <w:rPr>
          <w:rStyle w:val="Refdecomentario"/>
        </w:rPr>
        <w:annotationRef/>
      </w:r>
      <w:r>
        <w:t xml:space="preserve">La redacción original parecía casi peyorativa, un microcnotrolaor básicamente tiene la capacidad de interactuar directamente con hardware, mientras que típicamente un CPU, trabaja a muy baja tensión, por la velocidad y el consumo y debe interactuar con un microcontrolador. </w:t>
      </w:r>
    </w:p>
  </w:comment>
  <w:comment w:id="289" w:author="Nahuel Defossé" w:date="2017-12-08T18:26:00Z" w:initials="ND">
    <w:p w14:paraId="0C6102B0" w14:textId="7FB04B4B" w:rsidR="00A87E1C" w:rsidRDefault="00A87E1C">
      <w:pPr>
        <w:pStyle w:val="Textocomentario"/>
      </w:pPr>
      <w:r>
        <w:rPr>
          <w:rStyle w:val="Refdecomentario"/>
        </w:rPr>
        <w:annotationRef/>
      </w:r>
      <w:r>
        <w:t>Estaría mejor redactar esto comp que el uC es para interactuar con hw, mientras que el CPU requirere un uC para poder interactuar con hw.</w:t>
      </w:r>
    </w:p>
  </w:comment>
  <w:comment w:id="311" w:author="Nahuel Defossé" w:date="2017-12-08T18:31:00Z" w:initials="ND">
    <w:p w14:paraId="473E75D7" w14:textId="55A85103" w:rsidR="00A87E1C" w:rsidRDefault="00A87E1C">
      <w:pPr>
        <w:pStyle w:val="Textocomentario"/>
      </w:pPr>
      <w:r>
        <w:rPr>
          <w:rStyle w:val="Refdecomentario"/>
        </w:rPr>
        <w:annotationRef/>
      </w:r>
      <w:r>
        <w:t xml:space="preserve">Arquitectura </w:t>
      </w:r>
    </w:p>
  </w:comment>
  <w:comment w:id="316" w:author="Nahuel Defossé" w:date="2017-12-08T18:32:00Z" w:initials="ND">
    <w:p w14:paraId="692FB46F" w14:textId="72AE58B7" w:rsidR="00A87E1C" w:rsidRDefault="00A87E1C">
      <w:pPr>
        <w:pStyle w:val="Textocomentario"/>
      </w:pPr>
      <w:r>
        <w:rPr>
          <w:rStyle w:val="Refdecomentario"/>
        </w:rPr>
        <w:annotationRef/>
      </w:r>
      <w:r>
        <w:t>Utilizar la sigla introducida en el apartado anterior</w:t>
      </w:r>
    </w:p>
  </w:comment>
  <w:comment w:id="323" w:author="Nahuel Defossé" w:date="2017-12-08T18:36:00Z" w:initials="ND">
    <w:p w14:paraId="24E98AE8" w14:textId="5814A98D" w:rsidR="00A87E1C" w:rsidRDefault="00A87E1C">
      <w:pPr>
        <w:pStyle w:val="Textocomentario"/>
      </w:pPr>
      <w:r>
        <w:rPr>
          <w:rStyle w:val="Refdecomentario"/>
        </w:rPr>
        <w:annotationRef/>
      </w:r>
      <w:r>
        <w:t xml:space="preserve">El nombre tiene la palabra LED  </w:t>
      </w:r>
    </w:p>
  </w:comment>
  <w:comment w:id="332" w:author="Nahuel Defossé" w:date="2017-12-08T18:37:00Z" w:initials="ND">
    <w:p w14:paraId="1F29D6E9" w14:textId="11338FE3" w:rsidR="00A87E1C" w:rsidRDefault="00A87E1C">
      <w:pPr>
        <w:pStyle w:val="Textocomentario"/>
      </w:pPr>
      <w:r>
        <w:rPr>
          <w:rStyle w:val="Refdecomentario"/>
        </w:rPr>
        <w:annotationRef/>
      </w:r>
      <w:r>
        <w:t xml:space="preserve">Acá no queda claro si lo están definendo o si es un término ya definido en el mundo académico o industrial, en caso de que sea esto último, se refieren a </w:t>
      </w:r>
      <w:hyperlink r:id="rId2" w:history="1">
        <w:r w:rsidRPr="00841B49">
          <w:rPr>
            <w:rStyle w:val="Hipervnculo"/>
          </w:rPr>
          <w:t>http://apps.ucab.edu.ve/ingenieria/informatica/giiar/jiucabchristian.pdf</w:t>
        </w:r>
      </w:hyperlink>
      <w:r>
        <w:t>? Recuerden que necesitan poner los números.</w:t>
      </w:r>
    </w:p>
  </w:comment>
  <w:comment w:id="333" w:author="Agustin Schlapp" w:date="2017-12-18T13:29:00Z" w:initials="AS">
    <w:p w14:paraId="12F5DD42" w14:textId="1242E32B" w:rsidR="00A87E1C" w:rsidRDefault="00A87E1C">
      <w:pPr>
        <w:pStyle w:val="Textocomentario"/>
      </w:pPr>
      <w:r>
        <w:rPr>
          <w:rStyle w:val="Refdecomentario"/>
        </w:rPr>
        <w:annotationRef/>
      </w:r>
      <w:r>
        <w:t>Definiendo según diversas fuentes</w:t>
      </w:r>
    </w:p>
  </w:comment>
  <w:comment w:id="334" w:author="Nahuel Defossé" w:date="2017-12-08T18:39:00Z" w:initials="ND">
    <w:p w14:paraId="3F694DF3" w14:textId="01C7A32E" w:rsidR="00A87E1C" w:rsidRDefault="00A87E1C">
      <w:pPr>
        <w:pStyle w:val="Textocomentario"/>
      </w:pPr>
      <w:r>
        <w:rPr>
          <w:rStyle w:val="Refdecomentario"/>
        </w:rPr>
        <w:annotationRef/>
      </w:r>
      <w:r>
        <w:t xml:space="preserve">Este término está muy cargado, si lo usan, van a tener que definir inteligencia artificial… </w:t>
      </w:r>
    </w:p>
  </w:comment>
  <w:comment w:id="362" w:author="Nahuel Defossé" w:date="2017-12-08T18:40:00Z" w:initials="ND">
    <w:p w14:paraId="62CBBF4D" w14:textId="076025A8" w:rsidR="00A87E1C" w:rsidRDefault="00A87E1C">
      <w:pPr>
        <w:pStyle w:val="Textocomentario"/>
      </w:pPr>
      <w:r>
        <w:rPr>
          <w:rStyle w:val="Refdecomentario"/>
        </w:rPr>
        <w:annotationRef/>
      </w:r>
      <w:r>
        <w:t>Están usando primera persona acá, pero el párrafo se inicia en modo impersonal, quedaría más coherente si se agrega la cita para la primera aparación del verbo ser o se cambia al modo primera persona plural</w:t>
      </w:r>
    </w:p>
  </w:comment>
  <w:comment w:id="366" w:author="Nahuel Defossé" w:date="2017-12-08T18:42:00Z" w:initials="ND">
    <w:p w14:paraId="077F4C76" w14:textId="775AF574" w:rsidR="00A87E1C" w:rsidRDefault="00A87E1C">
      <w:pPr>
        <w:pStyle w:val="Textocomentario"/>
      </w:pPr>
      <w:r>
        <w:rPr>
          <w:rStyle w:val="Refdecomentario"/>
        </w:rPr>
        <w:annotationRef/>
      </w:r>
      <w:r>
        <w:t>Se podría cambiar por autonomía, o definir que es inteligencia artificial para este contexto.</w:t>
      </w:r>
    </w:p>
  </w:comment>
  <w:comment w:id="369" w:author="Nahuel Defossé" w:date="2017-12-08T18:43:00Z" w:initials="ND">
    <w:p w14:paraId="3288BD1E" w14:textId="0D99AA12" w:rsidR="00A87E1C" w:rsidRDefault="00A87E1C">
      <w:pPr>
        <w:pStyle w:val="Textocomentario"/>
      </w:pPr>
      <w:r>
        <w:rPr>
          <w:rStyle w:val="Refdecomentario"/>
        </w:rPr>
        <w:annotationRef/>
      </w:r>
      <w:r>
        <w:t>Partir la oración en partes.</w:t>
      </w:r>
    </w:p>
  </w:comment>
  <w:comment w:id="391" w:author="Nahuel Defossé" w:date="2017-12-08T18:44:00Z" w:initials="ND">
    <w:p w14:paraId="220A4FE1" w14:textId="4B45D665" w:rsidR="00A87E1C" w:rsidRDefault="00A87E1C">
      <w:pPr>
        <w:pStyle w:val="Textocomentario"/>
      </w:pPr>
      <w:r>
        <w:rPr>
          <w:rStyle w:val="Refdecomentario"/>
        </w:rPr>
        <w:annotationRef/>
      </w:r>
      <w:r>
        <w:t>Agregar cita</w:t>
      </w:r>
    </w:p>
  </w:comment>
  <w:comment w:id="396" w:author="Nahuel Defossé" w:date="2017-12-08T18:47:00Z" w:initials="ND">
    <w:p w14:paraId="1219E957" w14:textId="761EF6EA" w:rsidR="00A87E1C" w:rsidRDefault="00A87E1C">
      <w:pPr>
        <w:pStyle w:val="Textocomentario"/>
      </w:pPr>
      <w:r>
        <w:rPr>
          <w:rStyle w:val="Refdecomentario"/>
        </w:rPr>
        <w:annotationRef/>
      </w:r>
      <w:r>
        <w:t>Cita falta</w:t>
      </w:r>
    </w:p>
  </w:comment>
  <w:comment w:id="400" w:author="Nahuel Defossé" w:date="2017-12-08T18:47:00Z" w:initials="ND">
    <w:p w14:paraId="1CF3720F" w14:textId="7F456A33" w:rsidR="00A87E1C" w:rsidRDefault="00A87E1C">
      <w:pPr>
        <w:pStyle w:val="Textocomentario"/>
      </w:pPr>
      <w:r>
        <w:rPr>
          <w:rStyle w:val="Refdecomentario"/>
        </w:rPr>
        <w:annotationRef/>
      </w:r>
      <w:r>
        <w:t>Quienes?? Mejor poner, según Fulano, Mengano y Perengano…</w:t>
      </w:r>
    </w:p>
  </w:comment>
  <w:comment w:id="569" w:author="Nahuel Defossé" w:date="2017-12-08T19:02:00Z" w:initials="ND">
    <w:p w14:paraId="78A993AC" w14:textId="0834CB85" w:rsidR="00A87E1C" w:rsidRDefault="00A87E1C">
      <w:pPr>
        <w:pStyle w:val="Textocomentario"/>
      </w:pPr>
      <w:r>
        <w:rPr>
          <w:rStyle w:val="Refdecomentario"/>
        </w:rPr>
        <w:annotationRef/>
      </w:r>
      <w:r>
        <w:t>Simplificada? El lenguaje no cambia, camabia la API, acá pdorían hacer mesión que en vez de tener una API de gráficos, tienen una API para interactuar con el Hardware.</w:t>
      </w:r>
    </w:p>
  </w:comment>
  <w:comment w:id="582" w:author="Nahuel Defossé" w:date="2017-12-08T19:04:00Z" w:initials="ND">
    <w:p w14:paraId="12F36480" w14:textId="77777777" w:rsidR="00A87E1C" w:rsidRDefault="00A87E1C" w:rsidP="00C94514">
      <w:pPr>
        <w:pStyle w:val="Textocomentario"/>
      </w:pPr>
      <w:r>
        <w:rPr>
          <w:rStyle w:val="Refdecomentario"/>
        </w:rPr>
        <w:annotationRef/>
      </w:r>
      <w:r>
        <w:t>No entiendo que hace esto acá, si va, agregar ejemplos, gráficos, etc.</w:t>
      </w:r>
    </w:p>
  </w:comment>
  <w:comment w:id="608" w:author="Nahuel Defossé" w:date="2017-12-08T19:04:00Z" w:initials="ND">
    <w:p w14:paraId="7C4856EC" w14:textId="56692505" w:rsidR="00A87E1C" w:rsidRDefault="00A87E1C">
      <w:pPr>
        <w:pStyle w:val="Textocomentario"/>
      </w:pPr>
      <w:r>
        <w:rPr>
          <w:rStyle w:val="Refdecomentario"/>
        </w:rPr>
        <w:annotationRef/>
      </w:r>
      <w:r>
        <w:t>No entiendo que hace esto acá, si va, agregar ejemplos, gráficos, etc.</w:t>
      </w:r>
    </w:p>
  </w:comment>
  <w:comment w:id="615" w:author="Nahuel Defossé" w:date="2017-12-08T19:04:00Z" w:initials="ND">
    <w:p w14:paraId="1ABE0B1C" w14:textId="35CD52E0" w:rsidR="00A87E1C" w:rsidRDefault="00A87E1C">
      <w:pPr>
        <w:pStyle w:val="Textocomentario"/>
      </w:pPr>
      <w:r>
        <w:rPr>
          <w:rStyle w:val="Refdecomentario"/>
        </w:rPr>
        <w:annotationRef/>
      </w:r>
      <w:r>
        <w:t xml:space="preserve">Poner en cursiva, si es una palabra que no es parte de nuestro idioma. </w:t>
      </w:r>
    </w:p>
  </w:comment>
  <w:comment w:id="628" w:author="Nahuel Defossé" w:date="2017-12-08T19:06:00Z" w:initials="ND">
    <w:p w14:paraId="7546D8D7" w14:textId="63C99EC0" w:rsidR="00A87E1C" w:rsidRDefault="00A87E1C">
      <w:pPr>
        <w:pStyle w:val="Textocomentario"/>
      </w:pPr>
      <w:r>
        <w:rPr>
          <w:rStyle w:val="Refdecomentario"/>
        </w:rPr>
        <w:annotationRef/>
      </w:r>
      <w:r>
        <w:t>Cursiva, quitar la negrita</w:t>
      </w:r>
    </w:p>
  </w:comment>
  <w:comment w:id="631" w:author="Nahuel Defossé" w:date="2017-12-08T19:06:00Z" w:initials="ND">
    <w:p w14:paraId="48DC0C2F" w14:textId="45CAD19F" w:rsidR="00A87E1C" w:rsidRDefault="00A87E1C">
      <w:pPr>
        <w:pStyle w:val="Textocomentario"/>
      </w:pPr>
      <w:r>
        <w:rPr>
          <w:rStyle w:val="Refdecomentario"/>
        </w:rPr>
        <w:annotationRef/>
      </w:r>
      <w:r>
        <w:t>Hacer referencia cruzada a lo que se habló de puerto serial más arriba.</w:t>
      </w:r>
    </w:p>
  </w:comment>
  <w:comment w:id="689" w:author="Nahuel Defossé" w:date="2017-12-08T19:07:00Z" w:initials="ND">
    <w:p w14:paraId="07E4797D" w14:textId="72D7253C" w:rsidR="00A87E1C" w:rsidRDefault="00A87E1C">
      <w:pPr>
        <w:pStyle w:val="Textocomentario"/>
      </w:pPr>
      <w:r>
        <w:rPr>
          <w:rStyle w:val="Refdecomentario"/>
        </w:rPr>
        <w:annotationRef/>
      </w:r>
      <w:r>
        <w:t xml:space="preserve">Esta palabra es poco utilizada en el ambiente cinetífico, </w:t>
      </w:r>
    </w:p>
  </w:comment>
  <w:comment w:id="692" w:author="Nahuel Defossé" w:date="2017-12-08T19:07:00Z" w:initials="ND">
    <w:p w14:paraId="5A2247D4" w14:textId="2967A2FC" w:rsidR="00A87E1C" w:rsidRDefault="00A87E1C">
      <w:pPr>
        <w:pStyle w:val="Textocomentario"/>
      </w:pPr>
      <w:r>
        <w:rPr>
          <w:rStyle w:val="Refdecomentario"/>
        </w:rPr>
        <w:annotationRef/>
      </w:r>
      <w:r>
        <w:t>Itemizado, no son apartdos</w:t>
      </w:r>
    </w:p>
  </w:comment>
  <w:comment w:id="855" w:author="Nahuel Defossé" w:date="2017-12-09T20:06:00Z" w:initials="ND">
    <w:p w14:paraId="138ADC00" w14:textId="2C5E207F" w:rsidR="00A87E1C" w:rsidRDefault="00A87E1C">
      <w:pPr>
        <w:pStyle w:val="Textocomentario"/>
      </w:pPr>
      <w:r>
        <w:rPr>
          <w:rStyle w:val="Refdecomentario"/>
        </w:rPr>
        <w:annotationRef/>
      </w:r>
      <w:r>
        <w:t>Esto no tiene nada que ver con el título. Hay que reubicarlo.</w:t>
      </w:r>
    </w:p>
  </w:comment>
  <w:comment w:id="863" w:author="Nahuel Defossé" w:date="2017-12-09T20:07:00Z" w:initials="ND">
    <w:p w14:paraId="341526F4" w14:textId="3AB2F60C" w:rsidR="00A87E1C" w:rsidRDefault="00A87E1C">
      <w:pPr>
        <w:pStyle w:val="Textocomentario"/>
      </w:pPr>
      <w:r>
        <w:rPr>
          <w:rStyle w:val="Refdecomentario"/>
        </w:rPr>
        <w:annotationRef/>
      </w:r>
      <w:r>
        <w:t>Está muy pobre este texto, hacer referencias a Open Source, Open Hardware y a proyectos conocidos basaddos en la plataforma Arduino.</w:t>
      </w:r>
    </w:p>
  </w:comment>
  <w:comment w:id="946" w:author="Nahuel Defossé" w:date="2017-12-09T20:08:00Z" w:initials="ND">
    <w:p w14:paraId="7E95ED1E" w14:textId="39DEA16C" w:rsidR="00A87E1C" w:rsidRDefault="00A87E1C">
      <w:pPr>
        <w:pStyle w:val="Textocomentario"/>
      </w:pPr>
      <w:r>
        <w:rPr>
          <w:rStyle w:val="Refdecomentario"/>
        </w:rPr>
        <w:annotationRef/>
      </w:r>
      <w:r>
        <w:t>Nuevamente, es muy pobre, en general si vamos a hacer una aseveración, debería quedar clara para el lector. Para completar agergar citas o comparaciones de la utilización del  lenguaje. Si no se encuentran, materializar con un ejemplo.</w:t>
      </w:r>
    </w:p>
  </w:comment>
  <w:comment w:id="1007" w:author="Nahuel Defossé" w:date="2017-12-10T20:46:00Z" w:initials="ND">
    <w:p w14:paraId="212BAF6F" w14:textId="4980A456" w:rsidR="00A87E1C" w:rsidRDefault="00A87E1C">
      <w:pPr>
        <w:pStyle w:val="Textocomentario"/>
      </w:pPr>
      <w:r>
        <w:rPr>
          <w:rStyle w:val="Refdecomentario"/>
        </w:rPr>
        <w:annotationRef/>
      </w:r>
      <w:r>
        <w:t xml:space="preserve">Este título no encaja con la sección </w:t>
      </w:r>
    </w:p>
  </w:comment>
  <w:comment w:id="1064" w:author="Nahuel Defossé" w:date="2017-12-10T20:49:00Z" w:initials="ND">
    <w:p w14:paraId="55DE9A46" w14:textId="1D56C41E" w:rsidR="00A87E1C" w:rsidRDefault="00A87E1C">
      <w:pPr>
        <w:pStyle w:val="Textocomentario"/>
      </w:pPr>
      <w:r>
        <w:rPr>
          <w:rStyle w:val="Refdecomentario"/>
        </w:rPr>
        <w:annotationRef/>
      </w:r>
      <w:r>
        <w:t>Esta oración no tiene verbo</w:t>
      </w:r>
    </w:p>
  </w:comment>
  <w:comment w:id="1070" w:author="Nahuel Defossé" w:date="2017-12-10T20:50:00Z" w:initials="ND">
    <w:p w14:paraId="24AE780F" w14:textId="693114DB" w:rsidR="00A87E1C" w:rsidRDefault="00A87E1C">
      <w:pPr>
        <w:pStyle w:val="Textocomentario"/>
      </w:pPr>
      <w:r>
        <w:rPr>
          <w:rStyle w:val="Refdecomentario"/>
        </w:rPr>
        <w:annotationRef/>
      </w:r>
      <w:r>
        <w:t>Expandir este concepto y no poner 3r, sino “Las 3 erres: …”</w:t>
      </w:r>
    </w:p>
  </w:comment>
  <w:comment w:id="1147" w:author="Nahuel Defossé" w:date="2017-12-10T20:53:00Z" w:initials="ND">
    <w:p w14:paraId="79A20107" w14:textId="77777777" w:rsidR="00A87E1C" w:rsidRDefault="00A87E1C" w:rsidP="007D39FA">
      <w:pPr>
        <w:pStyle w:val="Textocomentario"/>
      </w:pPr>
      <w:r>
        <w:rPr>
          <w:rStyle w:val="Refdecomentario"/>
        </w:rPr>
        <w:annotationRef/>
      </w:r>
      <w:r>
        <w:t xml:space="preserve">No podemos denominar Arduino industrial, deberíamos buscar otro término. Una computadora industrial tiene </w:t>
      </w:r>
    </w:p>
  </w:comment>
  <w:comment w:id="1160" w:author="Nahuel Defossé" w:date="2017-12-10T20:53:00Z" w:initials="ND">
    <w:p w14:paraId="5873B97F" w14:textId="5A0976D3" w:rsidR="00A87E1C" w:rsidRDefault="00A87E1C">
      <w:pPr>
        <w:pStyle w:val="Textocomentario"/>
      </w:pPr>
      <w:r>
        <w:rPr>
          <w:rStyle w:val="Refdecomentario"/>
        </w:rPr>
        <w:annotationRef/>
      </w:r>
      <w:r>
        <w:t xml:space="preserve">No podemos denominar Arduino industrial, deberíamos buscar otro término. Una computadora industrial tiene </w:t>
      </w:r>
    </w:p>
  </w:comment>
  <w:comment w:id="1163" w:author="Nahuel Defossé" w:date="2017-12-10T20:58:00Z" w:initials="ND">
    <w:p w14:paraId="2CF4E44A" w14:textId="43A8AD9A" w:rsidR="00A87E1C" w:rsidRDefault="00A87E1C">
      <w:pPr>
        <w:pStyle w:val="Textocomentario"/>
      </w:pPr>
      <w:r>
        <w:rPr>
          <w:rStyle w:val="Refdecomentario"/>
        </w:rPr>
        <w:annotationRef/>
      </w:r>
      <w:r>
        <w:t>SI ya se introdujo el término anteriormente no haría falta expnadir la sigla.</w:t>
      </w:r>
    </w:p>
  </w:comment>
  <w:comment w:id="1164" w:author="Nahuel Defossé" w:date="2017-12-10T20:59:00Z" w:initials="ND">
    <w:p w14:paraId="3918C091" w14:textId="38A96F99" w:rsidR="00A87E1C" w:rsidRDefault="00A87E1C">
      <w:pPr>
        <w:pStyle w:val="Textocomentario"/>
      </w:pPr>
      <w:r>
        <w:rPr>
          <w:rStyle w:val="Refdecomentario"/>
        </w:rPr>
        <w:annotationRef/>
      </w:r>
      <w:r>
        <w:t xml:space="preserve">Esta imagen no está referenciada, por favor, las imágenes que no tengan referencias, no las incluyan en el informe </w:t>
      </w:r>
      <w:r>
        <w:sym w:font="Wingdings" w:char="F04A"/>
      </w:r>
    </w:p>
  </w:comment>
  <w:comment w:id="1170" w:author="Nahuel Defossé" w:date="2017-12-10T20:59:00Z" w:initials="ND">
    <w:p w14:paraId="572B10C1" w14:textId="1D8B0410" w:rsidR="00A87E1C" w:rsidRDefault="00A87E1C">
      <w:pPr>
        <w:pStyle w:val="Textocomentario"/>
      </w:pPr>
      <w:r>
        <w:rPr>
          <w:rStyle w:val="Refdecomentario"/>
        </w:rPr>
        <w:annotationRef/>
      </w:r>
      <w:r>
        <w:t>Que es RM?</w:t>
      </w:r>
    </w:p>
  </w:comment>
  <w:comment w:id="1174" w:author="Nahuel Defossé" w:date="2017-12-10T21:00:00Z" w:initials="ND">
    <w:p w14:paraId="7CBD690D" w14:textId="1872CBA5" w:rsidR="00A87E1C" w:rsidRDefault="00A87E1C">
      <w:pPr>
        <w:pStyle w:val="Textocomentario"/>
      </w:pPr>
      <w:r>
        <w:rPr>
          <w:rStyle w:val="Refdecomentario"/>
        </w:rPr>
        <w:annotationRef/>
      </w:r>
      <w:r>
        <w:t>Qué es esta imagen, no está referenciada</w:t>
      </w:r>
    </w:p>
  </w:comment>
  <w:comment w:id="1203" w:author="Agustin Schlapp" w:date="2017-12-27T15:54:00Z" w:initials="AS">
    <w:p w14:paraId="193404B5" w14:textId="4C38D916" w:rsidR="00A87E1C" w:rsidRDefault="00A87E1C">
      <w:pPr>
        <w:pStyle w:val="Textocomentario"/>
      </w:pPr>
      <w:r>
        <w:rPr>
          <w:rStyle w:val="Refdecomentario"/>
        </w:rPr>
        <w:annotationRef/>
      </w:r>
      <w:r>
        <w:t>Esto estaba explicado en el capitulo 8, combinamos los contenidos acá no? Quedaría más prolijo parece je</w:t>
      </w:r>
    </w:p>
  </w:comment>
  <w:comment w:id="1215" w:author="Nahuel Defossé" w:date="2017-12-10T21:05:00Z" w:initials="ND">
    <w:p w14:paraId="1EA884A2" w14:textId="24C29476" w:rsidR="00A87E1C" w:rsidRDefault="00A87E1C">
      <w:pPr>
        <w:pStyle w:val="Textocomentario"/>
      </w:pPr>
      <w:r>
        <w:rPr>
          <w:rStyle w:val="Refdecomentario"/>
        </w:rPr>
        <w:annotationRef/>
      </w:r>
      <w:r>
        <w:t>No todas las Rpi son compatibles con Windows</w:t>
      </w:r>
    </w:p>
  </w:comment>
  <w:comment w:id="1216" w:author="Nahuel Defossé" w:date="2017-12-10T21:06:00Z" w:initials="ND">
    <w:p w14:paraId="57C62A63" w14:textId="2C689E09" w:rsidR="00A87E1C" w:rsidRDefault="00A87E1C">
      <w:pPr>
        <w:pStyle w:val="Textocomentario"/>
      </w:pPr>
      <w:r>
        <w:rPr>
          <w:rStyle w:val="Refdecomentario"/>
        </w:rPr>
        <w:annotationRef/>
      </w:r>
      <w:r>
        <w:rPr>
          <w:rStyle w:val="Refdecomentario"/>
        </w:rPr>
        <w:t xml:space="preserve">Qué es un sistema operativo del tipo RISC? Lo </w:t>
      </w:r>
    </w:p>
  </w:comment>
  <w:comment w:id="1249" w:author="Nahuel Defossé" w:date="2017-12-10T21:27:00Z" w:initials="ND">
    <w:p w14:paraId="0ABAA560" w14:textId="5E439489" w:rsidR="00A87E1C" w:rsidRDefault="00A87E1C">
      <w:pPr>
        <w:pStyle w:val="Textocomentario"/>
      </w:pPr>
      <w:r>
        <w:rPr>
          <w:rStyle w:val="Refdecomentario"/>
        </w:rPr>
        <w:annotationRef/>
      </w:r>
      <w:r>
        <w:rPr>
          <w:rStyle w:val="Refdecomentario"/>
        </w:rPr>
        <w:t xml:space="preserve">Ojo con la redacción, cuando está desenfocada, tiene más o menos Megapixeles? </w:t>
      </w:r>
    </w:p>
  </w:comment>
  <w:comment w:id="1275" w:author="Nahuel Defossé" w:date="2017-12-10T21:31:00Z" w:initials="ND">
    <w:p w14:paraId="43B0288F" w14:textId="7E9D0298" w:rsidR="00A87E1C" w:rsidRDefault="00A87E1C">
      <w:pPr>
        <w:pStyle w:val="Textocomentario"/>
      </w:pPr>
      <w:r>
        <w:rPr>
          <w:rStyle w:val="Refdecomentario"/>
        </w:rPr>
        <w:annotationRef/>
      </w:r>
      <w:r>
        <w:t xml:space="preserve">Qué es DSI? </w:t>
      </w:r>
    </w:p>
  </w:comment>
  <w:comment w:id="1285" w:author="Nahuel Defossé" w:date="2017-12-10T21:35:00Z" w:initials="ND">
    <w:p w14:paraId="1CE73D18" w14:textId="497CA9AA" w:rsidR="00A87E1C" w:rsidRDefault="00A87E1C">
      <w:pPr>
        <w:pStyle w:val="Textocomentario"/>
      </w:pPr>
      <w:r>
        <w:rPr>
          <w:rStyle w:val="Refdecomentario"/>
        </w:rPr>
        <w:annotationRef/>
      </w:r>
      <w:r>
        <w:t>Qué es GPIO? Me parece que no está el concepto.</w:t>
      </w:r>
    </w:p>
  </w:comment>
  <w:comment w:id="1286" w:author="Nahuel Defossé" w:date="2017-12-10T21:35:00Z" w:initials="ND">
    <w:p w14:paraId="4E85B48D" w14:textId="5A7B048D" w:rsidR="00A87E1C" w:rsidRDefault="00A87E1C">
      <w:pPr>
        <w:pStyle w:val="Textocomentario"/>
      </w:pPr>
      <w:r>
        <w:rPr>
          <w:rStyle w:val="Refdecomentario"/>
        </w:rPr>
        <w:annotationRef/>
      </w:r>
      <w:r>
        <w:t>Qué es una protoboard?</w:t>
      </w:r>
    </w:p>
  </w:comment>
  <w:comment w:id="1301" w:author="Nahuel Defossé" w:date="2017-12-10T21:37:00Z" w:initials="ND">
    <w:p w14:paraId="2AB082B4" w14:textId="1D749B7B" w:rsidR="00A87E1C" w:rsidRDefault="00A87E1C">
      <w:pPr>
        <w:pStyle w:val="Textocomentario"/>
      </w:pPr>
      <w:r>
        <w:rPr>
          <w:rStyle w:val="Refdecomentario"/>
        </w:rPr>
        <w:annotationRef/>
      </w:r>
      <w:r>
        <w:t>Agregar ejemplos más concretos</w:t>
      </w:r>
    </w:p>
  </w:comment>
  <w:comment w:id="1304" w:author="Nahuel Defossé" w:date="2017-12-10T21:39:00Z" w:initials="ND">
    <w:p w14:paraId="5E7F2C84" w14:textId="5EB1C42A" w:rsidR="00A87E1C" w:rsidRDefault="00A87E1C">
      <w:pPr>
        <w:pStyle w:val="Textocomentario"/>
      </w:pPr>
      <w:r>
        <w:rPr>
          <w:rStyle w:val="Refdecomentario"/>
        </w:rPr>
        <w:annotationRef/>
      </w:r>
      <w:r>
        <w:t xml:space="preserve">Esta es parte de la oración anterior. Expandir la idea con ejemplos. Debería ser </w:t>
      </w:r>
    </w:p>
  </w:comment>
  <w:comment w:id="1204" w:author="Nahuel Defossé" w:date="2017-12-10T21:42:00Z" w:initials="ND">
    <w:p w14:paraId="6C2905F6" w14:textId="7CD69B76" w:rsidR="00A87E1C" w:rsidRDefault="00A87E1C">
      <w:pPr>
        <w:pStyle w:val="Textocomentario"/>
      </w:pPr>
      <w:r>
        <w:rPr>
          <w:rStyle w:val="Refdecomentario"/>
        </w:rPr>
        <w:annotationRef/>
      </w:r>
    </w:p>
  </w:comment>
  <w:comment w:id="1205" w:author="Nahuel Defossé" w:date="2017-12-10T21:42:00Z" w:initials="ND">
    <w:p w14:paraId="14012DB0" w14:textId="0C427256" w:rsidR="00A87E1C" w:rsidRDefault="00A87E1C">
      <w:pPr>
        <w:pStyle w:val="Textocomentario"/>
      </w:pPr>
      <w:r>
        <w:rPr>
          <w:rStyle w:val="Refdecomentario"/>
        </w:rPr>
        <w:annotationRef/>
      </w:r>
    </w:p>
  </w:comment>
  <w:comment w:id="1309" w:author="Nahuel Defossé" w:date="2017-12-10T21:40:00Z" w:initials="ND">
    <w:p w14:paraId="32C1A5D2" w14:textId="39C110D5" w:rsidR="00A87E1C" w:rsidRPr="00C1105C" w:rsidRDefault="00A87E1C">
      <w:pPr>
        <w:pStyle w:val="Textocomentario"/>
        <w:rPr>
          <w:i/>
        </w:rPr>
      </w:pPr>
      <w:r>
        <w:rPr>
          <w:rStyle w:val="Refdecomentario"/>
        </w:rPr>
        <w:annotationRef/>
      </w:r>
      <w:r>
        <w:t>Nuevamente aparece esta palabra que no está explicada antes. Quizás debería ser un apartado</w:t>
      </w:r>
    </w:p>
  </w:comment>
  <w:comment w:id="1312" w:author="Nahuel Defossé" w:date="2017-12-10T21:42:00Z" w:initials="ND">
    <w:p w14:paraId="16DB64F6" w14:textId="630231D5" w:rsidR="00A87E1C" w:rsidRDefault="00A87E1C">
      <w:pPr>
        <w:pStyle w:val="Textocomentario"/>
      </w:pPr>
      <w:r>
        <w:rPr>
          <w:rStyle w:val="Refdecomentario"/>
        </w:rPr>
        <w:annotationRef/>
      </w:r>
      <w:r>
        <w:t>No aparece en la tabla comparativa.</w:t>
      </w:r>
    </w:p>
  </w:comment>
  <w:comment w:id="1320" w:author="Nahuel Defossé" w:date="2017-12-20T10:06:00Z" w:initials="ND">
    <w:p w14:paraId="40A1ED03" w14:textId="77777777" w:rsidR="00A87E1C" w:rsidRDefault="00A87E1C" w:rsidP="004377B9">
      <w:pPr>
        <w:pStyle w:val="Textocomentario"/>
      </w:pPr>
      <w:r>
        <w:rPr>
          <w:rStyle w:val="Refdecomentario"/>
        </w:rPr>
        <w:annotationRef/>
      </w:r>
      <w:r>
        <w:t>Se refiere a que una App está dentro de un contexto tipo sandbox? Dar más detalle…</w:t>
      </w:r>
    </w:p>
  </w:comment>
  <w:comment w:id="1321" w:author="Nahuel Defossé" w:date="2017-12-20T10:05:00Z" w:initials="ND">
    <w:p w14:paraId="1F0E5DB0" w14:textId="77777777" w:rsidR="00A87E1C" w:rsidRDefault="00A87E1C" w:rsidP="004377B9">
      <w:pPr>
        <w:pStyle w:val="Textocomentario"/>
      </w:pPr>
      <w:r>
        <w:rPr>
          <w:rStyle w:val="Refdecomentario"/>
        </w:rPr>
        <w:annotationRef/>
      </w:r>
      <w:r>
        <w:t>Esto es muy general, hacer referencia a que se dirige</w:t>
      </w:r>
    </w:p>
  </w:comment>
  <w:comment w:id="1322" w:author="Nahuel Defossé" w:date="2017-12-20T10:06:00Z" w:initials="ND">
    <w:p w14:paraId="052CFB5D" w14:textId="77777777" w:rsidR="00A87E1C" w:rsidRDefault="00A87E1C" w:rsidP="004377B9">
      <w:pPr>
        <w:pStyle w:val="Textocomentario"/>
      </w:pPr>
      <w:r>
        <w:rPr>
          <w:rStyle w:val="Refdecomentario"/>
        </w:rPr>
        <w:annotationRef/>
      </w:r>
      <w:r>
        <w:t>Esto es aún más genérico que el punto anterior.</w:t>
      </w:r>
    </w:p>
  </w:comment>
  <w:comment w:id="1327" w:author="Nahuel Defossé" w:date="2017-12-20T10:20:00Z" w:initials="ND">
    <w:p w14:paraId="29B3CAC5" w14:textId="77777777" w:rsidR="00A87E1C" w:rsidRDefault="00A87E1C" w:rsidP="004377B9">
      <w:pPr>
        <w:pStyle w:val="Textocomentario"/>
      </w:pPr>
      <w:r>
        <w:rPr>
          <w:rStyle w:val="Refdecomentario"/>
        </w:rPr>
        <w:annotationRef/>
      </w:r>
      <w:r>
        <w:t>Si se puede acceder desde JavaSript. Revisar.</w:t>
      </w:r>
    </w:p>
  </w:comment>
  <w:comment w:id="1328" w:author="Damián Mansilla" w:date="2018-01-15T19:04:00Z" w:initials="DM">
    <w:p w14:paraId="7176B2F1" w14:textId="77777777" w:rsidR="00A87E1C" w:rsidRDefault="00A87E1C" w:rsidP="004377B9">
      <w:pPr>
        <w:pStyle w:val="Textocomentario"/>
      </w:pPr>
      <w:r>
        <w:rPr>
          <w:rStyle w:val="Refdecomentario"/>
        </w:rPr>
        <w:annotationRef/>
      </w:r>
      <w:r>
        <w:t>Sacar</w:t>
      </w:r>
    </w:p>
  </w:comment>
  <w:comment w:id="1331" w:author="Nahuel Defossé" w:date="2017-12-20T10:23:00Z" w:initials="ND">
    <w:p w14:paraId="71BBBD69" w14:textId="77777777" w:rsidR="00A87E1C" w:rsidRDefault="00A87E1C" w:rsidP="004377B9">
      <w:pPr>
        <w:pStyle w:val="Textocomentario"/>
      </w:pPr>
      <w:r>
        <w:rPr>
          <w:rStyle w:val="Refdecomentario"/>
        </w:rPr>
        <w:annotationRef/>
      </w:r>
      <w:r>
        <w:t>Esto ya se dijo. Quitar</w:t>
      </w:r>
    </w:p>
  </w:comment>
  <w:comment w:id="1332" w:author="Damián Mansilla" w:date="2018-01-15T19:09:00Z" w:initials="DM">
    <w:p w14:paraId="4A5E5AB5" w14:textId="77777777" w:rsidR="00A87E1C" w:rsidRDefault="00A87E1C" w:rsidP="004377B9">
      <w:pPr>
        <w:pStyle w:val="Textocomentario"/>
      </w:pPr>
      <w:r>
        <w:rPr>
          <w:rStyle w:val="Refdecomentario"/>
        </w:rPr>
        <w:annotationRef/>
      </w:r>
      <w:r>
        <w:t>quitar</w:t>
      </w:r>
    </w:p>
  </w:comment>
  <w:comment w:id="1335" w:author="Nahuel Defossé" w:date="2017-12-20T10:49:00Z" w:initials="ND">
    <w:p w14:paraId="20CAAB72" w14:textId="77777777" w:rsidR="00A87E1C" w:rsidRDefault="00A87E1C" w:rsidP="004377B9">
      <w:pPr>
        <w:pStyle w:val="Textocomentario"/>
      </w:pPr>
      <w:r>
        <w:rPr>
          <w:rStyle w:val="Refdecomentario"/>
        </w:rPr>
        <w:annotationRef/>
      </w:r>
      <w:r>
        <w:t xml:space="preserve">Comparten la pantalla, esta es una metáfora para decir que se ejecutan en el mismo dispositvo?? Mejorar la redacción. </w:t>
      </w:r>
    </w:p>
  </w:comment>
  <w:comment w:id="1336" w:author="Nahuel Defossé" w:date="2017-12-20T10:50:00Z" w:initials="ND">
    <w:p w14:paraId="1A1FF827" w14:textId="77777777" w:rsidR="00A87E1C" w:rsidRDefault="00A87E1C" w:rsidP="004377B9">
      <w:pPr>
        <w:pStyle w:val="Textocomentario"/>
      </w:pPr>
      <w:r>
        <w:rPr>
          <w:rStyle w:val="Refdecomentario"/>
        </w:rPr>
        <w:annotationRef/>
      </w:r>
      <w:r>
        <w:t>Esto se deber referenciar más arriba.</w:t>
      </w:r>
    </w:p>
  </w:comment>
  <w:comment w:id="1337" w:author="Nahuel Defossé" w:date="2017-12-20T10:51:00Z" w:initials="ND">
    <w:p w14:paraId="577FAB6F" w14:textId="77777777" w:rsidR="00A87E1C" w:rsidRDefault="00A87E1C" w:rsidP="004377B9">
      <w:pPr>
        <w:pStyle w:val="Textocomentario"/>
      </w:pPr>
      <w:r>
        <w:rPr>
          <w:rStyle w:val="Refdecomentario"/>
        </w:rPr>
        <w:annotationRef/>
      </w:r>
      <w:r>
        <w:t>Qué información? Ampliar el tema, ya que es de relevancia en la tesis.</w:t>
      </w:r>
    </w:p>
  </w:comment>
  <w:comment w:id="1338" w:author="Damián Mansilla" w:date="2018-01-15T19:27:00Z" w:initials="DM">
    <w:p w14:paraId="57E0B52A" w14:textId="77777777" w:rsidR="00A87E1C" w:rsidRDefault="00A87E1C" w:rsidP="004377B9">
      <w:pPr>
        <w:pStyle w:val="Textocomentario"/>
      </w:pPr>
      <w:r>
        <w:rPr>
          <w:rStyle w:val="Refdecomentario"/>
        </w:rPr>
        <w:annotationRef/>
      </w:r>
      <w:r>
        <w:t>Quitar</w:t>
      </w:r>
    </w:p>
  </w:comment>
  <w:comment w:id="1340" w:author="Nahuel Defossé" w:date="2017-12-20T10:52:00Z" w:initials="ND">
    <w:p w14:paraId="6292DF0D" w14:textId="77777777" w:rsidR="00A87E1C" w:rsidRDefault="00A87E1C" w:rsidP="004377B9">
      <w:pPr>
        <w:pStyle w:val="Textocomentario"/>
      </w:pPr>
      <w:r>
        <w:rPr>
          <w:rStyle w:val="Refdecomentario"/>
        </w:rPr>
        <w:annotationRef/>
      </w:r>
      <w:r>
        <w:t>Y que pasó con el te</w:t>
      </w:r>
    </w:p>
  </w:comment>
  <w:comment w:id="1341" w:author="Damián Mansilla" w:date="2018-01-15T19:28:00Z" w:initials="DM">
    <w:p w14:paraId="3783EAE9" w14:textId="77777777" w:rsidR="00A87E1C" w:rsidRDefault="00A87E1C" w:rsidP="004377B9">
      <w:pPr>
        <w:pStyle w:val="Textocomentario"/>
      </w:pPr>
      <w:r>
        <w:rPr>
          <w:rStyle w:val="Refdecomentario"/>
        </w:rPr>
        <w:annotationRef/>
      </w:r>
      <w:r>
        <w:t>No se entiende el comentario</w:t>
      </w:r>
    </w:p>
  </w:comment>
  <w:comment w:id="1342" w:author="Nahuel Defossé" w:date="2017-12-20T10:55:00Z" w:initials="ND">
    <w:p w14:paraId="5AD7C9C7" w14:textId="77777777" w:rsidR="00A87E1C" w:rsidRDefault="00A87E1C" w:rsidP="004377B9">
      <w:pPr>
        <w:pStyle w:val="Textocomentario"/>
      </w:pPr>
      <w:r>
        <w:rPr>
          <w:rStyle w:val="Refdecomentario"/>
        </w:rPr>
        <w:annotationRef/>
      </w:r>
      <w:r>
        <w:t>Que otros dos?</w:t>
      </w:r>
    </w:p>
  </w:comment>
  <w:comment w:id="1343" w:author="Nahuel Defossé" w:date="2017-12-20T10:58:00Z" w:initials="ND">
    <w:p w14:paraId="2364CF08" w14:textId="77777777" w:rsidR="00A87E1C" w:rsidRDefault="00A87E1C" w:rsidP="004377B9">
      <w:pPr>
        <w:pStyle w:val="Textocomentario"/>
      </w:pPr>
      <w:r>
        <w:rPr>
          <w:rStyle w:val="Refdecomentario"/>
        </w:rPr>
        <w:annotationRef/>
      </w:r>
      <w:r>
        <w:t>Esto se contradice con la ventajas que se enunnciaron en las WebApps</w:t>
      </w:r>
    </w:p>
  </w:comment>
  <w:comment w:id="1344" w:author="Damián Mansilla" w:date="2018-01-24T18:20:00Z" w:initials="DM">
    <w:p w14:paraId="6D67236C" w14:textId="77777777" w:rsidR="00A87E1C" w:rsidRDefault="00A87E1C" w:rsidP="004377B9">
      <w:pPr>
        <w:pStyle w:val="Textocomentario"/>
      </w:pPr>
      <w:r>
        <w:rPr>
          <w:rStyle w:val="Refdecomentario"/>
        </w:rPr>
        <w:annotationRef/>
      </w:r>
      <w:r>
        <w:t>Consultar dado que en las ventajas de las webapp, se coloca menor consumo de recursos. Acá se refiere que es más eficiente la utilización del hardware.</w:t>
      </w:r>
    </w:p>
  </w:comment>
  <w:comment w:id="1347" w:author="Nahuel Defossé" w:date="2017-12-20T11:18:00Z" w:initials="ND">
    <w:p w14:paraId="28C6C4F2" w14:textId="77777777" w:rsidR="00A87E1C" w:rsidRDefault="00A87E1C" w:rsidP="004377B9">
      <w:pPr>
        <w:pStyle w:val="Textocomentario"/>
      </w:pPr>
      <w:r>
        <w:rPr>
          <w:rStyle w:val="Refdecomentario"/>
        </w:rPr>
        <w:annotationRef/>
      </w:r>
      <w:r>
        <w:t>Referencias</w:t>
      </w:r>
    </w:p>
  </w:comment>
  <w:comment w:id="1349" w:author="Nahuel Defossé" w:date="2017-12-20T11:21:00Z" w:initials="ND">
    <w:p w14:paraId="6C7E422A" w14:textId="77777777" w:rsidR="00A87E1C" w:rsidRDefault="00A87E1C" w:rsidP="004377B9">
      <w:pPr>
        <w:pStyle w:val="Textocomentario"/>
      </w:pPr>
      <w:r>
        <w:rPr>
          <w:rStyle w:val="Refdecomentario"/>
        </w:rPr>
        <w:annotationRef/>
      </w:r>
      <w:r>
        <w:t>No se entiende cual es el navegador propio</w:t>
      </w:r>
    </w:p>
  </w:comment>
  <w:comment w:id="1352" w:author="Damián Mansilla" w:date="2018-01-25T22:54:00Z" w:initials="DM">
    <w:p w14:paraId="42BD45AF" w14:textId="77777777" w:rsidR="00A87E1C" w:rsidRDefault="00A87E1C" w:rsidP="004377B9">
      <w:pPr>
        <w:pStyle w:val="Textocomentario"/>
      </w:pPr>
      <w:r>
        <w:rPr>
          <w:rStyle w:val="Refdecomentario"/>
        </w:rPr>
        <w:annotationRef/>
      </w:r>
      <w:r>
        <w:t>¿Agregar Angular? Dado que no estamos utilizando Ionic. Sino WEB</w:t>
      </w:r>
    </w:p>
  </w:comment>
  <w:comment w:id="1354" w:author="Nahuel Defossé" w:date="2017-12-22T10:49:00Z" w:initials="ND">
    <w:p w14:paraId="7227314C" w14:textId="77777777" w:rsidR="00A87E1C" w:rsidRDefault="00A87E1C" w:rsidP="004377B9">
      <w:pPr>
        <w:pStyle w:val="Textocomentario"/>
      </w:pPr>
      <w:r>
        <w:rPr>
          <w:rStyle w:val="Refdecomentario"/>
        </w:rPr>
        <w:annotationRef/>
      </w:r>
      <w:r>
        <w:t>Por favor, no utilicen texto publicitario, en varias partes de la Tesis veo este tipo de redacción, que choca mucho.</w:t>
      </w:r>
    </w:p>
  </w:comment>
  <w:comment w:id="1356" w:author="Nahuel Defossé" w:date="2017-12-22T10:53:00Z" w:initials="ND">
    <w:p w14:paraId="649B31EF" w14:textId="77777777" w:rsidR="00A87E1C" w:rsidRDefault="00A87E1C" w:rsidP="004377B9">
      <w:pPr>
        <w:pStyle w:val="Textocomentario"/>
      </w:pPr>
      <w:r>
        <w:rPr>
          <w:rStyle w:val="Refdecomentario"/>
        </w:rPr>
        <w:annotationRef/>
      </w:r>
      <w:r>
        <w:t>Como se puede descargar, no era una aplicación web?</w:t>
      </w:r>
    </w:p>
  </w:comment>
  <w:comment w:id="1357" w:author="Nahuel Defossé" w:date="2017-12-22T10:53:00Z" w:initials="ND">
    <w:p w14:paraId="30D78B72" w14:textId="77777777" w:rsidR="00A87E1C" w:rsidRDefault="00A87E1C" w:rsidP="004377B9">
      <w:pPr>
        <w:pStyle w:val="Textocomentario"/>
      </w:pPr>
      <w:r>
        <w:rPr>
          <w:rStyle w:val="Refdecomentario"/>
        </w:rPr>
        <w:annotationRef/>
      </w:r>
      <w:r>
        <w:t>Me parece que es más MIT que Google, revisar artículo de la Wikipedia en Ingles</w:t>
      </w:r>
    </w:p>
  </w:comment>
  <w:comment w:id="1359" w:author="Nahuel Defossé" w:date="2017-12-22T11:22:00Z" w:initials="ND">
    <w:p w14:paraId="580D6449" w14:textId="77777777" w:rsidR="00A87E1C" w:rsidRDefault="00A87E1C" w:rsidP="004377B9">
      <w:pPr>
        <w:pStyle w:val="Textocomentario"/>
      </w:pPr>
      <w:r>
        <w:rPr>
          <w:rStyle w:val="Refdecomentario"/>
        </w:rPr>
        <w:annotationRef/>
      </w:r>
      <w:r>
        <w:t>Esto debería ir más arriba</w:t>
      </w:r>
    </w:p>
  </w:comment>
  <w:comment w:id="1360" w:author="Damián Mansilla" w:date="2018-01-26T18:37:00Z" w:initials="DM">
    <w:p w14:paraId="14CD367D" w14:textId="77777777" w:rsidR="00A87E1C" w:rsidRDefault="00A87E1C" w:rsidP="004377B9">
      <w:pPr>
        <w:pStyle w:val="Textocomentario"/>
      </w:pPr>
      <w:r>
        <w:rPr>
          <w:rStyle w:val="Refdecomentario"/>
        </w:rPr>
        <w:annotationRef/>
      </w:r>
      <w:r>
        <w:t>Solucionado</w:t>
      </w:r>
    </w:p>
  </w:comment>
  <w:comment w:id="1361" w:author="Nahuel Defossé" w:date="2017-12-22T11:25:00Z" w:initials="ND">
    <w:p w14:paraId="1FB01774" w14:textId="77777777" w:rsidR="00A87E1C" w:rsidRDefault="00A87E1C" w:rsidP="004377B9">
      <w:pPr>
        <w:pStyle w:val="Textocomentario"/>
      </w:pPr>
      <w:r>
        <w:rPr>
          <w:rStyle w:val="Refdecomentario"/>
        </w:rPr>
        <w:annotationRef/>
      </w:r>
      <w:r>
        <w:t xml:space="preserve">Estaría bueno que hagan referencia a </w:t>
      </w:r>
      <w:r>
        <w:rPr>
          <w:noProof/>
        </w:rPr>
        <w:t>a</w:t>
      </w:r>
    </w:p>
  </w:comment>
  <w:comment w:id="1363" w:author="Nahuel Defossé" w:date="2017-12-22T11:04:00Z" w:initials="ND">
    <w:p w14:paraId="41807FE7" w14:textId="77777777" w:rsidR="00A87E1C" w:rsidRDefault="00A87E1C" w:rsidP="004377B9">
      <w:pPr>
        <w:pStyle w:val="Textocomentario"/>
      </w:pPr>
      <w:r>
        <w:rPr>
          <w:rStyle w:val="Refdecomentario"/>
        </w:rPr>
        <w:annotationRef/>
      </w:r>
      <w:r>
        <w:t>Definir</w:t>
      </w:r>
    </w:p>
  </w:comment>
  <w:comment w:id="1364" w:author="Damián Mansilla" w:date="2018-01-26T18:39:00Z" w:initials="DM">
    <w:p w14:paraId="79B794AF" w14:textId="77777777" w:rsidR="00A87E1C" w:rsidRDefault="00A87E1C" w:rsidP="004377B9">
      <w:pPr>
        <w:pStyle w:val="Textocomentario"/>
      </w:pPr>
      <w:r>
        <w:rPr>
          <w:rStyle w:val="Refdecomentario"/>
        </w:rPr>
        <w:annotationRef/>
      </w:r>
      <w:r>
        <w:t>Mas arriba</w:t>
      </w:r>
    </w:p>
  </w:comment>
  <w:comment w:id="1365" w:author="Nahuel Defossé" w:date="2017-12-22T11:21:00Z" w:initials="ND">
    <w:p w14:paraId="12D000A0" w14:textId="77777777" w:rsidR="00A87E1C" w:rsidRDefault="00A87E1C" w:rsidP="004377B9">
      <w:pPr>
        <w:pStyle w:val="Textocomentario"/>
      </w:pPr>
      <w:r>
        <w:rPr>
          <w:rStyle w:val="Refdecomentario"/>
        </w:rPr>
        <w:annotationRef/>
      </w:r>
      <w:r>
        <w:t>Definir</w:t>
      </w:r>
    </w:p>
  </w:comment>
  <w:comment w:id="1366" w:author="Damián Mansilla" w:date="2018-01-26T18:40:00Z" w:initials="DM">
    <w:p w14:paraId="50B4C820" w14:textId="77777777" w:rsidR="00A87E1C" w:rsidRDefault="00A87E1C" w:rsidP="004377B9">
      <w:pPr>
        <w:pStyle w:val="Textocomentario"/>
      </w:pPr>
      <w:r>
        <w:rPr>
          <w:rStyle w:val="Refdecomentario"/>
        </w:rPr>
        <w:annotationRef/>
      </w:r>
      <w:r>
        <w:t>Mas arriba</w:t>
      </w:r>
    </w:p>
  </w:comment>
  <w:comment w:id="1374" w:author="Nahuel Defossé" w:date="2017-12-22T11:57:00Z" w:initials="ND">
    <w:p w14:paraId="7B3F7BDC" w14:textId="77777777" w:rsidR="00A87E1C" w:rsidRDefault="00A87E1C" w:rsidP="00A87E1C">
      <w:pPr>
        <w:pStyle w:val="Textocomentario"/>
      </w:pPr>
      <w:r>
        <w:rPr>
          <w:rStyle w:val="Refdecomentario"/>
        </w:rPr>
        <w:annotationRef/>
      </w:r>
      <w:r>
        <w:rPr>
          <w:rStyle w:val="Refdecomentario"/>
        </w:rPr>
        <w:t>Faltaría hacer mención a libUV</w:t>
      </w:r>
    </w:p>
  </w:comment>
  <w:comment w:id="1375" w:author="Nahuel Defossé" w:date="2017-12-22T11:59:00Z" w:initials="ND">
    <w:p w14:paraId="4D7FB3C9" w14:textId="77777777" w:rsidR="00A87E1C" w:rsidRDefault="00A87E1C" w:rsidP="00A87E1C">
      <w:pPr>
        <w:pStyle w:val="Textocomentario"/>
      </w:pPr>
      <w:r>
        <w:rPr>
          <w:rStyle w:val="Refdecomentario"/>
        </w:rPr>
        <w:annotationRef/>
      </w:r>
      <w:r>
        <w:t>Esto está muy pobre.</w:t>
      </w:r>
    </w:p>
  </w:comment>
  <w:comment w:id="1377" w:author="Nahuel Defossé" w:date="2017-12-22T12:05:00Z" w:initials="ND">
    <w:p w14:paraId="37211271" w14:textId="77777777" w:rsidR="00A87E1C" w:rsidRDefault="00A87E1C" w:rsidP="00A87E1C">
      <w:pPr>
        <w:pStyle w:val="Textocomentario"/>
      </w:pPr>
      <w:r>
        <w:rPr>
          <w:rStyle w:val="Refdecomentario"/>
        </w:rPr>
        <w:annotationRef/>
      </w:r>
      <w:r>
        <w:t>Eval es un riesgo de seguridad generalmente. Hacer referencia a JSON.parse</w:t>
      </w:r>
    </w:p>
  </w:comment>
  <w:comment w:id="1378" w:author="Damián Mansilla" w:date="2018-01-26T22:24:00Z" w:initials="DM">
    <w:p w14:paraId="0ACD4C86" w14:textId="77777777" w:rsidR="00A87E1C" w:rsidRDefault="00A87E1C" w:rsidP="00A87E1C">
      <w:pPr>
        <w:pStyle w:val="Textocomentario"/>
      </w:pPr>
      <w:r>
        <w:rPr>
          <w:rStyle w:val="Refdecomentario"/>
        </w:rPr>
        <w:annotationRef/>
      </w:r>
      <w:r>
        <w:t>Ok!</w:t>
      </w:r>
    </w:p>
  </w:comment>
  <w:comment w:id="1388" w:author="Nahuel Defossé" w:date="2017-12-22T12:11:00Z" w:initials="ND">
    <w:p w14:paraId="2386D8D3" w14:textId="77777777" w:rsidR="00A87E1C" w:rsidRDefault="00A87E1C" w:rsidP="005A7CA5">
      <w:pPr>
        <w:pStyle w:val="Textocomentario"/>
      </w:pPr>
      <w:r>
        <w:rPr>
          <w:rStyle w:val="Refdecomentario"/>
        </w:rPr>
        <w:annotationRef/>
      </w:r>
      <w:r>
        <w:t>Si van a hablar de package.json, necesitamos explicar como funciona antes ,puede ser en la parte de MEAN.</w:t>
      </w:r>
    </w:p>
  </w:comment>
  <w:comment w:id="1389" w:author="Agustin Schlapp" w:date="2018-01-12T15:45:00Z" w:initials="AS">
    <w:p w14:paraId="1C60CCEF" w14:textId="44B54D2E" w:rsidR="00A87E1C" w:rsidRDefault="00A87E1C">
      <w:pPr>
        <w:pStyle w:val="Textocomentario"/>
      </w:pPr>
      <w:r>
        <w:rPr>
          <w:rStyle w:val="Refdecomentario"/>
        </w:rPr>
        <w:annotationRef/>
      </w:r>
      <w:r>
        <w:t>Explicar en el capitulo 6</w:t>
      </w:r>
    </w:p>
  </w:comment>
  <w:comment w:id="1390" w:author="Nahuel Defossé" w:date="2017-12-22T12:13:00Z" w:initials="ND">
    <w:p w14:paraId="2927E03B" w14:textId="77777777" w:rsidR="00A87E1C" w:rsidRDefault="00A87E1C" w:rsidP="005A7CA5">
      <w:pPr>
        <w:pStyle w:val="Textocomentario"/>
      </w:pPr>
      <w:r>
        <w:rPr>
          <w:rStyle w:val="Refdecomentario"/>
        </w:rPr>
        <w:annotationRef/>
      </w:r>
      <w:r>
        <w:t xml:space="preserve">Ojo, que los lectores </w:t>
      </w:r>
    </w:p>
  </w:comment>
  <w:comment w:id="1391" w:author="Agustin Schlapp" w:date="2018-01-12T15:44:00Z" w:initials="AS">
    <w:p w14:paraId="50EA7A71" w14:textId="1894DE1B" w:rsidR="00A87E1C" w:rsidRDefault="00A87E1C">
      <w:pPr>
        <w:pStyle w:val="Textocomentario"/>
      </w:pPr>
      <w:r>
        <w:rPr>
          <w:rStyle w:val="Refdecomentario"/>
        </w:rPr>
        <w:annotationRef/>
      </w:r>
      <w:r>
        <w:t>Explicar npm en el capitulo 6</w:t>
      </w:r>
    </w:p>
  </w:comment>
  <w:comment w:id="1404" w:author="Nahuel Defossé" w:date="2017-12-22T12:23:00Z" w:initials="ND">
    <w:p w14:paraId="07EB1EC4" w14:textId="77777777" w:rsidR="00A87E1C" w:rsidRDefault="00A87E1C" w:rsidP="005A7CA5">
      <w:pPr>
        <w:pStyle w:val="Textocomentario"/>
      </w:pPr>
      <w:r>
        <w:rPr>
          <w:rStyle w:val="Refdecomentario"/>
        </w:rPr>
        <w:annotationRef/>
      </w:r>
      <w:r>
        <w:t>Son códigos que vienen con los ejemplos, o son hechos por ustedes, no queda claro</w:t>
      </w:r>
    </w:p>
  </w:comment>
  <w:comment w:id="1405" w:author="Nahuel Defossé" w:date="2017-12-22T12:23:00Z" w:initials="ND">
    <w:p w14:paraId="6207F049" w14:textId="77777777" w:rsidR="00A87E1C" w:rsidRDefault="00A87E1C" w:rsidP="005A7CA5">
      <w:pPr>
        <w:pStyle w:val="Textocomentario"/>
      </w:pPr>
      <w:r>
        <w:rPr>
          <w:rStyle w:val="Refdecomentario"/>
        </w:rPr>
        <w:annotationRef/>
      </w:r>
      <w:r>
        <w:t>Falta una arquitectura, aunque sea inicial del SAR. Hasta ahora el lector no sabe que van a usar un Arduino Mega, ni para que…</w:t>
      </w:r>
    </w:p>
  </w:comment>
  <w:comment w:id="1406" w:author="Agustin Schlapp" w:date="2018-01-12T16:46:00Z" w:initials="AS">
    <w:p w14:paraId="6F85332A" w14:textId="29BC6C7A" w:rsidR="00A87E1C" w:rsidRDefault="00A87E1C">
      <w:pPr>
        <w:pStyle w:val="Textocomentario"/>
      </w:pPr>
      <w:r>
        <w:rPr>
          <w:rStyle w:val="Refdecomentario"/>
        </w:rPr>
        <w:annotationRef/>
      </w:r>
      <w:r>
        <w:t>Realizar una pequeña reseña luego de los capítulos de Arduino y Raspi (3 y 4 respectivamente)</w:t>
      </w:r>
    </w:p>
  </w:comment>
  <w:comment w:id="1411" w:author="Nahuel Defossé" w:date="2017-12-22T12:41:00Z" w:initials="ND">
    <w:p w14:paraId="659A0B5E" w14:textId="77777777" w:rsidR="00A87E1C" w:rsidRPr="00772445" w:rsidRDefault="00A87E1C" w:rsidP="005A7CA5">
      <w:pPr>
        <w:pStyle w:val="Textocomentario"/>
      </w:pPr>
      <w:r>
        <w:rPr>
          <w:rStyle w:val="Refdecomentario"/>
        </w:rPr>
        <w:annotationRef/>
      </w:r>
      <w:r>
        <w:t xml:space="preserve">Este es  </w:t>
      </w:r>
      <w:hyperlink r:id="rId3" w:history="1">
        <w:r w:rsidRPr="00FB6D3A">
          <w:rPr>
            <w:rStyle w:val="Hipervnculo"/>
          </w:rPr>
          <w:t>https://github.com/firmata/ConfigurableFirmata</w:t>
        </w:r>
      </w:hyperlink>
      <w:r>
        <w:t xml:space="preserve"> ?</w:t>
      </w:r>
    </w:p>
  </w:comment>
  <w:comment w:id="1412" w:author="Nahuel Defossé" w:date="2017-12-22T12:24:00Z" w:initials="ND">
    <w:p w14:paraId="61B2EFBC" w14:textId="77777777" w:rsidR="00A87E1C" w:rsidRDefault="00A87E1C" w:rsidP="005A7CA5">
      <w:pPr>
        <w:pStyle w:val="Textocomentario"/>
      </w:pPr>
      <w:r>
        <w:rPr>
          <w:rStyle w:val="Refdecomentario"/>
        </w:rPr>
        <w:annotationRef/>
      </w:r>
      <w:r>
        <w:t>Igual que la nota anterior, no se sabe que arquitectura va a tener el SAR.</w:t>
      </w:r>
    </w:p>
  </w:comment>
  <w:comment w:id="1418" w:author="Nahuel Defossé" w:date="2017-12-22T12:56:00Z" w:initials="ND">
    <w:p w14:paraId="516BA2BD" w14:textId="77777777" w:rsidR="00A87E1C" w:rsidRDefault="00A87E1C" w:rsidP="004419AC">
      <w:pPr>
        <w:pStyle w:val="Textocomentario"/>
      </w:pPr>
      <w:r>
        <w:rPr>
          <w:rStyle w:val="Refdecomentario"/>
        </w:rPr>
        <w:annotationRef/>
      </w:r>
      <w:r>
        <w:t xml:space="preserve">Revisar la definición de curva de aprendizaje, es baja en vez de corta, </w:t>
      </w:r>
      <w:r w:rsidRPr="00CC6716">
        <w:t>https://es.wikipedia.org/wiki/Curva_de_aprendizaje</w:t>
      </w:r>
      <w:r>
        <w:t xml:space="preserve"> </w:t>
      </w:r>
    </w:p>
  </w:comment>
  <w:comment w:id="1419" w:author="Nahuel Defossé" w:date="2017-12-22T13:03:00Z" w:initials="ND">
    <w:p w14:paraId="294F1A35" w14:textId="77777777" w:rsidR="00A87E1C" w:rsidRDefault="00A87E1C" w:rsidP="004419AC">
      <w:pPr>
        <w:pStyle w:val="Textocomentario"/>
      </w:pPr>
      <w:r>
        <w:rPr>
          <w:rStyle w:val="Refdecomentario"/>
        </w:rPr>
        <w:annotationRef/>
      </w:r>
      <w:r>
        <w:t>Monoespaciado</w:t>
      </w:r>
    </w:p>
  </w:comment>
  <w:comment w:id="1420" w:author="Nahuel Defossé" w:date="2017-12-22T13:03:00Z" w:initials="ND">
    <w:p w14:paraId="5AAD2C28" w14:textId="77777777" w:rsidR="00A87E1C" w:rsidRDefault="00A87E1C" w:rsidP="004419AC">
      <w:pPr>
        <w:pStyle w:val="Textocomentario"/>
      </w:pPr>
      <w:r>
        <w:rPr>
          <w:rStyle w:val="Refdecomentario"/>
        </w:rPr>
        <w:annotationRef/>
      </w:r>
      <w:r>
        <w:rPr>
          <w:rStyle w:val="Refdecomentario"/>
        </w:rPr>
        <w:t>Habrá anexo de este dispostivo?</w:t>
      </w:r>
    </w:p>
  </w:comment>
  <w:comment w:id="1421" w:author="Agustin Schlapp" w:date="2018-01-15T23:51:00Z" w:initials="AS">
    <w:p w14:paraId="264D8C7C" w14:textId="504840D6" w:rsidR="00A87E1C" w:rsidRDefault="00A87E1C">
      <w:pPr>
        <w:pStyle w:val="Textocomentario"/>
      </w:pPr>
      <w:r>
        <w:rPr>
          <w:rStyle w:val="Refdecomentario"/>
        </w:rPr>
        <w:annotationRef/>
      </w:r>
      <w:r>
        <w:t>Si en el anexo de pruebas de sensores, actuadores y módulos</w:t>
      </w:r>
    </w:p>
  </w:comment>
  <w:comment w:id="1425" w:author="Nahuel Defossé" w:date="2017-12-22T13:10:00Z" w:initials="ND">
    <w:p w14:paraId="04B35F3F" w14:textId="77777777" w:rsidR="00A87E1C" w:rsidRDefault="00A87E1C" w:rsidP="004419AC">
      <w:pPr>
        <w:pStyle w:val="Textocomentario"/>
      </w:pPr>
      <w:r>
        <w:rPr>
          <w:rStyle w:val="Refdecomentario"/>
        </w:rPr>
        <w:annotationRef/>
      </w:r>
      <w:r>
        <w:t>Nunca se habló de las dificultades</w:t>
      </w:r>
    </w:p>
  </w:comment>
  <w:comment w:id="1426" w:author="Agustin Schlapp" w:date="2018-01-16T00:15:00Z" w:initials="AS">
    <w:p w14:paraId="1DC35ADE" w14:textId="0F448159" w:rsidR="00A87E1C" w:rsidRDefault="00A87E1C">
      <w:pPr>
        <w:pStyle w:val="Textocomentario"/>
      </w:pPr>
      <w:r>
        <w:rPr>
          <w:rStyle w:val="Refdecomentario"/>
        </w:rPr>
        <w:annotationRef/>
      </w:r>
      <w:r>
        <w:t>Se menciono en un apartado anterior</w:t>
      </w:r>
    </w:p>
  </w:comment>
  <w:comment w:id="1428" w:author="Nahuel Defossé" w:date="2017-12-22T13:10:00Z" w:initials="ND">
    <w:p w14:paraId="7059B5E5" w14:textId="77777777" w:rsidR="00A87E1C" w:rsidRDefault="00A87E1C" w:rsidP="004419AC">
      <w:pPr>
        <w:pStyle w:val="Textocomentario"/>
      </w:pPr>
      <w:r>
        <w:rPr>
          <w:rStyle w:val="Refdecomentario"/>
        </w:rPr>
        <w:annotationRef/>
      </w:r>
      <w:r>
        <w:t>NO vendría mal hacer referencia a las imágenes :D</w:t>
      </w:r>
    </w:p>
  </w:comment>
  <w:comment w:id="1429" w:author="Nahuel Defossé" w:date="2017-12-22T13:12:00Z" w:initials="ND">
    <w:p w14:paraId="3CA4135E" w14:textId="77777777" w:rsidR="00A87E1C" w:rsidRDefault="00A87E1C" w:rsidP="004419AC">
      <w:pPr>
        <w:pStyle w:val="Textocomentario"/>
      </w:pPr>
      <w:r>
        <w:rPr>
          <w:rStyle w:val="Refdecomentario"/>
        </w:rPr>
        <w:annotationRef/>
      </w:r>
      <w:r>
        <w:rPr>
          <w:rStyle w:val="Refdecomentario"/>
        </w:rPr>
        <w:t>Corregí el titulo en función del primer bullet, es cierto que todos se descartaron?</w:t>
      </w:r>
    </w:p>
  </w:comment>
  <w:comment w:id="1431" w:author="Agustin Schlapp" w:date="2018-01-16T00:17:00Z" w:initials="AS">
    <w:p w14:paraId="1F626987" w14:textId="092A12F7" w:rsidR="00A87E1C" w:rsidRDefault="00A87E1C">
      <w:pPr>
        <w:pStyle w:val="Textocomentario"/>
      </w:pPr>
      <w:r>
        <w:rPr>
          <w:rStyle w:val="Refdecomentario"/>
        </w:rPr>
        <w:annotationRef/>
      </w:r>
      <w:r>
        <w:t>Completar</w:t>
      </w:r>
    </w:p>
  </w:comment>
  <w:comment w:id="1443" w:author="Agustin Schlapp" w:date="2018-01-17T18:13:00Z" w:initials="AS">
    <w:p w14:paraId="248732A4" w14:textId="3380300F" w:rsidR="00A87E1C" w:rsidRDefault="00A87E1C">
      <w:pPr>
        <w:pStyle w:val="Textocomentario"/>
      </w:pPr>
      <w:r>
        <w:rPr>
          <w:rStyle w:val="Refdecomentario"/>
        </w:rPr>
        <w:annotationRef/>
      </w:r>
      <w:r>
        <w:t>Ampliar</w:t>
      </w:r>
    </w:p>
  </w:comment>
  <w:comment w:id="1449" w:author="Nahuel Defossé" w:date="2017-12-22T13:13:00Z" w:initials="ND">
    <w:p w14:paraId="1BBB09C5" w14:textId="77777777" w:rsidR="00A87E1C" w:rsidRDefault="00A87E1C" w:rsidP="00953E88">
      <w:pPr>
        <w:pStyle w:val="Textocomentario"/>
      </w:pPr>
      <w:r>
        <w:rPr>
          <w:rStyle w:val="Refdecomentario"/>
        </w:rPr>
        <w:annotationRef/>
      </w:r>
      <w:r>
        <w:t xml:space="preserve">Gráfico! </w:t>
      </w:r>
    </w:p>
  </w:comment>
  <w:comment w:id="1478" w:author="Nahuel Defossé" w:date="2017-12-22T13:17:00Z" w:initials="ND">
    <w:p w14:paraId="71728F59" w14:textId="77777777" w:rsidR="00A87E1C" w:rsidRDefault="00A87E1C" w:rsidP="00953E88">
      <w:pPr>
        <w:pStyle w:val="Textocomentario"/>
      </w:pPr>
      <w:r>
        <w:rPr>
          <w:rStyle w:val="Refdecomentario"/>
        </w:rPr>
        <w:annotationRef/>
      </w:r>
      <w:r>
        <w:t>Gráfico de los 3 nieveles, o croquis</w:t>
      </w:r>
    </w:p>
  </w:comment>
  <w:comment w:id="1491" w:author="Nahuel Defossé" w:date="2017-12-22T13:16:00Z" w:initials="ND">
    <w:p w14:paraId="52F23FCB" w14:textId="77777777" w:rsidR="00A87E1C" w:rsidRDefault="00A87E1C" w:rsidP="00953E88">
      <w:pPr>
        <w:pStyle w:val="Textocomentario"/>
      </w:pPr>
      <w:r>
        <w:rPr>
          <w:rStyle w:val="Refdecomentario"/>
        </w:rPr>
        <w:annotationRef/>
      </w:r>
      <w:r>
        <w:t xml:space="preserve">Explicar qué es </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124A6D1" w15:done="0"/>
  <w15:commentEx w15:paraId="47BEC0A8" w15:done="0"/>
  <w15:commentEx w15:paraId="6F687CE7" w15:done="0"/>
  <w15:commentEx w15:paraId="50B6B45C" w15:done="0"/>
  <w15:commentEx w15:paraId="536BDACC" w15:done="0"/>
  <w15:commentEx w15:paraId="0C6102B0" w15:done="0"/>
  <w15:commentEx w15:paraId="473E75D7" w15:done="0"/>
  <w15:commentEx w15:paraId="692FB46F" w15:done="0"/>
  <w15:commentEx w15:paraId="24E98AE8" w15:done="0"/>
  <w15:commentEx w15:paraId="1F29D6E9" w15:done="0"/>
  <w15:commentEx w15:paraId="12F5DD42" w15:paraIdParent="1F29D6E9" w15:done="0"/>
  <w15:commentEx w15:paraId="3F694DF3" w15:done="0"/>
  <w15:commentEx w15:paraId="62CBBF4D" w15:done="0"/>
  <w15:commentEx w15:paraId="077F4C76" w15:done="0"/>
  <w15:commentEx w15:paraId="3288BD1E" w15:done="0"/>
  <w15:commentEx w15:paraId="220A4FE1" w15:done="0"/>
  <w15:commentEx w15:paraId="1219E957" w15:done="0"/>
  <w15:commentEx w15:paraId="1CF3720F" w15:done="0"/>
  <w15:commentEx w15:paraId="78A993AC" w15:done="0"/>
  <w15:commentEx w15:paraId="12F36480" w15:done="0"/>
  <w15:commentEx w15:paraId="7C4856EC" w15:done="0"/>
  <w15:commentEx w15:paraId="1ABE0B1C" w15:done="0"/>
  <w15:commentEx w15:paraId="7546D8D7" w15:done="0"/>
  <w15:commentEx w15:paraId="48DC0C2F" w15:done="0"/>
  <w15:commentEx w15:paraId="07E4797D" w15:done="0"/>
  <w15:commentEx w15:paraId="5A2247D4" w15:done="0"/>
  <w15:commentEx w15:paraId="138ADC00" w15:done="0"/>
  <w15:commentEx w15:paraId="341526F4" w15:done="0"/>
  <w15:commentEx w15:paraId="7E95ED1E" w15:done="0"/>
  <w15:commentEx w15:paraId="212BAF6F" w15:done="0"/>
  <w15:commentEx w15:paraId="55DE9A46" w15:done="0"/>
  <w15:commentEx w15:paraId="24AE780F" w15:done="0"/>
  <w15:commentEx w15:paraId="79A20107" w15:done="0"/>
  <w15:commentEx w15:paraId="5873B97F" w15:done="0"/>
  <w15:commentEx w15:paraId="2CF4E44A" w15:done="0"/>
  <w15:commentEx w15:paraId="3918C091" w15:done="0"/>
  <w15:commentEx w15:paraId="572B10C1" w15:done="0"/>
  <w15:commentEx w15:paraId="7CBD690D" w15:done="0"/>
  <w15:commentEx w15:paraId="193404B5" w15:done="0"/>
  <w15:commentEx w15:paraId="1EA884A2" w15:done="0"/>
  <w15:commentEx w15:paraId="57C62A63" w15:done="0"/>
  <w15:commentEx w15:paraId="0ABAA560" w15:done="0"/>
  <w15:commentEx w15:paraId="43B0288F" w15:done="0"/>
  <w15:commentEx w15:paraId="1CE73D18" w15:done="0"/>
  <w15:commentEx w15:paraId="4E85B48D" w15:done="0"/>
  <w15:commentEx w15:paraId="2AB082B4" w15:done="0"/>
  <w15:commentEx w15:paraId="5E7F2C84" w15:done="0"/>
  <w15:commentEx w15:paraId="6C2905F6" w15:done="0"/>
  <w15:commentEx w15:paraId="14012DB0" w15:done="0"/>
  <w15:commentEx w15:paraId="32C1A5D2" w15:done="0"/>
  <w15:commentEx w15:paraId="16DB64F6" w15:done="0"/>
  <w15:commentEx w15:paraId="40A1ED03" w15:done="0"/>
  <w15:commentEx w15:paraId="1F0E5DB0" w15:done="0"/>
  <w15:commentEx w15:paraId="052CFB5D" w15:done="0"/>
  <w15:commentEx w15:paraId="29B3CAC5" w15:done="0"/>
  <w15:commentEx w15:paraId="7176B2F1" w15:paraIdParent="29B3CAC5" w15:done="0"/>
  <w15:commentEx w15:paraId="71BBBD69" w15:done="0"/>
  <w15:commentEx w15:paraId="4A5E5AB5" w15:paraIdParent="71BBBD69" w15:done="0"/>
  <w15:commentEx w15:paraId="20CAAB72" w15:done="0"/>
  <w15:commentEx w15:paraId="1A1FF827" w15:done="0"/>
  <w15:commentEx w15:paraId="577FAB6F" w15:done="0"/>
  <w15:commentEx w15:paraId="57E0B52A" w15:paraIdParent="577FAB6F" w15:done="0"/>
  <w15:commentEx w15:paraId="6292DF0D" w15:done="0"/>
  <w15:commentEx w15:paraId="3783EAE9" w15:paraIdParent="6292DF0D" w15:done="0"/>
  <w15:commentEx w15:paraId="5AD7C9C7" w15:done="0"/>
  <w15:commentEx w15:paraId="2364CF08" w15:done="0"/>
  <w15:commentEx w15:paraId="6D67236C" w15:paraIdParent="2364CF08" w15:done="0"/>
  <w15:commentEx w15:paraId="28C6C4F2" w15:done="0"/>
  <w15:commentEx w15:paraId="6C7E422A" w15:done="0"/>
  <w15:commentEx w15:paraId="42BD45AF" w15:done="0"/>
  <w15:commentEx w15:paraId="7227314C" w15:done="0"/>
  <w15:commentEx w15:paraId="649B31EF" w15:done="0"/>
  <w15:commentEx w15:paraId="30D78B72" w15:done="0"/>
  <w15:commentEx w15:paraId="580D6449" w15:done="0"/>
  <w15:commentEx w15:paraId="14CD367D" w15:paraIdParent="580D6449" w15:done="0"/>
  <w15:commentEx w15:paraId="1FB01774" w15:done="0"/>
  <w15:commentEx w15:paraId="41807FE7" w15:done="0"/>
  <w15:commentEx w15:paraId="79B794AF" w15:paraIdParent="41807FE7" w15:done="0"/>
  <w15:commentEx w15:paraId="12D000A0" w15:done="0"/>
  <w15:commentEx w15:paraId="50B4C820" w15:paraIdParent="12D000A0" w15:done="0"/>
  <w15:commentEx w15:paraId="7B3F7BDC" w15:done="0"/>
  <w15:commentEx w15:paraId="4D7FB3C9" w15:done="0"/>
  <w15:commentEx w15:paraId="37211271" w15:done="0"/>
  <w15:commentEx w15:paraId="0ACD4C86" w15:paraIdParent="37211271" w15:done="0"/>
  <w15:commentEx w15:paraId="2386D8D3" w15:done="0"/>
  <w15:commentEx w15:paraId="1C60CCEF" w15:paraIdParent="2386D8D3" w15:done="0"/>
  <w15:commentEx w15:paraId="2927E03B" w15:done="0"/>
  <w15:commentEx w15:paraId="50EA7A71" w15:paraIdParent="2927E03B" w15:done="0"/>
  <w15:commentEx w15:paraId="07EB1EC4" w15:done="0"/>
  <w15:commentEx w15:paraId="6207F049" w15:done="0"/>
  <w15:commentEx w15:paraId="6F85332A" w15:paraIdParent="6207F049" w15:done="0"/>
  <w15:commentEx w15:paraId="659A0B5E" w15:done="0"/>
  <w15:commentEx w15:paraId="61B2EFBC" w15:done="0"/>
  <w15:commentEx w15:paraId="516BA2BD" w15:done="0"/>
  <w15:commentEx w15:paraId="294F1A35" w15:done="0"/>
  <w15:commentEx w15:paraId="5AAD2C28" w15:done="0"/>
  <w15:commentEx w15:paraId="264D8C7C" w15:paraIdParent="5AAD2C28" w15:done="0"/>
  <w15:commentEx w15:paraId="04B35F3F" w15:done="0"/>
  <w15:commentEx w15:paraId="1DC35ADE" w15:paraIdParent="04B35F3F" w15:done="0"/>
  <w15:commentEx w15:paraId="7059B5E5" w15:done="0"/>
  <w15:commentEx w15:paraId="3CA4135E" w15:done="0"/>
  <w15:commentEx w15:paraId="1F626987" w15:done="0"/>
  <w15:commentEx w15:paraId="248732A4" w15:done="0"/>
  <w15:commentEx w15:paraId="1BBB09C5" w15:done="0"/>
  <w15:commentEx w15:paraId="71728F59" w15:done="0"/>
  <w15:commentEx w15:paraId="52F23FC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24A6D1" w16cid:durableId="1DD92A4C"/>
  <w16cid:commentId w16cid:paraId="47BEC0A8" w16cid:durableId="1DD92A4D"/>
  <w16cid:commentId w16cid:paraId="6F687CE7" w16cid:durableId="1DD92A4E"/>
  <w16cid:commentId w16cid:paraId="50B6B45C" w16cid:durableId="1DD92A4F"/>
  <w16cid:commentId w16cid:paraId="536BDACC" w16cid:durableId="1DD92A50"/>
  <w16cid:commentId w16cid:paraId="0C6102B0" w16cid:durableId="1DD92A51"/>
  <w16cid:commentId w16cid:paraId="473E75D7" w16cid:durableId="1DD92A52"/>
  <w16cid:commentId w16cid:paraId="692FB46F" w16cid:durableId="1DD92A53"/>
  <w16cid:commentId w16cid:paraId="24E98AE8" w16cid:durableId="1DD92A54"/>
  <w16cid:commentId w16cid:paraId="1F29D6E9" w16cid:durableId="1DD92A55"/>
  <w16cid:commentId w16cid:paraId="12F5DD42" w16cid:durableId="1DE24154"/>
  <w16cid:commentId w16cid:paraId="3F694DF3" w16cid:durableId="1DD92A56"/>
  <w16cid:commentId w16cid:paraId="62CBBF4D" w16cid:durableId="1DD92A57"/>
  <w16cid:commentId w16cid:paraId="077F4C76" w16cid:durableId="1DD92A58"/>
  <w16cid:commentId w16cid:paraId="3288BD1E" w16cid:durableId="1DD92A59"/>
  <w16cid:commentId w16cid:paraId="220A4FE1" w16cid:durableId="1DD92A5A"/>
  <w16cid:commentId w16cid:paraId="1219E957" w16cid:durableId="1DD92A5B"/>
  <w16cid:commentId w16cid:paraId="1CF3720F" w16cid:durableId="1DD92A5C"/>
  <w16cid:commentId w16cid:paraId="78A993AC" w16cid:durableId="1DD92A5D"/>
  <w16cid:commentId w16cid:paraId="12F36480" w16cid:durableId="1DE67F58"/>
  <w16cid:commentId w16cid:paraId="7C4856EC" w16cid:durableId="1DD92A5E"/>
  <w16cid:commentId w16cid:paraId="1ABE0B1C" w16cid:durableId="1DD92A5F"/>
  <w16cid:commentId w16cid:paraId="7546D8D7" w16cid:durableId="1DD92A60"/>
  <w16cid:commentId w16cid:paraId="48DC0C2F" w16cid:durableId="1DD92A61"/>
  <w16cid:commentId w16cid:paraId="07E4797D" w16cid:durableId="1DD92A62"/>
  <w16cid:commentId w16cid:paraId="5A2247D4" w16cid:durableId="1DD92A63"/>
  <w16cid:commentId w16cid:paraId="138ADC00" w16cid:durableId="1DD92A64"/>
  <w16cid:commentId w16cid:paraId="341526F4" w16cid:durableId="1DD92A65"/>
  <w16cid:commentId w16cid:paraId="7E95ED1E" w16cid:durableId="1DD92A66"/>
  <w16cid:commentId w16cid:paraId="212BAF6F" w16cid:durableId="1DD92A67"/>
  <w16cid:commentId w16cid:paraId="55DE9A46" w16cid:durableId="1DD92A68"/>
  <w16cid:commentId w16cid:paraId="24AE780F" w16cid:durableId="1DD92A69"/>
  <w16cid:commentId w16cid:paraId="79A20107" w16cid:durableId="1DE8B4BA"/>
  <w16cid:commentId w16cid:paraId="5873B97F" w16cid:durableId="1DD92A6A"/>
  <w16cid:commentId w16cid:paraId="2CF4E44A" w16cid:durableId="1DD92A6B"/>
  <w16cid:commentId w16cid:paraId="3918C091" w16cid:durableId="1DD92A6C"/>
  <w16cid:commentId w16cid:paraId="572B10C1" w16cid:durableId="1DD92A6D"/>
  <w16cid:commentId w16cid:paraId="7CBD690D" w16cid:durableId="1DD92A6E"/>
  <w16cid:commentId w16cid:paraId="193404B5" w16cid:durableId="1DEE40D1"/>
  <w16cid:commentId w16cid:paraId="1EA884A2" w16cid:durableId="1DD92A70"/>
  <w16cid:commentId w16cid:paraId="57C62A63" w16cid:durableId="1DD92A71"/>
  <w16cid:commentId w16cid:paraId="0ABAA560" w16cid:durableId="1DD92A72"/>
  <w16cid:commentId w16cid:paraId="43B0288F" w16cid:durableId="1DD92A73"/>
  <w16cid:commentId w16cid:paraId="1CE73D18" w16cid:durableId="1DD92A74"/>
  <w16cid:commentId w16cid:paraId="4E85B48D" w16cid:durableId="1DD92A75"/>
  <w16cid:commentId w16cid:paraId="2AB082B4" w16cid:durableId="1DD92A76"/>
  <w16cid:commentId w16cid:paraId="5E7F2C84" w16cid:durableId="1DD92A78"/>
  <w16cid:commentId w16cid:paraId="6C2905F6" w16cid:durableId="1DD92A7A"/>
  <w16cid:commentId w16cid:paraId="14012DB0" w16cid:durableId="1DD92A7B"/>
  <w16cid:commentId w16cid:paraId="32C1A5D2" w16cid:durableId="1DD92A7C"/>
  <w16cid:commentId w16cid:paraId="16DB64F6" w16cid:durableId="1DD92A7D"/>
  <w16cid:commentId w16cid:paraId="2386D8D3" w16cid:durableId="1E010EC8"/>
  <w16cid:commentId w16cid:paraId="1C60CCEF" w16cid:durableId="1E035691"/>
  <w16cid:commentId w16cid:paraId="2927E03B" w16cid:durableId="1E010ECA"/>
  <w16cid:commentId w16cid:paraId="50EA7A71" w16cid:durableId="1E03566B"/>
  <w16cid:commentId w16cid:paraId="07EB1EC4" w16cid:durableId="1E010ECC"/>
  <w16cid:commentId w16cid:paraId="6207F049" w16cid:durableId="1E010ECD"/>
  <w16cid:commentId w16cid:paraId="6F85332A" w16cid:durableId="1E0364FC"/>
  <w16cid:commentId w16cid:paraId="659A0B5E" w16cid:durableId="1E010ECE"/>
  <w16cid:commentId w16cid:paraId="61B2EFBC" w16cid:durableId="1E010ECF"/>
  <w16cid:commentId w16cid:paraId="516BA2BD" w16cid:durableId="1E010ED5"/>
  <w16cid:commentId w16cid:paraId="294F1A35" w16cid:durableId="1E010ED6"/>
  <w16cid:commentId w16cid:paraId="5AAD2C28" w16cid:durableId="1E010ED7"/>
  <w16cid:commentId w16cid:paraId="264D8C7C" w16cid:durableId="1E07BD08"/>
  <w16cid:commentId w16cid:paraId="04B35F3F" w16cid:durableId="1E010EDA"/>
  <w16cid:commentId w16cid:paraId="1DC35ADE" w16cid:durableId="1E07C2A0"/>
  <w16cid:commentId w16cid:paraId="7059B5E5" w16cid:durableId="1E010EDB"/>
  <w16cid:commentId w16cid:paraId="3CA4135E" w16cid:durableId="1E010EDC"/>
  <w16cid:commentId w16cid:paraId="1F626987" w16cid:durableId="1E07C31B"/>
  <w16cid:commentId w16cid:paraId="248732A4" w16cid:durableId="1E0A10CD"/>
  <w16cid:commentId w16cid:paraId="1BBB09C5" w16cid:durableId="1E010EDD"/>
  <w16cid:commentId w16cid:paraId="71728F59" w16cid:durableId="1E010EDE"/>
  <w16cid:commentId w16cid:paraId="52F23FCB" w16cid:durableId="1E010EDF"/>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025D70" w14:textId="77777777" w:rsidR="006C4B3B" w:rsidRDefault="006C4B3B">
      <w:r>
        <w:separator/>
      </w:r>
    </w:p>
  </w:endnote>
  <w:endnote w:type="continuationSeparator" w:id="0">
    <w:p w14:paraId="67F6C86C" w14:textId="77777777" w:rsidR="006C4B3B" w:rsidRDefault="006C4B3B">
      <w:r>
        <w:continuationSeparator/>
      </w:r>
    </w:p>
  </w:endnote>
  <w:endnote w:id="1">
    <w:p w14:paraId="00DE85CE" w14:textId="4B0BC8A6" w:rsidR="00A87E1C" w:rsidRDefault="00A87E1C">
      <w:pPr>
        <w:pStyle w:val="Textonotaalfinal"/>
        <w:rPr>
          <w:ins w:id="425" w:author="Agustin Schlapp" w:date="2017-12-21T18:11:00Z"/>
        </w:rPr>
      </w:pPr>
      <w:ins w:id="426" w:author="Agustin Schlapp" w:date="2017-12-21T18:11:00Z">
        <w:r>
          <w:rPr>
            <w:rStyle w:val="Refdenotaalfinal"/>
          </w:rPr>
          <w:endnoteRef/>
        </w:r>
        <w:r>
          <w:t xml:space="preserve">  </w:t>
        </w:r>
        <w:r>
          <w:fldChar w:fldCharType="begin"/>
        </w:r>
        <w:r>
          <w:instrText xml:space="preserve"> HYPERLINK "</w:instrText>
        </w:r>
        <w:r w:rsidRPr="00E61AFD">
          <w:instrText>https://www.upc.edu/latevaupc/usos-y-beneficios-robotica-las-aulas/</w:instrText>
        </w:r>
        <w:r>
          <w:instrText xml:space="preserve">" </w:instrText>
        </w:r>
        <w:r>
          <w:fldChar w:fldCharType="separate"/>
        </w:r>
        <w:r w:rsidRPr="00DF5F4F">
          <w:rPr>
            <w:rStyle w:val="Hipervnculo"/>
          </w:rPr>
          <w:t>https://www.upc.edu/latevaupc/usos-y-beneficios-robotica-las-aulas/</w:t>
        </w:r>
        <w:r>
          <w:fldChar w:fldCharType="end"/>
        </w:r>
      </w:ins>
    </w:p>
    <w:p w14:paraId="0D885831" w14:textId="77777777" w:rsidR="00A87E1C" w:rsidRDefault="00A87E1C">
      <w:pPr>
        <w:pStyle w:val="Textonotaalfinal"/>
      </w:pPr>
    </w:p>
  </w:endnote>
  <w:endnote w:id="2">
    <w:p w14:paraId="115055C6" w14:textId="2FEB0830" w:rsidR="00A87E1C" w:rsidRPr="00C94514" w:rsidRDefault="00A87E1C" w:rsidP="00C94514">
      <w:pPr>
        <w:rPr>
          <w:rFonts w:ascii="Arial" w:hAnsi="Arial" w:cs="Arial"/>
          <w:b/>
          <w:sz w:val="24"/>
          <w:szCs w:val="24"/>
          <w:rPrChange w:id="524" w:author="Agustin Schlapp" w:date="2017-12-21T18:48:00Z">
            <w:rPr>
              <w:rFonts w:ascii="Arial" w:hAnsi="Arial" w:cs="Arial"/>
              <w:b/>
              <w:sz w:val="24"/>
              <w:szCs w:val="24"/>
              <w:lang w:val="en-US"/>
            </w:rPr>
          </w:rPrChange>
        </w:rPr>
      </w:pPr>
      <w:r>
        <w:rPr>
          <w:rStyle w:val="Refdenotaalfinal"/>
        </w:rPr>
        <w:endnoteRef/>
      </w:r>
      <w:del w:id="525" w:author="Agustin Schlapp" w:date="2017-12-21T18:49:00Z">
        <w:r w:rsidDel="00C94514">
          <w:delText xml:space="preserve"> </w:delText>
        </w:r>
      </w:del>
      <w:r w:rsidRPr="00C94514">
        <w:rPr>
          <w:rStyle w:val="Hipervnculo"/>
          <w:sz w:val="20"/>
          <w:szCs w:val="20"/>
          <w:rPrChange w:id="526" w:author="Agustin Schlapp" w:date="2017-12-21T18:48:00Z">
            <w:rPr>
              <w:rFonts w:ascii="Arial" w:hAnsi="Arial" w:cs="Arial"/>
              <w:b/>
              <w:sz w:val="24"/>
              <w:szCs w:val="24"/>
              <w:highlight w:val="yellow"/>
              <w:lang w:val="en-US"/>
            </w:rPr>
          </w:rPrChange>
        </w:rPr>
        <w:t>http://comoprogramarpic.blogspot.com.ar/2012/06/programando-un-atmel-mi-primer-programa.html</w:t>
      </w:r>
    </w:p>
    <w:p w14:paraId="58B9A889" w14:textId="7C5DA404" w:rsidR="00A87E1C" w:rsidRDefault="00A87E1C">
      <w:pPr>
        <w:pStyle w:val="Textonotaalfinal"/>
      </w:pPr>
    </w:p>
  </w:endnote>
  <w:endnote w:id="3">
    <w:p w14:paraId="593EC0ED" w14:textId="375F4EBF" w:rsidR="00A87E1C" w:rsidRDefault="00A87E1C">
      <w:pPr>
        <w:pStyle w:val="Textonotaalfinal"/>
        <w:rPr>
          <w:ins w:id="735" w:author="Agustin Schlapp" w:date="2017-12-21T20:12:00Z"/>
        </w:rPr>
      </w:pPr>
      <w:ins w:id="736" w:author="Agustin Schlapp" w:date="2017-12-21T20:11:00Z">
        <w:r>
          <w:rPr>
            <w:rStyle w:val="Refdenotaalfinal"/>
          </w:rPr>
          <w:endnoteRef/>
        </w:r>
        <w:r>
          <w:t xml:space="preserve"> </w:t>
        </w:r>
      </w:ins>
      <w:ins w:id="737" w:author="Agustin Schlapp" w:date="2017-12-21T20:12:00Z">
        <w:r>
          <w:fldChar w:fldCharType="begin"/>
        </w:r>
        <w:r>
          <w:instrText xml:space="preserve"> HYPERLINK "</w:instrText>
        </w:r>
        <w:r w:rsidRPr="00C13867">
          <w:instrText>https://www.arduino.cc/en/Main/Products</w:instrText>
        </w:r>
        <w:r>
          <w:instrText xml:space="preserve">" </w:instrText>
        </w:r>
        <w:r>
          <w:fldChar w:fldCharType="separate"/>
        </w:r>
        <w:r w:rsidRPr="00865180">
          <w:rPr>
            <w:rStyle w:val="Hipervnculo"/>
          </w:rPr>
          <w:t>https://www.arduino.cc/en/Main/Products</w:t>
        </w:r>
        <w:r>
          <w:fldChar w:fldCharType="end"/>
        </w:r>
        <w:r>
          <w:t xml:space="preserve"> </w:t>
        </w:r>
      </w:ins>
    </w:p>
    <w:p w14:paraId="41FBE422" w14:textId="77777777" w:rsidR="00A87E1C" w:rsidRDefault="00A87E1C">
      <w:pPr>
        <w:pStyle w:val="Textonotaalfinal"/>
      </w:pPr>
    </w:p>
  </w:endnote>
  <w:endnote w:id="4">
    <w:p w14:paraId="2BDDBDB4" w14:textId="6C699FE3" w:rsidR="00A87E1C" w:rsidRDefault="00A87E1C">
      <w:pPr>
        <w:pStyle w:val="Textonotaalfinal"/>
      </w:pPr>
      <w:r>
        <w:rPr>
          <w:rStyle w:val="Refdenotaalfinal"/>
        </w:rPr>
        <w:endnoteRef/>
      </w:r>
      <w:r>
        <w:t xml:space="preserve"> </w:t>
      </w:r>
      <w:hyperlink r:id="rId1" w:history="1">
        <w:r w:rsidRPr="008A3541">
          <w:rPr>
            <w:rStyle w:val="Hipervnculo"/>
          </w:rPr>
          <w:t>https://www.raspberrypi.org/documentation/usage/gpio-plus-and-raspi2/</w:t>
        </w:r>
      </w:hyperlink>
      <w:r>
        <w:t xml:space="preserve"> </w:t>
      </w:r>
    </w:p>
    <w:p w14:paraId="2B27C5F2" w14:textId="77777777" w:rsidR="00A87E1C" w:rsidRDefault="00A87E1C">
      <w:pPr>
        <w:pStyle w:val="Textonotaalfinal"/>
      </w:pPr>
    </w:p>
  </w:endnote>
  <w:endnote w:id="5">
    <w:p w14:paraId="2FBF2552" w14:textId="77777777" w:rsidR="00A87E1C" w:rsidRDefault="00A87E1C" w:rsidP="004377B9">
      <w:pPr>
        <w:pStyle w:val="Textonotaalfinal"/>
      </w:pPr>
      <w:r>
        <w:rPr>
          <w:rStyle w:val="Refdenotaalfinal"/>
          <w:highlight w:val="yellow"/>
        </w:rPr>
        <w:endnoteRef/>
      </w:r>
      <w:r>
        <w:rPr>
          <w:highlight w:val="yellow"/>
        </w:rPr>
        <w:t xml:space="preserve"> https://source.android.com/security/overview/kernel-security</w:t>
      </w:r>
    </w:p>
  </w:endnote>
  <w:endnote w:id="6">
    <w:p w14:paraId="0FE01A4B" w14:textId="743695C5" w:rsidR="00A87E1C" w:rsidRDefault="00A87E1C">
      <w:pPr>
        <w:pStyle w:val="Textonotaalfinal"/>
      </w:pPr>
      <w:r>
        <w:rPr>
          <w:rStyle w:val="Refdenotaalfinal"/>
        </w:rPr>
        <w:endnoteRef/>
      </w:r>
      <w:r>
        <w:t xml:space="preserve"> </w:t>
      </w:r>
      <w:hyperlink r:id="rId2" w:history="1">
        <w:r w:rsidRPr="007750A7">
          <w:rPr>
            <w:rStyle w:val="Hipervnculo"/>
          </w:rPr>
          <w:t>https://github.com/firmata/arduino</w:t>
        </w:r>
      </w:hyperlink>
      <w:r>
        <w:t xml:space="preserve"> </w:t>
      </w:r>
    </w:p>
    <w:p w14:paraId="6D1C92AF" w14:textId="77777777" w:rsidR="00A87E1C" w:rsidRDefault="00A87E1C">
      <w:pPr>
        <w:pStyle w:val="Textonotaalfinal"/>
      </w:pPr>
    </w:p>
  </w:endnote>
  <w:endnote w:id="7">
    <w:p w14:paraId="3E54D220" w14:textId="696BE3AD" w:rsidR="00A87E1C" w:rsidRDefault="00A87E1C">
      <w:pPr>
        <w:pStyle w:val="Textonotaalfinal"/>
      </w:pPr>
      <w:r>
        <w:rPr>
          <w:rStyle w:val="Refdenotaalfinal"/>
        </w:rPr>
        <w:endnoteRef/>
      </w:r>
      <w:r>
        <w:t xml:space="preserve"> </w:t>
      </w:r>
      <w:hyperlink r:id="rId3" w:history="1">
        <w:r w:rsidRPr="00D51FF5">
          <w:rPr>
            <w:rStyle w:val="Hipervnculo"/>
          </w:rPr>
          <w:t>https://www.raspberrypi.org/downloads/raspbian/</w:t>
        </w:r>
      </w:hyperlink>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Apple Color Emoji">
    <w:altName w:val="Calibri"/>
    <w:charset w:val="00"/>
    <w:family w:val="auto"/>
    <w:pitch w:val="fixed"/>
    <w:sig w:usb0="00000003" w:usb1="18000000" w:usb2="14000000" w:usb3="00000000" w:csb0="00000001" w:csb1="00000000"/>
  </w:font>
  <w:font w:name="Georgia">
    <w:panose1 w:val="02040502050405020303"/>
    <w:charset w:val="00"/>
    <w:family w:val="roman"/>
    <w:pitch w:val="variable"/>
    <w:sig w:usb0="00000287" w:usb1="00000000" w:usb2="00000000" w:usb3="00000000" w:csb0="0000009F" w:csb1="00000000"/>
  </w:font>
  <w:font w:name="Roboto">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5502"/>
      <w:gridCol w:w="3757"/>
    </w:tblGrid>
    <w:tr w:rsidR="00A87E1C" w14:paraId="2F68BF2B" w14:textId="77777777" w:rsidTr="002113D4">
      <w:trPr>
        <w:trHeight w:hRule="exact" w:val="115"/>
        <w:jc w:val="center"/>
      </w:trPr>
      <w:tc>
        <w:tcPr>
          <w:tcW w:w="5502" w:type="dxa"/>
          <w:shd w:val="clear" w:color="auto" w:fill="4472C4" w:themeFill="accent1"/>
          <w:tcMar>
            <w:top w:w="0" w:type="dxa"/>
            <w:bottom w:w="0" w:type="dxa"/>
          </w:tcMar>
        </w:tcPr>
        <w:p w14:paraId="5F7B62FC" w14:textId="77777777" w:rsidR="00A87E1C" w:rsidRDefault="00A87E1C">
          <w:pPr>
            <w:pStyle w:val="Encabezado"/>
            <w:rPr>
              <w:caps/>
              <w:sz w:val="18"/>
            </w:rPr>
          </w:pPr>
        </w:p>
      </w:tc>
      <w:tc>
        <w:tcPr>
          <w:tcW w:w="3757" w:type="dxa"/>
          <w:shd w:val="clear" w:color="auto" w:fill="4472C4" w:themeFill="accent1"/>
          <w:tcMar>
            <w:top w:w="0" w:type="dxa"/>
            <w:bottom w:w="0" w:type="dxa"/>
          </w:tcMar>
        </w:tcPr>
        <w:p w14:paraId="1B91474B" w14:textId="77777777" w:rsidR="00A87E1C" w:rsidRDefault="00A87E1C">
          <w:pPr>
            <w:pStyle w:val="Encabezado"/>
            <w:jc w:val="right"/>
            <w:rPr>
              <w:caps/>
              <w:sz w:val="18"/>
            </w:rPr>
          </w:pPr>
        </w:p>
      </w:tc>
    </w:tr>
    <w:tr w:rsidR="00A87E1C" w14:paraId="1312D78B" w14:textId="77777777" w:rsidTr="002113D4">
      <w:trPr>
        <w:jc w:val="center"/>
      </w:trPr>
      <w:sdt>
        <w:sdtPr>
          <w:alias w:val="Aut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5502" w:type="dxa"/>
              <w:shd w:val="clear" w:color="auto" w:fill="auto"/>
              <w:vAlign w:val="center"/>
            </w:tcPr>
            <w:p w14:paraId="607AB3EE" w14:textId="77777777" w:rsidR="00A87E1C" w:rsidRDefault="00A87E1C">
              <w:pPr>
                <w:pStyle w:val="Piedepgina"/>
                <w:rPr>
                  <w:caps/>
                  <w:color w:val="808080" w:themeColor="background1" w:themeShade="80"/>
                  <w:sz w:val="18"/>
                  <w:szCs w:val="18"/>
                </w:rPr>
              </w:pPr>
              <w:r>
                <w:t>Mansilla - Schlapp Tutor: Lic. Defossé Nahuel</w:t>
              </w:r>
            </w:p>
          </w:tc>
        </w:sdtContent>
      </w:sdt>
      <w:tc>
        <w:tcPr>
          <w:tcW w:w="3757" w:type="dxa"/>
          <w:shd w:val="clear" w:color="auto" w:fill="auto"/>
          <w:vAlign w:val="center"/>
        </w:tcPr>
        <w:p w14:paraId="5E558D19" w14:textId="1D4BCEBD" w:rsidR="00A87E1C" w:rsidRDefault="00A87E1C">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8D6B3A" w:rsidRPr="008D6B3A">
            <w:rPr>
              <w:caps/>
              <w:noProof/>
              <w:color w:val="808080" w:themeColor="background1" w:themeShade="80"/>
              <w:sz w:val="18"/>
              <w:szCs w:val="18"/>
              <w:lang w:val="es-ES"/>
            </w:rPr>
            <w:t>80</w:t>
          </w:r>
          <w:r>
            <w:rPr>
              <w:caps/>
              <w:color w:val="808080" w:themeColor="background1" w:themeShade="80"/>
              <w:sz w:val="18"/>
              <w:szCs w:val="18"/>
            </w:rPr>
            <w:fldChar w:fldCharType="end"/>
          </w:r>
        </w:p>
      </w:tc>
    </w:tr>
  </w:tbl>
  <w:p w14:paraId="54E3B2B5" w14:textId="77777777" w:rsidR="00A87E1C" w:rsidRDefault="00A87E1C"/>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3B5458" w14:textId="77777777" w:rsidR="006C4B3B" w:rsidRDefault="006C4B3B">
      <w:r>
        <w:separator/>
      </w:r>
    </w:p>
  </w:footnote>
  <w:footnote w:type="continuationSeparator" w:id="0">
    <w:p w14:paraId="147E4E1F" w14:textId="77777777" w:rsidR="006C4B3B" w:rsidRDefault="006C4B3B">
      <w:r>
        <w:continuationSeparator/>
      </w:r>
    </w:p>
  </w:footnote>
  <w:footnote w:id="1">
    <w:p w14:paraId="01EF539F" w14:textId="77777777" w:rsidR="00A87E1C" w:rsidRPr="00767DAF" w:rsidRDefault="00A87E1C">
      <w:r>
        <w:rPr>
          <w:vertAlign w:val="superscript"/>
        </w:rPr>
        <w:footnoteRef/>
      </w:r>
      <w:r>
        <w:rPr>
          <w:sz w:val="20"/>
          <w:szCs w:val="20"/>
        </w:rPr>
        <w:t xml:space="preserve"> Agente basado en objetivos: “Almacena información del estado del mundo, así como del conjunto de objetivos que intenta alcanzar, y que es capaz de seleccionar la acción que eventualmente lo guiará hacia la consecución de sus objetivos” [Inteligencia Artificial un enfoque moderno. </w:t>
      </w:r>
      <w:r w:rsidRPr="00767DAF">
        <w:rPr>
          <w:sz w:val="20"/>
          <w:szCs w:val="20"/>
        </w:rPr>
        <w:t>Person. Stuart Russell, Peter Norving 2da Ed. Pág. 57]</w:t>
      </w:r>
    </w:p>
  </w:footnote>
  <w:footnote w:id="2">
    <w:p w14:paraId="0F25B43C" w14:textId="35B6A5E9" w:rsidR="00A87E1C" w:rsidRPr="000D0DC6" w:rsidRDefault="00A87E1C">
      <w:pPr>
        <w:pStyle w:val="Textonotapie"/>
        <w:rPr>
          <w:sz w:val="20"/>
          <w:szCs w:val="20"/>
          <w:rPrChange w:id="178" w:author="Agustin Schlapp" w:date="2017-12-18T13:00:00Z">
            <w:rPr/>
          </w:rPrChange>
        </w:rPr>
      </w:pPr>
      <w:ins w:id="179" w:author="Agustin Schlapp" w:date="2017-12-18T12:42:00Z">
        <w:r w:rsidRPr="000D0DC6">
          <w:rPr>
            <w:rStyle w:val="Refdenotaalpie"/>
            <w:sz w:val="20"/>
            <w:szCs w:val="20"/>
            <w:rPrChange w:id="180" w:author="Agustin Schlapp" w:date="2017-12-18T13:00:00Z">
              <w:rPr>
                <w:rStyle w:val="Refdenotaalpie"/>
              </w:rPr>
            </w:rPrChange>
          </w:rPr>
          <w:footnoteRef/>
        </w:r>
        <w:r w:rsidRPr="000D0DC6">
          <w:rPr>
            <w:sz w:val="20"/>
            <w:szCs w:val="20"/>
            <w:rPrChange w:id="181" w:author="Agustin Schlapp" w:date="2017-12-18T13:00:00Z">
              <w:rPr/>
            </w:rPrChange>
          </w:rPr>
          <w:t xml:space="preserve"> </w:t>
        </w:r>
      </w:ins>
      <w:ins w:id="182" w:author="Agustin Schlapp" w:date="2017-12-18T12:43:00Z">
        <w:r w:rsidRPr="000D0DC6">
          <w:rPr>
            <w:sz w:val="20"/>
            <w:szCs w:val="20"/>
            <w:rPrChange w:id="183" w:author="Agustin Schlapp" w:date="2017-12-18T13:00:00Z">
              <w:rPr/>
            </w:rPrChange>
          </w:rPr>
          <w:t>“Arduino nace como una solución para los diseñadores</w:t>
        </w:r>
      </w:ins>
      <w:ins w:id="184" w:author="Agustin Schlapp" w:date="2017-12-18T12:44:00Z">
        <w:r w:rsidRPr="000D0DC6">
          <w:rPr>
            <w:sz w:val="20"/>
            <w:szCs w:val="20"/>
            <w:rPrChange w:id="185" w:author="Agustin Schlapp" w:date="2017-12-18T13:00:00Z">
              <w:rPr/>
            </w:rPrChange>
          </w:rPr>
          <w:t>…</w:t>
        </w:r>
      </w:ins>
      <w:ins w:id="186" w:author="Agustin Schlapp" w:date="2017-12-18T13:00:00Z">
        <w:r w:rsidRPr="000D0DC6">
          <w:rPr>
            <w:sz w:val="20"/>
            <w:szCs w:val="20"/>
            <w:rPrChange w:id="187" w:author="Agustin Schlapp" w:date="2017-12-18T13:00:00Z">
              <w:rPr/>
            </w:rPrChange>
          </w:rPr>
          <w:t>”” Donde</w:t>
        </w:r>
      </w:ins>
      <w:ins w:id="188" w:author="Agustin Schlapp" w:date="2017-12-18T12:44:00Z">
        <w:r w:rsidRPr="000D0DC6">
          <w:rPr>
            <w:sz w:val="20"/>
            <w:szCs w:val="20"/>
            <w:rPrChange w:id="189" w:author="Agustin Schlapp" w:date="2017-12-18T13:00:00Z">
              <w:rPr/>
            </w:rPrChange>
          </w:rPr>
          <w:t xml:space="preserve"> más se </w:t>
        </w:r>
      </w:ins>
      <w:ins w:id="190" w:author="Agustin Schlapp" w:date="2017-12-18T12:45:00Z">
        <w:r w:rsidRPr="000D0DC6">
          <w:rPr>
            <w:sz w:val="20"/>
            <w:szCs w:val="20"/>
            <w:rPrChange w:id="191" w:author="Agustin Schlapp" w:date="2017-12-18T13:00:00Z">
              <w:rPr/>
            </w:rPrChange>
          </w:rPr>
          <w:t>está</w:t>
        </w:r>
      </w:ins>
      <w:ins w:id="192" w:author="Agustin Schlapp" w:date="2017-12-18T12:44:00Z">
        <w:r w:rsidRPr="000D0DC6">
          <w:rPr>
            <w:sz w:val="20"/>
            <w:szCs w:val="20"/>
            <w:rPrChange w:id="193" w:author="Agustin Schlapp" w:date="2017-12-18T13:00:00Z">
              <w:rPr/>
            </w:rPrChange>
          </w:rPr>
          <w:t xml:space="preserve"> potenciando</w:t>
        </w:r>
      </w:ins>
      <w:ins w:id="194" w:author="Agustin Schlapp" w:date="2017-12-18T12:45:00Z">
        <w:r w:rsidRPr="000D0DC6">
          <w:rPr>
            <w:sz w:val="20"/>
            <w:szCs w:val="20"/>
            <w:rPrChange w:id="195" w:author="Agustin Schlapp" w:date="2017-12-18T13:00:00Z">
              <w:rPr/>
            </w:rPrChange>
          </w:rPr>
          <w:t xml:space="preserve"> es en la educación</w:t>
        </w:r>
      </w:ins>
      <w:ins w:id="196" w:author="Agustin Schlapp" w:date="2017-12-18T13:00:00Z">
        <w:r w:rsidRPr="000D0DC6">
          <w:rPr>
            <w:sz w:val="20"/>
            <w:szCs w:val="20"/>
            <w:rPrChange w:id="197" w:author="Agustin Schlapp" w:date="2017-12-18T13:00:00Z">
              <w:rPr/>
            </w:rPrChange>
          </w:rPr>
          <w:t>…” Matías</w:t>
        </w:r>
      </w:ins>
      <w:ins w:id="198" w:author="Agustin Schlapp" w:date="2017-12-18T12:45:00Z">
        <w:r w:rsidRPr="000D0DC6">
          <w:rPr>
            <w:sz w:val="20"/>
            <w:szCs w:val="20"/>
            <w:rPrChange w:id="199" w:author="Agustin Schlapp" w:date="2017-12-18T13:00:00Z">
              <w:rPr/>
            </w:rPrChange>
          </w:rPr>
          <w:t xml:space="preserve"> Scovotti, director pedagógico y co-fundador de Edu</w:t>
        </w:r>
      </w:ins>
      <w:ins w:id="200" w:author="Agustin Schlapp" w:date="2017-12-18T12:46:00Z">
        <w:r w:rsidRPr="000D0DC6">
          <w:rPr>
            <w:sz w:val="20"/>
            <w:szCs w:val="20"/>
            <w:rPrChange w:id="201" w:author="Agustin Schlapp" w:date="2017-12-18T13:00:00Z">
              <w:rPr/>
            </w:rPrChange>
          </w:rPr>
          <w:t xml:space="preserve">cabot. </w:t>
        </w:r>
        <w:r w:rsidRPr="000D0DC6">
          <w:rPr>
            <w:sz w:val="20"/>
            <w:szCs w:val="20"/>
            <w:rPrChange w:id="202" w:author="Agustin Schlapp" w:date="2017-12-18T13:00:00Z">
              <w:rPr/>
            </w:rPrChange>
          </w:rPr>
          <w:fldChar w:fldCharType="begin"/>
        </w:r>
        <w:r w:rsidRPr="000D0DC6">
          <w:rPr>
            <w:sz w:val="20"/>
            <w:szCs w:val="20"/>
            <w:rPrChange w:id="203" w:author="Agustin Schlapp" w:date="2017-12-18T13:00:00Z">
              <w:rPr/>
            </w:rPrChange>
          </w:rPr>
          <w:instrText xml:space="preserve"> HYPERLINK "http://www.telam.com.ar/notas/201704/184406-robotica-arduino-day.html" </w:instrText>
        </w:r>
        <w:r w:rsidRPr="000D0DC6">
          <w:rPr>
            <w:sz w:val="20"/>
            <w:szCs w:val="20"/>
            <w:rPrChange w:id="204" w:author="Agustin Schlapp" w:date="2017-12-18T13:00:00Z">
              <w:rPr/>
            </w:rPrChange>
          </w:rPr>
          <w:fldChar w:fldCharType="separate"/>
        </w:r>
      </w:ins>
      <w:r w:rsidRPr="000D0DC6">
        <w:rPr>
          <w:rStyle w:val="Hipervnculo"/>
          <w:sz w:val="20"/>
          <w:szCs w:val="20"/>
          <w:rPrChange w:id="205" w:author="Agustin Schlapp" w:date="2017-12-18T13:00:00Z">
            <w:rPr>
              <w:rStyle w:val="Hipervnculo"/>
            </w:rPr>
          </w:rPrChange>
        </w:rPr>
        <w:t>http://www.telam.com.ar/notas/201704/184406-robotica-arduino-day.html</w:t>
      </w:r>
      <w:ins w:id="206" w:author="Agustin Schlapp" w:date="2017-12-18T12:46:00Z">
        <w:r w:rsidRPr="000D0DC6">
          <w:rPr>
            <w:sz w:val="20"/>
            <w:szCs w:val="20"/>
            <w:rPrChange w:id="207" w:author="Agustin Schlapp" w:date="2017-12-18T13:00:00Z">
              <w:rPr/>
            </w:rPrChange>
          </w:rPr>
          <w:fldChar w:fldCharType="end"/>
        </w:r>
      </w:ins>
      <w:ins w:id="208" w:author="Agustin Schlapp" w:date="2017-12-18T12:48:00Z">
        <w:r w:rsidRPr="000D0DC6">
          <w:rPr>
            <w:sz w:val="20"/>
            <w:szCs w:val="20"/>
            <w:rPrChange w:id="209" w:author="Agustin Schlapp" w:date="2017-12-18T13:00:00Z">
              <w:rPr/>
            </w:rPrChange>
          </w:rPr>
          <w:t xml:space="preserve"> </w:t>
        </w:r>
      </w:ins>
    </w:p>
  </w:footnote>
  <w:footnote w:id="3">
    <w:p w14:paraId="2830D814" w14:textId="45D45817" w:rsidR="00A87E1C" w:rsidRDefault="00A87E1C">
      <w:pPr>
        <w:pStyle w:val="Textonotapie"/>
      </w:pPr>
      <w:ins w:id="213" w:author="Agustin Schlapp" w:date="2017-12-18T12:48:00Z">
        <w:r w:rsidRPr="000D0DC6">
          <w:rPr>
            <w:rStyle w:val="Refdenotaalpie"/>
            <w:sz w:val="20"/>
            <w:szCs w:val="20"/>
            <w:rPrChange w:id="214" w:author="Agustin Schlapp" w:date="2017-12-18T13:00:00Z">
              <w:rPr>
                <w:rStyle w:val="Refdenotaalpie"/>
              </w:rPr>
            </w:rPrChange>
          </w:rPr>
          <w:footnoteRef/>
        </w:r>
      </w:ins>
      <w:ins w:id="215" w:author="Agustin Schlapp" w:date="2017-12-18T12:49:00Z">
        <w:r w:rsidRPr="000D0DC6">
          <w:rPr>
            <w:sz w:val="20"/>
            <w:szCs w:val="20"/>
            <w:rPrChange w:id="216" w:author="Agustin Schlapp" w:date="2017-12-18T13:00:00Z">
              <w:rPr/>
            </w:rPrChange>
          </w:rPr>
          <w:fldChar w:fldCharType="begin"/>
        </w:r>
        <w:r w:rsidRPr="000D0DC6">
          <w:rPr>
            <w:sz w:val="20"/>
            <w:szCs w:val="20"/>
            <w:rPrChange w:id="217" w:author="Agustin Schlapp" w:date="2017-12-18T13:00:00Z">
              <w:rPr/>
            </w:rPrChange>
          </w:rPr>
          <w:instrText xml:space="preserve"> HYPERLINK "</w:instrText>
        </w:r>
      </w:ins>
      <w:r w:rsidRPr="000D0DC6">
        <w:rPr>
          <w:sz w:val="20"/>
          <w:szCs w:val="20"/>
          <w:rPrChange w:id="218" w:author="Agustin Schlapp" w:date="2017-12-18T13:00:00Z">
            <w:rPr>
              <w:rStyle w:val="Hipervnculo"/>
            </w:rPr>
          </w:rPrChange>
        </w:rPr>
        <w:instrText>http://www.educaciontrespuntocero.com/noticias/raspberry-pi-educacion/34377.html</w:instrText>
      </w:r>
      <w:ins w:id="219" w:author="Agustin Schlapp" w:date="2017-12-18T12:49:00Z">
        <w:r w:rsidRPr="000D0DC6">
          <w:rPr>
            <w:sz w:val="20"/>
            <w:szCs w:val="20"/>
            <w:rPrChange w:id="220" w:author="Agustin Schlapp" w:date="2017-12-18T13:00:00Z">
              <w:rPr/>
            </w:rPrChange>
          </w:rPr>
          <w:instrText xml:space="preserve">" </w:instrText>
        </w:r>
        <w:r w:rsidRPr="000D0DC6">
          <w:rPr>
            <w:sz w:val="20"/>
            <w:szCs w:val="20"/>
            <w:rPrChange w:id="221" w:author="Agustin Schlapp" w:date="2017-12-18T13:00:00Z">
              <w:rPr/>
            </w:rPrChange>
          </w:rPr>
          <w:fldChar w:fldCharType="separate"/>
        </w:r>
      </w:ins>
      <w:r w:rsidRPr="000D0DC6">
        <w:rPr>
          <w:rStyle w:val="Hipervnculo"/>
          <w:sz w:val="20"/>
          <w:szCs w:val="20"/>
          <w:rPrChange w:id="222" w:author="Agustin Schlapp" w:date="2017-12-18T13:00:00Z">
            <w:rPr>
              <w:rStyle w:val="Hipervnculo"/>
            </w:rPr>
          </w:rPrChange>
        </w:rPr>
        <w:t>http://www.educaciontrespuntocero.com/noticias/raspberry-pi-educacion/34377.html</w:t>
      </w:r>
      <w:ins w:id="223" w:author="Agustin Schlapp" w:date="2017-12-18T12:49:00Z">
        <w:r w:rsidRPr="000D0DC6">
          <w:rPr>
            <w:sz w:val="20"/>
            <w:szCs w:val="20"/>
            <w:rPrChange w:id="224" w:author="Agustin Schlapp" w:date="2017-12-18T13:00:00Z">
              <w:rPr/>
            </w:rPrChange>
          </w:rPr>
          <w:fldChar w:fldCharType="end"/>
        </w:r>
      </w:ins>
      <w:ins w:id="225" w:author="Agustin Schlapp" w:date="2017-12-18T12:48:00Z">
        <w:r>
          <w:t xml:space="preserve"> </w:t>
        </w:r>
      </w:ins>
    </w:p>
  </w:footnote>
  <w:footnote w:id="4">
    <w:p w14:paraId="7A603789" w14:textId="26072C88" w:rsidR="00A87E1C" w:rsidRDefault="00A87E1C">
      <w:pPr>
        <w:pStyle w:val="Textonotapie"/>
      </w:pPr>
      <w:ins w:id="336" w:author="Agustin Schlapp" w:date="2017-12-18T13:21:00Z">
        <w:r>
          <w:rPr>
            <w:rStyle w:val="Refdenotaalpie"/>
          </w:rPr>
          <w:footnoteRef/>
        </w:r>
        <w:r>
          <w:t xml:space="preserve"> </w:t>
        </w:r>
      </w:ins>
      <w:ins w:id="337" w:author="Agustin Schlapp" w:date="2017-12-18T13:22:00Z">
        <w:r w:rsidRPr="00362CF4">
          <w:rPr>
            <w:sz w:val="20"/>
            <w:szCs w:val="20"/>
            <w:rPrChange w:id="338" w:author="Agustin Schlapp" w:date="2017-12-18T13:26:00Z">
              <w:rPr/>
            </w:rPrChange>
          </w:rPr>
          <w:t>Inte</w:t>
        </w:r>
      </w:ins>
      <w:ins w:id="339" w:author="Agustin Schlapp" w:date="2017-12-18T13:23:00Z">
        <w:r w:rsidRPr="00362CF4">
          <w:rPr>
            <w:sz w:val="20"/>
            <w:szCs w:val="20"/>
            <w:rPrChange w:id="340" w:author="Agustin Schlapp" w:date="2017-12-18T13:26:00Z">
              <w:rPr/>
            </w:rPrChange>
          </w:rPr>
          <w:t xml:space="preserve">ligencia Artificial: </w:t>
        </w:r>
      </w:ins>
      <w:ins w:id="341" w:author="Agustin Schlapp" w:date="2017-12-18T13:24:00Z">
        <w:r w:rsidRPr="00362CF4">
          <w:rPr>
            <w:sz w:val="20"/>
            <w:szCs w:val="20"/>
            <w:rPrChange w:id="342" w:author="Agustin Schlapp" w:date="2017-12-18T13:26:00Z">
              <w:rPr/>
            </w:rPrChange>
          </w:rPr>
          <w:t>“Es la inteligencia exhibida por máquinas</w:t>
        </w:r>
      </w:ins>
      <w:ins w:id="343" w:author="Agustin Schlapp" w:date="2017-12-18T13:25:00Z">
        <w:r w:rsidRPr="00362CF4">
          <w:rPr>
            <w:sz w:val="20"/>
            <w:szCs w:val="20"/>
            <w:rPrChange w:id="344" w:author="Agustin Schlapp" w:date="2017-12-18T13:26:00Z">
              <w:rPr/>
            </w:rPrChange>
          </w:rPr>
          <w:t>… una máquina ‘inteligente’ ideal es un agente racional flexible que percibe su entorno</w:t>
        </w:r>
      </w:ins>
      <w:ins w:id="345" w:author="Agustin Schlapp" w:date="2017-12-18T13:26:00Z">
        <w:r w:rsidRPr="00362CF4">
          <w:rPr>
            <w:sz w:val="20"/>
            <w:szCs w:val="20"/>
            <w:rPrChange w:id="346" w:author="Agustin Schlapp" w:date="2017-12-18T13:26:00Z">
              <w:rPr/>
            </w:rPrChange>
          </w:rPr>
          <w:t xml:space="preserve"> y lleva a cabo acciones que maximicen sus posibilidades de éxito en algún objetivo o tarea</w:t>
        </w:r>
      </w:ins>
      <w:ins w:id="347" w:author="Agustin Schlapp" w:date="2017-12-18T13:27:00Z">
        <w:r>
          <w:rPr>
            <w:sz w:val="20"/>
            <w:szCs w:val="20"/>
          </w:rPr>
          <w:t>.</w:t>
        </w:r>
      </w:ins>
      <w:ins w:id="348" w:author="Agustin Schlapp" w:date="2017-12-18T13:24:00Z">
        <w:r w:rsidRPr="00362CF4">
          <w:rPr>
            <w:sz w:val="20"/>
            <w:szCs w:val="20"/>
            <w:rPrChange w:id="349" w:author="Agustin Schlapp" w:date="2017-12-18T13:26:00Z">
              <w:rPr/>
            </w:rPrChange>
          </w:rPr>
          <w:t>”</w:t>
        </w:r>
      </w:ins>
      <w:ins w:id="350" w:author="Agustin Schlapp" w:date="2017-12-18T13:26:00Z">
        <w:r w:rsidRPr="00362CF4">
          <w:rPr>
            <w:sz w:val="20"/>
            <w:szCs w:val="20"/>
            <w:rPrChange w:id="351" w:author="Agustin Schlapp" w:date="2017-12-18T13:26:00Z">
              <w:rPr/>
            </w:rPrChange>
          </w:rPr>
          <w:t xml:space="preserve"> </w:t>
        </w:r>
        <w:r w:rsidRPr="00362CF4">
          <w:rPr>
            <w:sz w:val="20"/>
            <w:szCs w:val="20"/>
            <w:rPrChange w:id="352" w:author="Agustin Schlapp" w:date="2017-12-18T13:26:00Z">
              <w:rPr/>
            </w:rPrChange>
          </w:rPr>
          <w:fldChar w:fldCharType="begin"/>
        </w:r>
        <w:r w:rsidRPr="00362CF4">
          <w:rPr>
            <w:sz w:val="20"/>
            <w:szCs w:val="20"/>
            <w:rPrChange w:id="353" w:author="Agustin Schlapp" w:date="2017-12-18T13:26:00Z">
              <w:rPr/>
            </w:rPrChange>
          </w:rPr>
          <w:instrText xml:space="preserve"> HYPERLINK "https://es.wikipedia.org/wiki/Inteligencia_artificial" </w:instrText>
        </w:r>
        <w:r w:rsidRPr="00362CF4">
          <w:rPr>
            <w:sz w:val="20"/>
            <w:szCs w:val="20"/>
            <w:rPrChange w:id="354" w:author="Agustin Schlapp" w:date="2017-12-18T13:26:00Z">
              <w:rPr/>
            </w:rPrChange>
          </w:rPr>
          <w:fldChar w:fldCharType="separate"/>
        </w:r>
      </w:ins>
      <w:r w:rsidRPr="00362CF4">
        <w:rPr>
          <w:rStyle w:val="Hipervnculo"/>
          <w:sz w:val="20"/>
          <w:szCs w:val="20"/>
          <w:rPrChange w:id="355" w:author="Agustin Schlapp" w:date="2017-12-18T13:26:00Z">
            <w:rPr>
              <w:rStyle w:val="Hipervnculo"/>
            </w:rPr>
          </w:rPrChange>
        </w:rPr>
        <w:t>https://es.wikipedia.org/wiki/Inteligencia_artificial</w:t>
      </w:r>
      <w:ins w:id="356" w:author="Agustin Schlapp" w:date="2017-12-18T13:26:00Z">
        <w:r w:rsidRPr="00362CF4">
          <w:rPr>
            <w:sz w:val="20"/>
            <w:szCs w:val="20"/>
            <w:rPrChange w:id="357" w:author="Agustin Schlapp" w:date="2017-12-18T13:26:00Z">
              <w:rPr/>
            </w:rPrChange>
          </w:rPr>
          <w:fldChar w:fldCharType="end"/>
        </w:r>
        <w:r>
          <w:t xml:space="preserve"> </w:t>
        </w:r>
      </w:ins>
    </w:p>
  </w:footnote>
  <w:footnote w:id="5">
    <w:p w14:paraId="6696BF2D" w14:textId="03193527" w:rsidR="00A87E1C" w:rsidRDefault="00A87E1C">
      <w:pPr>
        <w:pStyle w:val="Textonotapie"/>
      </w:pPr>
      <w:ins w:id="763" w:author="Agustin Schlapp" w:date="2017-12-21T19:49:00Z">
        <w:r>
          <w:rPr>
            <w:rStyle w:val="Refdenotaalpie"/>
          </w:rPr>
          <w:footnoteRef/>
        </w:r>
        <w:r>
          <w:t xml:space="preserve"> </w:t>
        </w:r>
        <w:r w:rsidRPr="00C10128">
          <w:rPr>
            <w:sz w:val="20"/>
            <w:szCs w:val="20"/>
            <w:rPrChange w:id="764" w:author="Agustin Schlapp" w:date="2017-12-21T19:50:00Z">
              <w:rPr/>
            </w:rPrChange>
          </w:rPr>
          <w:t>I</w:t>
        </w:r>
      </w:ins>
      <w:ins w:id="765" w:author="Agustin Schlapp" w:date="2017-12-21T19:50:00Z">
        <w:r w:rsidRPr="00C10128">
          <w:rPr>
            <w:sz w:val="20"/>
            <w:szCs w:val="20"/>
            <w:rPrChange w:id="766" w:author="Agustin Schlapp" w:date="2017-12-21T19:50:00Z">
              <w:rPr/>
            </w:rPrChange>
          </w:rPr>
          <w:t xml:space="preserve">nternet de las cosas: </w:t>
        </w:r>
      </w:ins>
      <w:ins w:id="767" w:author="Agustin Schlapp" w:date="2017-12-21T19:51:00Z">
        <w:r>
          <w:rPr>
            <w:sz w:val="20"/>
            <w:szCs w:val="20"/>
          </w:rPr>
          <w:t>“</w:t>
        </w:r>
      </w:ins>
      <w:ins w:id="768" w:author="Agustin Schlapp" w:date="2017-12-21T19:50:00Z">
        <w:r w:rsidRPr="00C10128">
          <w:rPr>
            <w:sz w:val="20"/>
            <w:szCs w:val="20"/>
            <w:rPrChange w:id="769" w:author="Agustin Schlapp" w:date="2017-12-21T19:50:00Z">
              <w:rPr/>
            </w:rPrChange>
          </w:rPr>
          <w:t xml:space="preserve">Concepto que se refiere a la interconexión de objetos cotidianos con </w:t>
        </w:r>
      </w:ins>
      <w:ins w:id="770" w:author="Agustin Schlapp" w:date="2017-12-21T19:53:00Z">
        <w:r w:rsidRPr="00C10128">
          <w:rPr>
            <w:sz w:val="20"/>
            <w:szCs w:val="20"/>
          </w:rPr>
          <w:t>Internet.</w:t>
        </w:r>
        <w:r>
          <w:t xml:space="preserve"> “ </w:t>
        </w:r>
        <w:r w:rsidRPr="006E1039">
          <w:rPr>
            <w:sz w:val="20"/>
            <w:szCs w:val="20"/>
            <w:rPrChange w:id="771" w:author="Agustin Schlapp" w:date="2017-12-21T19:53:00Z">
              <w:rPr/>
            </w:rPrChange>
          </w:rPr>
          <w:fldChar w:fldCharType="begin"/>
        </w:r>
        <w:r w:rsidRPr="006E1039">
          <w:rPr>
            <w:sz w:val="20"/>
            <w:szCs w:val="20"/>
            <w:rPrChange w:id="772" w:author="Agustin Schlapp" w:date="2017-12-21T19:53:00Z">
              <w:rPr/>
            </w:rPrChange>
          </w:rPr>
          <w:instrText xml:space="preserve"> HYPERLINK "https://es.wikipedia.org/wiki/Internet_de_las_cosas" </w:instrText>
        </w:r>
        <w:r w:rsidRPr="006E1039">
          <w:rPr>
            <w:sz w:val="20"/>
            <w:szCs w:val="20"/>
            <w:rPrChange w:id="773" w:author="Agustin Schlapp" w:date="2017-12-21T19:53:00Z">
              <w:rPr/>
            </w:rPrChange>
          </w:rPr>
          <w:fldChar w:fldCharType="separate"/>
        </w:r>
        <w:r w:rsidRPr="006E1039">
          <w:rPr>
            <w:rStyle w:val="Hipervnculo"/>
            <w:sz w:val="20"/>
            <w:szCs w:val="20"/>
            <w:rPrChange w:id="774" w:author="Agustin Schlapp" w:date="2017-12-21T19:53:00Z">
              <w:rPr>
                <w:rStyle w:val="Hipervnculo"/>
              </w:rPr>
            </w:rPrChange>
          </w:rPr>
          <w:t>https://es.wikipedia.org/wiki/Internet_de_las_cosas</w:t>
        </w:r>
        <w:r w:rsidRPr="006E1039">
          <w:rPr>
            <w:sz w:val="20"/>
            <w:szCs w:val="20"/>
            <w:rPrChange w:id="775" w:author="Agustin Schlapp" w:date="2017-12-21T19:53:00Z">
              <w:rPr/>
            </w:rPrChange>
          </w:rPr>
          <w:fldChar w:fldCharType="end"/>
        </w:r>
        <w:r>
          <w:t xml:space="preserve"> </w:t>
        </w:r>
      </w:ins>
    </w:p>
  </w:footnote>
  <w:footnote w:id="6">
    <w:p w14:paraId="208923C9" w14:textId="13E8F8D7" w:rsidR="00A87E1C" w:rsidRDefault="00A87E1C">
      <w:pPr>
        <w:pStyle w:val="Textonotapie"/>
      </w:pPr>
      <w:ins w:id="924" w:author="Agustin Schlapp" w:date="2017-12-21T20:19:00Z">
        <w:r>
          <w:rPr>
            <w:rStyle w:val="Refdenotaalpie"/>
          </w:rPr>
          <w:footnoteRef/>
        </w:r>
        <w:r>
          <w:t xml:space="preserve"> </w:t>
        </w:r>
        <w:r>
          <w:fldChar w:fldCharType="begin"/>
        </w:r>
        <w:r>
          <w:instrText xml:space="preserve"> HYPERLINK "</w:instrText>
        </w:r>
        <w:r w:rsidRPr="00D912D4">
          <w:instrText>https://www.arduino.cc/en/aug/</w:instrText>
        </w:r>
        <w:r>
          <w:instrText xml:space="preserve">" </w:instrText>
        </w:r>
        <w:r>
          <w:fldChar w:fldCharType="separate"/>
        </w:r>
        <w:r w:rsidRPr="00865180">
          <w:rPr>
            <w:rStyle w:val="Hipervnculo"/>
          </w:rPr>
          <w:t>https://www.arduino.cc/en/aug/</w:t>
        </w:r>
        <w:r>
          <w:fldChar w:fldCharType="end"/>
        </w:r>
        <w:r>
          <w:t xml:space="preserve"> </w:t>
        </w:r>
      </w:ins>
    </w:p>
  </w:footnote>
  <w:footnote w:id="7">
    <w:p w14:paraId="05B5D9B9" w14:textId="5ACDCCA4" w:rsidR="00A87E1C" w:rsidRDefault="00A87E1C" w:rsidP="00CA1138">
      <w:pPr>
        <w:pStyle w:val="Textonotapie"/>
        <w:rPr>
          <w:ins w:id="995" w:author="Agustin Schlapp" w:date="2017-12-21T20:23:00Z"/>
        </w:rPr>
      </w:pPr>
      <w:ins w:id="996" w:author="Agustin Schlapp" w:date="2017-12-21T20:23:00Z">
        <w:r>
          <w:rPr>
            <w:rStyle w:val="Refdenotaalpie"/>
          </w:rPr>
          <w:footnoteRef/>
        </w:r>
        <w:r>
          <w:t xml:space="preserve"> </w:t>
        </w:r>
      </w:ins>
      <w:r>
        <w:fldChar w:fldCharType="begin"/>
      </w:r>
      <w:r>
        <w:instrText xml:space="preserve"> HYPERLINK "</w:instrText>
      </w:r>
      <w:ins w:id="997" w:author="Agustin Schlapp" w:date="2017-12-21T20:23:00Z">
        <w:r w:rsidRPr="00FB7E76">
          <w:instrText>https://www.arduino.cc/en/Reference/PortManipulation</w:instrText>
        </w:r>
      </w:ins>
      <w:r>
        <w:instrText xml:space="preserve">" </w:instrText>
      </w:r>
      <w:r>
        <w:fldChar w:fldCharType="separate"/>
      </w:r>
      <w:ins w:id="998" w:author="Agustin Schlapp" w:date="2017-12-21T20:23:00Z">
        <w:r w:rsidRPr="007750A7">
          <w:rPr>
            <w:rStyle w:val="Hipervnculo"/>
          </w:rPr>
          <w:t>https://www.arduino.cc/en/Reference/PortManipulation</w:t>
        </w:r>
      </w:ins>
      <w:r>
        <w:fldChar w:fldCharType="end"/>
      </w:r>
      <w:r>
        <w:t xml:space="preserve"> </w:t>
      </w:r>
    </w:p>
  </w:footnote>
  <w:footnote w:id="8">
    <w:p w14:paraId="43399836" w14:textId="4473C7F5" w:rsidR="00A87E1C" w:rsidRPr="00646568" w:rsidRDefault="00A87E1C" w:rsidP="007D39FA">
      <w:pPr>
        <w:rPr>
          <w:ins w:id="1182" w:author="Nahuel Defossé" w:date="2017-12-10T21:03:00Z"/>
          <w:rFonts w:ascii="Arial" w:hAnsi="Arial" w:cs="Arial"/>
          <w:sz w:val="24"/>
          <w:szCs w:val="24"/>
        </w:rPr>
      </w:pPr>
      <w:ins w:id="1183" w:author="Nahuel Defossé" w:date="2017-12-10T21:03:00Z">
        <w:r>
          <w:rPr>
            <w:rStyle w:val="Refdenotaalpie"/>
          </w:rPr>
          <w:footnoteRef/>
        </w:r>
        <w:r>
          <w:t xml:space="preserve"> </w:t>
        </w:r>
        <w:r w:rsidRPr="00646568">
          <w:rPr>
            <w:rFonts w:ascii="Arial" w:hAnsi="Arial" w:cs="Arial"/>
            <w:sz w:val="24"/>
            <w:szCs w:val="24"/>
          </w:rPr>
          <w:t>El uso de</w:t>
        </w:r>
      </w:ins>
      <w:r>
        <w:rPr>
          <w:rFonts w:ascii="Arial" w:hAnsi="Arial" w:cs="Arial"/>
          <w:sz w:val="24"/>
          <w:szCs w:val="24"/>
        </w:rPr>
        <w:t xml:space="preserve"> algunos de</w:t>
      </w:r>
      <w:ins w:id="1184" w:author="Nahuel Defossé" w:date="2017-12-10T21:03:00Z">
        <w:r w:rsidRPr="00646568">
          <w:rPr>
            <w:rFonts w:ascii="Arial" w:hAnsi="Arial" w:cs="Arial"/>
            <w:sz w:val="24"/>
            <w:szCs w:val="24"/>
          </w:rPr>
          <w:t xml:space="preserve"> estos módulos queda en forma tentativa, dado que existen también en la Raspberry y su uso puede ser complementario.</w:t>
        </w:r>
      </w:ins>
    </w:p>
    <w:p w14:paraId="13913958" w14:textId="77777777" w:rsidR="00A87E1C" w:rsidRPr="00C71751" w:rsidRDefault="00A87E1C" w:rsidP="007D39FA">
      <w:pPr>
        <w:pStyle w:val="Textonotapie"/>
      </w:pPr>
    </w:p>
  </w:footnote>
  <w:footnote w:id="9">
    <w:p w14:paraId="37101DDF" w14:textId="56FDEC70" w:rsidR="00A87E1C" w:rsidRDefault="00A87E1C">
      <w:pPr>
        <w:pStyle w:val="Textonotapie"/>
      </w:pPr>
      <w:r>
        <w:rPr>
          <w:rStyle w:val="Refdenotaalpie"/>
        </w:rPr>
        <w:footnoteRef/>
      </w:r>
      <w:r>
        <w:t xml:space="preserve"> RISC OS: “Sistema operativo de kernel propio… actualmente mantenido por RISC OS Ltd con una licencia Open Source. Se elaboro para computadoras de escritorio basadas en los chips ARM”. </w:t>
      </w:r>
      <w:hyperlink r:id="rId1" w:history="1">
        <w:r w:rsidRPr="00C209C9">
          <w:rPr>
            <w:rStyle w:val="Hipervnculo"/>
          </w:rPr>
          <w:t>https://es.wikipedia.org/wiki/RISC_OS</w:t>
        </w:r>
      </w:hyperlink>
      <w:r>
        <w:t xml:space="preserve"> </w:t>
      </w:r>
    </w:p>
  </w:footnote>
  <w:footnote w:id="10">
    <w:p w14:paraId="11DE057B" w14:textId="47EE54E2" w:rsidR="00A87E1C" w:rsidRPr="00E36F16" w:rsidRDefault="00A87E1C">
      <w:pPr>
        <w:pStyle w:val="Textonotapie"/>
        <w:rPr>
          <w:sz w:val="20"/>
          <w:szCs w:val="20"/>
        </w:rPr>
      </w:pPr>
      <w:r>
        <w:rPr>
          <w:rStyle w:val="Refdenotaalpie"/>
        </w:rPr>
        <w:footnoteRef/>
      </w:r>
      <w:r>
        <w:t xml:space="preserve"> </w:t>
      </w:r>
      <w:r w:rsidRPr="00E36F16">
        <w:rPr>
          <w:sz w:val="20"/>
          <w:szCs w:val="20"/>
        </w:rPr>
        <w:t>Protoboard: O placa de pruebas en castellano, se le llama así a</w:t>
      </w:r>
      <w:r>
        <w:rPr>
          <w:sz w:val="20"/>
          <w:szCs w:val="20"/>
        </w:rPr>
        <w:t xml:space="preserve"> un tablero con orificios que se encuentran conectados eléctricamente entre si siguiendo un determinado patrón. Es utilizado para la conexión de componentes electrónicos.</w:t>
      </w:r>
    </w:p>
  </w:footnote>
  <w:footnote w:id="11">
    <w:p w14:paraId="6EC0D489" w14:textId="72EAA135" w:rsidR="00A87E1C" w:rsidRDefault="00A87E1C">
      <w:pPr>
        <w:pStyle w:val="Textonotapie"/>
      </w:pPr>
      <w:r>
        <w:rPr>
          <w:rStyle w:val="Refdenotaalpie"/>
        </w:rPr>
        <w:footnoteRef/>
      </w:r>
      <w:r>
        <w:t xml:space="preserve"> En el sitio oficial se encuentra disponible una sección en donde la comunidad puede compartir distintas experiencias y novedades sobre esta plataforma (</w:t>
      </w:r>
      <w:hyperlink r:id="rId2" w:history="1">
        <w:r w:rsidRPr="00C209C9">
          <w:rPr>
            <w:rStyle w:val="Hipervnculo"/>
          </w:rPr>
          <w:t>https://www.raspberrypi.org/community/</w:t>
        </w:r>
      </w:hyperlink>
      <w:r>
        <w:t>). Por otro lado, cuenta con un área exclusiva donde se puede obtener distinto material didáctico, con proyectos para realizar por ejemplo con alumnos (</w:t>
      </w:r>
      <w:hyperlink r:id="rId3" w:history="1">
        <w:r w:rsidRPr="00C209C9">
          <w:rPr>
            <w:rStyle w:val="Hipervnculo"/>
          </w:rPr>
          <w:t>https://projects.raspberrypi.org/en/projects</w:t>
        </w:r>
      </w:hyperlink>
      <w:r>
        <w:t>).</w:t>
      </w:r>
    </w:p>
  </w:footnote>
  <w:footnote w:id="12">
    <w:p w14:paraId="426E50D6" w14:textId="77777777" w:rsidR="00A87E1C" w:rsidRDefault="00A87E1C" w:rsidP="004377B9">
      <w:pPr>
        <w:pStyle w:val="Textonotapie"/>
      </w:pPr>
      <w:r>
        <w:rPr>
          <w:rStyle w:val="Refdenotaalpie"/>
        </w:rPr>
        <w:footnoteRef/>
      </w:r>
      <w:r>
        <w:t xml:space="preserve"> </w:t>
      </w:r>
      <w:hyperlink r:id="rId4" w:history="1">
        <w:r w:rsidRPr="00353BB9">
          <w:rPr>
            <w:rStyle w:val="Hipervnculo"/>
          </w:rPr>
          <w:t>https://www.developereconomics.com/graphs/de11</w:t>
        </w:r>
      </w:hyperlink>
    </w:p>
    <w:p w14:paraId="1D1FFA16" w14:textId="77777777" w:rsidR="00A87E1C" w:rsidRDefault="00A87E1C" w:rsidP="004377B9">
      <w:pPr>
        <w:pStyle w:val="Textonotapie"/>
      </w:pPr>
      <w:hyperlink r:id="rId5" w:history="1">
        <w:r w:rsidRPr="00353BB9">
          <w:rPr>
            <w:rStyle w:val="Hipervnculo"/>
          </w:rPr>
          <w:t>https://www.xatakamovil.com/mercado/desarrollo-de-aplicaciones-moviles-i-asi-esta-el-mercado</w:t>
        </w:r>
      </w:hyperlink>
    </w:p>
    <w:p w14:paraId="6EC9D762" w14:textId="77777777" w:rsidR="00A87E1C" w:rsidRDefault="00A87E1C" w:rsidP="004377B9">
      <w:pPr>
        <w:pStyle w:val="Textonotapie"/>
      </w:pPr>
    </w:p>
  </w:footnote>
  <w:footnote w:id="13">
    <w:p w14:paraId="5058D00C" w14:textId="77777777" w:rsidR="00A87E1C" w:rsidRDefault="00A87E1C" w:rsidP="004377B9">
      <w:pPr>
        <w:pStyle w:val="Textonotapie"/>
      </w:pPr>
      <w:r w:rsidRPr="00B25EBE">
        <w:rPr>
          <w:rStyle w:val="Refdenotaalpie"/>
          <w:highlight w:val="yellow"/>
        </w:rPr>
        <w:footnoteRef/>
      </w:r>
      <w:r w:rsidRPr="00B25EBE">
        <w:rPr>
          <w:highlight w:val="yellow"/>
        </w:rPr>
        <w:t xml:space="preserve"> https://es.wikipedia.org/wiki/Dise%C3%B1o_web_adaptable</w:t>
      </w:r>
    </w:p>
  </w:footnote>
  <w:footnote w:id="14">
    <w:p w14:paraId="7A324987" w14:textId="77777777" w:rsidR="00A87E1C" w:rsidRDefault="00A87E1C" w:rsidP="004377B9">
      <w:pPr>
        <w:pStyle w:val="Textonotapie"/>
      </w:pPr>
      <w:r>
        <w:rPr>
          <w:rStyle w:val="Refdenotaalpie"/>
        </w:rPr>
        <w:footnoteRef/>
      </w:r>
      <w:r>
        <w:t xml:space="preserve"> </w:t>
      </w:r>
      <w:hyperlink r:id="rId6" w:history="1">
        <w:r w:rsidRPr="0030178E">
          <w:rPr>
            <w:rStyle w:val="Hipervnculo"/>
          </w:rPr>
          <w:t>https://es.wikipedia.org/wiki/PhoneGap</w:t>
        </w:r>
      </w:hyperlink>
    </w:p>
    <w:p w14:paraId="763BB2D5" w14:textId="77777777" w:rsidR="00A87E1C" w:rsidRDefault="00A87E1C" w:rsidP="004377B9">
      <w:pPr>
        <w:pStyle w:val="Textonotapie"/>
      </w:pPr>
      <w:hyperlink r:id="rId7" w:history="1">
        <w:r w:rsidRPr="0030178E">
          <w:rPr>
            <w:rStyle w:val="Hipervnculo"/>
          </w:rPr>
          <w:t>https://es.wikipedia.org/wiki/Apache_Cordova</w:t>
        </w:r>
      </w:hyperlink>
    </w:p>
    <w:p w14:paraId="6B4879B5" w14:textId="77777777" w:rsidR="00A87E1C" w:rsidRDefault="00A87E1C" w:rsidP="004377B9">
      <w:pPr>
        <w:pStyle w:val="Textonotapie"/>
      </w:pPr>
    </w:p>
  </w:footnote>
  <w:footnote w:id="15">
    <w:p w14:paraId="5671F6FC" w14:textId="77777777" w:rsidR="00A87E1C" w:rsidRDefault="00A87E1C" w:rsidP="004377B9">
      <w:pPr>
        <w:pStyle w:val="Textonotapie"/>
      </w:pPr>
      <w:r>
        <w:rPr>
          <w:rStyle w:val="Refdenotaalpie"/>
        </w:rPr>
        <w:footnoteRef/>
      </w:r>
      <w:r>
        <w:t xml:space="preserve"> </w:t>
      </w:r>
      <w:r w:rsidRPr="00E45C67">
        <w:t>https://es.wikipedia.org/wiki/Android_Studio#</w:t>
      </w:r>
    </w:p>
  </w:footnote>
  <w:footnote w:id="16">
    <w:p w14:paraId="6D1D007B" w14:textId="77777777" w:rsidR="00A87E1C" w:rsidRDefault="00A87E1C" w:rsidP="004377B9">
      <w:pPr>
        <w:pStyle w:val="Textonotapie"/>
      </w:pPr>
      <w:r>
        <w:rPr>
          <w:rStyle w:val="Refdenotaalpie"/>
        </w:rPr>
        <w:footnoteRef/>
      </w:r>
      <w:r>
        <w:t xml:space="preserve"> </w:t>
      </w:r>
      <w:hyperlink r:id="rId8" w:history="1">
        <w:r w:rsidRPr="001C2785">
          <w:rPr>
            <w:rStyle w:val="Hipervnculo"/>
          </w:rPr>
          <w:t>https://es.wikipedia.org/wiki/Apache_Cordova</w:t>
        </w:r>
      </w:hyperlink>
    </w:p>
    <w:p w14:paraId="0CA84DD9" w14:textId="77777777" w:rsidR="00A87E1C" w:rsidRDefault="00A87E1C" w:rsidP="004377B9">
      <w:pPr>
        <w:pStyle w:val="Textonotapie"/>
      </w:pPr>
      <w:r w:rsidRPr="00517259">
        <w:t>http://cordova.apache.org/</w:t>
      </w:r>
    </w:p>
  </w:footnote>
  <w:footnote w:id="17">
    <w:p w14:paraId="00FD717F" w14:textId="77777777" w:rsidR="00A87E1C" w:rsidRDefault="00A87E1C" w:rsidP="00A87E1C">
      <w:pPr>
        <w:pStyle w:val="Textonotapie"/>
      </w:pPr>
      <w:r>
        <w:rPr>
          <w:rStyle w:val="Refdenotaalpie"/>
        </w:rPr>
        <w:footnoteRef/>
      </w:r>
      <w:r>
        <w:t xml:space="preserve"> </w:t>
      </w:r>
      <w:r w:rsidRPr="00523925">
        <w:t>https://en.wikipedia.org/wiki/Libuv</w:t>
      </w:r>
    </w:p>
  </w:footnote>
  <w:footnote w:id="18">
    <w:p w14:paraId="15F7CD30" w14:textId="77777777" w:rsidR="00A87E1C" w:rsidRDefault="00A87E1C" w:rsidP="00A87E1C">
      <w:pPr>
        <w:pStyle w:val="Textonotapie"/>
      </w:pPr>
      <w:r>
        <w:rPr>
          <w:rStyle w:val="Refdenotaalpie"/>
        </w:rPr>
        <w:footnoteRef/>
      </w:r>
      <w:r>
        <w:t xml:space="preserve"> </w:t>
      </w:r>
      <w:r w:rsidRPr="00523925">
        <w:t>https://github.com/libuv/libuv/wiki/Projects-that-use-libuv</w:t>
      </w:r>
    </w:p>
  </w:footnote>
  <w:footnote w:id="19">
    <w:p w14:paraId="373835D0" w14:textId="3E807DFC" w:rsidR="00A87E1C" w:rsidRDefault="00A87E1C">
      <w:pPr>
        <w:pStyle w:val="Textonotapie"/>
      </w:pPr>
      <w:r>
        <w:rPr>
          <w:rStyle w:val="Refdenotaalpie"/>
        </w:rPr>
        <w:footnoteRef/>
      </w:r>
      <w:r>
        <w:t xml:space="preserve"> Sitio oficial de Johnny-five: </w:t>
      </w:r>
      <w:hyperlink r:id="rId9" w:history="1">
        <w:r w:rsidRPr="007750A7">
          <w:rPr>
            <w:rStyle w:val="Hipervnculo"/>
          </w:rPr>
          <w:t>http://johnny-five.io/</w:t>
        </w:r>
      </w:hyperlink>
      <w:r>
        <w:t xml:space="preserve"> </w:t>
      </w:r>
    </w:p>
  </w:footnote>
  <w:footnote w:id="20">
    <w:p w14:paraId="2925970A" w14:textId="1221F7B6" w:rsidR="00A87E1C" w:rsidRDefault="00A87E1C">
      <w:pPr>
        <w:pStyle w:val="Textonotapie"/>
      </w:pPr>
      <w:r>
        <w:rPr>
          <w:rStyle w:val="Refdenotaalpie"/>
        </w:rPr>
        <w:footnoteRef/>
      </w:r>
      <w:r>
        <w:t xml:space="preserve"> Se puede obtener del siguiente sitio web </w:t>
      </w:r>
      <w:hyperlink r:id="rId10" w:history="1">
        <w:r w:rsidRPr="007750A7">
          <w:rPr>
            <w:rStyle w:val="Hipervnculo"/>
          </w:rPr>
          <w:t>https://github.com/firmata/ConfigurableFirmata</w:t>
        </w:r>
      </w:hyperlink>
      <w:r>
        <w:t xml:space="preserve"> </w:t>
      </w:r>
    </w:p>
  </w:footnote>
  <w:footnote w:id="21">
    <w:p w14:paraId="4CD6958E" w14:textId="77777777" w:rsidR="00A87E1C" w:rsidRDefault="00A87E1C">
      <w:pPr>
        <w:pStyle w:val="Textonotapie"/>
      </w:pPr>
      <w:r>
        <w:rPr>
          <w:rStyle w:val="Refdenotaalpie"/>
        </w:rPr>
        <w:footnoteRef/>
      </w:r>
      <w:r>
        <w:t xml:space="preserve"> LAN: Red de área local, red de computadoras que abarca un área reducida como una casa, un departamento o un edificio.</w:t>
      </w:r>
    </w:p>
    <w:p w14:paraId="69F73676" w14:textId="233DDFD4" w:rsidR="00A87E1C" w:rsidRDefault="00A87E1C">
      <w:pPr>
        <w:pStyle w:val="Textonotapie"/>
      </w:pPr>
      <w:hyperlink r:id="rId11" w:history="1">
        <w:r w:rsidRPr="00694982">
          <w:rPr>
            <w:rStyle w:val="Hipervnculo"/>
          </w:rPr>
          <w:t>https://es.wikipedia.org/wiki/Red_de_%C3%A1rea_local</w:t>
        </w:r>
      </w:hyperlink>
      <w:r>
        <w:t xml:space="preserve">  </w:t>
      </w:r>
    </w:p>
  </w:footnote>
  <w:footnote w:id="22">
    <w:p w14:paraId="4B7DCF76" w14:textId="14D08E86" w:rsidR="00A87E1C" w:rsidRDefault="00A87E1C">
      <w:pPr>
        <w:pStyle w:val="Textonotapie"/>
      </w:pPr>
      <w:r>
        <w:rPr>
          <w:rStyle w:val="Refdenotaalpie"/>
        </w:rPr>
        <w:footnoteRef/>
      </w:r>
      <w:r>
        <w:t xml:space="preserve"> </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63DAF" w14:textId="77777777" w:rsidR="00A87E1C" w:rsidRDefault="00A87E1C">
    <w:pPr>
      <w:pStyle w:val="Encabezado"/>
    </w:pPr>
    <w:r>
      <w:rPr>
        <w:noProof/>
        <w:lang w:val="en-US" w:eastAsia="en-US"/>
      </w:rPr>
      <mc:AlternateContent>
        <mc:Choice Requires="wps">
          <w:drawing>
            <wp:anchor distT="0" distB="0" distL="118745" distR="118745" simplePos="0" relativeHeight="251658240" behindDoc="1" locked="0" layoutInCell="1" allowOverlap="0" wp14:anchorId="09C6BD0C" wp14:editId="284F36A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733415" cy="274955"/>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733415" cy="2749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33AF8139" w14:textId="77777777" w:rsidR="00A87E1C" w:rsidRDefault="00A87E1C">
                              <w:pPr>
                                <w:pStyle w:val="Encabezado"/>
                                <w:jc w:val="center"/>
                                <w:rPr>
                                  <w:caps/>
                                  <w:color w:val="FFFFFF" w:themeColor="background1"/>
                                </w:rPr>
                              </w:pPr>
                              <w:r>
                                <w:rPr>
                                  <w:caps/>
                                  <w:color w:val="FFFFFF" w:themeColor="background1"/>
                                </w:rPr>
                                <w:t>UNPSJB – Facultad de ingenieria - dit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9C6BD0C" id="Rectángulo 197" o:spid="_x0000_s1075" style="position:absolute;left:0;text-align:left;margin-left:0;margin-top:0;width:451.45pt;height:21.65pt;z-index:-25165824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33AF8139" w14:textId="77777777" w:rsidR="00A87E1C" w:rsidRDefault="00A87E1C">
                        <w:pPr>
                          <w:pStyle w:val="Encabezado"/>
                          <w:jc w:val="center"/>
                          <w:rPr>
                            <w:caps/>
                            <w:color w:val="FFFFFF" w:themeColor="background1"/>
                          </w:rPr>
                        </w:pPr>
                        <w:r>
                          <w:rPr>
                            <w:caps/>
                            <w:color w:val="FFFFFF" w:themeColor="background1"/>
                          </w:rPr>
                          <w:t>UNPSJB – Facultad de ingenieria - dit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974DB"/>
    <w:multiLevelType w:val="hybridMultilevel"/>
    <w:tmpl w:val="7914985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61F0BAA"/>
    <w:multiLevelType w:val="hybridMultilevel"/>
    <w:tmpl w:val="367814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7EF1DAF"/>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E64D03"/>
    <w:multiLevelType w:val="multilevel"/>
    <w:tmpl w:val="7DE8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2161B7"/>
    <w:multiLevelType w:val="multilevel"/>
    <w:tmpl w:val="DD080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80252F"/>
    <w:multiLevelType w:val="multilevel"/>
    <w:tmpl w:val="512C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4D7F71"/>
    <w:multiLevelType w:val="hybridMultilevel"/>
    <w:tmpl w:val="DD00D8B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03D060B"/>
    <w:multiLevelType w:val="hybridMultilevel"/>
    <w:tmpl w:val="EBD83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B6652B"/>
    <w:multiLevelType w:val="multilevel"/>
    <w:tmpl w:val="C742A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59244B"/>
    <w:multiLevelType w:val="hybridMultilevel"/>
    <w:tmpl w:val="4600D87A"/>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6222542"/>
    <w:multiLevelType w:val="hybridMultilevel"/>
    <w:tmpl w:val="E2800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8E5237"/>
    <w:multiLevelType w:val="hybridMultilevel"/>
    <w:tmpl w:val="B44C52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279B261B"/>
    <w:multiLevelType w:val="hybridMultilevel"/>
    <w:tmpl w:val="31C4A1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2AFA65B5"/>
    <w:multiLevelType w:val="multilevel"/>
    <w:tmpl w:val="2CD2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0C106B"/>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726F8F"/>
    <w:multiLevelType w:val="multilevel"/>
    <w:tmpl w:val="2E9A34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3B6540E1"/>
    <w:multiLevelType w:val="multilevel"/>
    <w:tmpl w:val="5C96727A"/>
    <w:lvl w:ilvl="0">
      <w:start w:val="3"/>
      <w:numFmt w:val="decimal"/>
      <w:lvlText w:val="%1"/>
      <w:lvlJc w:val="left"/>
      <w:pPr>
        <w:ind w:left="585" w:hanging="585"/>
      </w:pPr>
      <w:rPr>
        <w:rFonts w:hint="default"/>
      </w:rPr>
    </w:lvl>
    <w:lvl w:ilvl="1">
      <w:start w:val="10"/>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10D5C5D"/>
    <w:multiLevelType w:val="hybridMultilevel"/>
    <w:tmpl w:val="6414A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84377B"/>
    <w:multiLevelType w:val="hybridMultilevel"/>
    <w:tmpl w:val="4D6807F0"/>
    <w:lvl w:ilvl="0" w:tplc="2C0A0001">
      <w:start w:val="1"/>
      <w:numFmt w:val="bullet"/>
      <w:lvlText w:val=""/>
      <w:lvlJc w:val="left"/>
      <w:pPr>
        <w:ind w:left="788" w:hanging="360"/>
      </w:pPr>
      <w:rPr>
        <w:rFonts w:ascii="Symbol" w:hAnsi="Symbol" w:hint="default"/>
      </w:rPr>
    </w:lvl>
    <w:lvl w:ilvl="1" w:tplc="2C0A0003" w:tentative="1">
      <w:start w:val="1"/>
      <w:numFmt w:val="bullet"/>
      <w:lvlText w:val="o"/>
      <w:lvlJc w:val="left"/>
      <w:pPr>
        <w:ind w:left="1508" w:hanging="360"/>
      </w:pPr>
      <w:rPr>
        <w:rFonts w:ascii="Courier New" w:hAnsi="Courier New" w:cs="Courier New" w:hint="default"/>
      </w:rPr>
    </w:lvl>
    <w:lvl w:ilvl="2" w:tplc="2C0A0005" w:tentative="1">
      <w:start w:val="1"/>
      <w:numFmt w:val="bullet"/>
      <w:lvlText w:val=""/>
      <w:lvlJc w:val="left"/>
      <w:pPr>
        <w:ind w:left="2228" w:hanging="360"/>
      </w:pPr>
      <w:rPr>
        <w:rFonts w:ascii="Wingdings" w:hAnsi="Wingdings" w:hint="default"/>
      </w:rPr>
    </w:lvl>
    <w:lvl w:ilvl="3" w:tplc="2C0A0001" w:tentative="1">
      <w:start w:val="1"/>
      <w:numFmt w:val="bullet"/>
      <w:lvlText w:val=""/>
      <w:lvlJc w:val="left"/>
      <w:pPr>
        <w:ind w:left="2948" w:hanging="360"/>
      </w:pPr>
      <w:rPr>
        <w:rFonts w:ascii="Symbol" w:hAnsi="Symbol" w:hint="default"/>
      </w:rPr>
    </w:lvl>
    <w:lvl w:ilvl="4" w:tplc="2C0A0003" w:tentative="1">
      <w:start w:val="1"/>
      <w:numFmt w:val="bullet"/>
      <w:lvlText w:val="o"/>
      <w:lvlJc w:val="left"/>
      <w:pPr>
        <w:ind w:left="3668" w:hanging="360"/>
      </w:pPr>
      <w:rPr>
        <w:rFonts w:ascii="Courier New" w:hAnsi="Courier New" w:cs="Courier New" w:hint="default"/>
      </w:rPr>
    </w:lvl>
    <w:lvl w:ilvl="5" w:tplc="2C0A0005" w:tentative="1">
      <w:start w:val="1"/>
      <w:numFmt w:val="bullet"/>
      <w:lvlText w:val=""/>
      <w:lvlJc w:val="left"/>
      <w:pPr>
        <w:ind w:left="4388" w:hanging="360"/>
      </w:pPr>
      <w:rPr>
        <w:rFonts w:ascii="Wingdings" w:hAnsi="Wingdings" w:hint="default"/>
      </w:rPr>
    </w:lvl>
    <w:lvl w:ilvl="6" w:tplc="2C0A0001" w:tentative="1">
      <w:start w:val="1"/>
      <w:numFmt w:val="bullet"/>
      <w:lvlText w:val=""/>
      <w:lvlJc w:val="left"/>
      <w:pPr>
        <w:ind w:left="5108" w:hanging="360"/>
      </w:pPr>
      <w:rPr>
        <w:rFonts w:ascii="Symbol" w:hAnsi="Symbol" w:hint="default"/>
      </w:rPr>
    </w:lvl>
    <w:lvl w:ilvl="7" w:tplc="2C0A0003" w:tentative="1">
      <w:start w:val="1"/>
      <w:numFmt w:val="bullet"/>
      <w:lvlText w:val="o"/>
      <w:lvlJc w:val="left"/>
      <w:pPr>
        <w:ind w:left="5828" w:hanging="360"/>
      </w:pPr>
      <w:rPr>
        <w:rFonts w:ascii="Courier New" w:hAnsi="Courier New" w:cs="Courier New" w:hint="default"/>
      </w:rPr>
    </w:lvl>
    <w:lvl w:ilvl="8" w:tplc="2C0A0005" w:tentative="1">
      <w:start w:val="1"/>
      <w:numFmt w:val="bullet"/>
      <w:lvlText w:val=""/>
      <w:lvlJc w:val="left"/>
      <w:pPr>
        <w:ind w:left="6548" w:hanging="360"/>
      </w:pPr>
      <w:rPr>
        <w:rFonts w:ascii="Wingdings" w:hAnsi="Wingdings" w:hint="default"/>
      </w:rPr>
    </w:lvl>
  </w:abstractNum>
  <w:abstractNum w:abstractNumId="19" w15:restartNumberingAfterBreak="0">
    <w:nsid w:val="46700756"/>
    <w:multiLevelType w:val="multilevel"/>
    <w:tmpl w:val="4F7813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50FF1396"/>
    <w:multiLevelType w:val="hybridMultilevel"/>
    <w:tmpl w:val="0528509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538F5B4E"/>
    <w:multiLevelType w:val="hybridMultilevel"/>
    <w:tmpl w:val="12D284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55F84EE4"/>
    <w:multiLevelType w:val="multilevel"/>
    <w:tmpl w:val="A154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0123F2"/>
    <w:multiLevelType w:val="hybridMultilevel"/>
    <w:tmpl w:val="8ABCCE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5E372BAD"/>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0951B5"/>
    <w:multiLevelType w:val="hybridMultilevel"/>
    <w:tmpl w:val="BB149B4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63131658"/>
    <w:multiLevelType w:val="hybridMultilevel"/>
    <w:tmpl w:val="EC1476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6CA9519A"/>
    <w:multiLevelType w:val="hybridMultilevel"/>
    <w:tmpl w:val="93A6CDD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6DC911F1"/>
    <w:multiLevelType w:val="hybridMultilevel"/>
    <w:tmpl w:val="D04454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6E29697A"/>
    <w:multiLevelType w:val="multilevel"/>
    <w:tmpl w:val="91026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C23B3F"/>
    <w:multiLevelType w:val="hybridMultilevel"/>
    <w:tmpl w:val="1BE0B11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72BD1E72"/>
    <w:multiLevelType w:val="multilevel"/>
    <w:tmpl w:val="81A40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731E2E"/>
    <w:multiLevelType w:val="hybridMultilevel"/>
    <w:tmpl w:val="3DA074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7CC851F1"/>
    <w:multiLevelType w:val="multilevel"/>
    <w:tmpl w:val="92E843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33"/>
  </w:num>
  <w:num w:numId="2">
    <w:abstractNumId w:val="15"/>
  </w:num>
  <w:num w:numId="3">
    <w:abstractNumId w:val="19"/>
  </w:num>
  <w:num w:numId="4">
    <w:abstractNumId w:val="13"/>
  </w:num>
  <w:num w:numId="5">
    <w:abstractNumId w:val="3"/>
  </w:num>
  <w:num w:numId="6">
    <w:abstractNumId w:val="29"/>
  </w:num>
  <w:num w:numId="7">
    <w:abstractNumId w:val="31"/>
  </w:num>
  <w:num w:numId="8">
    <w:abstractNumId w:val="20"/>
  </w:num>
  <w:num w:numId="9">
    <w:abstractNumId w:val="9"/>
  </w:num>
  <w:num w:numId="10">
    <w:abstractNumId w:val="2"/>
  </w:num>
  <w:num w:numId="11">
    <w:abstractNumId w:val="14"/>
  </w:num>
  <w:num w:numId="12">
    <w:abstractNumId w:val="24"/>
  </w:num>
  <w:num w:numId="13">
    <w:abstractNumId w:val="12"/>
  </w:num>
  <w:num w:numId="14">
    <w:abstractNumId w:val="28"/>
  </w:num>
  <w:num w:numId="15">
    <w:abstractNumId w:val="1"/>
  </w:num>
  <w:num w:numId="16">
    <w:abstractNumId w:val="27"/>
  </w:num>
  <w:num w:numId="17">
    <w:abstractNumId w:val="6"/>
  </w:num>
  <w:num w:numId="18">
    <w:abstractNumId w:val="0"/>
  </w:num>
  <w:num w:numId="19">
    <w:abstractNumId w:val="30"/>
  </w:num>
  <w:num w:numId="20">
    <w:abstractNumId w:val="25"/>
  </w:num>
  <w:num w:numId="21">
    <w:abstractNumId w:val="5"/>
  </w:num>
  <w:num w:numId="22">
    <w:abstractNumId w:val="22"/>
  </w:num>
  <w:num w:numId="23">
    <w:abstractNumId w:val="26"/>
  </w:num>
  <w:num w:numId="24">
    <w:abstractNumId w:val="4"/>
  </w:num>
  <w:num w:numId="25">
    <w:abstractNumId w:val="8"/>
  </w:num>
  <w:num w:numId="26">
    <w:abstractNumId w:val="21"/>
  </w:num>
  <w:num w:numId="27">
    <w:abstractNumId w:val="17"/>
  </w:num>
  <w:num w:numId="28">
    <w:abstractNumId w:val="16"/>
  </w:num>
  <w:num w:numId="29">
    <w:abstractNumId w:val="32"/>
  </w:num>
  <w:num w:numId="30">
    <w:abstractNumId w:val="11"/>
  </w:num>
  <w:num w:numId="31">
    <w:abstractNumId w:val="23"/>
  </w:num>
  <w:num w:numId="32">
    <w:abstractNumId w:val="18"/>
  </w:num>
  <w:num w:numId="33">
    <w:abstractNumId w:val="7"/>
  </w:num>
  <w:num w:numId="34">
    <w:abstractNumId w:val="1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gustin Schlapp">
    <w15:presenceInfo w15:providerId="Windows Live" w15:userId="ca6290dba34ea0aa"/>
  </w15:person>
  <w15:person w15:author="Nahuel Defossé">
    <w15:presenceInfo w15:providerId="Windows Live" w15:userId="e3fadbb066e0b3df"/>
  </w15:person>
  <w15:person w15:author="Damián Mansilla">
    <w15:presenceInfo w15:providerId="Windows Live" w15:userId="12fe368f9816c8b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830DFC"/>
    <w:rsid w:val="000051DD"/>
    <w:rsid w:val="00005B5C"/>
    <w:rsid w:val="00034CD0"/>
    <w:rsid w:val="00035C2D"/>
    <w:rsid w:val="00035FC5"/>
    <w:rsid w:val="000365AD"/>
    <w:rsid w:val="00040E01"/>
    <w:rsid w:val="00043977"/>
    <w:rsid w:val="00054584"/>
    <w:rsid w:val="00054C39"/>
    <w:rsid w:val="00060E43"/>
    <w:rsid w:val="00063133"/>
    <w:rsid w:val="0006546A"/>
    <w:rsid w:val="000665A2"/>
    <w:rsid w:val="000A22C7"/>
    <w:rsid w:val="000B0A49"/>
    <w:rsid w:val="000C1998"/>
    <w:rsid w:val="000C2FCC"/>
    <w:rsid w:val="000C73CB"/>
    <w:rsid w:val="000D0DC6"/>
    <w:rsid w:val="000D681A"/>
    <w:rsid w:val="000D784C"/>
    <w:rsid w:val="000E38FB"/>
    <w:rsid w:val="00110C16"/>
    <w:rsid w:val="00111E24"/>
    <w:rsid w:val="00126B93"/>
    <w:rsid w:val="001313E5"/>
    <w:rsid w:val="00146FF9"/>
    <w:rsid w:val="00157DFC"/>
    <w:rsid w:val="00160BB4"/>
    <w:rsid w:val="00165E39"/>
    <w:rsid w:val="0017267E"/>
    <w:rsid w:val="00173F4F"/>
    <w:rsid w:val="00177CE1"/>
    <w:rsid w:val="001872BC"/>
    <w:rsid w:val="001909AE"/>
    <w:rsid w:val="0019110A"/>
    <w:rsid w:val="0019572A"/>
    <w:rsid w:val="001A78D3"/>
    <w:rsid w:val="001B0B38"/>
    <w:rsid w:val="001B4766"/>
    <w:rsid w:val="001B49FA"/>
    <w:rsid w:val="001C11FE"/>
    <w:rsid w:val="001C33FD"/>
    <w:rsid w:val="001C344F"/>
    <w:rsid w:val="001D4021"/>
    <w:rsid w:val="001E18A5"/>
    <w:rsid w:val="001E43E1"/>
    <w:rsid w:val="001E4EE3"/>
    <w:rsid w:val="001E5D7D"/>
    <w:rsid w:val="001F130F"/>
    <w:rsid w:val="001F53D0"/>
    <w:rsid w:val="001F7CDE"/>
    <w:rsid w:val="00205B23"/>
    <w:rsid w:val="002113D4"/>
    <w:rsid w:val="00214F13"/>
    <w:rsid w:val="00222B70"/>
    <w:rsid w:val="00223672"/>
    <w:rsid w:val="00224885"/>
    <w:rsid w:val="00225E89"/>
    <w:rsid w:val="002268B3"/>
    <w:rsid w:val="002275F5"/>
    <w:rsid w:val="002319DD"/>
    <w:rsid w:val="002330FE"/>
    <w:rsid w:val="002333AE"/>
    <w:rsid w:val="00235114"/>
    <w:rsid w:val="00236A45"/>
    <w:rsid w:val="00241216"/>
    <w:rsid w:val="00246091"/>
    <w:rsid w:val="00261589"/>
    <w:rsid w:val="00286527"/>
    <w:rsid w:val="00287DD8"/>
    <w:rsid w:val="00294A12"/>
    <w:rsid w:val="002A1880"/>
    <w:rsid w:val="002A378E"/>
    <w:rsid w:val="002A5648"/>
    <w:rsid w:val="002B3947"/>
    <w:rsid w:val="002B5362"/>
    <w:rsid w:val="002B7A41"/>
    <w:rsid w:val="002C26AF"/>
    <w:rsid w:val="002C59B5"/>
    <w:rsid w:val="002E48E3"/>
    <w:rsid w:val="002E4FC0"/>
    <w:rsid w:val="002E56D9"/>
    <w:rsid w:val="002F6454"/>
    <w:rsid w:val="002F6FD0"/>
    <w:rsid w:val="00314F9F"/>
    <w:rsid w:val="00323158"/>
    <w:rsid w:val="00331377"/>
    <w:rsid w:val="00333C71"/>
    <w:rsid w:val="0033427A"/>
    <w:rsid w:val="00354647"/>
    <w:rsid w:val="00354B67"/>
    <w:rsid w:val="00355687"/>
    <w:rsid w:val="00360302"/>
    <w:rsid w:val="00362CF4"/>
    <w:rsid w:val="00362D11"/>
    <w:rsid w:val="00370218"/>
    <w:rsid w:val="003728CE"/>
    <w:rsid w:val="00380002"/>
    <w:rsid w:val="0038164A"/>
    <w:rsid w:val="003821E3"/>
    <w:rsid w:val="003917AD"/>
    <w:rsid w:val="00393E1C"/>
    <w:rsid w:val="0039563B"/>
    <w:rsid w:val="003B0087"/>
    <w:rsid w:val="003B180E"/>
    <w:rsid w:val="003C1333"/>
    <w:rsid w:val="003D2B3E"/>
    <w:rsid w:val="003D4DCC"/>
    <w:rsid w:val="003D7320"/>
    <w:rsid w:val="003E1CDD"/>
    <w:rsid w:val="00406496"/>
    <w:rsid w:val="004119E0"/>
    <w:rsid w:val="004226B0"/>
    <w:rsid w:val="00425235"/>
    <w:rsid w:val="00427255"/>
    <w:rsid w:val="0043221E"/>
    <w:rsid w:val="004377B9"/>
    <w:rsid w:val="004419AC"/>
    <w:rsid w:val="00445EEB"/>
    <w:rsid w:val="004533E2"/>
    <w:rsid w:val="00455BF0"/>
    <w:rsid w:val="00464F9E"/>
    <w:rsid w:val="00480DDB"/>
    <w:rsid w:val="00480F23"/>
    <w:rsid w:val="004854D0"/>
    <w:rsid w:val="004875F5"/>
    <w:rsid w:val="00495B48"/>
    <w:rsid w:val="00495E81"/>
    <w:rsid w:val="004A650B"/>
    <w:rsid w:val="004A6E44"/>
    <w:rsid w:val="004B03EA"/>
    <w:rsid w:val="004B2B87"/>
    <w:rsid w:val="004B61D1"/>
    <w:rsid w:val="004B6B4A"/>
    <w:rsid w:val="004B70E9"/>
    <w:rsid w:val="004C7DEA"/>
    <w:rsid w:val="004D0171"/>
    <w:rsid w:val="004D273A"/>
    <w:rsid w:val="004D37FA"/>
    <w:rsid w:val="004D454F"/>
    <w:rsid w:val="004D4A3D"/>
    <w:rsid w:val="00514185"/>
    <w:rsid w:val="00536607"/>
    <w:rsid w:val="005459D9"/>
    <w:rsid w:val="005747C8"/>
    <w:rsid w:val="005777BC"/>
    <w:rsid w:val="005801D0"/>
    <w:rsid w:val="00582294"/>
    <w:rsid w:val="00592161"/>
    <w:rsid w:val="0059497B"/>
    <w:rsid w:val="00597FAF"/>
    <w:rsid w:val="005A641A"/>
    <w:rsid w:val="005A674E"/>
    <w:rsid w:val="005A7426"/>
    <w:rsid w:val="005A7CA5"/>
    <w:rsid w:val="005B2D67"/>
    <w:rsid w:val="005B55B3"/>
    <w:rsid w:val="005C0756"/>
    <w:rsid w:val="005C7038"/>
    <w:rsid w:val="005C72CC"/>
    <w:rsid w:val="005C7821"/>
    <w:rsid w:val="005C7DF5"/>
    <w:rsid w:val="005D526C"/>
    <w:rsid w:val="005D7016"/>
    <w:rsid w:val="005F4A08"/>
    <w:rsid w:val="005F5B05"/>
    <w:rsid w:val="0060652A"/>
    <w:rsid w:val="006109F5"/>
    <w:rsid w:val="00612EA1"/>
    <w:rsid w:val="0061361E"/>
    <w:rsid w:val="00616710"/>
    <w:rsid w:val="00620978"/>
    <w:rsid w:val="00630D03"/>
    <w:rsid w:val="00634348"/>
    <w:rsid w:val="00637B58"/>
    <w:rsid w:val="006426B9"/>
    <w:rsid w:val="00642EE1"/>
    <w:rsid w:val="00646568"/>
    <w:rsid w:val="0066188E"/>
    <w:rsid w:val="0066259F"/>
    <w:rsid w:val="0066568F"/>
    <w:rsid w:val="0066610C"/>
    <w:rsid w:val="00670996"/>
    <w:rsid w:val="00673E7D"/>
    <w:rsid w:val="00680F01"/>
    <w:rsid w:val="00684A2E"/>
    <w:rsid w:val="006936B7"/>
    <w:rsid w:val="006C2FA0"/>
    <w:rsid w:val="006C4B3B"/>
    <w:rsid w:val="006C746C"/>
    <w:rsid w:val="006D5CC6"/>
    <w:rsid w:val="006D653B"/>
    <w:rsid w:val="006E1039"/>
    <w:rsid w:val="006E13CC"/>
    <w:rsid w:val="006E2354"/>
    <w:rsid w:val="006E391D"/>
    <w:rsid w:val="006F3399"/>
    <w:rsid w:val="00702292"/>
    <w:rsid w:val="007217F8"/>
    <w:rsid w:val="007257E5"/>
    <w:rsid w:val="007319E9"/>
    <w:rsid w:val="007335E8"/>
    <w:rsid w:val="007364F2"/>
    <w:rsid w:val="00744251"/>
    <w:rsid w:val="00745153"/>
    <w:rsid w:val="00746CFF"/>
    <w:rsid w:val="00757C36"/>
    <w:rsid w:val="00761CD9"/>
    <w:rsid w:val="007636B5"/>
    <w:rsid w:val="007640BC"/>
    <w:rsid w:val="00767DAF"/>
    <w:rsid w:val="00776AEA"/>
    <w:rsid w:val="00793828"/>
    <w:rsid w:val="007A4D3B"/>
    <w:rsid w:val="007A5909"/>
    <w:rsid w:val="007B6245"/>
    <w:rsid w:val="007C4BCD"/>
    <w:rsid w:val="007C5379"/>
    <w:rsid w:val="007D39FA"/>
    <w:rsid w:val="007D5472"/>
    <w:rsid w:val="007E4159"/>
    <w:rsid w:val="007F512D"/>
    <w:rsid w:val="00801308"/>
    <w:rsid w:val="0080447E"/>
    <w:rsid w:val="0080782B"/>
    <w:rsid w:val="008159B7"/>
    <w:rsid w:val="0082288B"/>
    <w:rsid w:val="00827BEA"/>
    <w:rsid w:val="00830DFC"/>
    <w:rsid w:val="00833105"/>
    <w:rsid w:val="0083348D"/>
    <w:rsid w:val="0083456F"/>
    <w:rsid w:val="00834D14"/>
    <w:rsid w:val="0084385F"/>
    <w:rsid w:val="00844330"/>
    <w:rsid w:val="0087042B"/>
    <w:rsid w:val="00882DCD"/>
    <w:rsid w:val="008831B2"/>
    <w:rsid w:val="008837ED"/>
    <w:rsid w:val="00884CFC"/>
    <w:rsid w:val="00887CEE"/>
    <w:rsid w:val="00891E96"/>
    <w:rsid w:val="00894C5C"/>
    <w:rsid w:val="00894D02"/>
    <w:rsid w:val="008958F1"/>
    <w:rsid w:val="008A0191"/>
    <w:rsid w:val="008A260A"/>
    <w:rsid w:val="008A5202"/>
    <w:rsid w:val="008B36AF"/>
    <w:rsid w:val="008B6A96"/>
    <w:rsid w:val="008C1EAC"/>
    <w:rsid w:val="008D2800"/>
    <w:rsid w:val="008D3897"/>
    <w:rsid w:val="008D6B3A"/>
    <w:rsid w:val="008E10C8"/>
    <w:rsid w:val="008E36BA"/>
    <w:rsid w:val="008E438F"/>
    <w:rsid w:val="008F1AA2"/>
    <w:rsid w:val="008F3D32"/>
    <w:rsid w:val="00902329"/>
    <w:rsid w:val="00904975"/>
    <w:rsid w:val="00911078"/>
    <w:rsid w:val="0091190B"/>
    <w:rsid w:val="009249C3"/>
    <w:rsid w:val="009379B8"/>
    <w:rsid w:val="0094039A"/>
    <w:rsid w:val="009415C0"/>
    <w:rsid w:val="00944EA3"/>
    <w:rsid w:val="00953E88"/>
    <w:rsid w:val="00957AA8"/>
    <w:rsid w:val="00970676"/>
    <w:rsid w:val="009722B5"/>
    <w:rsid w:val="00974DCC"/>
    <w:rsid w:val="0097736E"/>
    <w:rsid w:val="00983065"/>
    <w:rsid w:val="009870EE"/>
    <w:rsid w:val="009A779E"/>
    <w:rsid w:val="009B5E50"/>
    <w:rsid w:val="009C3B0E"/>
    <w:rsid w:val="009E0758"/>
    <w:rsid w:val="009E2F34"/>
    <w:rsid w:val="009F5A81"/>
    <w:rsid w:val="00A01C5D"/>
    <w:rsid w:val="00A05517"/>
    <w:rsid w:val="00A059BC"/>
    <w:rsid w:val="00A069B5"/>
    <w:rsid w:val="00A15DAE"/>
    <w:rsid w:val="00A31791"/>
    <w:rsid w:val="00A3736B"/>
    <w:rsid w:val="00A37374"/>
    <w:rsid w:val="00A40C50"/>
    <w:rsid w:val="00A457C5"/>
    <w:rsid w:val="00A46A66"/>
    <w:rsid w:val="00A50DE7"/>
    <w:rsid w:val="00A52599"/>
    <w:rsid w:val="00A53718"/>
    <w:rsid w:val="00A87E1C"/>
    <w:rsid w:val="00AB0BEC"/>
    <w:rsid w:val="00AC7660"/>
    <w:rsid w:val="00AD7C85"/>
    <w:rsid w:val="00AF7390"/>
    <w:rsid w:val="00AF792B"/>
    <w:rsid w:val="00B058CE"/>
    <w:rsid w:val="00B15600"/>
    <w:rsid w:val="00B27968"/>
    <w:rsid w:val="00B33A3A"/>
    <w:rsid w:val="00B36665"/>
    <w:rsid w:val="00B43654"/>
    <w:rsid w:val="00B531F8"/>
    <w:rsid w:val="00B53720"/>
    <w:rsid w:val="00B55176"/>
    <w:rsid w:val="00B55A9D"/>
    <w:rsid w:val="00B56778"/>
    <w:rsid w:val="00B57442"/>
    <w:rsid w:val="00B62F21"/>
    <w:rsid w:val="00B6785C"/>
    <w:rsid w:val="00B71D60"/>
    <w:rsid w:val="00B76A3E"/>
    <w:rsid w:val="00B77519"/>
    <w:rsid w:val="00B84420"/>
    <w:rsid w:val="00B8743E"/>
    <w:rsid w:val="00B87FE2"/>
    <w:rsid w:val="00B92710"/>
    <w:rsid w:val="00B961B5"/>
    <w:rsid w:val="00BA20EA"/>
    <w:rsid w:val="00BA72FD"/>
    <w:rsid w:val="00BB099C"/>
    <w:rsid w:val="00BB1A95"/>
    <w:rsid w:val="00BB44CB"/>
    <w:rsid w:val="00BB493A"/>
    <w:rsid w:val="00BB4B7E"/>
    <w:rsid w:val="00BD0593"/>
    <w:rsid w:val="00BD20C9"/>
    <w:rsid w:val="00BD2854"/>
    <w:rsid w:val="00BF006B"/>
    <w:rsid w:val="00BF0932"/>
    <w:rsid w:val="00BF0F17"/>
    <w:rsid w:val="00BF407C"/>
    <w:rsid w:val="00C0050C"/>
    <w:rsid w:val="00C10128"/>
    <w:rsid w:val="00C1105C"/>
    <w:rsid w:val="00C13867"/>
    <w:rsid w:val="00C14534"/>
    <w:rsid w:val="00C2212A"/>
    <w:rsid w:val="00C23910"/>
    <w:rsid w:val="00C244FC"/>
    <w:rsid w:val="00C37BAF"/>
    <w:rsid w:val="00C416B6"/>
    <w:rsid w:val="00C41B6D"/>
    <w:rsid w:val="00C452CC"/>
    <w:rsid w:val="00C5340B"/>
    <w:rsid w:val="00C55288"/>
    <w:rsid w:val="00C565EC"/>
    <w:rsid w:val="00C70041"/>
    <w:rsid w:val="00C71751"/>
    <w:rsid w:val="00C72914"/>
    <w:rsid w:val="00C74C7F"/>
    <w:rsid w:val="00C74CB0"/>
    <w:rsid w:val="00C94514"/>
    <w:rsid w:val="00C96CD5"/>
    <w:rsid w:val="00CA1138"/>
    <w:rsid w:val="00CA1EDE"/>
    <w:rsid w:val="00CA4CA0"/>
    <w:rsid w:val="00CA7184"/>
    <w:rsid w:val="00CA7869"/>
    <w:rsid w:val="00CB0564"/>
    <w:rsid w:val="00CB6879"/>
    <w:rsid w:val="00CB7067"/>
    <w:rsid w:val="00CC4B6C"/>
    <w:rsid w:val="00CD27C2"/>
    <w:rsid w:val="00CD51D7"/>
    <w:rsid w:val="00CD60D5"/>
    <w:rsid w:val="00CE5C56"/>
    <w:rsid w:val="00CF57F7"/>
    <w:rsid w:val="00D0593B"/>
    <w:rsid w:val="00D132EB"/>
    <w:rsid w:val="00D14530"/>
    <w:rsid w:val="00D15376"/>
    <w:rsid w:val="00D20433"/>
    <w:rsid w:val="00D22747"/>
    <w:rsid w:val="00D30754"/>
    <w:rsid w:val="00D35F33"/>
    <w:rsid w:val="00D456A6"/>
    <w:rsid w:val="00D73CC9"/>
    <w:rsid w:val="00D77265"/>
    <w:rsid w:val="00D86251"/>
    <w:rsid w:val="00D91F42"/>
    <w:rsid w:val="00D96C8B"/>
    <w:rsid w:val="00DB1DBD"/>
    <w:rsid w:val="00DB4C76"/>
    <w:rsid w:val="00DB5234"/>
    <w:rsid w:val="00DB7543"/>
    <w:rsid w:val="00DC00CE"/>
    <w:rsid w:val="00DC3788"/>
    <w:rsid w:val="00DD05DD"/>
    <w:rsid w:val="00DD4FED"/>
    <w:rsid w:val="00DE1C24"/>
    <w:rsid w:val="00DF2964"/>
    <w:rsid w:val="00DF2BA5"/>
    <w:rsid w:val="00E02575"/>
    <w:rsid w:val="00E17D3F"/>
    <w:rsid w:val="00E2265A"/>
    <w:rsid w:val="00E33A8F"/>
    <w:rsid w:val="00E36D15"/>
    <w:rsid w:val="00E36F16"/>
    <w:rsid w:val="00E37D5E"/>
    <w:rsid w:val="00E50E85"/>
    <w:rsid w:val="00E517EE"/>
    <w:rsid w:val="00E5786B"/>
    <w:rsid w:val="00E61AFD"/>
    <w:rsid w:val="00E70606"/>
    <w:rsid w:val="00E7345E"/>
    <w:rsid w:val="00E75DBA"/>
    <w:rsid w:val="00E9050F"/>
    <w:rsid w:val="00E97DD2"/>
    <w:rsid w:val="00EA0B66"/>
    <w:rsid w:val="00EA1018"/>
    <w:rsid w:val="00EA7E77"/>
    <w:rsid w:val="00EB0014"/>
    <w:rsid w:val="00EB19E6"/>
    <w:rsid w:val="00EB3BC4"/>
    <w:rsid w:val="00EB43A0"/>
    <w:rsid w:val="00EB5EEA"/>
    <w:rsid w:val="00EC3507"/>
    <w:rsid w:val="00EC613A"/>
    <w:rsid w:val="00EC7778"/>
    <w:rsid w:val="00ED4E99"/>
    <w:rsid w:val="00ED67D4"/>
    <w:rsid w:val="00EF2AEA"/>
    <w:rsid w:val="00EF3E20"/>
    <w:rsid w:val="00EF7A60"/>
    <w:rsid w:val="00F06CD3"/>
    <w:rsid w:val="00F324F4"/>
    <w:rsid w:val="00F3750F"/>
    <w:rsid w:val="00F37FB8"/>
    <w:rsid w:val="00F46662"/>
    <w:rsid w:val="00F54EE7"/>
    <w:rsid w:val="00F6534F"/>
    <w:rsid w:val="00F73732"/>
    <w:rsid w:val="00F75F5D"/>
    <w:rsid w:val="00F8244C"/>
    <w:rsid w:val="00F93686"/>
    <w:rsid w:val="00F94D0B"/>
    <w:rsid w:val="00F97B11"/>
    <w:rsid w:val="00FA65D3"/>
    <w:rsid w:val="00FB5AF6"/>
    <w:rsid w:val="00FC6F5E"/>
    <w:rsid w:val="00FC725A"/>
    <w:rsid w:val="00FD36BA"/>
    <w:rsid w:val="00FD5CB2"/>
    <w:rsid w:val="00FD67DC"/>
    <w:rsid w:val="00FD67F4"/>
    <w:rsid w:val="00FE053D"/>
    <w:rsid w:val="00FE3100"/>
    <w:rsid w:val="00FE361A"/>
    <w:rsid w:val="00FE39DF"/>
    <w:rsid w:val="00FF1BDF"/>
    <w:rsid w:val="00FF26D6"/>
    <w:rsid w:val="00FF6B9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A6A338"/>
  <w15:docId w15:val="{2816AE75-4559-406A-8162-FFB9E4A48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s-AR" w:eastAsia="es-AR"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pPr>
      <w:keepNext/>
      <w:keepLines/>
      <w:spacing w:before="200"/>
      <w:outlineLvl w:val="0"/>
    </w:pPr>
    <w:rPr>
      <w:b/>
      <w:color w:val="434343"/>
      <w:sz w:val="32"/>
      <w:szCs w:val="32"/>
    </w:rPr>
  </w:style>
  <w:style w:type="paragraph" w:styleId="Ttulo2">
    <w:name w:val="heading 2"/>
    <w:basedOn w:val="Normal"/>
    <w:next w:val="Normal"/>
    <w:pPr>
      <w:keepNext/>
      <w:keepLines/>
      <w:spacing w:before="200"/>
      <w:outlineLvl w:val="1"/>
    </w:pPr>
    <w:rPr>
      <w:color w:val="666666"/>
      <w:sz w:val="28"/>
      <w:szCs w:val="28"/>
    </w:rPr>
  </w:style>
  <w:style w:type="paragraph" w:styleId="Ttulo3">
    <w:name w:val="heading 3"/>
    <w:basedOn w:val="Normal"/>
    <w:next w:val="Normal"/>
    <w:pPr>
      <w:keepNext/>
      <w:keepLines/>
      <w:spacing w:before="160"/>
      <w:outlineLvl w:val="2"/>
    </w:pPr>
    <w:rPr>
      <w:rFonts w:ascii="Trebuchet MS" w:eastAsia="Trebuchet MS" w:hAnsi="Trebuchet MS" w:cs="Trebuchet MS"/>
      <w:b/>
      <w:color w:val="666666"/>
      <w:sz w:val="24"/>
      <w:szCs w:val="24"/>
    </w:rPr>
  </w:style>
  <w:style w:type="paragraph" w:styleId="Ttulo4">
    <w:name w:val="heading 4"/>
    <w:basedOn w:val="Normal"/>
    <w:next w:val="Normal"/>
    <w:link w:val="Ttulo4Car"/>
    <w:pPr>
      <w:keepNext/>
      <w:keepLines/>
      <w:spacing w:before="160"/>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outlineLvl w:val="5"/>
    </w:pPr>
    <w:rPr>
      <w:rFonts w:ascii="Trebuchet MS" w:eastAsia="Trebuchet MS" w:hAnsi="Trebuchet MS" w:cs="Trebuchet MS"/>
      <w:i/>
      <w:color w:val="666666"/>
    </w:rPr>
  </w:style>
  <w:style w:type="paragraph" w:styleId="Ttulo7">
    <w:name w:val="heading 7"/>
    <w:basedOn w:val="Normal"/>
    <w:next w:val="Normal"/>
    <w:link w:val="Ttulo7Car"/>
    <w:uiPriority w:val="9"/>
    <w:unhideWhenUsed/>
    <w:qFormat/>
    <w:rsid w:val="0043221E"/>
    <w:pPr>
      <w:keepNext/>
      <w:keepLines/>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3221E"/>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pPr>
    <w:rPr>
      <w:rFonts w:ascii="Trebuchet MS" w:eastAsia="Trebuchet MS" w:hAnsi="Trebuchet MS" w:cs="Trebuchet MS"/>
      <w:sz w:val="42"/>
      <w:szCs w:val="42"/>
    </w:rPr>
  </w:style>
  <w:style w:type="paragraph" w:styleId="Subttulo">
    <w:name w:val="Subtitle"/>
    <w:basedOn w:val="Normal"/>
    <w:next w:val="Normal"/>
    <w:pPr>
      <w:keepNext/>
      <w:keepLines/>
      <w:spacing w:after="200"/>
    </w:pPr>
    <w:rPr>
      <w:rFonts w:ascii="Trebuchet MS" w:eastAsia="Trebuchet MS" w:hAnsi="Trebuchet MS" w:cs="Trebuchet MS"/>
      <w:i/>
      <w:color w:val="666666"/>
      <w:sz w:val="26"/>
      <w:szCs w:val="26"/>
    </w:rPr>
  </w:style>
  <w:style w:type="table" w:customStyle="1" w:styleId="a">
    <w:basedOn w:val="TableNormal"/>
    <w:pPr>
      <w:contextualSpacing/>
    </w:pPr>
    <w:tblPr>
      <w:tblStyleRowBandSize w:val="1"/>
      <w:tblStyleColBandSize w:val="1"/>
      <w:tblCellMar>
        <w:left w:w="115" w:type="dxa"/>
        <w:right w:w="115" w:type="dxa"/>
      </w:tblCellMar>
    </w:tblPr>
  </w:style>
  <w:style w:type="paragraph" w:styleId="TtuloTDC">
    <w:name w:val="TOC Heading"/>
    <w:basedOn w:val="Ttulo1"/>
    <w:next w:val="Normal"/>
    <w:uiPriority w:val="39"/>
    <w:unhideWhenUsed/>
    <w:qFormat/>
    <w:rsid w:val="00A457C5"/>
    <w:pPr>
      <w:spacing w:before="240" w:line="259" w:lineRule="auto"/>
      <w:jc w:val="left"/>
      <w:outlineLvl w:val="9"/>
    </w:pPr>
    <w:rPr>
      <w:rFonts w:asciiTheme="majorHAnsi" w:eastAsiaTheme="majorEastAsia" w:hAnsiTheme="majorHAnsi" w:cstheme="majorBidi"/>
      <w:b w:val="0"/>
      <w:color w:val="2F5496" w:themeColor="accent1" w:themeShade="BF"/>
    </w:rPr>
  </w:style>
  <w:style w:type="paragraph" w:styleId="TDC1">
    <w:name w:val="toc 1"/>
    <w:basedOn w:val="Normal"/>
    <w:next w:val="Normal"/>
    <w:autoRedefine/>
    <w:uiPriority w:val="39"/>
    <w:unhideWhenUsed/>
    <w:rsid w:val="00A457C5"/>
    <w:pPr>
      <w:spacing w:after="100"/>
    </w:pPr>
  </w:style>
  <w:style w:type="paragraph" w:styleId="TDC2">
    <w:name w:val="toc 2"/>
    <w:basedOn w:val="Normal"/>
    <w:next w:val="Normal"/>
    <w:autoRedefine/>
    <w:uiPriority w:val="39"/>
    <w:unhideWhenUsed/>
    <w:rsid w:val="00A457C5"/>
    <w:pPr>
      <w:spacing w:after="100"/>
      <w:ind w:left="220"/>
    </w:pPr>
  </w:style>
  <w:style w:type="character" w:styleId="Hipervnculo">
    <w:name w:val="Hyperlink"/>
    <w:basedOn w:val="Fuentedeprrafopredeter"/>
    <w:uiPriority w:val="99"/>
    <w:unhideWhenUsed/>
    <w:rsid w:val="00A457C5"/>
    <w:rPr>
      <w:color w:val="0563C1" w:themeColor="hyperlink"/>
      <w:u w:val="single"/>
    </w:rPr>
  </w:style>
  <w:style w:type="character" w:customStyle="1" w:styleId="Ttulo1Car">
    <w:name w:val="Título 1 Car"/>
    <w:basedOn w:val="Fuentedeprrafopredeter"/>
    <w:link w:val="Ttulo1"/>
    <w:uiPriority w:val="9"/>
    <w:rsid w:val="00A457C5"/>
    <w:rPr>
      <w:b/>
      <w:color w:val="434343"/>
      <w:sz w:val="32"/>
      <w:szCs w:val="32"/>
    </w:rPr>
  </w:style>
  <w:style w:type="paragraph" w:styleId="Textodeglobo">
    <w:name w:val="Balloon Text"/>
    <w:basedOn w:val="Normal"/>
    <w:link w:val="TextodegloboCar"/>
    <w:uiPriority w:val="99"/>
    <w:semiHidden/>
    <w:unhideWhenUsed/>
    <w:rsid w:val="001B49FA"/>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B49FA"/>
    <w:rPr>
      <w:rFonts w:ascii="Segoe UI" w:hAnsi="Segoe UI" w:cs="Segoe UI"/>
      <w:sz w:val="18"/>
      <w:szCs w:val="18"/>
    </w:rPr>
  </w:style>
  <w:style w:type="paragraph" w:styleId="Bibliografa">
    <w:name w:val="Bibliography"/>
    <w:basedOn w:val="Normal"/>
    <w:next w:val="Normal"/>
    <w:uiPriority w:val="37"/>
    <w:unhideWhenUsed/>
    <w:rsid w:val="00C72914"/>
  </w:style>
  <w:style w:type="paragraph" w:styleId="Encabezado">
    <w:name w:val="header"/>
    <w:basedOn w:val="Normal"/>
    <w:link w:val="EncabezadoCar"/>
    <w:uiPriority w:val="99"/>
    <w:unhideWhenUsed/>
    <w:rsid w:val="00A40C50"/>
    <w:pPr>
      <w:tabs>
        <w:tab w:val="center" w:pos="4252"/>
        <w:tab w:val="right" w:pos="8504"/>
      </w:tabs>
    </w:pPr>
  </w:style>
  <w:style w:type="character" w:customStyle="1" w:styleId="EncabezadoCar">
    <w:name w:val="Encabezado Car"/>
    <w:basedOn w:val="Fuentedeprrafopredeter"/>
    <w:link w:val="Encabezado"/>
    <w:uiPriority w:val="99"/>
    <w:rsid w:val="00A40C50"/>
  </w:style>
  <w:style w:type="paragraph" w:styleId="Piedepgina">
    <w:name w:val="footer"/>
    <w:basedOn w:val="Normal"/>
    <w:link w:val="PiedepginaCar"/>
    <w:uiPriority w:val="99"/>
    <w:unhideWhenUsed/>
    <w:rsid w:val="00A40C50"/>
    <w:pPr>
      <w:tabs>
        <w:tab w:val="center" w:pos="4252"/>
        <w:tab w:val="right" w:pos="8504"/>
      </w:tabs>
    </w:pPr>
  </w:style>
  <w:style w:type="character" w:customStyle="1" w:styleId="PiedepginaCar">
    <w:name w:val="Pie de página Car"/>
    <w:basedOn w:val="Fuentedeprrafopredeter"/>
    <w:link w:val="Piedepgina"/>
    <w:uiPriority w:val="99"/>
    <w:rsid w:val="00A40C50"/>
  </w:style>
  <w:style w:type="character" w:customStyle="1" w:styleId="Ttulo7Car">
    <w:name w:val="Título 7 Car"/>
    <w:basedOn w:val="Fuentedeprrafopredeter"/>
    <w:link w:val="Ttulo7"/>
    <w:uiPriority w:val="9"/>
    <w:rsid w:val="0043221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3221E"/>
    <w:rPr>
      <w:rFonts w:asciiTheme="majorHAnsi" w:eastAsiaTheme="majorEastAsia" w:hAnsiTheme="majorHAnsi" w:cstheme="majorBidi"/>
      <w:color w:val="272727" w:themeColor="text1" w:themeTint="D8"/>
      <w:sz w:val="21"/>
      <w:szCs w:val="21"/>
    </w:rPr>
  </w:style>
  <w:style w:type="paragraph" w:styleId="TDC3">
    <w:name w:val="toc 3"/>
    <w:basedOn w:val="Normal"/>
    <w:next w:val="Normal"/>
    <w:autoRedefine/>
    <w:uiPriority w:val="39"/>
    <w:unhideWhenUsed/>
    <w:rsid w:val="006D653B"/>
    <w:pPr>
      <w:spacing w:after="100"/>
      <w:ind w:left="440"/>
    </w:pPr>
  </w:style>
  <w:style w:type="paragraph" w:styleId="NormalWeb">
    <w:name w:val="Normal (Web)"/>
    <w:basedOn w:val="Normal"/>
    <w:uiPriority w:val="99"/>
    <w:unhideWhenUsed/>
    <w:rsid w:val="00EA0B66"/>
    <w:pPr>
      <w:spacing w:before="100" w:beforeAutospacing="1" w:after="100" w:afterAutospacing="1"/>
      <w:jc w:val="left"/>
    </w:pPr>
    <w:rPr>
      <w:rFonts w:ascii="Times New Roman" w:eastAsia="Times New Roman" w:hAnsi="Times New Roman" w:cs="Times New Roman"/>
      <w:color w:val="auto"/>
      <w:sz w:val="24"/>
      <w:szCs w:val="24"/>
    </w:rPr>
  </w:style>
  <w:style w:type="paragraph" w:styleId="Descripcin">
    <w:name w:val="caption"/>
    <w:basedOn w:val="Normal"/>
    <w:next w:val="Normal"/>
    <w:uiPriority w:val="35"/>
    <w:unhideWhenUsed/>
    <w:qFormat/>
    <w:rsid w:val="00EA0B66"/>
    <w:pPr>
      <w:spacing w:after="200"/>
      <w:jc w:val="left"/>
    </w:pPr>
    <w:rPr>
      <w:rFonts w:asciiTheme="minorHAnsi" w:eastAsiaTheme="minorHAnsi" w:hAnsiTheme="minorHAnsi" w:cstheme="minorBidi"/>
      <w:i/>
      <w:iCs/>
      <w:color w:val="44546A" w:themeColor="text2"/>
      <w:sz w:val="18"/>
      <w:szCs w:val="18"/>
      <w:lang w:eastAsia="en-US"/>
    </w:rPr>
  </w:style>
  <w:style w:type="character" w:customStyle="1" w:styleId="TtuloCar">
    <w:name w:val="Título Car"/>
    <w:basedOn w:val="Fuentedeprrafopredeter"/>
    <w:link w:val="Ttulo"/>
    <w:uiPriority w:val="10"/>
    <w:rsid w:val="009E0758"/>
    <w:rPr>
      <w:rFonts w:ascii="Trebuchet MS" w:eastAsia="Trebuchet MS" w:hAnsi="Trebuchet MS" w:cs="Trebuchet MS"/>
      <w:sz w:val="42"/>
      <w:szCs w:val="42"/>
    </w:rPr>
  </w:style>
  <w:style w:type="character" w:customStyle="1" w:styleId="apple-converted-space">
    <w:name w:val="apple-converted-space"/>
    <w:basedOn w:val="Fuentedeprrafopredeter"/>
    <w:rsid w:val="009E0758"/>
  </w:style>
  <w:style w:type="paragraph" w:styleId="Prrafodelista">
    <w:name w:val="List Paragraph"/>
    <w:basedOn w:val="Normal"/>
    <w:uiPriority w:val="34"/>
    <w:qFormat/>
    <w:rsid w:val="009E0758"/>
    <w:pPr>
      <w:spacing w:after="160" w:line="259" w:lineRule="auto"/>
      <w:ind w:left="720"/>
      <w:contextualSpacing/>
      <w:jc w:val="left"/>
    </w:pPr>
    <w:rPr>
      <w:rFonts w:asciiTheme="minorHAnsi" w:eastAsiaTheme="minorHAnsi" w:hAnsiTheme="minorHAnsi" w:cstheme="minorBidi"/>
      <w:color w:val="auto"/>
      <w:lang w:eastAsia="en-US"/>
    </w:rPr>
  </w:style>
  <w:style w:type="table" w:styleId="Tablaconcuadrcula">
    <w:name w:val="Table Grid"/>
    <w:basedOn w:val="Tablanormal"/>
    <w:uiPriority w:val="39"/>
    <w:rsid w:val="00646568"/>
    <w:pPr>
      <w:jc w:val="left"/>
    </w:pPr>
    <w:rPr>
      <w:rFonts w:asciiTheme="minorHAnsi" w:eastAsiaTheme="minorHAnsi" w:hAnsiTheme="minorHAnsi" w:cstheme="minorBidi"/>
      <w:color w:val="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Fuentedeprrafopredeter"/>
    <w:rsid w:val="00FC6F5E"/>
  </w:style>
  <w:style w:type="character" w:customStyle="1" w:styleId="Ttulo4Car">
    <w:name w:val="Título 4 Car"/>
    <w:basedOn w:val="Fuentedeprrafopredeter"/>
    <w:link w:val="Ttulo4"/>
    <w:rsid w:val="00FC6F5E"/>
    <w:rPr>
      <w:rFonts w:ascii="Trebuchet MS" w:eastAsia="Trebuchet MS" w:hAnsi="Trebuchet MS" w:cs="Trebuchet MS"/>
      <w:color w:val="666666"/>
      <w:u w:val="single"/>
    </w:rPr>
  </w:style>
  <w:style w:type="character" w:styleId="Hipervnculovisitado">
    <w:name w:val="FollowedHyperlink"/>
    <w:basedOn w:val="Fuentedeprrafopredeter"/>
    <w:uiPriority w:val="99"/>
    <w:semiHidden/>
    <w:unhideWhenUsed/>
    <w:rsid w:val="00673E7D"/>
    <w:rPr>
      <w:color w:val="954F72" w:themeColor="followedHyperlink"/>
      <w:u w:val="single"/>
    </w:rPr>
  </w:style>
  <w:style w:type="character" w:styleId="Refdecomentario">
    <w:name w:val="annotation reference"/>
    <w:basedOn w:val="Fuentedeprrafopredeter"/>
    <w:uiPriority w:val="99"/>
    <w:semiHidden/>
    <w:unhideWhenUsed/>
    <w:rsid w:val="0084385F"/>
    <w:rPr>
      <w:sz w:val="16"/>
      <w:szCs w:val="16"/>
    </w:rPr>
  </w:style>
  <w:style w:type="paragraph" w:styleId="Textocomentario">
    <w:name w:val="annotation text"/>
    <w:basedOn w:val="Normal"/>
    <w:link w:val="TextocomentarioCar"/>
    <w:uiPriority w:val="99"/>
    <w:semiHidden/>
    <w:unhideWhenUsed/>
    <w:rsid w:val="0084385F"/>
    <w:rPr>
      <w:sz w:val="20"/>
      <w:szCs w:val="20"/>
    </w:rPr>
  </w:style>
  <w:style w:type="character" w:customStyle="1" w:styleId="TextocomentarioCar">
    <w:name w:val="Texto comentario Car"/>
    <w:basedOn w:val="Fuentedeprrafopredeter"/>
    <w:link w:val="Textocomentario"/>
    <w:uiPriority w:val="99"/>
    <w:semiHidden/>
    <w:rsid w:val="0084385F"/>
    <w:rPr>
      <w:sz w:val="20"/>
      <w:szCs w:val="20"/>
    </w:rPr>
  </w:style>
  <w:style w:type="paragraph" w:styleId="Asuntodelcomentario">
    <w:name w:val="annotation subject"/>
    <w:basedOn w:val="Textocomentario"/>
    <w:next w:val="Textocomentario"/>
    <w:link w:val="AsuntodelcomentarioCar"/>
    <w:uiPriority w:val="99"/>
    <w:semiHidden/>
    <w:unhideWhenUsed/>
    <w:rsid w:val="0084385F"/>
    <w:rPr>
      <w:b/>
      <w:bCs/>
    </w:rPr>
  </w:style>
  <w:style w:type="character" w:customStyle="1" w:styleId="AsuntodelcomentarioCar">
    <w:name w:val="Asunto del comentario Car"/>
    <w:basedOn w:val="TextocomentarioCar"/>
    <w:link w:val="Asuntodelcomentario"/>
    <w:uiPriority w:val="99"/>
    <w:semiHidden/>
    <w:rsid w:val="0084385F"/>
    <w:rPr>
      <w:b/>
      <w:bCs/>
      <w:sz w:val="20"/>
      <w:szCs w:val="20"/>
    </w:rPr>
  </w:style>
  <w:style w:type="paragraph" w:styleId="Revisin">
    <w:name w:val="Revision"/>
    <w:hidden/>
    <w:uiPriority w:val="99"/>
    <w:semiHidden/>
    <w:rsid w:val="00793828"/>
    <w:pPr>
      <w:jc w:val="left"/>
    </w:pPr>
  </w:style>
  <w:style w:type="paragraph" w:styleId="Textonotapie">
    <w:name w:val="footnote text"/>
    <w:basedOn w:val="Normal"/>
    <w:link w:val="TextonotapieCar"/>
    <w:uiPriority w:val="99"/>
    <w:unhideWhenUsed/>
    <w:rsid w:val="00C71751"/>
    <w:rPr>
      <w:sz w:val="24"/>
      <w:szCs w:val="24"/>
    </w:rPr>
  </w:style>
  <w:style w:type="character" w:customStyle="1" w:styleId="TextonotapieCar">
    <w:name w:val="Texto nota pie Car"/>
    <w:basedOn w:val="Fuentedeprrafopredeter"/>
    <w:link w:val="Textonotapie"/>
    <w:uiPriority w:val="99"/>
    <w:rsid w:val="00C71751"/>
    <w:rPr>
      <w:sz w:val="24"/>
      <w:szCs w:val="24"/>
    </w:rPr>
  </w:style>
  <w:style w:type="character" w:styleId="Refdenotaalpie">
    <w:name w:val="footnote reference"/>
    <w:basedOn w:val="Fuentedeprrafopredeter"/>
    <w:uiPriority w:val="99"/>
    <w:unhideWhenUsed/>
    <w:rsid w:val="00C71751"/>
    <w:rPr>
      <w:vertAlign w:val="superscript"/>
    </w:rPr>
  </w:style>
  <w:style w:type="paragraph" w:styleId="Textonotaalfinal">
    <w:name w:val="endnote text"/>
    <w:basedOn w:val="Normal"/>
    <w:link w:val="TextonotaalfinalCar"/>
    <w:uiPriority w:val="99"/>
    <w:semiHidden/>
    <w:unhideWhenUsed/>
    <w:rsid w:val="00FE3100"/>
    <w:rPr>
      <w:sz w:val="20"/>
      <w:szCs w:val="20"/>
    </w:rPr>
  </w:style>
  <w:style w:type="character" w:customStyle="1" w:styleId="TextonotaalfinalCar">
    <w:name w:val="Texto nota al final Car"/>
    <w:basedOn w:val="Fuentedeprrafopredeter"/>
    <w:link w:val="Textonotaalfinal"/>
    <w:uiPriority w:val="99"/>
    <w:semiHidden/>
    <w:rsid w:val="00FE3100"/>
    <w:rPr>
      <w:sz w:val="20"/>
      <w:szCs w:val="20"/>
    </w:rPr>
  </w:style>
  <w:style w:type="character" w:styleId="Refdenotaalfinal">
    <w:name w:val="endnote reference"/>
    <w:basedOn w:val="Fuentedeprrafopredeter"/>
    <w:uiPriority w:val="99"/>
    <w:semiHidden/>
    <w:unhideWhenUsed/>
    <w:rsid w:val="00FE3100"/>
    <w:rPr>
      <w:vertAlign w:val="superscript"/>
    </w:rPr>
  </w:style>
  <w:style w:type="character" w:customStyle="1" w:styleId="UnresolvedMention">
    <w:name w:val="Unresolved Mention"/>
    <w:basedOn w:val="Fuentedeprrafopredeter"/>
    <w:uiPriority w:val="99"/>
    <w:rsid w:val="00B55176"/>
    <w:rPr>
      <w:color w:val="808080"/>
      <w:shd w:val="clear" w:color="auto" w:fill="E6E6E6"/>
    </w:rPr>
  </w:style>
  <w:style w:type="character" w:styleId="nfasissutil">
    <w:name w:val="Subtle Emphasis"/>
    <w:basedOn w:val="Fuentedeprrafopredeter"/>
    <w:uiPriority w:val="19"/>
    <w:qFormat/>
    <w:rsid w:val="001F7CDE"/>
    <w:rPr>
      <w:i/>
      <w:iCs/>
      <w:color w:val="404040" w:themeColor="text1" w:themeTint="BF"/>
    </w:rPr>
  </w:style>
  <w:style w:type="character" w:styleId="Textoennegrita">
    <w:name w:val="Strong"/>
    <w:basedOn w:val="Fuentedeprrafopredeter"/>
    <w:uiPriority w:val="22"/>
    <w:qFormat/>
    <w:rsid w:val="007D39FA"/>
    <w:rPr>
      <w:b/>
      <w:bCs/>
    </w:rPr>
  </w:style>
  <w:style w:type="paragraph" w:styleId="Tabladeilustraciones">
    <w:name w:val="table of figures"/>
    <w:basedOn w:val="Normal"/>
    <w:next w:val="Normal"/>
    <w:uiPriority w:val="99"/>
    <w:unhideWhenUsed/>
    <w:rsid w:val="00DB1DBD"/>
  </w:style>
  <w:style w:type="paragraph" w:styleId="TDC4">
    <w:name w:val="toc 4"/>
    <w:basedOn w:val="Normal"/>
    <w:next w:val="Normal"/>
    <w:autoRedefine/>
    <w:uiPriority w:val="39"/>
    <w:unhideWhenUsed/>
    <w:rsid w:val="00FD67DC"/>
    <w:pPr>
      <w:spacing w:after="100" w:line="259" w:lineRule="auto"/>
      <w:ind w:left="660"/>
      <w:jc w:val="left"/>
    </w:pPr>
    <w:rPr>
      <w:rFonts w:asciiTheme="minorHAnsi" w:eastAsiaTheme="minorEastAsia" w:hAnsiTheme="minorHAnsi" w:cstheme="minorBidi"/>
      <w:color w:val="auto"/>
    </w:rPr>
  </w:style>
  <w:style w:type="paragraph" w:styleId="TDC5">
    <w:name w:val="toc 5"/>
    <w:basedOn w:val="Normal"/>
    <w:next w:val="Normal"/>
    <w:autoRedefine/>
    <w:uiPriority w:val="39"/>
    <w:unhideWhenUsed/>
    <w:rsid w:val="00FD67DC"/>
    <w:pPr>
      <w:spacing w:after="100" w:line="259" w:lineRule="auto"/>
      <w:ind w:left="880"/>
      <w:jc w:val="left"/>
    </w:pPr>
    <w:rPr>
      <w:rFonts w:asciiTheme="minorHAnsi" w:eastAsiaTheme="minorEastAsia" w:hAnsiTheme="minorHAnsi" w:cstheme="minorBidi"/>
      <w:color w:val="auto"/>
    </w:rPr>
  </w:style>
  <w:style w:type="paragraph" w:styleId="TDC6">
    <w:name w:val="toc 6"/>
    <w:basedOn w:val="Normal"/>
    <w:next w:val="Normal"/>
    <w:autoRedefine/>
    <w:uiPriority w:val="39"/>
    <w:unhideWhenUsed/>
    <w:rsid w:val="00FD67DC"/>
    <w:pPr>
      <w:spacing w:after="100" w:line="259" w:lineRule="auto"/>
      <w:ind w:left="1100"/>
      <w:jc w:val="left"/>
    </w:pPr>
    <w:rPr>
      <w:rFonts w:asciiTheme="minorHAnsi" w:eastAsiaTheme="minorEastAsia" w:hAnsiTheme="minorHAnsi" w:cstheme="minorBidi"/>
      <w:color w:val="auto"/>
    </w:rPr>
  </w:style>
  <w:style w:type="paragraph" w:styleId="TDC7">
    <w:name w:val="toc 7"/>
    <w:basedOn w:val="Normal"/>
    <w:next w:val="Normal"/>
    <w:autoRedefine/>
    <w:uiPriority w:val="39"/>
    <w:unhideWhenUsed/>
    <w:rsid w:val="00FD67DC"/>
    <w:pPr>
      <w:spacing w:after="100" w:line="259" w:lineRule="auto"/>
      <w:ind w:left="1320"/>
      <w:jc w:val="left"/>
    </w:pPr>
    <w:rPr>
      <w:rFonts w:asciiTheme="minorHAnsi" w:eastAsiaTheme="minorEastAsia" w:hAnsiTheme="minorHAnsi" w:cstheme="minorBidi"/>
      <w:color w:val="auto"/>
    </w:rPr>
  </w:style>
  <w:style w:type="paragraph" w:styleId="TDC8">
    <w:name w:val="toc 8"/>
    <w:basedOn w:val="Normal"/>
    <w:next w:val="Normal"/>
    <w:autoRedefine/>
    <w:uiPriority w:val="39"/>
    <w:unhideWhenUsed/>
    <w:rsid w:val="00FD67DC"/>
    <w:pPr>
      <w:spacing w:after="100" w:line="259" w:lineRule="auto"/>
      <w:ind w:left="1540"/>
      <w:jc w:val="left"/>
    </w:pPr>
    <w:rPr>
      <w:rFonts w:asciiTheme="minorHAnsi" w:eastAsiaTheme="minorEastAsia" w:hAnsiTheme="minorHAnsi" w:cstheme="minorBidi"/>
      <w:color w:val="auto"/>
    </w:rPr>
  </w:style>
  <w:style w:type="paragraph" w:styleId="TDC9">
    <w:name w:val="toc 9"/>
    <w:basedOn w:val="Normal"/>
    <w:next w:val="Normal"/>
    <w:autoRedefine/>
    <w:uiPriority w:val="39"/>
    <w:unhideWhenUsed/>
    <w:rsid w:val="00FD67DC"/>
    <w:pPr>
      <w:spacing w:after="100" w:line="259" w:lineRule="auto"/>
      <w:ind w:left="1760"/>
      <w:jc w:val="left"/>
    </w:pPr>
    <w:rPr>
      <w:rFonts w:asciiTheme="minorHAnsi" w:eastAsiaTheme="minorEastAsia" w:hAnsiTheme="minorHAnsi"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8916331">
      <w:bodyDiv w:val="1"/>
      <w:marLeft w:val="0"/>
      <w:marRight w:val="0"/>
      <w:marTop w:val="0"/>
      <w:marBottom w:val="0"/>
      <w:divBdr>
        <w:top w:val="none" w:sz="0" w:space="0" w:color="auto"/>
        <w:left w:val="none" w:sz="0" w:space="0" w:color="auto"/>
        <w:bottom w:val="none" w:sz="0" w:space="0" w:color="auto"/>
        <w:right w:val="none" w:sz="0" w:space="0" w:color="auto"/>
      </w:divBdr>
    </w:div>
    <w:div w:id="785658086">
      <w:bodyDiv w:val="1"/>
      <w:marLeft w:val="0"/>
      <w:marRight w:val="0"/>
      <w:marTop w:val="0"/>
      <w:marBottom w:val="0"/>
      <w:divBdr>
        <w:top w:val="none" w:sz="0" w:space="0" w:color="auto"/>
        <w:left w:val="none" w:sz="0" w:space="0" w:color="auto"/>
        <w:bottom w:val="none" w:sz="0" w:space="0" w:color="auto"/>
        <w:right w:val="none" w:sz="0" w:space="0" w:color="auto"/>
      </w:divBdr>
    </w:div>
    <w:div w:id="1290938307">
      <w:bodyDiv w:val="1"/>
      <w:marLeft w:val="0"/>
      <w:marRight w:val="0"/>
      <w:marTop w:val="0"/>
      <w:marBottom w:val="0"/>
      <w:divBdr>
        <w:top w:val="none" w:sz="0" w:space="0" w:color="auto"/>
        <w:left w:val="none" w:sz="0" w:space="0" w:color="auto"/>
        <w:bottom w:val="none" w:sz="0" w:space="0" w:color="auto"/>
        <w:right w:val="none" w:sz="0" w:space="0" w:color="auto"/>
      </w:divBdr>
      <w:divsChild>
        <w:div w:id="491651838">
          <w:marLeft w:val="0"/>
          <w:marRight w:val="0"/>
          <w:marTop w:val="0"/>
          <w:marBottom w:val="0"/>
          <w:divBdr>
            <w:top w:val="none" w:sz="0" w:space="0" w:color="auto"/>
            <w:left w:val="none" w:sz="0" w:space="0" w:color="auto"/>
            <w:bottom w:val="none" w:sz="0" w:space="0" w:color="auto"/>
            <w:right w:val="none" w:sz="0" w:space="0" w:color="auto"/>
          </w:divBdr>
        </w:div>
        <w:div w:id="1539003445">
          <w:marLeft w:val="0"/>
          <w:marRight w:val="0"/>
          <w:marTop w:val="0"/>
          <w:marBottom w:val="0"/>
          <w:divBdr>
            <w:top w:val="none" w:sz="0" w:space="0" w:color="auto"/>
            <w:left w:val="none" w:sz="0" w:space="0" w:color="auto"/>
            <w:bottom w:val="none" w:sz="0" w:space="0" w:color="auto"/>
            <w:right w:val="none" w:sz="0" w:space="0" w:color="auto"/>
          </w:divBdr>
        </w:div>
        <w:div w:id="532689242">
          <w:marLeft w:val="0"/>
          <w:marRight w:val="0"/>
          <w:marTop w:val="0"/>
          <w:marBottom w:val="0"/>
          <w:divBdr>
            <w:top w:val="none" w:sz="0" w:space="0" w:color="auto"/>
            <w:left w:val="none" w:sz="0" w:space="0" w:color="auto"/>
            <w:bottom w:val="none" w:sz="0" w:space="0" w:color="auto"/>
            <w:right w:val="none" w:sz="0" w:space="0" w:color="auto"/>
          </w:divBdr>
        </w:div>
        <w:div w:id="1798137658">
          <w:marLeft w:val="0"/>
          <w:marRight w:val="0"/>
          <w:marTop w:val="0"/>
          <w:marBottom w:val="0"/>
          <w:divBdr>
            <w:top w:val="none" w:sz="0" w:space="0" w:color="auto"/>
            <w:left w:val="none" w:sz="0" w:space="0" w:color="auto"/>
            <w:bottom w:val="none" w:sz="0" w:space="0" w:color="auto"/>
            <w:right w:val="none" w:sz="0" w:space="0" w:color="auto"/>
          </w:divBdr>
        </w:div>
        <w:div w:id="936206536">
          <w:marLeft w:val="0"/>
          <w:marRight w:val="0"/>
          <w:marTop w:val="0"/>
          <w:marBottom w:val="0"/>
          <w:divBdr>
            <w:top w:val="none" w:sz="0" w:space="0" w:color="auto"/>
            <w:left w:val="none" w:sz="0" w:space="0" w:color="auto"/>
            <w:bottom w:val="none" w:sz="0" w:space="0" w:color="auto"/>
            <w:right w:val="none" w:sz="0" w:space="0" w:color="auto"/>
          </w:divBdr>
        </w:div>
        <w:div w:id="95097106">
          <w:marLeft w:val="0"/>
          <w:marRight w:val="0"/>
          <w:marTop w:val="0"/>
          <w:marBottom w:val="0"/>
          <w:divBdr>
            <w:top w:val="none" w:sz="0" w:space="0" w:color="auto"/>
            <w:left w:val="none" w:sz="0" w:space="0" w:color="auto"/>
            <w:bottom w:val="none" w:sz="0" w:space="0" w:color="auto"/>
            <w:right w:val="none" w:sz="0" w:space="0" w:color="auto"/>
          </w:divBdr>
        </w:div>
        <w:div w:id="2066950785">
          <w:marLeft w:val="0"/>
          <w:marRight w:val="0"/>
          <w:marTop w:val="0"/>
          <w:marBottom w:val="0"/>
          <w:divBdr>
            <w:top w:val="none" w:sz="0" w:space="0" w:color="auto"/>
            <w:left w:val="none" w:sz="0" w:space="0" w:color="auto"/>
            <w:bottom w:val="none" w:sz="0" w:space="0" w:color="auto"/>
            <w:right w:val="none" w:sz="0" w:space="0" w:color="auto"/>
          </w:divBdr>
        </w:div>
        <w:div w:id="941302759">
          <w:marLeft w:val="0"/>
          <w:marRight w:val="0"/>
          <w:marTop w:val="0"/>
          <w:marBottom w:val="0"/>
          <w:divBdr>
            <w:top w:val="none" w:sz="0" w:space="0" w:color="auto"/>
            <w:left w:val="none" w:sz="0" w:space="0" w:color="auto"/>
            <w:bottom w:val="none" w:sz="0" w:space="0" w:color="auto"/>
            <w:right w:val="none" w:sz="0" w:space="0" w:color="auto"/>
          </w:divBdr>
        </w:div>
        <w:div w:id="2035301195">
          <w:marLeft w:val="0"/>
          <w:marRight w:val="0"/>
          <w:marTop w:val="0"/>
          <w:marBottom w:val="0"/>
          <w:divBdr>
            <w:top w:val="none" w:sz="0" w:space="0" w:color="auto"/>
            <w:left w:val="none" w:sz="0" w:space="0" w:color="auto"/>
            <w:bottom w:val="none" w:sz="0" w:space="0" w:color="auto"/>
            <w:right w:val="none" w:sz="0" w:space="0" w:color="auto"/>
          </w:divBdr>
        </w:div>
        <w:div w:id="1005936391">
          <w:marLeft w:val="0"/>
          <w:marRight w:val="0"/>
          <w:marTop w:val="0"/>
          <w:marBottom w:val="0"/>
          <w:divBdr>
            <w:top w:val="none" w:sz="0" w:space="0" w:color="auto"/>
            <w:left w:val="none" w:sz="0" w:space="0" w:color="auto"/>
            <w:bottom w:val="none" w:sz="0" w:space="0" w:color="auto"/>
            <w:right w:val="none" w:sz="0" w:space="0" w:color="auto"/>
          </w:divBdr>
        </w:div>
        <w:div w:id="926185544">
          <w:marLeft w:val="0"/>
          <w:marRight w:val="0"/>
          <w:marTop w:val="0"/>
          <w:marBottom w:val="0"/>
          <w:divBdr>
            <w:top w:val="none" w:sz="0" w:space="0" w:color="auto"/>
            <w:left w:val="none" w:sz="0" w:space="0" w:color="auto"/>
            <w:bottom w:val="none" w:sz="0" w:space="0" w:color="auto"/>
            <w:right w:val="none" w:sz="0" w:space="0" w:color="auto"/>
          </w:divBdr>
        </w:div>
        <w:div w:id="146165467">
          <w:marLeft w:val="0"/>
          <w:marRight w:val="0"/>
          <w:marTop w:val="0"/>
          <w:marBottom w:val="0"/>
          <w:divBdr>
            <w:top w:val="none" w:sz="0" w:space="0" w:color="auto"/>
            <w:left w:val="none" w:sz="0" w:space="0" w:color="auto"/>
            <w:bottom w:val="none" w:sz="0" w:space="0" w:color="auto"/>
            <w:right w:val="none" w:sz="0" w:space="0" w:color="auto"/>
          </w:divBdr>
        </w:div>
        <w:div w:id="1311179893">
          <w:marLeft w:val="0"/>
          <w:marRight w:val="0"/>
          <w:marTop w:val="0"/>
          <w:marBottom w:val="0"/>
          <w:divBdr>
            <w:top w:val="none" w:sz="0" w:space="0" w:color="auto"/>
            <w:left w:val="none" w:sz="0" w:space="0" w:color="auto"/>
            <w:bottom w:val="none" w:sz="0" w:space="0" w:color="auto"/>
            <w:right w:val="none" w:sz="0" w:space="0" w:color="auto"/>
          </w:divBdr>
        </w:div>
        <w:div w:id="238486700">
          <w:marLeft w:val="0"/>
          <w:marRight w:val="0"/>
          <w:marTop w:val="0"/>
          <w:marBottom w:val="0"/>
          <w:divBdr>
            <w:top w:val="none" w:sz="0" w:space="0" w:color="auto"/>
            <w:left w:val="none" w:sz="0" w:space="0" w:color="auto"/>
            <w:bottom w:val="none" w:sz="0" w:space="0" w:color="auto"/>
            <w:right w:val="none" w:sz="0" w:space="0" w:color="auto"/>
          </w:divBdr>
        </w:div>
        <w:div w:id="1028987728">
          <w:marLeft w:val="0"/>
          <w:marRight w:val="0"/>
          <w:marTop w:val="0"/>
          <w:marBottom w:val="0"/>
          <w:divBdr>
            <w:top w:val="none" w:sz="0" w:space="0" w:color="auto"/>
            <w:left w:val="none" w:sz="0" w:space="0" w:color="auto"/>
            <w:bottom w:val="none" w:sz="0" w:space="0" w:color="auto"/>
            <w:right w:val="none" w:sz="0" w:space="0" w:color="auto"/>
          </w:divBdr>
        </w:div>
      </w:divsChild>
    </w:div>
    <w:div w:id="1732727182">
      <w:bodyDiv w:val="1"/>
      <w:marLeft w:val="0"/>
      <w:marRight w:val="0"/>
      <w:marTop w:val="0"/>
      <w:marBottom w:val="0"/>
      <w:divBdr>
        <w:top w:val="none" w:sz="0" w:space="0" w:color="auto"/>
        <w:left w:val="none" w:sz="0" w:space="0" w:color="auto"/>
        <w:bottom w:val="none" w:sz="0" w:space="0" w:color="auto"/>
        <w:right w:val="none" w:sz="0" w:space="0" w:color="auto"/>
      </w:divBdr>
      <w:divsChild>
        <w:div w:id="1641112238">
          <w:marLeft w:val="0"/>
          <w:marRight w:val="0"/>
          <w:marTop w:val="105"/>
          <w:marBottom w:val="105"/>
          <w:divBdr>
            <w:top w:val="none" w:sz="0" w:space="0" w:color="auto"/>
            <w:left w:val="none" w:sz="0" w:space="0" w:color="auto"/>
            <w:bottom w:val="none" w:sz="0" w:space="0" w:color="auto"/>
            <w:right w:val="none" w:sz="0" w:space="0" w:color="auto"/>
          </w:divBdr>
        </w:div>
        <w:div w:id="2103379028">
          <w:marLeft w:val="0"/>
          <w:marRight w:val="0"/>
          <w:marTop w:val="105"/>
          <w:marBottom w:val="105"/>
          <w:divBdr>
            <w:top w:val="none" w:sz="0" w:space="0" w:color="auto"/>
            <w:left w:val="none" w:sz="0" w:space="0" w:color="auto"/>
            <w:bottom w:val="none" w:sz="0" w:space="0" w:color="auto"/>
            <w:right w:val="none" w:sz="0" w:space="0" w:color="auto"/>
          </w:divBdr>
        </w:div>
        <w:div w:id="662851021">
          <w:marLeft w:val="0"/>
          <w:marRight w:val="0"/>
          <w:marTop w:val="105"/>
          <w:marBottom w:val="105"/>
          <w:divBdr>
            <w:top w:val="none" w:sz="0" w:space="0" w:color="auto"/>
            <w:left w:val="none" w:sz="0" w:space="0" w:color="auto"/>
            <w:bottom w:val="none" w:sz="0" w:space="0" w:color="auto"/>
            <w:right w:val="none" w:sz="0" w:space="0" w:color="auto"/>
          </w:divBdr>
        </w:div>
        <w:div w:id="355545137">
          <w:marLeft w:val="0"/>
          <w:marRight w:val="0"/>
          <w:marTop w:val="105"/>
          <w:marBottom w:val="105"/>
          <w:divBdr>
            <w:top w:val="none" w:sz="0" w:space="0" w:color="auto"/>
            <w:left w:val="none" w:sz="0" w:space="0" w:color="auto"/>
            <w:bottom w:val="none" w:sz="0" w:space="0" w:color="auto"/>
            <w:right w:val="none" w:sz="0" w:space="0" w:color="auto"/>
          </w:divBdr>
        </w:div>
        <w:div w:id="313067115">
          <w:marLeft w:val="0"/>
          <w:marRight w:val="0"/>
          <w:marTop w:val="105"/>
          <w:marBottom w:val="105"/>
          <w:divBdr>
            <w:top w:val="none" w:sz="0" w:space="0" w:color="auto"/>
            <w:left w:val="none" w:sz="0" w:space="0" w:color="auto"/>
            <w:bottom w:val="none" w:sz="0" w:space="0" w:color="auto"/>
            <w:right w:val="none" w:sz="0" w:space="0" w:color="auto"/>
          </w:divBdr>
        </w:div>
        <w:div w:id="622535483">
          <w:marLeft w:val="0"/>
          <w:marRight w:val="0"/>
          <w:marTop w:val="105"/>
          <w:marBottom w:val="105"/>
          <w:divBdr>
            <w:top w:val="none" w:sz="0" w:space="0" w:color="auto"/>
            <w:left w:val="none" w:sz="0" w:space="0" w:color="auto"/>
            <w:bottom w:val="none" w:sz="0" w:space="0" w:color="auto"/>
            <w:right w:val="none" w:sz="0" w:space="0" w:color="auto"/>
          </w:divBdr>
        </w:div>
        <w:div w:id="857696779">
          <w:marLeft w:val="0"/>
          <w:marRight w:val="0"/>
          <w:marTop w:val="105"/>
          <w:marBottom w:val="105"/>
          <w:divBdr>
            <w:top w:val="none" w:sz="0" w:space="0" w:color="auto"/>
            <w:left w:val="none" w:sz="0" w:space="0" w:color="auto"/>
            <w:bottom w:val="none" w:sz="0" w:space="0" w:color="auto"/>
            <w:right w:val="none" w:sz="0" w:space="0" w:color="auto"/>
          </w:divBdr>
        </w:div>
        <w:div w:id="169763289">
          <w:marLeft w:val="0"/>
          <w:marRight w:val="0"/>
          <w:marTop w:val="105"/>
          <w:marBottom w:val="105"/>
          <w:divBdr>
            <w:top w:val="none" w:sz="0" w:space="0" w:color="auto"/>
            <w:left w:val="none" w:sz="0" w:space="0" w:color="auto"/>
            <w:bottom w:val="none" w:sz="0" w:space="0" w:color="auto"/>
            <w:right w:val="none" w:sz="0" w:space="0" w:color="auto"/>
          </w:divBdr>
        </w:div>
        <w:div w:id="1176731132">
          <w:marLeft w:val="0"/>
          <w:marRight w:val="0"/>
          <w:marTop w:val="105"/>
          <w:marBottom w:val="105"/>
          <w:divBdr>
            <w:top w:val="none" w:sz="0" w:space="0" w:color="auto"/>
            <w:left w:val="none" w:sz="0" w:space="0" w:color="auto"/>
            <w:bottom w:val="none" w:sz="0" w:space="0" w:color="auto"/>
            <w:right w:val="none" w:sz="0" w:space="0" w:color="auto"/>
          </w:divBdr>
        </w:div>
        <w:div w:id="1588732591">
          <w:marLeft w:val="0"/>
          <w:marRight w:val="0"/>
          <w:marTop w:val="105"/>
          <w:marBottom w:val="105"/>
          <w:divBdr>
            <w:top w:val="none" w:sz="0" w:space="0" w:color="auto"/>
            <w:left w:val="none" w:sz="0" w:space="0" w:color="auto"/>
            <w:bottom w:val="none" w:sz="0" w:space="0" w:color="auto"/>
            <w:right w:val="none" w:sz="0" w:space="0" w:color="auto"/>
          </w:divBdr>
        </w:div>
        <w:div w:id="555973484">
          <w:marLeft w:val="0"/>
          <w:marRight w:val="0"/>
          <w:marTop w:val="105"/>
          <w:marBottom w:val="105"/>
          <w:divBdr>
            <w:top w:val="none" w:sz="0" w:space="0" w:color="auto"/>
            <w:left w:val="none" w:sz="0" w:space="0" w:color="auto"/>
            <w:bottom w:val="none" w:sz="0" w:space="0" w:color="auto"/>
            <w:right w:val="none" w:sz="0" w:space="0" w:color="auto"/>
          </w:divBdr>
        </w:div>
        <w:div w:id="1051541142">
          <w:marLeft w:val="0"/>
          <w:marRight w:val="0"/>
          <w:marTop w:val="105"/>
          <w:marBottom w:val="105"/>
          <w:divBdr>
            <w:top w:val="none" w:sz="0" w:space="0" w:color="auto"/>
            <w:left w:val="none" w:sz="0" w:space="0" w:color="auto"/>
            <w:bottom w:val="none" w:sz="0" w:space="0" w:color="auto"/>
            <w:right w:val="none" w:sz="0" w:space="0" w:color="auto"/>
          </w:divBdr>
        </w:div>
        <w:div w:id="574509801">
          <w:marLeft w:val="0"/>
          <w:marRight w:val="0"/>
          <w:marTop w:val="105"/>
          <w:marBottom w:val="105"/>
          <w:divBdr>
            <w:top w:val="none" w:sz="0" w:space="0" w:color="auto"/>
            <w:left w:val="none" w:sz="0" w:space="0" w:color="auto"/>
            <w:bottom w:val="none" w:sz="0" w:space="0" w:color="auto"/>
            <w:right w:val="none" w:sz="0" w:space="0" w:color="auto"/>
          </w:divBdr>
        </w:div>
        <w:div w:id="107623681">
          <w:marLeft w:val="0"/>
          <w:marRight w:val="0"/>
          <w:marTop w:val="105"/>
          <w:marBottom w:val="105"/>
          <w:divBdr>
            <w:top w:val="none" w:sz="0" w:space="0" w:color="auto"/>
            <w:left w:val="none" w:sz="0" w:space="0" w:color="auto"/>
            <w:bottom w:val="none" w:sz="0" w:space="0" w:color="auto"/>
            <w:right w:val="none" w:sz="0" w:space="0" w:color="auto"/>
          </w:divBdr>
        </w:div>
        <w:div w:id="213200730">
          <w:marLeft w:val="0"/>
          <w:marRight w:val="0"/>
          <w:marTop w:val="105"/>
          <w:marBottom w:val="105"/>
          <w:divBdr>
            <w:top w:val="none" w:sz="0" w:space="0" w:color="auto"/>
            <w:left w:val="none" w:sz="0" w:space="0" w:color="auto"/>
            <w:bottom w:val="none" w:sz="0" w:space="0" w:color="auto"/>
            <w:right w:val="none" w:sz="0" w:space="0" w:color="auto"/>
          </w:divBdr>
        </w:div>
        <w:div w:id="1552964508">
          <w:marLeft w:val="0"/>
          <w:marRight w:val="0"/>
          <w:marTop w:val="105"/>
          <w:marBottom w:val="105"/>
          <w:divBdr>
            <w:top w:val="none" w:sz="0" w:space="0" w:color="auto"/>
            <w:left w:val="none" w:sz="0" w:space="0" w:color="auto"/>
            <w:bottom w:val="none" w:sz="0" w:space="0" w:color="auto"/>
            <w:right w:val="none" w:sz="0" w:space="0" w:color="auto"/>
          </w:divBdr>
        </w:div>
        <w:div w:id="374501334">
          <w:marLeft w:val="0"/>
          <w:marRight w:val="0"/>
          <w:marTop w:val="105"/>
          <w:marBottom w:val="105"/>
          <w:divBdr>
            <w:top w:val="none" w:sz="0" w:space="0" w:color="auto"/>
            <w:left w:val="none" w:sz="0" w:space="0" w:color="auto"/>
            <w:bottom w:val="none" w:sz="0" w:space="0" w:color="auto"/>
            <w:right w:val="none" w:sz="0" w:space="0" w:color="auto"/>
          </w:divBdr>
        </w:div>
        <w:div w:id="2122409483">
          <w:marLeft w:val="0"/>
          <w:marRight w:val="0"/>
          <w:marTop w:val="105"/>
          <w:marBottom w:val="105"/>
          <w:divBdr>
            <w:top w:val="none" w:sz="0" w:space="0" w:color="auto"/>
            <w:left w:val="none" w:sz="0" w:space="0" w:color="auto"/>
            <w:bottom w:val="none" w:sz="0" w:space="0" w:color="auto"/>
            <w:right w:val="none" w:sz="0" w:space="0" w:color="auto"/>
          </w:divBdr>
        </w:div>
        <w:div w:id="532497006">
          <w:marLeft w:val="0"/>
          <w:marRight w:val="0"/>
          <w:marTop w:val="105"/>
          <w:marBottom w:val="105"/>
          <w:divBdr>
            <w:top w:val="none" w:sz="0" w:space="0" w:color="auto"/>
            <w:left w:val="none" w:sz="0" w:space="0" w:color="auto"/>
            <w:bottom w:val="none" w:sz="0" w:space="0" w:color="auto"/>
            <w:right w:val="none" w:sz="0" w:space="0" w:color="auto"/>
          </w:divBdr>
        </w:div>
        <w:div w:id="888957093">
          <w:marLeft w:val="0"/>
          <w:marRight w:val="0"/>
          <w:marTop w:val="105"/>
          <w:marBottom w:val="105"/>
          <w:divBdr>
            <w:top w:val="none" w:sz="0" w:space="0" w:color="auto"/>
            <w:left w:val="none" w:sz="0" w:space="0" w:color="auto"/>
            <w:bottom w:val="none" w:sz="0" w:space="0" w:color="auto"/>
            <w:right w:val="none" w:sz="0" w:space="0" w:color="auto"/>
          </w:divBdr>
        </w:div>
        <w:div w:id="1955748525">
          <w:marLeft w:val="0"/>
          <w:marRight w:val="0"/>
          <w:marTop w:val="105"/>
          <w:marBottom w:val="105"/>
          <w:divBdr>
            <w:top w:val="none" w:sz="0" w:space="0" w:color="auto"/>
            <w:left w:val="none" w:sz="0" w:space="0" w:color="auto"/>
            <w:bottom w:val="none" w:sz="0" w:space="0" w:color="auto"/>
            <w:right w:val="none" w:sz="0" w:space="0" w:color="auto"/>
          </w:divBdr>
        </w:div>
        <w:div w:id="812285916">
          <w:marLeft w:val="0"/>
          <w:marRight w:val="0"/>
          <w:marTop w:val="105"/>
          <w:marBottom w:val="105"/>
          <w:divBdr>
            <w:top w:val="none" w:sz="0" w:space="0" w:color="auto"/>
            <w:left w:val="none" w:sz="0" w:space="0" w:color="auto"/>
            <w:bottom w:val="none" w:sz="0" w:space="0" w:color="auto"/>
            <w:right w:val="none" w:sz="0" w:space="0" w:color="auto"/>
          </w:divBdr>
        </w:div>
        <w:div w:id="44374102">
          <w:marLeft w:val="0"/>
          <w:marRight w:val="0"/>
          <w:marTop w:val="105"/>
          <w:marBottom w:val="105"/>
          <w:divBdr>
            <w:top w:val="none" w:sz="0" w:space="0" w:color="auto"/>
            <w:left w:val="none" w:sz="0" w:space="0" w:color="auto"/>
            <w:bottom w:val="none" w:sz="0" w:space="0" w:color="auto"/>
            <w:right w:val="none" w:sz="0" w:space="0" w:color="auto"/>
          </w:divBdr>
        </w:div>
        <w:div w:id="1660843392">
          <w:marLeft w:val="0"/>
          <w:marRight w:val="0"/>
          <w:marTop w:val="105"/>
          <w:marBottom w:val="105"/>
          <w:divBdr>
            <w:top w:val="none" w:sz="0" w:space="0" w:color="auto"/>
            <w:left w:val="none" w:sz="0" w:space="0" w:color="auto"/>
            <w:bottom w:val="none" w:sz="0" w:space="0" w:color="auto"/>
            <w:right w:val="none" w:sz="0" w:space="0" w:color="auto"/>
          </w:divBdr>
        </w:div>
        <w:div w:id="717824921">
          <w:marLeft w:val="0"/>
          <w:marRight w:val="0"/>
          <w:marTop w:val="105"/>
          <w:marBottom w:val="105"/>
          <w:divBdr>
            <w:top w:val="none" w:sz="0" w:space="0" w:color="auto"/>
            <w:left w:val="none" w:sz="0" w:space="0" w:color="auto"/>
            <w:bottom w:val="none" w:sz="0" w:space="0" w:color="auto"/>
            <w:right w:val="none" w:sz="0" w:space="0" w:color="auto"/>
          </w:divBdr>
        </w:div>
        <w:div w:id="44329601">
          <w:marLeft w:val="0"/>
          <w:marRight w:val="0"/>
          <w:marTop w:val="105"/>
          <w:marBottom w:val="105"/>
          <w:divBdr>
            <w:top w:val="none" w:sz="0" w:space="0" w:color="auto"/>
            <w:left w:val="none" w:sz="0" w:space="0" w:color="auto"/>
            <w:bottom w:val="none" w:sz="0" w:space="0" w:color="auto"/>
            <w:right w:val="none" w:sz="0" w:space="0" w:color="auto"/>
          </w:divBdr>
        </w:div>
        <w:div w:id="1929071392">
          <w:marLeft w:val="0"/>
          <w:marRight w:val="0"/>
          <w:marTop w:val="105"/>
          <w:marBottom w:val="105"/>
          <w:divBdr>
            <w:top w:val="none" w:sz="0" w:space="0" w:color="auto"/>
            <w:left w:val="none" w:sz="0" w:space="0" w:color="auto"/>
            <w:bottom w:val="none" w:sz="0" w:space="0" w:color="auto"/>
            <w:right w:val="none" w:sz="0" w:space="0" w:color="auto"/>
          </w:divBdr>
        </w:div>
        <w:div w:id="2146894158">
          <w:marLeft w:val="0"/>
          <w:marRight w:val="0"/>
          <w:marTop w:val="105"/>
          <w:marBottom w:val="105"/>
          <w:divBdr>
            <w:top w:val="none" w:sz="0" w:space="0" w:color="auto"/>
            <w:left w:val="none" w:sz="0" w:space="0" w:color="auto"/>
            <w:bottom w:val="none" w:sz="0" w:space="0" w:color="auto"/>
            <w:right w:val="none" w:sz="0" w:space="0" w:color="auto"/>
          </w:divBdr>
        </w:div>
        <w:div w:id="1421869866">
          <w:marLeft w:val="0"/>
          <w:marRight w:val="0"/>
          <w:marTop w:val="105"/>
          <w:marBottom w:val="105"/>
          <w:divBdr>
            <w:top w:val="none" w:sz="0" w:space="0" w:color="auto"/>
            <w:left w:val="none" w:sz="0" w:space="0" w:color="auto"/>
            <w:bottom w:val="none" w:sz="0" w:space="0" w:color="auto"/>
            <w:right w:val="none" w:sz="0" w:space="0" w:color="auto"/>
          </w:divBdr>
        </w:div>
        <w:div w:id="1858764104">
          <w:marLeft w:val="0"/>
          <w:marRight w:val="0"/>
          <w:marTop w:val="105"/>
          <w:marBottom w:val="105"/>
          <w:divBdr>
            <w:top w:val="none" w:sz="0" w:space="0" w:color="auto"/>
            <w:left w:val="none" w:sz="0" w:space="0" w:color="auto"/>
            <w:bottom w:val="none" w:sz="0" w:space="0" w:color="auto"/>
            <w:right w:val="none" w:sz="0" w:space="0" w:color="auto"/>
          </w:divBdr>
        </w:div>
        <w:div w:id="566114427">
          <w:marLeft w:val="0"/>
          <w:marRight w:val="0"/>
          <w:marTop w:val="105"/>
          <w:marBottom w:val="105"/>
          <w:divBdr>
            <w:top w:val="none" w:sz="0" w:space="0" w:color="auto"/>
            <w:left w:val="none" w:sz="0" w:space="0" w:color="auto"/>
            <w:bottom w:val="none" w:sz="0" w:space="0" w:color="auto"/>
            <w:right w:val="none" w:sz="0" w:space="0" w:color="auto"/>
          </w:divBdr>
        </w:div>
        <w:div w:id="467749409">
          <w:marLeft w:val="0"/>
          <w:marRight w:val="0"/>
          <w:marTop w:val="105"/>
          <w:marBottom w:val="105"/>
          <w:divBdr>
            <w:top w:val="none" w:sz="0" w:space="0" w:color="auto"/>
            <w:left w:val="none" w:sz="0" w:space="0" w:color="auto"/>
            <w:bottom w:val="none" w:sz="0" w:space="0" w:color="auto"/>
            <w:right w:val="none" w:sz="0" w:space="0" w:color="auto"/>
          </w:divBdr>
        </w:div>
        <w:div w:id="357394974">
          <w:marLeft w:val="0"/>
          <w:marRight w:val="0"/>
          <w:marTop w:val="105"/>
          <w:marBottom w:val="105"/>
          <w:divBdr>
            <w:top w:val="none" w:sz="0" w:space="0" w:color="auto"/>
            <w:left w:val="none" w:sz="0" w:space="0" w:color="auto"/>
            <w:bottom w:val="none" w:sz="0" w:space="0" w:color="auto"/>
            <w:right w:val="none" w:sz="0" w:space="0" w:color="auto"/>
          </w:divBdr>
        </w:div>
        <w:div w:id="866912803">
          <w:marLeft w:val="0"/>
          <w:marRight w:val="0"/>
          <w:marTop w:val="105"/>
          <w:marBottom w:val="105"/>
          <w:divBdr>
            <w:top w:val="none" w:sz="0" w:space="0" w:color="auto"/>
            <w:left w:val="none" w:sz="0" w:space="0" w:color="auto"/>
            <w:bottom w:val="none" w:sz="0" w:space="0" w:color="auto"/>
            <w:right w:val="none" w:sz="0" w:space="0" w:color="auto"/>
          </w:divBdr>
        </w:div>
        <w:div w:id="794905784">
          <w:marLeft w:val="0"/>
          <w:marRight w:val="0"/>
          <w:marTop w:val="105"/>
          <w:marBottom w:val="105"/>
          <w:divBdr>
            <w:top w:val="none" w:sz="0" w:space="0" w:color="auto"/>
            <w:left w:val="none" w:sz="0" w:space="0" w:color="auto"/>
            <w:bottom w:val="none" w:sz="0" w:space="0" w:color="auto"/>
            <w:right w:val="none" w:sz="0" w:space="0" w:color="auto"/>
          </w:divBdr>
        </w:div>
        <w:div w:id="1512140977">
          <w:marLeft w:val="0"/>
          <w:marRight w:val="0"/>
          <w:marTop w:val="105"/>
          <w:marBottom w:val="105"/>
          <w:divBdr>
            <w:top w:val="none" w:sz="0" w:space="0" w:color="auto"/>
            <w:left w:val="none" w:sz="0" w:space="0" w:color="auto"/>
            <w:bottom w:val="none" w:sz="0" w:space="0" w:color="auto"/>
            <w:right w:val="none" w:sz="0" w:space="0" w:color="auto"/>
          </w:divBdr>
        </w:div>
        <w:div w:id="1689091904">
          <w:marLeft w:val="0"/>
          <w:marRight w:val="0"/>
          <w:marTop w:val="105"/>
          <w:marBottom w:val="105"/>
          <w:divBdr>
            <w:top w:val="none" w:sz="0" w:space="0" w:color="auto"/>
            <w:left w:val="none" w:sz="0" w:space="0" w:color="auto"/>
            <w:bottom w:val="none" w:sz="0" w:space="0" w:color="auto"/>
            <w:right w:val="none" w:sz="0" w:space="0" w:color="auto"/>
          </w:divBdr>
        </w:div>
        <w:div w:id="1110663779">
          <w:marLeft w:val="0"/>
          <w:marRight w:val="0"/>
          <w:marTop w:val="105"/>
          <w:marBottom w:val="105"/>
          <w:divBdr>
            <w:top w:val="none" w:sz="0" w:space="0" w:color="auto"/>
            <w:left w:val="none" w:sz="0" w:space="0" w:color="auto"/>
            <w:bottom w:val="none" w:sz="0" w:space="0" w:color="auto"/>
            <w:right w:val="none" w:sz="0" w:space="0" w:color="auto"/>
          </w:divBdr>
        </w:div>
        <w:div w:id="1827283955">
          <w:marLeft w:val="0"/>
          <w:marRight w:val="0"/>
          <w:marTop w:val="105"/>
          <w:marBottom w:val="105"/>
          <w:divBdr>
            <w:top w:val="none" w:sz="0" w:space="0" w:color="auto"/>
            <w:left w:val="none" w:sz="0" w:space="0" w:color="auto"/>
            <w:bottom w:val="none" w:sz="0" w:space="0" w:color="auto"/>
            <w:right w:val="none" w:sz="0" w:space="0" w:color="auto"/>
          </w:divBdr>
        </w:div>
        <w:div w:id="153649016">
          <w:marLeft w:val="0"/>
          <w:marRight w:val="0"/>
          <w:marTop w:val="105"/>
          <w:marBottom w:val="105"/>
          <w:divBdr>
            <w:top w:val="none" w:sz="0" w:space="0" w:color="auto"/>
            <w:left w:val="none" w:sz="0" w:space="0" w:color="auto"/>
            <w:bottom w:val="none" w:sz="0" w:space="0" w:color="auto"/>
            <w:right w:val="none" w:sz="0" w:space="0" w:color="auto"/>
          </w:divBdr>
        </w:div>
        <w:div w:id="757797726">
          <w:marLeft w:val="0"/>
          <w:marRight w:val="0"/>
          <w:marTop w:val="105"/>
          <w:marBottom w:val="105"/>
          <w:divBdr>
            <w:top w:val="none" w:sz="0" w:space="0" w:color="auto"/>
            <w:left w:val="none" w:sz="0" w:space="0" w:color="auto"/>
            <w:bottom w:val="none" w:sz="0" w:space="0" w:color="auto"/>
            <w:right w:val="none" w:sz="0" w:space="0" w:color="auto"/>
          </w:divBdr>
        </w:div>
        <w:div w:id="593437319">
          <w:marLeft w:val="0"/>
          <w:marRight w:val="0"/>
          <w:marTop w:val="105"/>
          <w:marBottom w:val="105"/>
          <w:divBdr>
            <w:top w:val="none" w:sz="0" w:space="0" w:color="auto"/>
            <w:left w:val="none" w:sz="0" w:space="0" w:color="auto"/>
            <w:bottom w:val="none" w:sz="0" w:space="0" w:color="auto"/>
            <w:right w:val="none" w:sz="0" w:space="0" w:color="auto"/>
          </w:divBdr>
        </w:div>
        <w:div w:id="761410940">
          <w:marLeft w:val="0"/>
          <w:marRight w:val="0"/>
          <w:marTop w:val="105"/>
          <w:marBottom w:val="105"/>
          <w:divBdr>
            <w:top w:val="none" w:sz="0" w:space="0" w:color="auto"/>
            <w:left w:val="none" w:sz="0" w:space="0" w:color="auto"/>
            <w:bottom w:val="none" w:sz="0" w:space="0" w:color="auto"/>
            <w:right w:val="none" w:sz="0" w:space="0" w:color="auto"/>
          </w:divBdr>
        </w:div>
        <w:div w:id="90397837">
          <w:marLeft w:val="0"/>
          <w:marRight w:val="0"/>
          <w:marTop w:val="105"/>
          <w:marBottom w:val="105"/>
          <w:divBdr>
            <w:top w:val="none" w:sz="0" w:space="0" w:color="auto"/>
            <w:left w:val="none" w:sz="0" w:space="0" w:color="auto"/>
            <w:bottom w:val="none" w:sz="0" w:space="0" w:color="auto"/>
            <w:right w:val="none" w:sz="0" w:space="0" w:color="auto"/>
          </w:divBdr>
        </w:div>
        <w:div w:id="1645237389">
          <w:marLeft w:val="0"/>
          <w:marRight w:val="0"/>
          <w:marTop w:val="105"/>
          <w:marBottom w:val="105"/>
          <w:divBdr>
            <w:top w:val="none" w:sz="0" w:space="0" w:color="auto"/>
            <w:left w:val="none" w:sz="0" w:space="0" w:color="auto"/>
            <w:bottom w:val="none" w:sz="0" w:space="0" w:color="auto"/>
            <w:right w:val="none" w:sz="0" w:space="0" w:color="auto"/>
          </w:divBdr>
        </w:div>
        <w:div w:id="449126450">
          <w:marLeft w:val="0"/>
          <w:marRight w:val="0"/>
          <w:marTop w:val="105"/>
          <w:marBottom w:val="105"/>
          <w:divBdr>
            <w:top w:val="none" w:sz="0" w:space="0" w:color="auto"/>
            <w:left w:val="none" w:sz="0" w:space="0" w:color="auto"/>
            <w:bottom w:val="none" w:sz="0" w:space="0" w:color="auto"/>
            <w:right w:val="none" w:sz="0" w:space="0" w:color="auto"/>
          </w:divBdr>
        </w:div>
        <w:div w:id="940726846">
          <w:marLeft w:val="0"/>
          <w:marRight w:val="0"/>
          <w:marTop w:val="105"/>
          <w:marBottom w:val="105"/>
          <w:divBdr>
            <w:top w:val="none" w:sz="0" w:space="0" w:color="auto"/>
            <w:left w:val="none" w:sz="0" w:space="0" w:color="auto"/>
            <w:bottom w:val="none" w:sz="0" w:space="0" w:color="auto"/>
            <w:right w:val="none" w:sz="0" w:space="0" w:color="auto"/>
          </w:divBdr>
        </w:div>
        <w:div w:id="1513061584">
          <w:marLeft w:val="0"/>
          <w:marRight w:val="0"/>
          <w:marTop w:val="105"/>
          <w:marBottom w:val="105"/>
          <w:divBdr>
            <w:top w:val="none" w:sz="0" w:space="0" w:color="auto"/>
            <w:left w:val="none" w:sz="0" w:space="0" w:color="auto"/>
            <w:bottom w:val="none" w:sz="0" w:space="0" w:color="auto"/>
            <w:right w:val="none" w:sz="0" w:space="0" w:color="auto"/>
          </w:divBdr>
        </w:div>
        <w:div w:id="1056128481">
          <w:marLeft w:val="0"/>
          <w:marRight w:val="0"/>
          <w:marTop w:val="105"/>
          <w:marBottom w:val="105"/>
          <w:divBdr>
            <w:top w:val="none" w:sz="0" w:space="0" w:color="auto"/>
            <w:left w:val="none" w:sz="0" w:space="0" w:color="auto"/>
            <w:bottom w:val="none" w:sz="0" w:space="0" w:color="auto"/>
            <w:right w:val="none" w:sz="0" w:space="0" w:color="auto"/>
          </w:divBdr>
        </w:div>
        <w:div w:id="1353920266">
          <w:marLeft w:val="0"/>
          <w:marRight w:val="0"/>
          <w:marTop w:val="105"/>
          <w:marBottom w:val="105"/>
          <w:divBdr>
            <w:top w:val="none" w:sz="0" w:space="0" w:color="auto"/>
            <w:left w:val="none" w:sz="0" w:space="0" w:color="auto"/>
            <w:bottom w:val="none" w:sz="0" w:space="0" w:color="auto"/>
            <w:right w:val="none" w:sz="0" w:space="0" w:color="auto"/>
          </w:divBdr>
        </w:div>
        <w:div w:id="957028803">
          <w:marLeft w:val="0"/>
          <w:marRight w:val="0"/>
          <w:marTop w:val="58"/>
          <w:marBottom w:val="468"/>
          <w:divBdr>
            <w:top w:val="none" w:sz="0" w:space="0" w:color="auto"/>
            <w:left w:val="none" w:sz="0" w:space="0" w:color="auto"/>
            <w:bottom w:val="none" w:sz="0" w:space="0" w:color="auto"/>
            <w:right w:val="none" w:sz="0" w:space="0" w:color="auto"/>
          </w:divBdr>
          <w:divsChild>
            <w:div w:id="419526319">
              <w:marLeft w:val="90"/>
              <w:marRight w:val="0"/>
              <w:marTop w:val="150"/>
              <w:marBottom w:val="0"/>
              <w:divBdr>
                <w:top w:val="none" w:sz="0" w:space="0" w:color="auto"/>
                <w:left w:val="none" w:sz="0" w:space="0" w:color="auto"/>
                <w:bottom w:val="none" w:sz="0" w:space="0" w:color="auto"/>
                <w:right w:val="none" w:sz="0" w:space="0" w:color="auto"/>
              </w:divBdr>
            </w:div>
            <w:div w:id="969676204">
              <w:marLeft w:val="90"/>
              <w:marRight w:val="0"/>
              <w:marTop w:val="150"/>
              <w:marBottom w:val="0"/>
              <w:divBdr>
                <w:top w:val="none" w:sz="0" w:space="0" w:color="auto"/>
                <w:left w:val="none" w:sz="0" w:space="0" w:color="auto"/>
                <w:bottom w:val="none" w:sz="0" w:space="0" w:color="auto"/>
                <w:right w:val="none" w:sz="0" w:space="0" w:color="auto"/>
              </w:divBdr>
            </w:div>
            <w:div w:id="1863981066">
              <w:marLeft w:val="90"/>
              <w:marRight w:val="0"/>
              <w:marTop w:val="150"/>
              <w:marBottom w:val="0"/>
              <w:divBdr>
                <w:top w:val="none" w:sz="0" w:space="0" w:color="auto"/>
                <w:left w:val="none" w:sz="0" w:space="0" w:color="auto"/>
                <w:bottom w:val="none" w:sz="0" w:space="0" w:color="auto"/>
                <w:right w:val="none" w:sz="0" w:space="0" w:color="auto"/>
              </w:divBdr>
            </w:div>
            <w:div w:id="1374771620">
              <w:marLeft w:val="90"/>
              <w:marRight w:val="0"/>
              <w:marTop w:val="150"/>
              <w:marBottom w:val="0"/>
              <w:divBdr>
                <w:top w:val="none" w:sz="0" w:space="0" w:color="auto"/>
                <w:left w:val="none" w:sz="0" w:space="0" w:color="auto"/>
                <w:bottom w:val="none" w:sz="0" w:space="0" w:color="auto"/>
                <w:right w:val="none" w:sz="0" w:space="0" w:color="auto"/>
              </w:divBdr>
            </w:div>
            <w:div w:id="357320033">
              <w:marLeft w:val="90"/>
              <w:marRight w:val="0"/>
              <w:marTop w:val="150"/>
              <w:marBottom w:val="0"/>
              <w:divBdr>
                <w:top w:val="none" w:sz="0" w:space="0" w:color="auto"/>
                <w:left w:val="none" w:sz="0" w:space="0" w:color="auto"/>
                <w:bottom w:val="none" w:sz="0" w:space="0" w:color="auto"/>
                <w:right w:val="none" w:sz="0" w:space="0" w:color="auto"/>
              </w:divBdr>
            </w:div>
            <w:div w:id="1047871777">
              <w:marLeft w:val="90"/>
              <w:marRight w:val="0"/>
              <w:marTop w:val="150"/>
              <w:marBottom w:val="0"/>
              <w:divBdr>
                <w:top w:val="none" w:sz="0" w:space="0" w:color="auto"/>
                <w:left w:val="none" w:sz="0" w:space="0" w:color="auto"/>
                <w:bottom w:val="none" w:sz="0" w:space="0" w:color="auto"/>
                <w:right w:val="none" w:sz="0" w:space="0" w:color="auto"/>
              </w:divBdr>
            </w:div>
          </w:divsChild>
        </w:div>
      </w:divsChild>
    </w:div>
    <w:div w:id="17985228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firmata/ConfigurableFirmata" TargetMode="External"/><Relationship Id="rId2" Type="http://schemas.openxmlformats.org/officeDocument/2006/relationships/hyperlink" Target="http://apps.ucab.edu.ve/ingenieria/informatica/giiar/jiucabchristian.pdf" TargetMode="External"/><Relationship Id="rId1" Type="http://schemas.openxmlformats.org/officeDocument/2006/relationships/hyperlink" Target="https://trends.google.com/trends/explore?q=arduino,atmel,microchip%20pic,stm32,cortex%20m"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file:///C:\Users\Agustin\Documents\Agustin\Universidad\Tesina\Proyecto%20de%20tesina\sar\Capitulos\Tesina%20Mansilla-Schlapp%20Correccion%20total%20Enero%202018.docx.docx" TargetMode="External"/><Relationship Id="rId117" Type="http://schemas.openxmlformats.org/officeDocument/2006/relationships/image" Target="media/image49.png"/><Relationship Id="rId21" Type="http://schemas.openxmlformats.org/officeDocument/2006/relationships/hyperlink" Target="file:///C:\Users\Agustin\Documents\Agustin\Universidad\Tesina\Proyecto%20de%20tesina\sar\Capitulos\Tesina%20Mansilla-Schlapp%20Correccion%20total%20Enero%202018.docx.docx" TargetMode="External"/><Relationship Id="rId42" Type="http://schemas.openxmlformats.org/officeDocument/2006/relationships/hyperlink" Target="file:///C:\Users\Agustin\Documents\Agustin\Universidad\Tesina\Proyecto%20de%20tesina\sar\Capitulos\Tesina%20Mansilla-Schlapp%20Correccion%20total%20Enero%202018.docx.docx" TargetMode="External"/><Relationship Id="rId47" Type="http://schemas.openxmlformats.org/officeDocument/2006/relationships/hyperlink" Target="file:///C:\Users\Agustin\Documents\Agustin\Universidad\Tesina\Proyecto%20de%20tesina\sar\Capitulos\Tesina%20Mansilla-Schlapp%20Correccion%20total%20Enero%202018.docx.docx" TargetMode="External"/><Relationship Id="rId63" Type="http://schemas.openxmlformats.org/officeDocument/2006/relationships/image" Target="media/image9.png"/><Relationship Id="rId68" Type="http://schemas.openxmlformats.org/officeDocument/2006/relationships/image" Target="media/image14.png"/><Relationship Id="rId84" Type="http://schemas.openxmlformats.org/officeDocument/2006/relationships/image" Target="media/image25.png"/><Relationship Id="rId89" Type="http://schemas.openxmlformats.org/officeDocument/2006/relationships/image" Target="media/image30.jpeg"/><Relationship Id="rId112" Type="http://schemas.openxmlformats.org/officeDocument/2006/relationships/image" Target="media/image44.png"/><Relationship Id="rId133" Type="http://schemas.openxmlformats.org/officeDocument/2006/relationships/image" Target="media/image65.png"/><Relationship Id="rId138" Type="http://schemas.openxmlformats.org/officeDocument/2006/relationships/image" Target="media/image70.jpeg"/><Relationship Id="rId154" Type="http://schemas.openxmlformats.org/officeDocument/2006/relationships/theme" Target="theme/theme1.xml"/><Relationship Id="rId16" Type="http://schemas.openxmlformats.org/officeDocument/2006/relationships/hyperlink" Target="file:///C:\Users\Agustin\Documents\Agustin\Universidad\Tesina\Proyecto%20de%20tesina\sar\Capitulos\Tesina%20Mansilla-Schlapp%20Correccion%20total%20Enero%202018.docx.docx" TargetMode="External"/><Relationship Id="rId107" Type="http://schemas.openxmlformats.org/officeDocument/2006/relationships/image" Target="media/image40.png"/><Relationship Id="rId11" Type="http://schemas.openxmlformats.org/officeDocument/2006/relationships/hyperlink" Target="file:///C:\Users\Agustin\Documents\Agustin\Universidad\Tesina\Proyecto%20de%20tesina\sar\Capitulos\Tesina%20Mansilla-Schlapp%20Correccion%20total%20Enero%202018.docx.docx" TargetMode="External"/><Relationship Id="rId32" Type="http://schemas.openxmlformats.org/officeDocument/2006/relationships/hyperlink" Target="file:///C:\Users\Agustin\Documents\Agustin\Universidad\Tesina\Proyecto%20de%20tesina\sar\Capitulos\Tesina%20Mansilla-Schlapp%20Correccion%20total%20Enero%202018.docx.docx" TargetMode="External"/><Relationship Id="rId37" Type="http://schemas.openxmlformats.org/officeDocument/2006/relationships/hyperlink" Target="file:///C:\Users\Agustin\Documents\Agustin\Universidad\Tesina\Proyecto%20de%20tesina\sar\Capitulos\Tesina%20Mansilla-Schlapp%20Correccion%20total%20Enero%202018.docx.docx" TargetMode="External"/><Relationship Id="rId53" Type="http://schemas.openxmlformats.org/officeDocument/2006/relationships/footer" Target="footer1.xml"/><Relationship Id="rId58" Type="http://schemas.openxmlformats.org/officeDocument/2006/relationships/image" Target="media/image6.png"/><Relationship Id="rId74" Type="http://schemas.openxmlformats.org/officeDocument/2006/relationships/image" Target="media/image20.png"/><Relationship Id="rId79" Type="http://schemas.openxmlformats.org/officeDocument/2006/relationships/hyperlink" Target="https://es.wikipedia.org/wiki/SDRAM" TargetMode="External"/><Relationship Id="rId102" Type="http://schemas.microsoft.com/office/2007/relationships/diagramDrawing" Target="diagrams/drawing1.xml"/><Relationship Id="rId123" Type="http://schemas.openxmlformats.org/officeDocument/2006/relationships/image" Target="media/image55.jpeg"/><Relationship Id="rId128" Type="http://schemas.openxmlformats.org/officeDocument/2006/relationships/image" Target="media/image60.jpeg"/><Relationship Id="rId144" Type="http://schemas.openxmlformats.org/officeDocument/2006/relationships/diagramData" Target="diagrams/data2.xml"/><Relationship Id="rId149"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31.jpeg"/><Relationship Id="rId95" Type="http://schemas.openxmlformats.org/officeDocument/2006/relationships/image" Target="media/image36.jpeg"/><Relationship Id="rId22" Type="http://schemas.openxmlformats.org/officeDocument/2006/relationships/hyperlink" Target="file:///C:\Users\Agustin\Documents\Agustin\Universidad\Tesina\Proyecto%20de%20tesina\sar\Capitulos\Tesina%20Mansilla-Schlapp%20Correccion%20total%20Enero%202018.docx.docx" TargetMode="External"/><Relationship Id="rId27" Type="http://schemas.openxmlformats.org/officeDocument/2006/relationships/hyperlink" Target="file:///C:\Users\Agustin\Documents\Agustin\Universidad\Tesina\Proyecto%20de%20tesina\sar\Capitulos\Tesina%20Mansilla-Schlapp%20Correccion%20total%20Enero%202018.docx.docx" TargetMode="External"/><Relationship Id="rId43" Type="http://schemas.openxmlformats.org/officeDocument/2006/relationships/hyperlink" Target="file:///C:\Users\Agustin\Documents\Agustin\Universidad\Tesina\Proyecto%20de%20tesina\sar\Capitulos\Tesina%20Mansilla-Schlapp%20Correccion%20total%20Enero%202018.docx.docx" TargetMode="External"/><Relationship Id="rId48" Type="http://schemas.openxmlformats.org/officeDocument/2006/relationships/hyperlink" Target="file:///C:\Users\Agustin\Documents\Agustin\Universidad\Tesina\Proyecto%20de%20tesina\sar\Capitulos\Tesina%20Mansilla-Schlapp%20Correccion%20total%20Enero%202018.docx.docx" TargetMode="External"/><Relationship Id="rId64" Type="http://schemas.openxmlformats.org/officeDocument/2006/relationships/image" Target="media/image10.png"/><Relationship Id="rId69" Type="http://schemas.openxmlformats.org/officeDocument/2006/relationships/image" Target="media/image15.png"/><Relationship Id="rId113" Type="http://schemas.openxmlformats.org/officeDocument/2006/relationships/image" Target="media/image45.png"/><Relationship Id="rId118" Type="http://schemas.openxmlformats.org/officeDocument/2006/relationships/image" Target="media/image50.jpeg"/><Relationship Id="rId134" Type="http://schemas.openxmlformats.org/officeDocument/2006/relationships/image" Target="media/image66.png"/><Relationship Id="rId139" Type="http://schemas.openxmlformats.org/officeDocument/2006/relationships/image" Target="media/image71.jpeg"/><Relationship Id="rId80" Type="http://schemas.openxmlformats.org/officeDocument/2006/relationships/hyperlink" Target="https://es.wikipedia.org/w/index.php?title=VideoCore&amp;action=edit&amp;redlink=1" TargetMode="External"/><Relationship Id="rId85" Type="http://schemas.openxmlformats.org/officeDocument/2006/relationships/image" Target="media/image26.png"/><Relationship Id="rId150" Type="http://schemas.openxmlformats.org/officeDocument/2006/relationships/image" Target="media/image77.jpeg"/><Relationship Id="rId155" Type="http://schemas.microsoft.com/office/2016/09/relationships/commentsIds" Target="commentsIds.xml"/><Relationship Id="rId12" Type="http://schemas.openxmlformats.org/officeDocument/2006/relationships/hyperlink" Target="file:///C:\Users\Agustin\Documents\Agustin\Universidad\Tesina\Proyecto%20de%20tesina\sar\Capitulos\Tesina%20Mansilla-Schlapp%20Correccion%20total%20Enero%202018.docx.docx" TargetMode="External"/><Relationship Id="rId17" Type="http://schemas.openxmlformats.org/officeDocument/2006/relationships/hyperlink" Target="file:///C:\Users\Agustin\Documents\Agustin\Universidad\Tesina\Proyecto%20de%20tesina\sar\Capitulos\Tesina%20Mansilla-Schlapp%20Correccion%20total%20Enero%202018.docx.docx" TargetMode="External"/><Relationship Id="rId25" Type="http://schemas.openxmlformats.org/officeDocument/2006/relationships/hyperlink" Target="file:///C:\Users\Agustin\Documents\Agustin\Universidad\Tesina\Proyecto%20de%20tesina\sar\Capitulos\Tesina%20Mansilla-Schlapp%20Correccion%20total%20Enero%202018.docx.docx" TargetMode="External"/><Relationship Id="rId33" Type="http://schemas.openxmlformats.org/officeDocument/2006/relationships/hyperlink" Target="file:///C:\Users\Agustin\Documents\Agustin\Universidad\Tesina\Proyecto%20de%20tesina\sar\Capitulos\Tesina%20Mansilla-Schlapp%20Correccion%20total%20Enero%202018.docx.docx" TargetMode="External"/><Relationship Id="rId38" Type="http://schemas.openxmlformats.org/officeDocument/2006/relationships/hyperlink" Target="file:///C:\Users\Agustin\Documents\Agustin\Universidad\Tesina\Proyecto%20de%20tesina\sar\Capitulos\Tesina%20Mansilla-Schlapp%20Correccion%20total%20Enero%202018.docx.docx" TargetMode="External"/><Relationship Id="rId46" Type="http://schemas.openxmlformats.org/officeDocument/2006/relationships/hyperlink" Target="file:///C:\Users\Agustin\Documents\Agustin\Universidad\Tesina\Proyecto%20de%20tesina\sar\Capitulos\Tesina%20Mansilla-Schlapp%20Correccion%20total%20Enero%202018.docx.docx" TargetMode="External"/><Relationship Id="rId59" Type="http://schemas.openxmlformats.org/officeDocument/2006/relationships/image" Target="media/image7.png"/><Relationship Id="rId67" Type="http://schemas.openxmlformats.org/officeDocument/2006/relationships/image" Target="media/image13.png"/><Relationship Id="rId103" Type="http://schemas.openxmlformats.org/officeDocument/2006/relationships/hyperlink" Target="https://es.wikipedia.org/wiki/Lenguaje_de_marcado" TargetMode="External"/><Relationship Id="rId108" Type="http://schemas.openxmlformats.org/officeDocument/2006/relationships/hyperlink" Target="https://developers.google.com/v8/intro" TargetMode="External"/><Relationship Id="rId116" Type="http://schemas.openxmlformats.org/officeDocument/2006/relationships/image" Target="media/image48.png"/><Relationship Id="rId124" Type="http://schemas.openxmlformats.org/officeDocument/2006/relationships/image" Target="media/image56.jpeg"/><Relationship Id="rId129" Type="http://schemas.openxmlformats.org/officeDocument/2006/relationships/image" Target="media/image61.png"/><Relationship Id="rId137" Type="http://schemas.openxmlformats.org/officeDocument/2006/relationships/image" Target="media/image69.jpeg"/><Relationship Id="rId20" Type="http://schemas.openxmlformats.org/officeDocument/2006/relationships/hyperlink" Target="file:///C:\Users\Agustin\Documents\Agustin\Universidad\Tesina\Proyecto%20de%20tesina\sar\Capitulos\Tesina%20Mansilla-Schlapp%20Correccion%20total%20Enero%202018.docx.docx" TargetMode="External"/><Relationship Id="rId41" Type="http://schemas.openxmlformats.org/officeDocument/2006/relationships/hyperlink" Target="file:///C:\Users\Agustin\Documents\Agustin\Universidad\Tesina\Proyecto%20de%20tesina\sar\Capitulos\Tesina%20Mansilla-Schlapp%20Correccion%20total%20Enero%202018.docx.docx" TargetMode="External"/><Relationship Id="rId54" Type="http://schemas.openxmlformats.org/officeDocument/2006/relationships/image" Target="media/image2.png"/><Relationship Id="rId62" Type="http://schemas.openxmlformats.org/officeDocument/2006/relationships/image" Target="media/image8.png"/><Relationship Id="rId70" Type="http://schemas.openxmlformats.org/officeDocument/2006/relationships/image" Target="media/image16.jpeg"/><Relationship Id="rId75" Type="http://schemas.openxmlformats.org/officeDocument/2006/relationships/image" Target="media/image21.png"/><Relationship Id="rId83" Type="http://schemas.openxmlformats.org/officeDocument/2006/relationships/image" Target="media/image24.png"/><Relationship Id="rId88" Type="http://schemas.openxmlformats.org/officeDocument/2006/relationships/image" Target="media/image29.jpeg"/><Relationship Id="rId91" Type="http://schemas.openxmlformats.org/officeDocument/2006/relationships/image" Target="media/image32.png"/><Relationship Id="rId96" Type="http://schemas.openxmlformats.org/officeDocument/2006/relationships/image" Target="media/image37.png"/><Relationship Id="rId111" Type="http://schemas.openxmlformats.org/officeDocument/2006/relationships/image" Target="media/image43.png"/><Relationship Id="rId132" Type="http://schemas.openxmlformats.org/officeDocument/2006/relationships/image" Target="media/image64.png"/><Relationship Id="rId140" Type="http://schemas.openxmlformats.org/officeDocument/2006/relationships/image" Target="media/image72.jpeg"/><Relationship Id="rId145" Type="http://schemas.openxmlformats.org/officeDocument/2006/relationships/diagramLayout" Target="diagrams/layout2.xml"/><Relationship Id="rId15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gustin\Documents\Agustin\Universidad\Tesina\Proyecto%20de%20tesina\sar\Capitulos\Tesina%20Mansilla-Schlapp%20Correccion%20total%20Enero%202018.docx.docx" TargetMode="External"/><Relationship Id="rId23" Type="http://schemas.openxmlformats.org/officeDocument/2006/relationships/hyperlink" Target="file:///C:\Users\Agustin\Documents\Agustin\Universidad\Tesina\Proyecto%20de%20tesina\sar\Capitulos\Tesina%20Mansilla-Schlapp%20Correccion%20total%20Enero%202018.docx.docx" TargetMode="External"/><Relationship Id="rId28" Type="http://schemas.openxmlformats.org/officeDocument/2006/relationships/hyperlink" Target="file:///C:\Users\Agustin\Documents\Agustin\Universidad\Tesina\Proyecto%20de%20tesina\sar\Capitulos\Tesina%20Mansilla-Schlapp%20Correccion%20total%20Enero%202018.docx.docx" TargetMode="External"/><Relationship Id="rId36" Type="http://schemas.openxmlformats.org/officeDocument/2006/relationships/hyperlink" Target="file:///C:\Users\Agustin\Documents\Agustin\Universidad\Tesina\Proyecto%20de%20tesina\sar\Capitulos\Tesina%20Mansilla-Schlapp%20Correccion%20total%20Enero%202018.docx.docx" TargetMode="External"/><Relationship Id="rId49" Type="http://schemas.openxmlformats.org/officeDocument/2006/relationships/hyperlink" Target="file:///C:\Users\Agustin\Documents\Agustin\Universidad\Tesina\Proyecto%20de%20tesina\sar\Capitulos\Tesina%20Mansilla-Schlapp%20Correccion%20total%20Enero%202018.docx.docx" TargetMode="External"/><Relationship Id="rId57" Type="http://schemas.openxmlformats.org/officeDocument/2006/relationships/image" Target="media/image5.png"/><Relationship Id="rId106" Type="http://schemas.openxmlformats.org/officeDocument/2006/relationships/hyperlink" Target="https://es.wikipedia.org/wiki/TypeScript" TargetMode="External"/><Relationship Id="rId114" Type="http://schemas.openxmlformats.org/officeDocument/2006/relationships/image" Target="media/image46.png"/><Relationship Id="rId119" Type="http://schemas.openxmlformats.org/officeDocument/2006/relationships/image" Target="media/image51.jpeg"/><Relationship Id="rId127" Type="http://schemas.openxmlformats.org/officeDocument/2006/relationships/image" Target="media/image59.jpeg"/><Relationship Id="rId10" Type="http://schemas.openxmlformats.org/officeDocument/2006/relationships/hyperlink" Target="file:///C:\Users\Agustin\Documents\Agustin\Universidad\Tesina\Proyecto%20de%20tesina\sar\Capitulos\Tesina%20Mansilla-Schlapp%20Correccion%20total%20Enero%202018.docx.docx" TargetMode="External"/><Relationship Id="rId31" Type="http://schemas.openxmlformats.org/officeDocument/2006/relationships/hyperlink" Target="file:///C:\Users\Agustin\Documents\Agustin\Universidad\Tesina\Proyecto%20de%20tesina\sar\Capitulos\Tesina%20Mansilla-Schlapp%20Correccion%20total%20Enero%202018.docx.docx" TargetMode="External"/><Relationship Id="rId44" Type="http://schemas.openxmlformats.org/officeDocument/2006/relationships/hyperlink" Target="file:///C:\Users\Agustin\Documents\Agustin\Universidad\Tesina\Proyecto%20de%20tesina\sar\Capitulos\Tesina%20Mansilla-Schlapp%20Correccion%20total%20Enero%202018.docx.docx" TargetMode="External"/><Relationship Id="rId52" Type="http://schemas.openxmlformats.org/officeDocument/2006/relationships/header" Target="header1.xml"/><Relationship Id="rId60" Type="http://schemas.openxmlformats.org/officeDocument/2006/relationships/comments" Target="comments.xml"/><Relationship Id="rId65" Type="http://schemas.openxmlformats.org/officeDocument/2006/relationships/image" Target="media/image11.jpeg"/><Relationship Id="rId73" Type="http://schemas.openxmlformats.org/officeDocument/2006/relationships/image" Target="media/image19.jpeg"/><Relationship Id="rId78" Type="http://schemas.openxmlformats.org/officeDocument/2006/relationships/hyperlink" Target="https://es.wikipedia.org/wiki/Procesamiento_digital_de_se%C3%B1ales" TargetMode="External"/><Relationship Id="rId81" Type="http://schemas.openxmlformats.org/officeDocument/2006/relationships/image" Target="media/image22.jpeg"/><Relationship Id="rId86" Type="http://schemas.openxmlformats.org/officeDocument/2006/relationships/image" Target="media/image27.jpeg"/><Relationship Id="rId94" Type="http://schemas.openxmlformats.org/officeDocument/2006/relationships/image" Target="media/image35.png"/><Relationship Id="rId99" Type="http://schemas.openxmlformats.org/officeDocument/2006/relationships/diagramLayout" Target="diagrams/layout1.xml"/><Relationship Id="rId101" Type="http://schemas.openxmlformats.org/officeDocument/2006/relationships/diagramColors" Target="diagrams/colors1.xml"/><Relationship Id="rId122" Type="http://schemas.openxmlformats.org/officeDocument/2006/relationships/image" Target="media/image54.jpeg"/><Relationship Id="rId130" Type="http://schemas.openxmlformats.org/officeDocument/2006/relationships/image" Target="media/image62.png"/><Relationship Id="rId135" Type="http://schemas.openxmlformats.org/officeDocument/2006/relationships/image" Target="media/image67.png"/><Relationship Id="rId143" Type="http://schemas.openxmlformats.org/officeDocument/2006/relationships/image" Target="media/image75.jpeg"/><Relationship Id="rId148" Type="http://schemas.microsoft.com/office/2007/relationships/diagramDrawing" Target="diagrams/drawing2.xml"/><Relationship Id="rId15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yperlink" Target="file:///C:\Users\Agustin\Documents\Agustin\Universidad\Tesina\Proyecto%20de%20tesina\sar\Capitulos\Tesina%20Mansilla-Schlapp%20Correccion%20total%20Enero%202018.docx.docx" TargetMode="External"/><Relationship Id="rId13" Type="http://schemas.openxmlformats.org/officeDocument/2006/relationships/hyperlink" Target="file:///C:\Users\Agustin\Documents\Agustin\Universidad\Tesina\Proyecto%20de%20tesina\sar\Capitulos\Tesina%20Mansilla-Schlapp%20Correccion%20total%20Enero%202018.docx.docx" TargetMode="External"/><Relationship Id="rId18" Type="http://schemas.openxmlformats.org/officeDocument/2006/relationships/hyperlink" Target="file:///C:\Users\Agustin\Documents\Agustin\Universidad\Tesina\Proyecto%20de%20tesina\sar\Capitulos\Tesina%20Mansilla-Schlapp%20Correccion%20total%20Enero%202018.docx.docx" TargetMode="External"/><Relationship Id="rId39" Type="http://schemas.openxmlformats.org/officeDocument/2006/relationships/hyperlink" Target="file:///C:\Users\Agustin\Documents\Agustin\Universidad\Tesina\Proyecto%20de%20tesina\sar\Capitulos\Tesina%20Mansilla-Schlapp%20Correccion%20total%20Enero%202018.docx.docx" TargetMode="External"/><Relationship Id="rId109" Type="http://schemas.openxmlformats.org/officeDocument/2006/relationships/image" Target="media/image41.png"/><Relationship Id="rId34" Type="http://schemas.openxmlformats.org/officeDocument/2006/relationships/hyperlink" Target="file:///C:\Users\Agustin\Documents\Agustin\Universidad\Tesina\Proyecto%20de%20tesina\sar\Capitulos\Tesina%20Mansilla-Schlapp%20Correccion%20total%20Enero%202018.docx.docx" TargetMode="External"/><Relationship Id="rId50" Type="http://schemas.openxmlformats.org/officeDocument/2006/relationships/hyperlink" Target="file:///C:\Users\Agustin\Documents\Agustin\Universidad\Tesina\Proyecto%20de%20tesina\sar\Capitulos\Tesina%20Mansilla-Schlapp%20Correccion%20total%20Enero%202018.docx.docx" TargetMode="External"/><Relationship Id="rId55" Type="http://schemas.openxmlformats.org/officeDocument/2006/relationships/image" Target="media/image3.png"/><Relationship Id="rId76" Type="http://schemas.openxmlformats.org/officeDocument/2006/relationships/hyperlink" Target="https://es.wikipedia.org/wiki/CPU" TargetMode="External"/><Relationship Id="rId97" Type="http://schemas.openxmlformats.org/officeDocument/2006/relationships/image" Target="media/image38.png"/><Relationship Id="rId104" Type="http://schemas.openxmlformats.org/officeDocument/2006/relationships/hyperlink" Target="https://es.wikipedia.org/wiki/P%C3%A1gina_web" TargetMode="External"/><Relationship Id="rId120" Type="http://schemas.openxmlformats.org/officeDocument/2006/relationships/image" Target="media/image52.jpeg"/><Relationship Id="rId125" Type="http://schemas.openxmlformats.org/officeDocument/2006/relationships/image" Target="media/image57.jpeg"/><Relationship Id="rId141" Type="http://schemas.openxmlformats.org/officeDocument/2006/relationships/image" Target="media/image73.jpeg"/><Relationship Id="rId146" Type="http://schemas.openxmlformats.org/officeDocument/2006/relationships/diagramQuickStyle" Target="diagrams/quickStyle2.xml"/><Relationship Id="rId7" Type="http://schemas.openxmlformats.org/officeDocument/2006/relationships/endnotes" Target="endnotes.xml"/><Relationship Id="rId71" Type="http://schemas.openxmlformats.org/officeDocument/2006/relationships/image" Target="media/image17.jpeg"/><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file:///C:\Users\Agustin\Documents\Agustin\Universidad\Tesina\Proyecto%20de%20tesina\sar\Capitulos\Tesina%20Mansilla-Schlapp%20Correccion%20total%20Enero%202018.docx.docx" TargetMode="External"/><Relationship Id="rId24" Type="http://schemas.openxmlformats.org/officeDocument/2006/relationships/hyperlink" Target="file:///C:\Users\Agustin\Documents\Agustin\Universidad\Tesina\Proyecto%20de%20tesina\sar\Capitulos\Tesina%20Mansilla-Schlapp%20Correccion%20total%20Enero%202018.docx.docx" TargetMode="External"/><Relationship Id="rId40" Type="http://schemas.openxmlformats.org/officeDocument/2006/relationships/hyperlink" Target="file:///C:\Users\Agustin\Documents\Agustin\Universidad\Tesina\Proyecto%20de%20tesina\sar\Capitulos\Tesina%20Mansilla-Schlapp%20Correccion%20total%20Enero%202018.docx.docx" TargetMode="External"/><Relationship Id="rId45" Type="http://schemas.openxmlformats.org/officeDocument/2006/relationships/hyperlink" Target="file:///C:\Users\Agustin\Documents\Agustin\Universidad\Tesina\Proyecto%20de%20tesina\sar\Capitulos\Tesina%20Mansilla-Schlapp%20Correccion%20total%20Enero%202018.docx.docx" TargetMode="External"/><Relationship Id="rId66" Type="http://schemas.openxmlformats.org/officeDocument/2006/relationships/image" Target="media/image12.png"/><Relationship Id="rId87" Type="http://schemas.openxmlformats.org/officeDocument/2006/relationships/image" Target="media/image28.jpeg"/><Relationship Id="rId110" Type="http://schemas.openxmlformats.org/officeDocument/2006/relationships/image" Target="media/image42.png"/><Relationship Id="rId115" Type="http://schemas.openxmlformats.org/officeDocument/2006/relationships/image" Target="media/image47.png"/><Relationship Id="rId131" Type="http://schemas.openxmlformats.org/officeDocument/2006/relationships/image" Target="media/image63.jpeg"/><Relationship Id="rId136" Type="http://schemas.openxmlformats.org/officeDocument/2006/relationships/image" Target="media/image68.jpeg"/><Relationship Id="rId61" Type="http://schemas.microsoft.com/office/2011/relationships/commentsExtended" Target="commentsExtended.xml"/><Relationship Id="rId82" Type="http://schemas.openxmlformats.org/officeDocument/2006/relationships/image" Target="media/image23.jpeg"/><Relationship Id="rId152" Type="http://schemas.openxmlformats.org/officeDocument/2006/relationships/fontTable" Target="fontTable.xml"/><Relationship Id="rId19" Type="http://schemas.openxmlformats.org/officeDocument/2006/relationships/hyperlink" Target="file:///C:\Users\Agustin\Documents\Agustin\Universidad\Tesina\Proyecto%20de%20tesina\sar\Capitulos\Tesina%20Mansilla-Schlapp%20Correccion%20total%20Enero%202018.docx.docx" TargetMode="External"/><Relationship Id="rId14" Type="http://schemas.openxmlformats.org/officeDocument/2006/relationships/hyperlink" Target="file:///C:\Users\Agustin\Documents\Agustin\Universidad\Tesina\Proyecto%20de%20tesina\sar\Capitulos\Tesina%20Mansilla-Schlapp%20Correccion%20total%20Enero%202018.docx.docx" TargetMode="External"/><Relationship Id="rId30" Type="http://schemas.openxmlformats.org/officeDocument/2006/relationships/hyperlink" Target="file:///C:\Users\Agustin\Documents\Agustin\Universidad\Tesina\Proyecto%20de%20tesina\sar\Capitulos\Tesina%20Mansilla-Schlapp%20Correccion%20total%20Enero%202018.docx.docx" TargetMode="External"/><Relationship Id="rId35" Type="http://schemas.openxmlformats.org/officeDocument/2006/relationships/hyperlink" Target="file:///C:\Users\Agustin\Documents\Agustin\Universidad\Tesina\Proyecto%20de%20tesina\sar\Capitulos\Tesina%20Mansilla-Schlapp%20Correccion%20total%20Enero%202018.docx.docx" TargetMode="External"/><Relationship Id="rId56" Type="http://schemas.openxmlformats.org/officeDocument/2006/relationships/image" Target="media/image4.png"/><Relationship Id="rId77" Type="http://schemas.openxmlformats.org/officeDocument/2006/relationships/hyperlink" Target="https://es.wikipedia.org/wiki/GPU" TargetMode="External"/><Relationship Id="rId100" Type="http://schemas.openxmlformats.org/officeDocument/2006/relationships/diagramQuickStyle" Target="diagrams/quickStyle1.xml"/><Relationship Id="rId105" Type="http://schemas.openxmlformats.org/officeDocument/2006/relationships/image" Target="media/image39.jpeg"/><Relationship Id="rId126" Type="http://schemas.openxmlformats.org/officeDocument/2006/relationships/image" Target="media/image58.jpeg"/><Relationship Id="rId147" Type="http://schemas.openxmlformats.org/officeDocument/2006/relationships/diagramColors" Target="diagrams/colors2.xml"/><Relationship Id="rId8" Type="http://schemas.openxmlformats.org/officeDocument/2006/relationships/image" Target="media/image1.png"/><Relationship Id="rId51" Type="http://schemas.openxmlformats.org/officeDocument/2006/relationships/hyperlink" Target="file:///C:\Users\Agustin\Documents\Agustin\Universidad\Tesina\Proyecto%20de%20tesina\sar\Capitulos\Tesina%20Mansilla-Schlapp%20Correccion%20total%20Enero%202018.docx.docx" TargetMode="External"/><Relationship Id="rId72" Type="http://schemas.openxmlformats.org/officeDocument/2006/relationships/image" Target="media/image18.png"/><Relationship Id="rId93" Type="http://schemas.openxmlformats.org/officeDocument/2006/relationships/image" Target="media/image34.png"/><Relationship Id="rId98" Type="http://schemas.openxmlformats.org/officeDocument/2006/relationships/diagramData" Target="diagrams/data1.xml"/><Relationship Id="rId121" Type="http://schemas.openxmlformats.org/officeDocument/2006/relationships/image" Target="media/image53.png"/><Relationship Id="rId142" Type="http://schemas.openxmlformats.org/officeDocument/2006/relationships/image" Target="media/image74.jpeg"/><Relationship Id="rId3" Type="http://schemas.openxmlformats.org/officeDocument/2006/relationships/styles" Target="styles.xml"/></Relationships>
</file>

<file path=word/_rels/endnotes.xml.rels><?xml version="1.0" encoding="UTF-8" standalone="yes"?>
<Relationships xmlns="http://schemas.openxmlformats.org/package/2006/relationships"><Relationship Id="rId3" Type="http://schemas.openxmlformats.org/officeDocument/2006/relationships/hyperlink" Target="https://www.raspberrypi.org/downloads/raspbian/" TargetMode="External"/><Relationship Id="rId2" Type="http://schemas.openxmlformats.org/officeDocument/2006/relationships/hyperlink" Target="https://github.com/firmata/arduino" TargetMode="External"/><Relationship Id="rId1" Type="http://schemas.openxmlformats.org/officeDocument/2006/relationships/hyperlink" Target="https://www.raspberrypi.org/documentation/usage/gpio-plus-and-raspi2/"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es.wikipedia.org/wiki/Apache_Cordova" TargetMode="External"/><Relationship Id="rId3" Type="http://schemas.openxmlformats.org/officeDocument/2006/relationships/hyperlink" Target="https://projects.raspberrypi.org/en/projects" TargetMode="External"/><Relationship Id="rId7" Type="http://schemas.openxmlformats.org/officeDocument/2006/relationships/hyperlink" Target="https://es.wikipedia.org/wiki/Apache_Cordova" TargetMode="External"/><Relationship Id="rId2" Type="http://schemas.openxmlformats.org/officeDocument/2006/relationships/hyperlink" Target="https://www.raspberrypi.org/community/" TargetMode="External"/><Relationship Id="rId1" Type="http://schemas.openxmlformats.org/officeDocument/2006/relationships/hyperlink" Target="https://es.wikipedia.org/wiki/RISC_OS" TargetMode="External"/><Relationship Id="rId6" Type="http://schemas.openxmlformats.org/officeDocument/2006/relationships/hyperlink" Target="https://es.wikipedia.org/wiki/PhoneGap" TargetMode="External"/><Relationship Id="rId11" Type="http://schemas.openxmlformats.org/officeDocument/2006/relationships/hyperlink" Target="https://es.wikipedia.org/wiki/Red_de_%C3%A1rea_local" TargetMode="External"/><Relationship Id="rId5" Type="http://schemas.openxmlformats.org/officeDocument/2006/relationships/hyperlink" Target="https://www.xatakamovil.com/mercado/desarrollo-de-aplicaciones-moviles-i-asi-esta-el-mercado" TargetMode="External"/><Relationship Id="rId10" Type="http://schemas.openxmlformats.org/officeDocument/2006/relationships/hyperlink" Target="https://github.com/firmata/ConfigurableFirmata" TargetMode="External"/><Relationship Id="rId4" Type="http://schemas.openxmlformats.org/officeDocument/2006/relationships/hyperlink" Target="https://www.developereconomics.com/graphs/de11" TargetMode="External"/><Relationship Id="rId9" Type="http://schemas.openxmlformats.org/officeDocument/2006/relationships/hyperlink" Target="http://johnny-five.io/"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4A8D39-F1B7-41EF-9B03-6186E6FCCFE8}" type="doc">
      <dgm:prSet loTypeId="urn:microsoft.com/office/officeart/2005/8/layout/hierarchy4" loCatId="hierarchy" qsTypeId="urn:microsoft.com/office/officeart/2005/8/quickstyle/simple1" qsCatId="simple" csTypeId="urn:microsoft.com/office/officeart/2005/8/colors/colorful2" csCatId="colorful" phldr="1"/>
      <dgm:spPr/>
      <dgm:t>
        <a:bodyPr/>
        <a:lstStyle/>
        <a:p>
          <a:endParaRPr lang="es-ES"/>
        </a:p>
      </dgm:t>
    </dgm:pt>
    <dgm:pt modelId="{D46A7B91-2352-4C8E-8539-D1867045B345}">
      <dgm:prSet phldrT="[Texto]"/>
      <dgm:spPr/>
      <dgm:t>
        <a:bodyPr/>
        <a:lstStyle/>
        <a:p>
          <a:r>
            <a:rPr lang="es-ES"/>
            <a:t>Aplicaciones</a:t>
          </a:r>
        </a:p>
      </dgm:t>
    </dgm:pt>
    <dgm:pt modelId="{676F3319-EEA7-4786-BB6D-D3B608B4B8F4}" type="parTrans" cxnId="{6BFF2FD7-B592-4259-A36E-2A01E7D086C0}">
      <dgm:prSet/>
      <dgm:spPr/>
      <dgm:t>
        <a:bodyPr/>
        <a:lstStyle/>
        <a:p>
          <a:endParaRPr lang="es-ES"/>
        </a:p>
      </dgm:t>
    </dgm:pt>
    <dgm:pt modelId="{548D8021-37BE-4B70-8B6D-C8452F29D65B}" type="sibTrans" cxnId="{6BFF2FD7-B592-4259-A36E-2A01E7D086C0}">
      <dgm:prSet/>
      <dgm:spPr/>
      <dgm:t>
        <a:bodyPr/>
        <a:lstStyle/>
        <a:p>
          <a:endParaRPr lang="es-ES"/>
        </a:p>
      </dgm:t>
    </dgm:pt>
    <dgm:pt modelId="{85AA52B1-579F-48BE-9169-CE70185AB838}">
      <dgm:prSet phldrT="[Texto]"/>
      <dgm:spPr/>
      <dgm:t>
        <a:bodyPr/>
        <a:lstStyle/>
        <a:p>
          <a:r>
            <a:rPr lang="es-ES"/>
            <a:t>Nativas</a:t>
          </a:r>
        </a:p>
      </dgm:t>
    </dgm:pt>
    <dgm:pt modelId="{FB6E8851-301E-4A7D-8BB9-7536CD6868DB}" type="parTrans" cxnId="{473AF72E-4283-4462-BEE6-366CD2F021CB}">
      <dgm:prSet/>
      <dgm:spPr/>
      <dgm:t>
        <a:bodyPr/>
        <a:lstStyle/>
        <a:p>
          <a:endParaRPr lang="es-ES"/>
        </a:p>
      </dgm:t>
    </dgm:pt>
    <dgm:pt modelId="{E4752561-7B24-4A30-AEF2-E7039692068A}" type="sibTrans" cxnId="{473AF72E-4283-4462-BEE6-366CD2F021CB}">
      <dgm:prSet/>
      <dgm:spPr/>
      <dgm:t>
        <a:bodyPr/>
        <a:lstStyle/>
        <a:p>
          <a:endParaRPr lang="es-ES"/>
        </a:p>
      </dgm:t>
    </dgm:pt>
    <dgm:pt modelId="{38396EBB-6B75-47E9-BB94-7667036D7466}">
      <dgm:prSet phldrT="[Texto]"/>
      <dgm:spPr/>
      <dgm:t>
        <a:bodyPr/>
        <a:lstStyle/>
        <a:p>
          <a:r>
            <a:rPr lang="es-ES"/>
            <a:t>Híbridas</a:t>
          </a:r>
        </a:p>
      </dgm:t>
    </dgm:pt>
    <dgm:pt modelId="{9A8D91B8-C529-42A1-86B8-48C3D07FF583}" type="parTrans" cxnId="{BBA6B6CB-9D42-4C0F-B710-CF7A66A46624}">
      <dgm:prSet/>
      <dgm:spPr/>
      <dgm:t>
        <a:bodyPr/>
        <a:lstStyle/>
        <a:p>
          <a:endParaRPr lang="es-ES"/>
        </a:p>
      </dgm:t>
    </dgm:pt>
    <dgm:pt modelId="{865B97A8-C99A-4868-A426-7D3C786DE985}" type="sibTrans" cxnId="{BBA6B6CB-9D42-4C0F-B710-CF7A66A46624}">
      <dgm:prSet/>
      <dgm:spPr/>
      <dgm:t>
        <a:bodyPr/>
        <a:lstStyle/>
        <a:p>
          <a:endParaRPr lang="es-ES"/>
        </a:p>
      </dgm:t>
    </dgm:pt>
    <dgm:pt modelId="{D1F14595-F594-45E4-B67F-63B79BF46F30}">
      <dgm:prSet phldrT="[Texto]"/>
      <dgm:spPr/>
      <dgm:t>
        <a:bodyPr/>
        <a:lstStyle/>
        <a:p>
          <a:r>
            <a:rPr lang="es-ES"/>
            <a:t>Web</a:t>
          </a:r>
        </a:p>
      </dgm:t>
    </dgm:pt>
    <dgm:pt modelId="{2B233EB6-B4C5-4AC1-AD9A-5BDC5A8B09C4}" type="parTrans" cxnId="{E171C661-7B08-4998-8F94-6A6D738F2E3C}">
      <dgm:prSet/>
      <dgm:spPr/>
      <dgm:t>
        <a:bodyPr/>
        <a:lstStyle/>
        <a:p>
          <a:endParaRPr lang="es-ES"/>
        </a:p>
      </dgm:t>
    </dgm:pt>
    <dgm:pt modelId="{447B07E9-F7EE-49E8-B69B-E301D87C823C}" type="sibTrans" cxnId="{E171C661-7B08-4998-8F94-6A6D738F2E3C}">
      <dgm:prSet/>
      <dgm:spPr/>
      <dgm:t>
        <a:bodyPr/>
        <a:lstStyle/>
        <a:p>
          <a:endParaRPr lang="es-ES"/>
        </a:p>
      </dgm:t>
    </dgm:pt>
    <dgm:pt modelId="{DD2DA599-D7B8-46C1-B30A-4F99F0F7D2AF}">
      <dgm:prSet phldrT="[Texto]"/>
      <dgm:spPr/>
      <dgm:t>
        <a:bodyPr/>
        <a:lstStyle/>
        <a:p>
          <a:r>
            <a:rPr lang="es-ES"/>
            <a:t>Android Studio</a:t>
          </a:r>
        </a:p>
      </dgm:t>
    </dgm:pt>
    <dgm:pt modelId="{4766E1AF-9D14-430F-8C8A-C64723FEB9D8}" type="parTrans" cxnId="{7DB80051-7ADA-49E7-8A40-24EC05A37A0C}">
      <dgm:prSet/>
      <dgm:spPr/>
      <dgm:t>
        <a:bodyPr/>
        <a:lstStyle/>
        <a:p>
          <a:endParaRPr lang="es-ES"/>
        </a:p>
      </dgm:t>
    </dgm:pt>
    <dgm:pt modelId="{F07AB622-1BA9-46C8-8FDE-A18084060AE7}" type="sibTrans" cxnId="{7DB80051-7ADA-49E7-8A40-24EC05A37A0C}">
      <dgm:prSet/>
      <dgm:spPr/>
      <dgm:t>
        <a:bodyPr/>
        <a:lstStyle/>
        <a:p>
          <a:endParaRPr lang="es-ES"/>
        </a:p>
      </dgm:t>
    </dgm:pt>
    <dgm:pt modelId="{C596150E-25A6-4A74-897F-6E796D3E09AD}">
      <dgm:prSet phldrT="[Texto]"/>
      <dgm:spPr/>
      <dgm:t>
        <a:bodyPr/>
        <a:lstStyle/>
        <a:p>
          <a:r>
            <a:rPr lang="es-ES"/>
            <a:t>App Inventor</a:t>
          </a:r>
        </a:p>
      </dgm:t>
    </dgm:pt>
    <dgm:pt modelId="{F13F7E49-E8FD-42D4-B5E5-E405700A4E3F}" type="parTrans" cxnId="{1B46F2C6-D528-4763-BDB3-F1989F1AD3F4}">
      <dgm:prSet/>
      <dgm:spPr/>
      <dgm:t>
        <a:bodyPr/>
        <a:lstStyle/>
        <a:p>
          <a:endParaRPr lang="es-ES"/>
        </a:p>
      </dgm:t>
    </dgm:pt>
    <dgm:pt modelId="{F332A8D3-CF49-44E7-B9B5-A49FEA2D5699}" type="sibTrans" cxnId="{1B46F2C6-D528-4763-BDB3-F1989F1AD3F4}">
      <dgm:prSet/>
      <dgm:spPr/>
      <dgm:t>
        <a:bodyPr/>
        <a:lstStyle/>
        <a:p>
          <a:endParaRPr lang="es-ES"/>
        </a:p>
      </dgm:t>
    </dgm:pt>
    <dgm:pt modelId="{659944B2-3C8D-4255-8F0D-AC8D1DA60BEE}">
      <dgm:prSet phldrT="[Texto]"/>
      <dgm:spPr/>
      <dgm:t>
        <a:bodyPr/>
        <a:lstStyle/>
        <a:p>
          <a:r>
            <a:rPr lang="es-ES"/>
            <a:t>Intel XDK</a:t>
          </a:r>
        </a:p>
      </dgm:t>
    </dgm:pt>
    <dgm:pt modelId="{FF8FFC82-6BCE-4DA7-8BDA-77FD6359669F}" type="parTrans" cxnId="{6361273D-5324-4322-B1EF-DEC5FB587C8E}">
      <dgm:prSet/>
      <dgm:spPr/>
      <dgm:t>
        <a:bodyPr/>
        <a:lstStyle/>
        <a:p>
          <a:endParaRPr lang="es-ES"/>
        </a:p>
      </dgm:t>
    </dgm:pt>
    <dgm:pt modelId="{4E9B17E1-C451-4F64-93F0-6D1CC7F52C30}" type="sibTrans" cxnId="{6361273D-5324-4322-B1EF-DEC5FB587C8E}">
      <dgm:prSet/>
      <dgm:spPr/>
      <dgm:t>
        <a:bodyPr/>
        <a:lstStyle/>
        <a:p>
          <a:endParaRPr lang="es-ES"/>
        </a:p>
      </dgm:t>
    </dgm:pt>
    <dgm:pt modelId="{F452709D-80EC-41C8-A69C-814DF1781DA5}">
      <dgm:prSet phldrT="[Texto]"/>
      <dgm:spPr/>
      <dgm:t>
        <a:bodyPr/>
        <a:lstStyle/>
        <a:p>
          <a:r>
            <a:rPr lang="es-ES"/>
            <a:t>Ionic</a:t>
          </a:r>
        </a:p>
      </dgm:t>
    </dgm:pt>
    <dgm:pt modelId="{2BC33258-3A15-4308-A52C-7B762DC6D669}" type="parTrans" cxnId="{C6888056-978D-492E-9C11-45B4484C834A}">
      <dgm:prSet/>
      <dgm:spPr/>
      <dgm:t>
        <a:bodyPr/>
        <a:lstStyle/>
        <a:p>
          <a:endParaRPr lang="es-ES"/>
        </a:p>
      </dgm:t>
    </dgm:pt>
    <dgm:pt modelId="{2744010B-CE35-4B98-8C08-F6F6FFCC64CD}" type="sibTrans" cxnId="{C6888056-978D-492E-9C11-45B4484C834A}">
      <dgm:prSet/>
      <dgm:spPr/>
      <dgm:t>
        <a:bodyPr/>
        <a:lstStyle/>
        <a:p>
          <a:endParaRPr lang="es-ES"/>
        </a:p>
      </dgm:t>
    </dgm:pt>
    <dgm:pt modelId="{D6192EF1-5E01-41D7-93CC-A135AFF2E49B}">
      <dgm:prSet phldrT="[Texto]"/>
      <dgm:spPr/>
      <dgm:t>
        <a:bodyPr/>
        <a:lstStyle/>
        <a:p>
          <a:r>
            <a:rPr lang="es-ES"/>
            <a:t>Cordova</a:t>
          </a:r>
        </a:p>
      </dgm:t>
    </dgm:pt>
    <dgm:pt modelId="{4A479CF4-3962-447E-8BE4-ED85687A6253}" type="parTrans" cxnId="{8666C099-3927-49C7-8C02-E0FC9AE8EFD1}">
      <dgm:prSet/>
      <dgm:spPr/>
      <dgm:t>
        <a:bodyPr/>
        <a:lstStyle/>
        <a:p>
          <a:endParaRPr lang="es-ES"/>
        </a:p>
      </dgm:t>
    </dgm:pt>
    <dgm:pt modelId="{D7A10D9F-E74D-4F11-AB30-DC8BD89DBD87}" type="sibTrans" cxnId="{8666C099-3927-49C7-8C02-E0FC9AE8EFD1}">
      <dgm:prSet/>
      <dgm:spPr/>
      <dgm:t>
        <a:bodyPr/>
        <a:lstStyle/>
        <a:p>
          <a:endParaRPr lang="es-ES"/>
        </a:p>
      </dgm:t>
    </dgm:pt>
    <dgm:pt modelId="{5D4A7312-FFAC-401D-B462-E7AE09111D0A}">
      <dgm:prSet phldrT="[Texto]"/>
      <dgm:spPr/>
      <dgm:t>
        <a:bodyPr/>
        <a:lstStyle/>
        <a:p>
          <a:r>
            <a:rPr lang="es-ES"/>
            <a:t>Meteor</a:t>
          </a:r>
        </a:p>
      </dgm:t>
    </dgm:pt>
    <dgm:pt modelId="{70686429-D874-43FD-BF29-71D36266C318}" type="parTrans" cxnId="{126823E5-66A1-4298-A899-BDE32770CD43}">
      <dgm:prSet/>
      <dgm:spPr/>
      <dgm:t>
        <a:bodyPr/>
        <a:lstStyle/>
        <a:p>
          <a:endParaRPr lang="es-ES"/>
        </a:p>
      </dgm:t>
    </dgm:pt>
    <dgm:pt modelId="{6E279297-8BAC-4347-991E-C4F227CCD34C}" type="sibTrans" cxnId="{126823E5-66A1-4298-A899-BDE32770CD43}">
      <dgm:prSet/>
      <dgm:spPr/>
      <dgm:t>
        <a:bodyPr/>
        <a:lstStyle/>
        <a:p>
          <a:endParaRPr lang="es-ES"/>
        </a:p>
      </dgm:t>
    </dgm:pt>
    <dgm:pt modelId="{56BF4AD0-8B1A-4BF0-A464-813959CCB4B8}" type="pres">
      <dgm:prSet presAssocID="{C34A8D39-F1B7-41EF-9B03-6186E6FCCFE8}" presName="Name0" presStyleCnt="0">
        <dgm:presLayoutVars>
          <dgm:chPref val="1"/>
          <dgm:dir/>
          <dgm:animOne val="branch"/>
          <dgm:animLvl val="lvl"/>
          <dgm:resizeHandles/>
        </dgm:presLayoutVars>
      </dgm:prSet>
      <dgm:spPr/>
      <dgm:t>
        <a:bodyPr/>
        <a:lstStyle/>
        <a:p>
          <a:endParaRPr lang="es-ES"/>
        </a:p>
      </dgm:t>
    </dgm:pt>
    <dgm:pt modelId="{2AE757B7-AD39-4EF8-871F-10D71121EA3B}" type="pres">
      <dgm:prSet presAssocID="{D46A7B91-2352-4C8E-8539-D1867045B345}" presName="vertOne" presStyleCnt="0"/>
      <dgm:spPr/>
    </dgm:pt>
    <dgm:pt modelId="{7E2196A2-44EA-4637-B7B0-359AB53FCC7D}" type="pres">
      <dgm:prSet presAssocID="{D46A7B91-2352-4C8E-8539-D1867045B345}" presName="txOne" presStyleLbl="node0" presStyleIdx="0" presStyleCnt="1">
        <dgm:presLayoutVars>
          <dgm:chPref val="3"/>
        </dgm:presLayoutVars>
      </dgm:prSet>
      <dgm:spPr/>
      <dgm:t>
        <a:bodyPr/>
        <a:lstStyle/>
        <a:p>
          <a:endParaRPr lang="es-ES"/>
        </a:p>
      </dgm:t>
    </dgm:pt>
    <dgm:pt modelId="{EB63A104-3D9E-4BCB-B807-7A0967FD6F08}" type="pres">
      <dgm:prSet presAssocID="{D46A7B91-2352-4C8E-8539-D1867045B345}" presName="parTransOne" presStyleCnt="0"/>
      <dgm:spPr/>
    </dgm:pt>
    <dgm:pt modelId="{88939507-0E6D-4969-A51C-3F8E4C61C03C}" type="pres">
      <dgm:prSet presAssocID="{D46A7B91-2352-4C8E-8539-D1867045B345}" presName="horzOne" presStyleCnt="0"/>
      <dgm:spPr/>
    </dgm:pt>
    <dgm:pt modelId="{A19CFDBD-BC22-4CC7-AA68-E4627C6BE229}" type="pres">
      <dgm:prSet presAssocID="{85AA52B1-579F-48BE-9169-CE70185AB838}" presName="vertTwo" presStyleCnt="0"/>
      <dgm:spPr/>
    </dgm:pt>
    <dgm:pt modelId="{199024D3-6F1C-419A-9871-78D1361A8073}" type="pres">
      <dgm:prSet presAssocID="{85AA52B1-579F-48BE-9169-CE70185AB838}" presName="txTwo" presStyleLbl="node2" presStyleIdx="0" presStyleCnt="3">
        <dgm:presLayoutVars>
          <dgm:chPref val="3"/>
        </dgm:presLayoutVars>
      </dgm:prSet>
      <dgm:spPr/>
      <dgm:t>
        <a:bodyPr/>
        <a:lstStyle/>
        <a:p>
          <a:endParaRPr lang="es-ES"/>
        </a:p>
      </dgm:t>
    </dgm:pt>
    <dgm:pt modelId="{958F9F30-3389-4692-A6BD-9C965593D933}" type="pres">
      <dgm:prSet presAssocID="{85AA52B1-579F-48BE-9169-CE70185AB838}" presName="parTransTwo" presStyleCnt="0"/>
      <dgm:spPr/>
    </dgm:pt>
    <dgm:pt modelId="{94069918-90F8-4899-8669-5BB75766BD21}" type="pres">
      <dgm:prSet presAssocID="{85AA52B1-579F-48BE-9169-CE70185AB838}" presName="horzTwo" presStyleCnt="0"/>
      <dgm:spPr/>
    </dgm:pt>
    <dgm:pt modelId="{81E41ADC-F893-4B50-90DC-7199F3CF1929}" type="pres">
      <dgm:prSet presAssocID="{DD2DA599-D7B8-46C1-B30A-4F99F0F7D2AF}" presName="vertThree" presStyleCnt="0"/>
      <dgm:spPr/>
    </dgm:pt>
    <dgm:pt modelId="{C28DB3A2-6A57-4AEF-B604-D412863C32B6}" type="pres">
      <dgm:prSet presAssocID="{DD2DA599-D7B8-46C1-B30A-4F99F0F7D2AF}" presName="txThree" presStyleLbl="node3" presStyleIdx="0" presStyleCnt="6">
        <dgm:presLayoutVars>
          <dgm:chPref val="3"/>
        </dgm:presLayoutVars>
      </dgm:prSet>
      <dgm:spPr/>
      <dgm:t>
        <a:bodyPr/>
        <a:lstStyle/>
        <a:p>
          <a:endParaRPr lang="es-ES"/>
        </a:p>
      </dgm:t>
    </dgm:pt>
    <dgm:pt modelId="{16936824-0751-4600-B3D0-E7ED2B9834C9}" type="pres">
      <dgm:prSet presAssocID="{DD2DA599-D7B8-46C1-B30A-4F99F0F7D2AF}" presName="horzThree" presStyleCnt="0"/>
      <dgm:spPr/>
    </dgm:pt>
    <dgm:pt modelId="{F624983F-AAFC-452E-B5C0-0FCDE8473CCF}" type="pres">
      <dgm:prSet presAssocID="{F07AB622-1BA9-46C8-8FDE-A18084060AE7}" presName="sibSpaceThree" presStyleCnt="0"/>
      <dgm:spPr/>
    </dgm:pt>
    <dgm:pt modelId="{D7679B80-F05F-46E7-BBD5-EA50D29F784E}" type="pres">
      <dgm:prSet presAssocID="{C596150E-25A6-4A74-897F-6E796D3E09AD}" presName="vertThree" presStyleCnt="0"/>
      <dgm:spPr/>
    </dgm:pt>
    <dgm:pt modelId="{8EFDCFD1-440F-4AB2-9004-BB2958746612}" type="pres">
      <dgm:prSet presAssocID="{C596150E-25A6-4A74-897F-6E796D3E09AD}" presName="txThree" presStyleLbl="node3" presStyleIdx="1" presStyleCnt="6">
        <dgm:presLayoutVars>
          <dgm:chPref val="3"/>
        </dgm:presLayoutVars>
      </dgm:prSet>
      <dgm:spPr/>
      <dgm:t>
        <a:bodyPr/>
        <a:lstStyle/>
        <a:p>
          <a:endParaRPr lang="es-ES"/>
        </a:p>
      </dgm:t>
    </dgm:pt>
    <dgm:pt modelId="{8FE088E5-D5D3-43E7-9153-C8E705887B98}" type="pres">
      <dgm:prSet presAssocID="{C596150E-25A6-4A74-897F-6E796D3E09AD}" presName="horzThree" presStyleCnt="0"/>
      <dgm:spPr/>
    </dgm:pt>
    <dgm:pt modelId="{1BD436B7-5BF3-4DF9-8F78-1DB58A720BB4}" type="pres">
      <dgm:prSet presAssocID="{E4752561-7B24-4A30-AEF2-E7039692068A}" presName="sibSpaceTwo" presStyleCnt="0"/>
      <dgm:spPr/>
    </dgm:pt>
    <dgm:pt modelId="{D35AF565-AA1A-4B02-84B6-1164403F0044}" type="pres">
      <dgm:prSet presAssocID="{38396EBB-6B75-47E9-BB94-7667036D7466}" presName="vertTwo" presStyleCnt="0"/>
      <dgm:spPr/>
    </dgm:pt>
    <dgm:pt modelId="{E500F195-B527-474E-80F6-F5902361C8E0}" type="pres">
      <dgm:prSet presAssocID="{38396EBB-6B75-47E9-BB94-7667036D7466}" presName="txTwo" presStyleLbl="node2" presStyleIdx="1" presStyleCnt="3">
        <dgm:presLayoutVars>
          <dgm:chPref val="3"/>
        </dgm:presLayoutVars>
      </dgm:prSet>
      <dgm:spPr/>
      <dgm:t>
        <a:bodyPr/>
        <a:lstStyle/>
        <a:p>
          <a:endParaRPr lang="es-ES"/>
        </a:p>
      </dgm:t>
    </dgm:pt>
    <dgm:pt modelId="{A7057068-7D6F-4A39-9EB0-B3489466A5A9}" type="pres">
      <dgm:prSet presAssocID="{38396EBB-6B75-47E9-BB94-7667036D7466}" presName="parTransTwo" presStyleCnt="0"/>
      <dgm:spPr/>
    </dgm:pt>
    <dgm:pt modelId="{0F0C5D96-23B8-4896-B2D7-018DD433178C}" type="pres">
      <dgm:prSet presAssocID="{38396EBB-6B75-47E9-BB94-7667036D7466}" presName="horzTwo" presStyleCnt="0"/>
      <dgm:spPr/>
    </dgm:pt>
    <dgm:pt modelId="{A1403652-A3EA-496C-A866-7CF0026E9F85}" type="pres">
      <dgm:prSet presAssocID="{659944B2-3C8D-4255-8F0D-AC8D1DA60BEE}" presName="vertThree" presStyleCnt="0"/>
      <dgm:spPr/>
    </dgm:pt>
    <dgm:pt modelId="{CF1833DE-6328-403C-B561-6CFD650DF3FB}" type="pres">
      <dgm:prSet presAssocID="{659944B2-3C8D-4255-8F0D-AC8D1DA60BEE}" presName="txThree" presStyleLbl="node3" presStyleIdx="2" presStyleCnt="6">
        <dgm:presLayoutVars>
          <dgm:chPref val="3"/>
        </dgm:presLayoutVars>
      </dgm:prSet>
      <dgm:spPr/>
      <dgm:t>
        <a:bodyPr/>
        <a:lstStyle/>
        <a:p>
          <a:endParaRPr lang="es-ES"/>
        </a:p>
      </dgm:t>
    </dgm:pt>
    <dgm:pt modelId="{6BA36709-C423-425B-BF42-B44A7924447F}" type="pres">
      <dgm:prSet presAssocID="{659944B2-3C8D-4255-8F0D-AC8D1DA60BEE}" presName="horzThree" presStyleCnt="0"/>
      <dgm:spPr/>
    </dgm:pt>
    <dgm:pt modelId="{51D62FEE-2495-4DE1-9594-CC22C0C10E6B}" type="pres">
      <dgm:prSet presAssocID="{4E9B17E1-C451-4F64-93F0-6D1CC7F52C30}" presName="sibSpaceThree" presStyleCnt="0"/>
      <dgm:spPr/>
    </dgm:pt>
    <dgm:pt modelId="{4C312BF6-CF20-4370-9104-59AC3E0BF11F}" type="pres">
      <dgm:prSet presAssocID="{F452709D-80EC-41C8-A69C-814DF1781DA5}" presName="vertThree" presStyleCnt="0"/>
      <dgm:spPr/>
    </dgm:pt>
    <dgm:pt modelId="{E9DE273A-8D1C-4F53-8172-1B622DCFD09E}" type="pres">
      <dgm:prSet presAssocID="{F452709D-80EC-41C8-A69C-814DF1781DA5}" presName="txThree" presStyleLbl="node3" presStyleIdx="3" presStyleCnt="6">
        <dgm:presLayoutVars>
          <dgm:chPref val="3"/>
        </dgm:presLayoutVars>
      </dgm:prSet>
      <dgm:spPr/>
      <dgm:t>
        <a:bodyPr/>
        <a:lstStyle/>
        <a:p>
          <a:endParaRPr lang="es-ES"/>
        </a:p>
      </dgm:t>
    </dgm:pt>
    <dgm:pt modelId="{0D802DC5-FF10-4F5D-93F5-C70A57519F43}" type="pres">
      <dgm:prSet presAssocID="{F452709D-80EC-41C8-A69C-814DF1781DA5}" presName="horzThree" presStyleCnt="0"/>
      <dgm:spPr/>
    </dgm:pt>
    <dgm:pt modelId="{954105D9-14D7-4BA1-90CE-0DB08F73965E}" type="pres">
      <dgm:prSet presAssocID="{2744010B-CE35-4B98-8C08-F6F6FFCC64CD}" presName="sibSpaceThree" presStyleCnt="0"/>
      <dgm:spPr/>
    </dgm:pt>
    <dgm:pt modelId="{DBD80DAE-14A1-46F3-947A-2A13F51D8FF9}" type="pres">
      <dgm:prSet presAssocID="{D6192EF1-5E01-41D7-93CC-A135AFF2E49B}" presName="vertThree" presStyleCnt="0"/>
      <dgm:spPr/>
    </dgm:pt>
    <dgm:pt modelId="{DD65A683-152C-4777-A405-840E492390F2}" type="pres">
      <dgm:prSet presAssocID="{D6192EF1-5E01-41D7-93CC-A135AFF2E49B}" presName="txThree" presStyleLbl="node3" presStyleIdx="4" presStyleCnt="6">
        <dgm:presLayoutVars>
          <dgm:chPref val="3"/>
        </dgm:presLayoutVars>
      </dgm:prSet>
      <dgm:spPr/>
      <dgm:t>
        <a:bodyPr/>
        <a:lstStyle/>
        <a:p>
          <a:endParaRPr lang="es-ES"/>
        </a:p>
      </dgm:t>
    </dgm:pt>
    <dgm:pt modelId="{EEAB1BC5-A2F7-4B27-B26D-34ED58BA4B25}" type="pres">
      <dgm:prSet presAssocID="{D6192EF1-5E01-41D7-93CC-A135AFF2E49B}" presName="horzThree" presStyleCnt="0"/>
      <dgm:spPr/>
    </dgm:pt>
    <dgm:pt modelId="{84DFBC9C-E8C8-407E-8CDC-DABCE4289565}" type="pres">
      <dgm:prSet presAssocID="{865B97A8-C99A-4868-A426-7D3C786DE985}" presName="sibSpaceTwo" presStyleCnt="0"/>
      <dgm:spPr/>
    </dgm:pt>
    <dgm:pt modelId="{8AEC0D6D-28EB-40F6-9145-70C7951CE114}" type="pres">
      <dgm:prSet presAssocID="{D1F14595-F594-45E4-B67F-63B79BF46F30}" presName="vertTwo" presStyleCnt="0"/>
      <dgm:spPr/>
    </dgm:pt>
    <dgm:pt modelId="{959975DB-1713-46CA-BF13-9FCA317502B3}" type="pres">
      <dgm:prSet presAssocID="{D1F14595-F594-45E4-B67F-63B79BF46F30}" presName="txTwo" presStyleLbl="node2" presStyleIdx="2" presStyleCnt="3">
        <dgm:presLayoutVars>
          <dgm:chPref val="3"/>
        </dgm:presLayoutVars>
      </dgm:prSet>
      <dgm:spPr/>
      <dgm:t>
        <a:bodyPr/>
        <a:lstStyle/>
        <a:p>
          <a:endParaRPr lang="es-ES"/>
        </a:p>
      </dgm:t>
    </dgm:pt>
    <dgm:pt modelId="{173C22BF-D396-46EF-99E3-AA9E5C052E3B}" type="pres">
      <dgm:prSet presAssocID="{D1F14595-F594-45E4-B67F-63B79BF46F30}" presName="parTransTwo" presStyleCnt="0"/>
      <dgm:spPr/>
    </dgm:pt>
    <dgm:pt modelId="{2072C61E-1A47-4F8D-BC49-D56AEBF88C1B}" type="pres">
      <dgm:prSet presAssocID="{D1F14595-F594-45E4-B67F-63B79BF46F30}" presName="horzTwo" presStyleCnt="0"/>
      <dgm:spPr/>
    </dgm:pt>
    <dgm:pt modelId="{4441C1D3-B0ED-46E2-9A48-774C46D1C93D}" type="pres">
      <dgm:prSet presAssocID="{5D4A7312-FFAC-401D-B462-E7AE09111D0A}" presName="vertThree" presStyleCnt="0"/>
      <dgm:spPr/>
    </dgm:pt>
    <dgm:pt modelId="{C1B2B1CE-B06E-4836-9CBF-FC2DACEBC6F5}" type="pres">
      <dgm:prSet presAssocID="{5D4A7312-FFAC-401D-B462-E7AE09111D0A}" presName="txThree" presStyleLbl="node3" presStyleIdx="5" presStyleCnt="6">
        <dgm:presLayoutVars>
          <dgm:chPref val="3"/>
        </dgm:presLayoutVars>
      </dgm:prSet>
      <dgm:spPr/>
      <dgm:t>
        <a:bodyPr/>
        <a:lstStyle/>
        <a:p>
          <a:endParaRPr lang="es-ES"/>
        </a:p>
      </dgm:t>
    </dgm:pt>
    <dgm:pt modelId="{5C54CCB3-67B2-4184-806C-F07E0D93D2EC}" type="pres">
      <dgm:prSet presAssocID="{5D4A7312-FFAC-401D-B462-E7AE09111D0A}" presName="horzThree" presStyleCnt="0"/>
      <dgm:spPr/>
    </dgm:pt>
  </dgm:ptLst>
  <dgm:cxnLst>
    <dgm:cxn modelId="{7DB80051-7ADA-49E7-8A40-24EC05A37A0C}" srcId="{85AA52B1-579F-48BE-9169-CE70185AB838}" destId="{DD2DA599-D7B8-46C1-B30A-4F99F0F7D2AF}" srcOrd="0" destOrd="0" parTransId="{4766E1AF-9D14-430F-8C8A-C64723FEB9D8}" sibTransId="{F07AB622-1BA9-46C8-8FDE-A18084060AE7}"/>
    <dgm:cxn modelId="{94792C66-68F4-A046-A2C7-4678A8A616C9}" type="presOf" srcId="{D1F14595-F594-45E4-B67F-63B79BF46F30}" destId="{959975DB-1713-46CA-BF13-9FCA317502B3}" srcOrd="0" destOrd="0" presId="urn:microsoft.com/office/officeart/2005/8/layout/hierarchy4"/>
    <dgm:cxn modelId="{ECCEF6BF-58A1-E840-977C-A54D8C969BAB}" type="presOf" srcId="{C34A8D39-F1B7-41EF-9B03-6186E6FCCFE8}" destId="{56BF4AD0-8B1A-4BF0-A464-813959CCB4B8}" srcOrd="0" destOrd="0" presId="urn:microsoft.com/office/officeart/2005/8/layout/hierarchy4"/>
    <dgm:cxn modelId="{8176F681-0D2B-274D-A1C7-BD5996F86AA8}" type="presOf" srcId="{F452709D-80EC-41C8-A69C-814DF1781DA5}" destId="{E9DE273A-8D1C-4F53-8172-1B622DCFD09E}" srcOrd="0" destOrd="0" presId="urn:microsoft.com/office/officeart/2005/8/layout/hierarchy4"/>
    <dgm:cxn modelId="{8666C099-3927-49C7-8C02-E0FC9AE8EFD1}" srcId="{38396EBB-6B75-47E9-BB94-7667036D7466}" destId="{D6192EF1-5E01-41D7-93CC-A135AFF2E49B}" srcOrd="2" destOrd="0" parTransId="{4A479CF4-3962-447E-8BE4-ED85687A6253}" sibTransId="{D7A10D9F-E74D-4F11-AB30-DC8BD89DBD87}"/>
    <dgm:cxn modelId="{C6888056-978D-492E-9C11-45B4484C834A}" srcId="{38396EBB-6B75-47E9-BB94-7667036D7466}" destId="{F452709D-80EC-41C8-A69C-814DF1781DA5}" srcOrd="1" destOrd="0" parTransId="{2BC33258-3A15-4308-A52C-7B762DC6D669}" sibTransId="{2744010B-CE35-4B98-8C08-F6F6FFCC64CD}"/>
    <dgm:cxn modelId="{19D33C71-9318-DB4A-A67B-48F1787CB3F4}" type="presOf" srcId="{DD2DA599-D7B8-46C1-B30A-4F99F0F7D2AF}" destId="{C28DB3A2-6A57-4AEF-B604-D412863C32B6}" srcOrd="0" destOrd="0" presId="urn:microsoft.com/office/officeart/2005/8/layout/hierarchy4"/>
    <dgm:cxn modelId="{BCB04333-FCE3-D54B-8438-FAA65FCA67DE}" type="presOf" srcId="{D46A7B91-2352-4C8E-8539-D1867045B345}" destId="{7E2196A2-44EA-4637-B7B0-359AB53FCC7D}" srcOrd="0" destOrd="0" presId="urn:microsoft.com/office/officeart/2005/8/layout/hierarchy4"/>
    <dgm:cxn modelId="{1B46F2C6-D528-4763-BDB3-F1989F1AD3F4}" srcId="{85AA52B1-579F-48BE-9169-CE70185AB838}" destId="{C596150E-25A6-4A74-897F-6E796D3E09AD}" srcOrd="1" destOrd="0" parTransId="{F13F7E49-E8FD-42D4-B5E5-E405700A4E3F}" sibTransId="{F332A8D3-CF49-44E7-B9B5-A49FEA2D5699}"/>
    <dgm:cxn modelId="{6361273D-5324-4322-B1EF-DEC5FB587C8E}" srcId="{38396EBB-6B75-47E9-BB94-7667036D7466}" destId="{659944B2-3C8D-4255-8F0D-AC8D1DA60BEE}" srcOrd="0" destOrd="0" parTransId="{FF8FFC82-6BCE-4DA7-8BDA-77FD6359669F}" sibTransId="{4E9B17E1-C451-4F64-93F0-6D1CC7F52C30}"/>
    <dgm:cxn modelId="{126823E5-66A1-4298-A899-BDE32770CD43}" srcId="{D1F14595-F594-45E4-B67F-63B79BF46F30}" destId="{5D4A7312-FFAC-401D-B462-E7AE09111D0A}" srcOrd="0" destOrd="0" parTransId="{70686429-D874-43FD-BF29-71D36266C318}" sibTransId="{6E279297-8BAC-4347-991E-C4F227CCD34C}"/>
    <dgm:cxn modelId="{164DEE10-08CA-4F4E-9CBD-F291CC4DADB3}" type="presOf" srcId="{85AA52B1-579F-48BE-9169-CE70185AB838}" destId="{199024D3-6F1C-419A-9871-78D1361A8073}" srcOrd="0" destOrd="0" presId="urn:microsoft.com/office/officeart/2005/8/layout/hierarchy4"/>
    <dgm:cxn modelId="{576303FF-5B62-2A4A-BB68-413FD0E688B2}" type="presOf" srcId="{D6192EF1-5E01-41D7-93CC-A135AFF2E49B}" destId="{DD65A683-152C-4777-A405-840E492390F2}" srcOrd="0" destOrd="0" presId="urn:microsoft.com/office/officeart/2005/8/layout/hierarchy4"/>
    <dgm:cxn modelId="{6BFF2FD7-B592-4259-A36E-2A01E7D086C0}" srcId="{C34A8D39-F1B7-41EF-9B03-6186E6FCCFE8}" destId="{D46A7B91-2352-4C8E-8539-D1867045B345}" srcOrd="0" destOrd="0" parTransId="{676F3319-EEA7-4786-BB6D-D3B608B4B8F4}" sibTransId="{548D8021-37BE-4B70-8B6D-C8452F29D65B}"/>
    <dgm:cxn modelId="{473AF72E-4283-4462-BEE6-366CD2F021CB}" srcId="{D46A7B91-2352-4C8E-8539-D1867045B345}" destId="{85AA52B1-579F-48BE-9169-CE70185AB838}" srcOrd="0" destOrd="0" parTransId="{FB6E8851-301E-4A7D-8BB9-7536CD6868DB}" sibTransId="{E4752561-7B24-4A30-AEF2-E7039692068A}"/>
    <dgm:cxn modelId="{9109A4B5-395B-D040-918F-75B000E5D183}" type="presOf" srcId="{659944B2-3C8D-4255-8F0D-AC8D1DA60BEE}" destId="{CF1833DE-6328-403C-B561-6CFD650DF3FB}" srcOrd="0" destOrd="0" presId="urn:microsoft.com/office/officeart/2005/8/layout/hierarchy4"/>
    <dgm:cxn modelId="{69C671DF-8E22-7140-B17F-049B11D86B3B}" type="presOf" srcId="{C596150E-25A6-4A74-897F-6E796D3E09AD}" destId="{8EFDCFD1-440F-4AB2-9004-BB2958746612}" srcOrd="0" destOrd="0" presId="urn:microsoft.com/office/officeart/2005/8/layout/hierarchy4"/>
    <dgm:cxn modelId="{372EB062-2CEC-B840-8164-B503CFD5422D}" type="presOf" srcId="{5D4A7312-FFAC-401D-B462-E7AE09111D0A}" destId="{C1B2B1CE-B06E-4836-9CBF-FC2DACEBC6F5}" srcOrd="0" destOrd="0" presId="urn:microsoft.com/office/officeart/2005/8/layout/hierarchy4"/>
    <dgm:cxn modelId="{E171C661-7B08-4998-8F94-6A6D738F2E3C}" srcId="{D46A7B91-2352-4C8E-8539-D1867045B345}" destId="{D1F14595-F594-45E4-B67F-63B79BF46F30}" srcOrd="2" destOrd="0" parTransId="{2B233EB6-B4C5-4AC1-AD9A-5BDC5A8B09C4}" sibTransId="{447B07E9-F7EE-49E8-B69B-E301D87C823C}"/>
    <dgm:cxn modelId="{BBA6B6CB-9D42-4C0F-B710-CF7A66A46624}" srcId="{D46A7B91-2352-4C8E-8539-D1867045B345}" destId="{38396EBB-6B75-47E9-BB94-7667036D7466}" srcOrd="1" destOrd="0" parTransId="{9A8D91B8-C529-42A1-86B8-48C3D07FF583}" sibTransId="{865B97A8-C99A-4868-A426-7D3C786DE985}"/>
    <dgm:cxn modelId="{A863F741-D5D1-9F42-9CC3-A0A2998FFA5B}" type="presOf" srcId="{38396EBB-6B75-47E9-BB94-7667036D7466}" destId="{E500F195-B527-474E-80F6-F5902361C8E0}" srcOrd="0" destOrd="0" presId="urn:microsoft.com/office/officeart/2005/8/layout/hierarchy4"/>
    <dgm:cxn modelId="{FE49C46E-F6BC-AC4A-8504-CA7331C71095}" type="presParOf" srcId="{56BF4AD0-8B1A-4BF0-A464-813959CCB4B8}" destId="{2AE757B7-AD39-4EF8-871F-10D71121EA3B}" srcOrd="0" destOrd="0" presId="urn:microsoft.com/office/officeart/2005/8/layout/hierarchy4"/>
    <dgm:cxn modelId="{0EB836CB-D131-8D45-A909-A8C172EB8C99}" type="presParOf" srcId="{2AE757B7-AD39-4EF8-871F-10D71121EA3B}" destId="{7E2196A2-44EA-4637-B7B0-359AB53FCC7D}" srcOrd="0" destOrd="0" presId="urn:microsoft.com/office/officeart/2005/8/layout/hierarchy4"/>
    <dgm:cxn modelId="{EBB88655-B570-9643-8084-737619493343}" type="presParOf" srcId="{2AE757B7-AD39-4EF8-871F-10D71121EA3B}" destId="{EB63A104-3D9E-4BCB-B807-7A0967FD6F08}" srcOrd="1" destOrd="0" presId="urn:microsoft.com/office/officeart/2005/8/layout/hierarchy4"/>
    <dgm:cxn modelId="{7719458C-9D74-4245-9A9C-FB1454CD198A}" type="presParOf" srcId="{2AE757B7-AD39-4EF8-871F-10D71121EA3B}" destId="{88939507-0E6D-4969-A51C-3F8E4C61C03C}" srcOrd="2" destOrd="0" presId="urn:microsoft.com/office/officeart/2005/8/layout/hierarchy4"/>
    <dgm:cxn modelId="{7DA3A49A-49C2-1A4F-8E5A-F93AAA287DD4}" type="presParOf" srcId="{88939507-0E6D-4969-A51C-3F8E4C61C03C}" destId="{A19CFDBD-BC22-4CC7-AA68-E4627C6BE229}" srcOrd="0" destOrd="0" presId="urn:microsoft.com/office/officeart/2005/8/layout/hierarchy4"/>
    <dgm:cxn modelId="{DF301669-466B-1E4B-8439-96EE68CA403B}" type="presParOf" srcId="{A19CFDBD-BC22-4CC7-AA68-E4627C6BE229}" destId="{199024D3-6F1C-419A-9871-78D1361A8073}" srcOrd="0" destOrd="0" presId="urn:microsoft.com/office/officeart/2005/8/layout/hierarchy4"/>
    <dgm:cxn modelId="{B1130BF2-ED04-424E-BE98-F37636146D04}" type="presParOf" srcId="{A19CFDBD-BC22-4CC7-AA68-E4627C6BE229}" destId="{958F9F30-3389-4692-A6BD-9C965593D933}" srcOrd="1" destOrd="0" presId="urn:microsoft.com/office/officeart/2005/8/layout/hierarchy4"/>
    <dgm:cxn modelId="{E301B831-4FCE-A64D-9F62-8B324B50D8D6}" type="presParOf" srcId="{A19CFDBD-BC22-4CC7-AA68-E4627C6BE229}" destId="{94069918-90F8-4899-8669-5BB75766BD21}" srcOrd="2" destOrd="0" presId="urn:microsoft.com/office/officeart/2005/8/layout/hierarchy4"/>
    <dgm:cxn modelId="{EA292282-97FC-774A-A7CF-7CE1DAFFFB9C}" type="presParOf" srcId="{94069918-90F8-4899-8669-5BB75766BD21}" destId="{81E41ADC-F893-4B50-90DC-7199F3CF1929}" srcOrd="0" destOrd="0" presId="urn:microsoft.com/office/officeart/2005/8/layout/hierarchy4"/>
    <dgm:cxn modelId="{560913A8-12D5-6340-AF66-526DA8A9EA1C}" type="presParOf" srcId="{81E41ADC-F893-4B50-90DC-7199F3CF1929}" destId="{C28DB3A2-6A57-4AEF-B604-D412863C32B6}" srcOrd="0" destOrd="0" presId="urn:microsoft.com/office/officeart/2005/8/layout/hierarchy4"/>
    <dgm:cxn modelId="{224114C3-699F-FA46-ACD3-A32F03E84647}" type="presParOf" srcId="{81E41ADC-F893-4B50-90DC-7199F3CF1929}" destId="{16936824-0751-4600-B3D0-E7ED2B9834C9}" srcOrd="1" destOrd="0" presId="urn:microsoft.com/office/officeart/2005/8/layout/hierarchy4"/>
    <dgm:cxn modelId="{9586721C-CE0D-A342-A9FB-0D8D3FC83E33}" type="presParOf" srcId="{94069918-90F8-4899-8669-5BB75766BD21}" destId="{F624983F-AAFC-452E-B5C0-0FCDE8473CCF}" srcOrd="1" destOrd="0" presId="urn:microsoft.com/office/officeart/2005/8/layout/hierarchy4"/>
    <dgm:cxn modelId="{85259FC6-B10E-1844-8A98-602FCEFD8366}" type="presParOf" srcId="{94069918-90F8-4899-8669-5BB75766BD21}" destId="{D7679B80-F05F-46E7-BBD5-EA50D29F784E}" srcOrd="2" destOrd="0" presId="urn:microsoft.com/office/officeart/2005/8/layout/hierarchy4"/>
    <dgm:cxn modelId="{9C42D6E3-F632-7E4D-BD2A-00CC9EA0AB90}" type="presParOf" srcId="{D7679B80-F05F-46E7-BBD5-EA50D29F784E}" destId="{8EFDCFD1-440F-4AB2-9004-BB2958746612}" srcOrd="0" destOrd="0" presId="urn:microsoft.com/office/officeart/2005/8/layout/hierarchy4"/>
    <dgm:cxn modelId="{F35AA359-4623-BA4F-AA3E-E8CB332BCF88}" type="presParOf" srcId="{D7679B80-F05F-46E7-BBD5-EA50D29F784E}" destId="{8FE088E5-D5D3-43E7-9153-C8E705887B98}" srcOrd="1" destOrd="0" presId="urn:microsoft.com/office/officeart/2005/8/layout/hierarchy4"/>
    <dgm:cxn modelId="{14653EA9-9262-5848-82C2-4977549F3D84}" type="presParOf" srcId="{88939507-0E6D-4969-A51C-3F8E4C61C03C}" destId="{1BD436B7-5BF3-4DF9-8F78-1DB58A720BB4}" srcOrd="1" destOrd="0" presId="urn:microsoft.com/office/officeart/2005/8/layout/hierarchy4"/>
    <dgm:cxn modelId="{31FA34A0-6A65-3F48-91B6-8051F51A86C7}" type="presParOf" srcId="{88939507-0E6D-4969-A51C-3F8E4C61C03C}" destId="{D35AF565-AA1A-4B02-84B6-1164403F0044}" srcOrd="2" destOrd="0" presId="urn:microsoft.com/office/officeart/2005/8/layout/hierarchy4"/>
    <dgm:cxn modelId="{A1920A38-D109-4D43-9CEA-5981B7C1D73B}" type="presParOf" srcId="{D35AF565-AA1A-4B02-84B6-1164403F0044}" destId="{E500F195-B527-474E-80F6-F5902361C8E0}" srcOrd="0" destOrd="0" presId="urn:microsoft.com/office/officeart/2005/8/layout/hierarchy4"/>
    <dgm:cxn modelId="{BE6F0403-2FC4-A840-B96F-66E4D8825664}" type="presParOf" srcId="{D35AF565-AA1A-4B02-84B6-1164403F0044}" destId="{A7057068-7D6F-4A39-9EB0-B3489466A5A9}" srcOrd="1" destOrd="0" presId="urn:microsoft.com/office/officeart/2005/8/layout/hierarchy4"/>
    <dgm:cxn modelId="{052F48C5-8148-9246-9DCF-E1F7FE2B5D91}" type="presParOf" srcId="{D35AF565-AA1A-4B02-84B6-1164403F0044}" destId="{0F0C5D96-23B8-4896-B2D7-018DD433178C}" srcOrd="2" destOrd="0" presId="urn:microsoft.com/office/officeart/2005/8/layout/hierarchy4"/>
    <dgm:cxn modelId="{1F3D04CB-A1B6-1743-A0D7-A162CFBF352E}" type="presParOf" srcId="{0F0C5D96-23B8-4896-B2D7-018DD433178C}" destId="{A1403652-A3EA-496C-A866-7CF0026E9F85}" srcOrd="0" destOrd="0" presId="urn:microsoft.com/office/officeart/2005/8/layout/hierarchy4"/>
    <dgm:cxn modelId="{D374D0A1-C160-DB4E-9CA3-C7EA7776D549}" type="presParOf" srcId="{A1403652-A3EA-496C-A866-7CF0026E9F85}" destId="{CF1833DE-6328-403C-B561-6CFD650DF3FB}" srcOrd="0" destOrd="0" presId="urn:microsoft.com/office/officeart/2005/8/layout/hierarchy4"/>
    <dgm:cxn modelId="{1382A60F-3817-0245-8BB0-C63BCA30C5BB}" type="presParOf" srcId="{A1403652-A3EA-496C-A866-7CF0026E9F85}" destId="{6BA36709-C423-425B-BF42-B44A7924447F}" srcOrd="1" destOrd="0" presId="urn:microsoft.com/office/officeart/2005/8/layout/hierarchy4"/>
    <dgm:cxn modelId="{FE54A63B-EBDC-6F42-B1E8-F86A1083E284}" type="presParOf" srcId="{0F0C5D96-23B8-4896-B2D7-018DD433178C}" destId="{51D62FEE-2495-4DE1-9594-CC22C0C10E6B}" srcOrd="1" destOrd="0" presId="urn:microsoft.com/office/officeart/2005/8/layout/hierarchy4"/>
    <dgm:cxn modelId="{703141D3-779F-8443-BC2C-F5F3DA82CBD3}" type="presParOf" srcId="{0F0C5D96-23B8-4896-B2D7-018DD433178C}" destId="{4C312BF6-CF20-4370-9104-59AC3E0BF11F}" srcOrd="2" destOrd="0" presId="urn:microsoft.com/office/officeart/2005/8/layout/hierarchy4"/>
    <dgm:cxn modelId="{B470A0F6-E45B-8F4F-AB57-FA8E19F4ACC3}" type="presParOf" srcId="{4C312BF6-CF20-4370-9104-59AC3E0BF11F}" destId="{E9DE273A-8D1C-4F53-8172-1B622DCFD09E}" srcOrd="0" destOrd="0" presId="urn:microsoft.com/office/officeart/2005/8/layout/hierarchy4"/>
    <dgm:cxn modelId="{D8FE870F-04B8-4E4A-B0BF-4E736739BD10}" type="presParOf" srcId="{4C312BF6-CF20-4370-9104-59AC3E0BF11F}" destId="{0D802DC5-FF10-4F5D-93F5-C70A57519F43}" srcOrd="1" destOrd="0" presId="urn:microsoft.com/office/officeart/2005/8/layout/hierarchy4"/>
    <dgm:cxn modelId="{E58340B1-4A09-FC4D-ABED-59D246F6C7F2}" type="presParOf" srcId="{0F0C5D96-23B8-4896-B2D7-018DD433178C}" destId="{954105D9-14D7-4BA1-90CE-0DB08F73965E}" srcOrd="3" destOrd="0" presId="urn:microsoft.com/office/officeart/2005/8/layout/hierarchy4"/>
    <dgm:cxn modelId="{9A8746CB-7236-F048-9A0C-53A9086AD1B1}" type="presParOf" srcId="{0F0C5D96-23B8-4896-B2D7-018DD433178C}" destId="{DBD80DAE-14A1-46F3-947A-2A13F51D8FF9}" srcOrd="4" destOrd="0" presId="urn:microsoft.com/office/officeart/2005/8/layout/hierarchy4"/>
    <dgm:cxn modelId="{89E55F16-581B-E047-880F-4CF9C2B3872D}" type="presParOf" srcId="{DBD80DAE-14A1-46F3-947A-2A13F51D8FF9}" destId="{DD65A683-152C-4777-A405-840E492390F2}" srcOrd="0" destOrd="0" presId="urn:microsoft.com/office/officeart/2005/8/layout/hierarchy4"/>
    <dgm:cxn modelId="{12CD3211-D416-3B45-ACBD-3F3A45AA7457}" type="presParOf" srcId="{DBD80DAE-14A1-46F3-947A-2A13F51D8FF9}" destId="{EEAB1BC5-A2F7-4B27-B26D-34ED58BA4B25}" srcOrd="1" destOrd="0" presId="urn:microsoft.com/office/officeart/2005/8/layout/hierarchy4"/>
    <dgm:cxn modelId="{09430F8F-B5DD-9A42-8F1E-1F3002C9D10F}" type="presParOf" srcId="{88939507-0E6D-4969-A51C-3F8E4C61C03C}" destId="{84DFBC9C-E8C8-407E-8CDC-DABCE4289565}" srcOrd="3" destOrd="0" presId="urn:microsoft.com/office/officeart/2005/8/layout/hierarchy4"/>
    <dgm:cxn modelId="{2632867E-2E4B-2248-AEA2-5F1ABB8DF3A6}" type="presParOf" srcId="{88939507-0E6D-4969-A51C-3F8E4C61C03C}" destId="{8AEC0D6D-28EB-40F6-9145-70C7951CE114}" srcOrd="4" destOrd="0" presId="urn:microsoft.com/office/officeart/2005/8/layout/hierarchy4"/>
    <dgm:cxn modelId="{82F2EA91-5577-0A49-98AD-3A653B34DB72}" type="presParOf" srcId="{8AEC0D6D-28EB-40F6-9145-70C7951CE114}" destId="{959975DB-1713-46CA-BF13-9FCA317502B3}" srcOrd="0" destOrd="0" presId="urn:microsoft.com/office/officeart/2005/8/layout/hierarchy4"/>
    <dgm:cxn modelId="{07B494C7-3936-3444-A2A2-D2002C54CB6B}" type="presParOf" srcId="{8AEC0D6D-28EB-40F6-9145-70C7951CE114}" destId="{173C22BF-D396-46EF-99E3-AA9E5C052E3B}" srcOrd="1" destOrd="0" presId="urn:microsoft.com/office/officeart/2005/8/layout/hierarchy4"/>
    <dgm:cxn modelId="{4DAC6CAE-86B3-1B42-A10B-BC75C0A5D4A9}" type="presParOf" srcId="{8AEC0D6D-28EB-40F6-9145-70C7951CE114}" destId="{2072C61E-1A47-4F8D-BC49-D56AEBF88C1B}" srcOrd="2" destOrd="0" presId="urn:microsoft.com/office/officeart/2005/8/layout/hierarchy4"/>
    <dgm:cxn modelId="{85A6C8DA-2531-9E42-AF57-79FAAA936D4A}" type="presParOf" srcId="{2072C61E-1A47-4F8D-BC49-D56AEBF88C1B}" destId="{4441C1D3-B0ED-46E2-9A48-774C46D1C93D}" srcOrd="0" destOrd="0" presId="urn:microsoft.com/office/officeart/2005/8/layout/hierarchy4"/>
    <dgm:cxn modelId="{F3A115D2-AB45-694A-8DF0-0588F743F5DC}" type="presParOf" srcId="{4441C1D3-B0ED-46E2-9A48-774C46D1C93D}" destId="{C1B2B1CE-B06E-4836-9CBF-FC2DACEBC6F5}" srcOrd="0" destOrd="0" presId="urn:microsoft.com/office/officeart/2005/8/layout/hierarchy4"/>
    <dgm:cxn modelId="{BAF9A883-EE03-5A47-895E-892728F2C7A0}" type="presParOf" srcId="{4441C1D3-B0ED-46E2-9A48-774C46D1C93D}" destId="{5C54CCB3-67B2-4184-806C-F07E0D93D2EC}" srcOrd="1" destOrd="0" presId="urn:microsoft.com/office/officeart/2005/8/layout/hierarchy4"/>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CE59B93-A56F-43FD-8880-F3C4C460BCBD}" type="doc">
      <dgm:prSet loTypeId="urn:microsoft.com/office/officeart/2005/8/layout/hierarchy6" loCatId="hierarchy" qsTypeId="urn:microsoft.com/office/officeart/2005/8/quickstyle/simple1" qsCatId="simple" csTypeId="urn:microsoft.com/office/officeart/2005/8/colors/colorful1" csCatId="colorful" phldr="1"/>
      <dgm:spPr/>
      <dgm:t>
        <a:bodyPr/>
        <a:lstStyle/>
        <a:p>
          <a:endParaRPr lang="es-ES"/>
        </a:p>
      </dgm:t>
    </dgm:pt>
    <dgm:pt modelId="{F80E5932-9427-47D8-B33B-73F8C3776EDD}">
      <dgm:prSet phldrT="[Texto]"/>
      <dgm:spPr/>
      <dgm:t>
        <a:bodyPr/>
        <a:lstStyle/>
        <a:p>
          <a:r>
            <a:rPr lang="es-ES"/>
            <a:t>SAR</a:t>
          </a:r>
        </a:p>
      </dgm:t>
    </dgm:pt>
    <dgm:pt modelId="{D5A01724-5460-49A6-BCB4-4E15DCEF4CA0}" type="parTrans" cxnId="{0885B7CA-C922-4082-ADCC-A676ADB708AF}">
      <dgm:prSet/>
      <dgm:spPr/>
      <dgm:t>
        <a:bodyPr/>
        <a:lstStyle/>
        <a:p>
          <a:endParaRPr lang="es-ES"/>
        </a:p>
      </dgm:t>
    </dgm:pt>
    <dgm:pt modelId="{B9E517A1-AFA0-4E81-85E5-4F884BBB54CA}" type="sibTrans" cxnId="{0885B7CA-C922-4082-ADCC-A676ADB708AF}">
      <dgm:prSet/>
      <dgm:spPr/>
      <dgm:t>
        <a:bodyPr/>
        <a:lstStyle/>
        <a:p>
          <a:endParaRPr lang="es-ES"/>
        </a:p>
      </dgm:t>
    </dgm:pt>
    <dgm:pt modelId="{3B44D526-0CED-4639-B091-640532A6D8F8}">
      <dgm:prSet phldrT="[Texto]"/>
      <dgm:spPr/>
      <dgm:t>
        <a:bodyPr/>
        <a:lstStyle/>
        <a:p>
          <a:r>
            <a:rPr lang="es-ES"/>
            <a:t>Lógico</a:t>
          </a:r>
        </a:p>
      </dgm:t>
    </dgm:pt>
    <dgm:pt modelId="{C054D606-FB81-41B2-8E59-EDB600E21547}" type="parTrans" cxnId="{56DA50C7-0B17-441A-855A-3CB49AC08C50}">
      <dgm:prSet/>
      <dgm:spPr/>
      <dgm:t>
        <a:bodyPr/>
        <a:lstStyle/>
        <a:p>
          <a:endParaRPr lang="es-ES"/>
        </a:p>
      </dgm:t>
    </dgm:pt>
    <dgm:pt modelId="{7E741349-D055-45C0-BDDC-864ED4C56B67}" type="sibTrans" cxnId="{56DA50C7-0B17-441A-855A-3CB49AC08C50}">
      <dgm:prSet/>
      <dgm:spPr/>
      <dgm:t>
        <a:bodyPr/>
        <a:lstStyle/>
        <a:p>
          <a:endParaRPr lang="es-ES"/>
        </a:p>
      </dgm:t>
    </dgm:pt>
    <dgm:pt modelId="{41800345-DAC5-45BB-92C0-BEE08A76DC11}">
      <dgm:prSet phldrT="[Texto]"/>
      <dgm:spPr/>
      <dgm:t>
        <a:bodyPr/>
        <a:lstStyle/>
        <a:p>
          <a:r>
            <a:rPr lang="es-ES"/>
            <a:t>Físico</a:t>
          </a:r>
        </a:p>
      </dgm:t>
    </dgm:pt>
    <dgm:pt modelId="{216774BC-C023-45C0-939D-980A49119584}" type="parTrans" cxnId="{A8094EF6-EC4F-4FA4-AB5E-7E0137B3D972}">
      <dgm:prSet/>
      <dgm:spPr/>
      <dgm:t>
        <a:bodyPr/>
        <a:lstStyle/>
        <a:p>
          <a:endParaRPr lang="es-ES"/>
        </a:p>
      </dgm:t>
    </dgm:pt>
    <dgm:pt modelId="{68DFF7D4-C03A-415A-8591-7C37FF7067DA}" type="sibTrans" cxnId="{A8094EF6-EC4F-4FA4-AB5E-7E0137B3D972}">
      <dgm:prSet/>
      <dgm:spPr/>
      <dgm:t>
        <a:bodyPr/>
        <a:lstStyle/>
        <a:p>
          <a:endParaRPr lang="es-ES"/>
        </a:p>
      </dgm:t>
    </dgm:pt>
    <dgm:pt modelId="{F28BF8BF-8D1F-4179-A700-FE1896E75F2B}">
      <dgm:prSet phldrT="[Texto]"/>
      <dgm:spPr/>
      <dgm:t>
        <a:bodyPr/>
        <a:lstStyle/>
        <a:p>
          <a:r>
            <a:rPr lang="es-ES"/>
            <a:t>Microcomputadora</a:t>
          </a:r>
        </a:p>
      </dgm:t>
    </dgm:pt>
    <dgm:pt modelId="{59100914-678A-4E36-BF17-CB0F6B3C3DE2}" type="parTrans" cxnId="{AF436D1F-EC32-4DFC-ACFE-1CAC4448B208}">
      <dgm:prSet/>
      <dgm:spPr/>
      <dgm:t>
        <a:bodyPr/>
        <a:lstStyle/>
        <a:p>
          <a:endParaRPr lang="es-ES"/>
        </a:p>
      </dgm:t>
    </dgm:pt>
    <dgm:pt modelId="{B2F586FE-FEDA-47CA-BDBA-766D1DBFE7CA}" type="sibTrans" cxnId="{AF436D1F-EC32-4DFC-ACFE-1CAC4448B208}">
      <dgm:prSet/>
      <dgm:spPr/>
      <dgm:t>
        <a:bodyPr/>
        <a:lstStyle/>
        <a:p>
          <a:endParaRPr lang="es-ES"/>
        </a:p>
      </dgm:t>
    </dgm:pt>
    <dgm:pt modelId="{A7F151C1-40F9-4AEB-ADEB-BF8CBEF4386A}">
      <dgm:prSet phldrT="[Texto]"/>
      <dgm:spPr/>
      <dgm:t>
        <a:bodyPr/>
        <a:lstStyle/>
        <a:p>
          <a:r>
            <a:rPr lang="es-ES"/>
            <a:t>Microcontroladores</a:t>
          </a:r>
        </a:p>
      </dgm:t>
    </dgm:pt>
    <dgm:pt modelId="{7862E5A5-C2BB-451B-A3EA-70B8B51D3242}" type="parTrans" cxnId="{D496D593-1578-4E41-9266-F8B28A99B1D3}">
      <dgm:prSet/>
      <dgm:spPr/>
      <dgm:t>
        <a:bodyPr/>
        <a:lstStyle/>
        <a:p>
          <a:endParaRPr lang="es-ES"/>
        </a:p>
      </dgm:t>
    </dgm:pt>
    <dgm:pt modelId="{4FF2BEA6-9EBF-4FE6-A68E-26A4E3763AB9}" type="sibTrans" cxnId="{D496D593-1578-4E41-9266-F8B28A99B1D3}">
      <dgm:prSet/>
      <dgm:spPr/>
      <dgm:t>
        <a:bodyPr/>
        <a:lstStyle/>
        <a:p>
          <a:endParaRPr lang="es-ES"/>
        </a:p>
      </dgm:t>
    </dgm:pt>
    <dgm:pt modelId="{5FC9AEBC-C7AD-45FE-A3A9-AC43BF7920C8}">
      <dgm:prSet phldrT="[Texto]"/>
      <dgm:spPr/>
      <dgm:t>
        <a:bodyPr/>
        <a:lstStyle/>
        <a:p>
          <a:r>
            <a:rPr lang="es-ES"/>
            <a:t>Nano</a:t>
          </a:r>
        </a:p>
      </dgm:t>
    </dgm:pt>
    <dgm:pt modelId="{F01C91A4-68BB-4F03-AB4A-2A4ABB04F3CB}" type="parTrans" cxnId="{0370A45E-431A-4C39-AEDC-3B78D1AAE687}">
      <dgm:prSet/>
      <dgm:spPr/>
      <dgm:t>
        <a:bodyPr/>
        <a:lstStyle/>
        <a:p>
          <a:endParaRPr lang="es-ES"/>
        </a:p>
      </dgm:t>
    </dgm:pt>
    <dgm:pt modelId="{C01AFE4F-CF24-48E4-9918-B5FCD4ADA8A1}" type="sibTrans" cxnId="{0370A45E-431A-4C39-AEDC-3B78D1AAE687}">
      <dgm:prSet/>
      <dgm:spPr/>
      <dgm:t>
        <a:bodyPr/>
        <a:lstStyle/>
        <a:p>
          <a:endParaRPr lang="es-ES"/>
        </a:p>
      </dgm:t>
    </dgm:pt>
    <dgm:pt modelId="{27553B14-FE0D-48C9-BD87-F21D6789ACB8}">
      <dgm:prSet phldrT="[Texto]"/>
      <dgm:spPr/>
      <dgm:t>
        <a:bodyPr/>
        <a:lstStyle/>
        <a:p>
          <a:r>
            <a:rPr lang="es-ES"/>
            <a:t>Mega</a:t>
          </a:r>
        </a:p>
      </dgm:t>
    </dgm:pt>
    <dgm:pt modelId="{5447102C-28EB-4BEE-B036-5D641FF91A39}" type="parTrans" cxnId="{A940AB35-329D-4B46-9D4D-9F05BF8E78B4}">
      <dgm:prSet/>
      <dgm:spPr/>
      <dgm:t>
        <a:bodyPr/>
        <a:lstStyle/>
        <a:p>
          <a:endParaRPr lang="es-ES"/>
        </a:p>
      </dgm:t>
    </dgm:pt>
    <dgm:pt modelId="{03C716E1-A977-4FD9-AAB3-166F0BDD1634}" type="sibTrans" cxnId="{A940AB35-329D-4B46-9D4D-9F05BF8E78B4}">
      <dgm:prSet/>
      <dgm:spPr/>
      <dgm:t>
        <a:bodyPr/>
        <a:lstStyle/>
        <a:p>
          <a:endParaRPr lang="es-ES"/>
        </a:p>
      </dgm:t>
    </dgm:pt>
    <dgm:pt modelId="{E304F27F-F78F-40A3-98BE-98A6171E7A3E}">
      <dgm:prSet phldrT="[Texto]"/>
      <dgm:spPr/>
      <dgm:t>
        <a:bodyPr/>
        <a:lstStyle/>
        <a:p>
          <a:r>
            <a:rPr lang="es-ES"/>
            <a:t>Raspberry</a:t>
          </a:r>
        </a:p>
      </dgm:t>
    </dgm:pt>
    <dgm:pt modelId="{EF6FD839-B8BA-4DE8-BD7C-E51F4C1D3DC5}" type="parTrans" cxnId="{42114CA1-D511-4075-AC21-BC47B2FBD066}">
      <dgm:prSet/>
      <dgm:spPr/>
      <dgm:t>
        <a:bodyPr/>
        <a:lstStyle/>
        <a:p>
          <a:endParaRPr lang="es-ES"/>
        </a:p>
      </dgm:t>
    </dgm:pt>
    <dgm:pt modelId="{98DEA690-0FFC-4967-BAFC-51A0B925F26D}" type="sibTrans" cxnId="{42114CA1-D511-4075-AC21-BC47B2FBD066}">
      <dgm:prSet/>
      <dgm:spPr/>
      <dgm:t>
        <a:bodyPr/>
        <a:lstStyle/>
        <a:p>
          <a:endParaRPr lang="es-ES"/>
        </a:p>
      </dgm:t>
    </dgm:pt>
    <dgm:pt modelId="{5B21B32E-051C-4F60-ABD1-41BAE3C54820}">
      <dgm:prSet phldrT="[Texto]"/>
      <dgm:spPr/>
      <dgm:t>
        <a:bodyPr/>
        <a:lstStyle/>
        <a:p>
          <a:r>
            <a:rPr lang="es-ES"/>
            <a:t>Raspbian</a:t>
          </a:r>
        </a:p>
      </dgm:t>
    </dgm:pt>
    <dgm:pt modelId="{68F5F409-3BD5-4664-B19E-F2EB694E9249}" type="parTrans" cxnId="{EB3D8408-41F2-4018-B519-25D644E87932}">
      <dgm:prSet/>
      <dgm:spPr/>
      <dgm:t>
        <a:bodyPr/>
        <a:lstStyle/>
        <a:p>
          <a:endParaRPr lang="es-ES"/>
        </a:p>
      </dgm:t>
    </dgm:pt>
    <dgm:pt modelId="{32829C9A-EE05-4411-9D93-A7F416C231CF}" type="sibTrans" cxnId="{EB3D8408-41F2-4018-B519-25D644E87932}">
      <dgm:prSet/>
      <dgm:spPr/>
      <dgm:t>
        <a:bodyPr/>
        <a:lstStyle/>
        <a:p>
          <a:endParaRPr lang="es-ES"/>
        </a:p>
      </dgm:t>
    </dgm:pt>
    <dgm:pt modelId="{4F3AA406-A585-4214-A2C0-26D6CAD89BA9}">
      <dgm:prSet phldrT="[Texto]"/>
      <dgm:spPr/>
      <dgm:t>
        <a:bodyPr/>
        <a:lstStyle/>
        <a:p>
          <a:r>
            <a:rPr lang="es-ES"/>
            <a:t>MEAN</a:t>
          </a:r>
        </a:p>
      </dgm:t>
    </dgm:pt>
    <dgm:pt modelId="{5490BFA2-1073-4FA2-9C6C-9C87E3AFB461}" type="parTrans" cxnId="{0AEC3D7E-4DCF-4B18-A919-54D1276EB4EE}">
      <dgm:prSet/>
      <dgm:spPr/>
      <dgm:t>
        <a:bodyPr/>
        <a:lstStyle/>
        <a:p>
          <a:endParaRPr lang="es-ES"/>
        </a:p>
      </dgm:t>
    </dgm:pt>
    <dgm:pt modelId="{2E44B531-2910-4443-8E72-A01AAE74DCFB}" type="sibTrans" cxnId="{0AEC3D7E-4DCF-4B18-A919-54D1276EB4EE}">
      <dgm:prSet/>
      <dgm:spPr/>
      <dgm:t>
        <a:bodyPr/>
        <a:lstStyle/>
        <a:p>
          <a:endParaRPr lang="es-ES"/>
        </a:p>
      </dgm:t>
    </dgm:pt>
    <dgm:pt modelId="{D1B8A72B-4588-4804-877E-143897B4B136}">
      <dgm:prSet phldrT="[Texto]"/>
      <dgm:spPr/>
      <dgm:t>
        <a:bodyPr/>
        <a:lstStyle/>
        <a:p>
          <a:r>
            <a:rPr lang="es-ES"/>
            <a:t>Mongo</a:t>
          </a:r>
        </a:p>
      </dgm:t>
    </dgm:pt>
    <dgm:pt modelId="{3AADD106-3CAF-405D-8D79-05494BF41E79}" type="parTrans" cxnId="{133B99A7-0E34-46C1-B82C-DA131714B429}">
      <dgm:prSet/>
      <dgm:spPr/>
      <dgm:t>
        <a:bodyPr/>
        <a:lstStyle/>
        <a:p>
          <a:endParaRPr lang="es-ES"/>
        </a:p>
      </dgm:t>
    </dgm:pt>
    <dgm:pt modelId="{BCF86F69-F52B-4FA1-A387-E26E16430AB4}" type="sibTrans" cxnId="{133B99A7-0E34-46C1-B82C-DA131714B429}">
      <dgm:prSet/>
      <dgm:spPr/>
      <dgm:t>
        <a:bodyPr/>
        <a:lstStyle/>
        <a:p>
          <a:endParaRPr lang="es-ES"/>
        </a:p>
      </dgm:t>
    </dgm:pt>
    <dgm:pt modelId="{EF96B169-0D45-432B-8A73-C9EA7EB2BD9C}">
      <dgm:prSet phldrT="[Texto]"/>
      <dgm:spPr/>
      <dgm:t>
        <a:bodyPr/>
        <a:lstStyle/>
        <a:p>
          <a:r>
            <a:rPr lang="es-ES"/>
            <a:t>Express</a:t>
          </a:r>
        </a:p>
      </dgm:t>
    </dgm:pt>
    <dgm:pt modelId="{5617944B-FAB4-4107-9B6C-02D2FDE05010}" type="parTrans" cxnId="{27B0230A-147A-4ADE-9FC7-69CC56155686}">
      <dgm:prSet/>
      <dgm:spPr/>
      <dgm:t>
        <a:bodyPr/>
        <a:lstStyle/>
        <a:p>
          <a:endParaRPr lang="es-ES"/>
        </a:p>
      </dgm:t>
    </dgm:pt>
    <dgm:pt modelId="{7448EF5B-98F8-47EE-BFB6-65DFAF98C5DC}" type="sibTrans" cxnId="{27B0230A-147A-4ADE-9FC7-69CC56155686}">
      <dgm:prSet/>
      <dgm:spPr/>
      <dgm:t>
        <a:bodyPr/>
        <a:lstStyle/>
        <a:p>
          <a:endParaRPr lang="es-ES"/>
        </a:p>
      </dgm:t>
    </dgm:pt>
    <dgm:pt modelId="{17446E0B-ABC5-45A9-B935-AEB88AC086C0}">
      <dgm:prSet phldrT="[Texto]"/>
      <dgm:spPr/>
      <dgm:t>
        <a:bodyPr/>
        <a:lstStyle/>
        <a:p>
          <a:r>
            <a:rPr lang="es-ES"/>
            <a:t>Angular</a:t>
          </a:r>
        </a:p>
      </dgm:t>
    </dgm:pt>
    <dgm:pt modelId="{D12B69C4-DAE8-44DD-8278-8E90AEB9EC40}" type="parTrans" cxnId="{9F3C255B-3353-4EA8-BD21-21DA41A24A81}">
      <dgm:prSet/>
      <dgm:spPr/>
      <dgm:t>
        <a:bodyPr/>
        <a:lstStyle/>
        <a:p>
          <a:endParaRPr lang="es-ES"/>
        </a:p>
      </dgm:t>
    </dgm:pt>
    <dgm:pt modelId="{42D0AD73-9EFE-4960-99D7-1496749A7F63}" type="sibTrans" cxnId="{9F3C255B-3353-4EA8-BD21-21DA41A24A81}">
      <dgm:prSet/>
      <dgm:spPr/>
      <dgm:t>
        <a:bodyPr/>
        <a:lstStyle/>
        <a:p>
          <a:endParaRPr lang="es-ES"/>
        </a:p>
      </dgm:t>
    </dgm:pt>
    <dgm:pt modelId="{D148909A-6A33-43E6-9A88-C8AC85F1F574}">
      <dgm:prSet phldrT="[Texto]"/>
      <dgm:spPr/>
      <dgm:t>
        <a:bodyPr/>
        <a:lstStyle/>
        <a:p>
          <a:r>
            <a:rPr lang="es-ES"/>
            <a:t>Node</a:t>
          </a:r>
        </a:p>
      </dgm:t>
    </dgm:pt>
    <dgm:pt modelId="{8ECCBD2D-33A2-4731-918A-83392735BD96}" type="parTrans" cxnId="{7D701EB6-F23A-46CB-8819-680C723CE94E}">
      <dgm:prSet/>
      <dgm:spPr/>
      <dgm:t>
        <a:bodyPr/>
        <a:lstStyle/>
        <a:p>
          <a:endParaRPr lang="es-ES"/>
        </a:p>
      </dgm:t>
    </dgm:pt>
    <dgm:pt modelId="{F067E539-5F7E-4B6C-8720-43404F2D8334}" type="sibTrans" cxnId="{7D701EB6-F23A-46CB-8819-680C723CE94E}">
      <dgm:prSet/>
      <dgm:spPr/>
      <dgm:t>
        <a:bodyPr/>
        <a:lstStyle/>
        <a:p>
          <a:endParaRPr lang="es-ES"/>
        </a:p>
      </dgm:t>
    </dgm:pt>
    <dgm:pt modelId="{805D8F81-2A7F-49A3-BF75-99B9D82450FE}">
      <dgm:prSet phldrT="[Texto]"/>
      <dgm:spPr/>
      <dgm:t>
        <a:bodyPr/>
        <a:lstStyle/>
        <a:p>
          <a:r>
            <a:rPr lang="es-ES"/>
            <a:t>PM2</a:t>
          </a:r>
        </a:p>
      </dgm:t>
    </dgm:pt>
    <dgm:pt modelId="{0CCABDB1-C410-4699-AC6D-5B1461A57B10}" type="parTrans" cxnId="{7EB3AC88-B446-4823-95BE-566771D18277}">
      <dgm:prSet/>
      <dgm:spPr/>
      <dgm:t>
        <a:bodyPr/>
        <a:lstStyle/>
        <a:p>
          <a:endParaRPr lang="es-ES"/>
        </a:p>
      </dgm:t>
    </dgm:pt>
    <dgm:pt modelId="{59A02AAF-EE42-47DE-8A1E-B8EE28A45D8B}" type="sibTrans" cxnId="{7EB3AC88-B446-4823-95BE-566771D18277}">
      <dgm:prSet/>
      <dgm:spPr/>
      <dgm:t>
        <a:bodyPr/>
        <a:lstStyle/>
        <a:p>
          <a:endParaRPr lang="es-ES"/>
        </a:p>
      </dgm:t>
    </dgm:pt>
    <dgm:pt modelId="{3E82906C-C3A7-4393-8B7A-C49435029FF8}">
      <dgm:prSet phldrT="[Texto]"/>
      <dgm:spPr/>
      <dgm:t>
        <a:bodyPr/>
        <a:lstStyle/>
        <a:p>
          <a:r>
            <a:rPr lang="es-ES"/>
            <a:t>Motion</a:t>
          </a:r>
        </a:p>
      </dgm:t>
    </dgm:pt>
    <dgm:pt modelId="{8C84BC4A-433F-4C10-A813-882B35B9A694}" type="parTrans" cxnId="{45DF1D03-EBA9-4AA5-9964-477BD0F43A2B}">
      <dgm:prSet/>
      <dgm:spPr/>
      <dgm:t>
        <a:bodyPr/>
        <a:lstStyle/>
        <a:p>
          <a:endParaRPr lang="es-ES"/>
        </a:p>
      </dgm:t>
    </dgm:pt>
    <dgm:pt modelId="{DF25D73B-DB16-4E24-BA65-4D316DD46654}" type="sibTrans" cxnId="{45DF1D03-EBA9-4AA5-9964-477BD0F43A2B}">
      <dgm:prSet/>
      <dgm:spPr/>
      <dgm:t>
        <a:bodyPr/>
        <a:lstStyle/>
        <a:p>
          <a:endParaRPr lang="es-ES"/>
        </a:p>
      </dgm:t>
    </dgm:pt>
    <dgm:pt modelId="{124E09C6-61C7-4F20-AEB8-1A13E319856C}" type="pres">
      <dgm:prSet presAssocID="{ECE59B93-A56F-43FD-8880-F3C4C460BCBD}" presName="mainComposite" presStyleCnt="0">
        <dgm:presLayoutVars>
          <dgm:chPref val="1"/>
          <dgm:dir/>
          <dgm:animOne val="branch"/>
          <dgm:animLvl val="lvl"/>
          <dgm:resizeHandles val="exact"/>
        </dgm:presLayoutVars>
      </dgm:prSet>
      <dgm:spPr/>
      <dgm:t>
        <a:bodyPr/>
        <a:lstStyle/>
        <a:p>
          <a:endParaRPr lang="es-ES"/>
        </a:p>
      </dgm:t>
    </dgm:pt>
    <dgm:pt modelId="{2A40740C-F75E-456F-8090-35A359EC1E01}" type="pres">
      <dgm:prSet presAssocID="{ECE59B93-A56F-43FD-8880-F3C4C460BCBD}" presName="hierFlow" presStyleCnt="0"/>
      <dgm:spPr/>
    </dgm:pt>
    <dgm:pt modelId="{F2A4E424-26ED-4FF9-AB8A-8AE84A303288}" type="pres">
      <dgm:prSet presAssocID="{ECE59B93-A56F-43FD-8880-F3C4C460BCBD}" presName="hierChild1" presStyleCnt="0">
        <dgm:presLayoutVars>
          <dgm:chPref val="1"/>
          <dgm:animOne val="branch"/>
          <dgm:animLvl val="lvl"/>
        </dgm:presLayoutVars>
      </dgm:prSet>
      <dgm:spPr/>
    </dgm:pt>
    <dgm:pt modelId="{3D284C3D-D041-43C2-B2A1-85C6CA48CE60}" type="pres">
      <dgm:prSet presAssocID="{F80E5932-9427-47D8-B33B-73F8C3776EDD}" presName="Name14" presStyleCnt="0"/>
      <dgm:spPr/>
    </dgm:pt>
    <dgm:pt modelId="{2F73316F-D2A9-4C3F-9A3C-B28E8740738F}" type="pres">
      <dgm:prSet presAssocID="{F80E5932-9427-47D8-B33B-73F8C3776EDD}" presName="level1Shape" presStyleLbl="node0" presStyleIdx="0" presStyleCnt="1">
        <dgm:presLayoutVars>
          <dgm:chPref val="3"/>
        </dgm:presLayoutVars>
      </dgm:prSet>
      <dgm:spPr/>
      <dgm:t>
        <a:bodyPr/>
        <a:lstStyle/>
        <a:p>
          <a:endParaRPr lang="es-ES"/>
        </a:p>
      </dgm:t>
    </dgm:pt>
    <dgm:pt modelId="{5170C73E-81C1-47A5-989D-63632E5894C8}" type="pres">
      <dgm:prSet presAssocID="{F80E5932-9427-47D8-B33B-73F8C3776EDD}" presName="hierChild2" presStyleCnt="0"/>
      <dgm:spPr/>
    </dgm:pt>
    <dgm:pt modelId="{2AD3F849-E85A-4BCA-883C-88E4F61C03B3}" type="pres">
      <dgm:prSet presAssocID="{C054D606-FB81-41B2-8E59-EDB600E21547}" presName="Name19" presStyleLbl="parChTrans1D2" presStyleIdx="0" presStyleCnt="2"/>
      <dgm:spPr/>
      <dgm:t>
        <a:bodyPr/>
        <a:lstStyle/>
        <a:p>
          <a:endParaRPr lang="es-ES"/>
        </a:p>
      </dgm:t>
    </dgm:pt>
    <dgm:pt modelId="{56304174-9AD3-410C-B75D-870856A285A4}" type="pres">
      <dgm:prSet presAssocID="{3B44D526-0CED-4639-B091-640532A6D8F8}" presName="Name21" presStyleCnt="0"/>
      <dgm:spPr/>
    </dgm:pt>
    <dgm:pt modelId="{BD2FB3EF-7DFE-46C3-9B07-94F512572D2A}" type="pres">
      <dgm:prSet presAssocID="{3B44D526-0CED-4639-B091-640532A6D8F8}" presName="level2Shape" presStyleLbl="node2" presStyleIdx="0" presStyleCnt="2"/>
      <dgm:spPr/>
      <dgm:t>
        <a:bodyPr/>
        <a:lstStyle/>
        <a:p>
          <a:endParaRPr lang="es-ES"/>
        </a:p>
      </dgm:t>
    </dgm:pt>
    <dgm:pt modelId="{635376DA-772D-4DCB-AAB5-34B1FB5BA0BB}" type="pres">
      <dgm:prSet presAssocID="{3B44D526-0CED-4639-B091-640532A6D8F8}" presName="hierChild3" presStyleCnt="0"/>
      <dgm:spPr/>
    </dgm:pt>
    <dgm:pt modelId="{EE80FCCF-E1A3-4EB5-8194-CFF6B50249BA}" type="pres">
      <dgm:prSet presAssocID="{68F5F409-3BD5-4664-B19E-F2EB694E9249}" presName="Name19" presStyleLbl="parChTrans1D3" presStyleIdx="0" presStyleCnt="4"/>
      <dgm:spPr/>
      <dgm:t>
        <a:bodyPr/>
        <a:lstStyle/>
        <a:p>
          <a:endParaRPr lang="es-ES"/>
        </a:p>
      </dgm:t>
    </dgm:pt>
    <dgm:pt modelId="{AD18B222-ED21-48C3-A63B-9B2552E8CE3F}" type="pres">
      <dgm:prSet presAssocID="{5B21B32E-051C-4F60-ABD1-41BAE3C54820}" presName="Name21" presStyleCnt="0"/>
      <dgm:spPr/>
    </dgm:pt>
    <dgm:pt modelId="{4EAE5F5C-F26B-47E1-B43C-9B4A1E1D5A48}" type="pres">
      <dgm:prSet presAssocID="{5B21B32E-051C-4F60-ABD1-41BAE3C54820}" presName="level2Shape" presStyleLbl="node3" presStyleIdx="0" presStyleCnt="4"/>
      <dgm:spPr/>
      <dgm:t>
        <a:bodyPr/>
        <a:lstStyle/>
        <a:p>
          <a:endParaRPr lang="es-ES"/>
        </a:p>
      </dgm:t>
    </dgm:pt>
    <dgm:pt modelId="{42D3F0A3-50FB-421B-829B-9F6F6AF727E6}" type="pres">
      <dgm:prSet presAssocID="{5B21B32E-051C-4F60-ABD1-41BAE3C54820}" presName="hierChild3" presStyleCnt="0"/>
      <dgm:spPr/>
    </dgm:pt>
    <dgm:pt modelId="{E3C81AE3-4E02-46C6-99DA-965BE14A7647}" type="pres">
      <dgm:prSet presAssocID="{0CCABDB1-C410-4699-AC6D-5B1461A57B10}" presName="Name19" presStyleLbl="parChTrans1D4" presStyleIdx="0" presStyleCnt="9"/>
      <dgm:spPr/>
      <dgm:t>
        <a:bodyPr/>
        <a:lstStyle/>
        <a:p>
          <a:endParaRPr lang="es-ES"/>
        </a:p>
      </dgm:t>
    </dgm:pt>
    <dgm:pt modelId="{4EF23E7C-1585-4BCB-A29F-799292D510B9}" type="pres">
      <dgm:prSet presAssocID="{805D8F81-2A7F-49A3-BF75-99B9D82450FE}" presName="Name21" presStyleCnt="0"/>
      <dgm:spPr/>
    </dgm:pt>
    <dgm:pt modelId="{5C5EB3AE-E224-4CE6-AF75-727E0AADC8D4}" type="pres">
      <dgm:prSet presAssocID="{805D8F81-2A7F-49A3-BF75-99B9D82450FE}" presName="level2Shape" presStyleLbl="node4" presStyleIdx="0" presStyleCnt="9"/>
      <dgm:spPr/>
      <dgm:t>
        <a:bodyPr/>
        <a:lstStyle/>
        <a:p>
          <a:endParaRPr lang="es-ES"/>
        </a:p>
      </dgm:t>
    </dgm:pt>
    <dgm:pt modelId="{3253EBBA-722F-47B2-8096-B6BEFBCDE745}" type="pres">
      <dgm:prSet presAssocID="{805D8F81-2A7F-49A3-BF75-99B9D82450FE}" presName="hierChild3" presStyleCnt="0"/>
      <dgm:spPr/>
    </dgm:pt>
    <dgm:pt modelId="{59339405-FEE0-4177-8E1E-EFD49E3382A8}" type="pres">
      <dgm:prSet presAssocID="{8C84BC4A-433F-4C10-A813-882B35B9A694}" presName="Name19" presStyleLbl="parChTrans1D4" presStyleIdx="1" presStyleCnt="9"/>
      <dgm:spPr/>
      <dgm:t>
        <a:bodyPr/>
        <a:lstStyle/>
        <a:p>
          <a:endParaRPr lang="es-ES"/>
        </a:p>
      </dgm:t>
    </dgm:pt>
    <dgm:pt modelId="{0FAC1AAF-BD72-41FF-A448-B5C7E3CF9E90}" type="pres">
      <dgm:prSet presAssocID="{3E82906C-C3A7-4393-8B7A-C49435029FF8}" presName="Name21" presStyleCnt="0"/>
      <dgm:spPr/>
    </dgm:pt>
    <dgm:pt modelId="{6C488A67-1951-4BC5-A7C8-DDD7FD7EE062}" type="pres">
      <dgm:prSet presAssocID="{3E82906C-C3A7-4393-8B7A-C49435029FF8}" presName="level2Shape" presStyleLbl="node4" presStyleIdx="1" presStyleCnt="9"/>
      <dgm:spPr/>
      <dgm:t>
        <a:bodyPr/>
        <a:lstStyle/>
        <a:p>
          <a:endParaRPr lang="es-ES"/>
        </a:p>
      </dgm:t>
    </dgm:pt>
    <dgm:pt modelId="{A06414F0-9B6D-4307-A895-4CF363F06F3C}" type="pres">
      <dgm:prSet presAssocID="{3E82906C-C3A7-4393-8B7A-C49435029FF8}" presName="hierChild3" presStyleCnt="0"/>
      <dgm:spPr/>
    </dgm:pt>
    <dgm:pt modelId="{24E905B3-4273-4E02-B234-3F89C5D94607}" type="pres">
      <dgm:prSet presAssocID="{5490BFA2-1073-4FA2-9C6C-9C87E3AFB461}" presName="Name19" presStyleLbl="parChTrans1D3" presStyleIdx="1" presStyleCnt="4"/>
      <dgm:spPr/>
      <dgm:t>
        <a:bodyPr/>
        <a:lstStyle/>
        <a:p>
          <a:endParaRPr lang="es-ES"/>
        </a:p>
      </dgm:t>
    </dgm:pt>
    <dgm:pt modelId="{975E1E75-D642-4AD8-9C52-40B676647EE6}" type="pres">
      <dgm:prSet presAssocID="{4F3AA406-A585-4214-A2C0-26D6CAD89BA9}" presName="Name21" presStyleCnt="0"/>
      <dgm:spPr/>
    </dgm:pt>
    <dgm:pt modelId="{B4BDF7F5-C29A-4AAF-9A3E-61F49FF5ADC6}" type="pres">
      <dgm:prSet presAssocID="{4F3AA406-A585-4214-A2C0-26D6CAD89BA9}" presName="level2Shape" presStyleLbl="node3" presStyleIdx="1" presStyleCnt="4"/>
      <dgm:spPr/>
      <dgm:t>
        <a:bodyPr/>
        <a:lstStyle/>
        <a:p>
          <a:endParaRPr lang="es-ES"/>
        </a:p>
      </dgm:t>
    </dgm:pt>
    <dgm:pt modelId="{29B6FA4D-5A22-4414-B230-7DFE564C26D6}" type="pres">
      <dgm:prSet presAssocID="{4F3AA406-A585-4214-A2C0-26D6CAD89BA9}" presName="hierChild3" presStyleCnt="0"/>
      <dgm:spPr/>
    </dgm:pt>
    <dgm:pt modelId="{714E2285-4BF1-4EDA-9B38-DF14412B846F}" type="pres">
      <dgm:prSet presAssocID="{3AADD106-3CAF-405D-8D79-05494BF41E79}" presName="Name19" presStyleLbl="parChTrans1D4" presStyleIdx="2" presStyleCnt="9"/>
      <dgm:spPr/>
      <dgm:t>
        <a:bodyPr/>
        <a:lstStyle/>
        <a:p>
          <a:endParaRPr lang="es-ES"/>
        </a:p>
      </dgm:t>
    </dgm:pt>
    <dgm:pt modelId="{4C411F1A-C0EE-48CF-90A3-2DC008C56290}" type="pres">
      <dgm:prSet presAssocID="{D1B8A72B-4588-4804-877E-143897B4B136}" presName="Name21" presStyleCnt="0"/>
      <dgm:spPr/>
    </dgm:pt>
    <dgm:pt modelId="{3CD5EF88-497D-480A-8386-F9C57BFB387E}" type="pres">
      <dgm:prSet presAssocID="{D1B8A72B-4588-4804-877E-143897B4B136}" presName="level2Shape" presStyleLbl="node4" presStyleIdx="2" presStyleCnt="9"/>
      <dgm:spPr/>
      <dgm:t>
        <a:bodyPr/>
        <a:lstStyle/>
        <a:p>
          <a:endParaRPr lang="es-ES"/>
        </a:p>
      </dgm:t>
    </dgm:pt>
    <dgm:pt modelId="{4933784E-B0A1-4266-9044-E5D73F315E9C}" type="pres">
      <dgm:prSet presAssocID="{D1B8A72B-4588-4804-877E-143897B4B136}" presName="hierChild3" presStyleCnt="0"/>
      <dgm:spPr/>
    </dgm:pt>
    <dgm:pt modelId="{0ADCCCCB-8BF5-4B4F-9D72-74152C220B93}" type="pres">
      <dgm:prSet presAssocID="{5617944B-FAB4-4107-9B6C-02D2FDE05010}" presName="Name19" presStyleLbl="parChTrans1D4" presStyleIdx="3" presStyleCnt="9"/>
      <dgm:spPr/>
      <dgm:t>
        <a:bodyPr/>
        <a:lstStyle/>
        <a:p>
          <a:endParaRPr lang="es-ES"/>
        </a:p>
      </dgm:t>
    </dgm:pt>
    <dgm:pt modelId="{0A839A87-1C1D-4989-AA36-1D04C8BFB474}" type="pres">
      <dgm:prSet presAssocID="{EF96B169-0D45-432B-8A73-C9EA7EB2BD9C}" presName="Name21" presStyleCnt="0"/>
      <dgm:spPr/>
    </dgm:pt>
    <dgm:pt modelId="{B1D3C451-1112-4F00-8A81-10F7F2446AE2}" type="pres">
      <dgm:prSet presAssocID="{EF96B169-0D45-432B-8A73-C9EA7EB2BD9C}" presName="level2Shape" presStyleLbl="node4" presStyleIdx="3" presStyleCnt="9"/>
      <dgm:spPr/>
      <dgm:t>
        <a:bodyPr/>
        <a:lstStyle/>
        <a:p>
          <a:endParaRPr lang="es-ES"/>
        </a:p>
      </dgm:t>
    </dgm:pt>
    <dgm:pt modelId="{D677FADE-4D3D-450C-A291-AF2515DA1AB5}" type="pres">
      <dgm:prSet presAssocID="{EF96B169-0D45-432B-8A73-C9EA7EB2BD9C}" presName="hierChild3" presStyleCnt="0"/>
      <dgm:spPr/>
    </dgm:pt>
    <dgm:pt modelId="{1268E670-8ADF-42B0-BD24-D84A6AC8FC75}" type="pres">
      <dgm:prSet presAssocID="{D12B69C4-DAE8-44DD-8278-8E90AEB9EC40}" presName="Name19" presStyleLbl="parChTrans1D4" presStyleIdx="4" presStyleCnt="9"/>
      <dgm:spPr/>
      <dgm:t>
        <a:bodyPr/>
        <a:lstStyle/>
        <a:p>
          <a:endParaRPr lang="es-ES"/>
        </a:p>
      </dgm:t>
    </dgm:pt>
    <dgm:pt modelId="{D3205792-D66D-4CB5-932A-829F6F5CA1CB}" type="pres">
      <dgm:prSet presAssocID="{17446E0B-ABC5-45A9-B935-AEB88AC086C0}" presName="Name21" presStyleCnt="0"/>
      <dgm:spPr/>
    </dgm:pt>
    <dgm:pt modelId="{58619D40-599D-44E9-8F80-62CC3A35C618}" type="pres">
      <dgm:prSet presAssocID="{17446E0B-ABC5-45A9-B935-AEB88AC086C0}" presName="level2Shape" presStyleLbl="node4" presStyleIdx="4" presStyleCnt="9"/>
      <dgm:spPr/>
      <dgm:t>
        <a:bodyPr/>
        <a:lstStyle/>
        <a:p>
          <a:endParaRPr lang="es-ES"/>
        </a:p>
      </dgm:t>
    </dgm:pt>
    <dgm:pt modelId="{D5E6434E-C3B6-437E-8E6E-FFFB2C7DD5D6}" type="pres">
      <dgm:prSet presAssocID="{17446E0B-ABC5-45A9-B935-AEB88AC086C0}" presName="hierChild3" presStyleCnt="0"/>
      <dgm:spPr/>
    </dgm:pt>
    <dgm:pt modelId="{084F995E-15B0-42A1-B7DF-67BA4983250A}" type="pres">
      <dgm:prSet presAssocID="{8ECCBD2D-33A2-4731-918A-83392735BD96}" presName="Name19" presStyleLbl="parChTrans1D4" presStyleIdx="5" presStyleCnt="9"/>
      <dgm:spPr/>
      <dgm:t>
        <a:bodyPr/>
        <a:lstStyle/>
        <a:p>
          <a:endParaRPr lang="es-ES"/>
        </a:p>
      </dgm:t>
    </dgm:pt>
    <dgm:pt modelId="{86046D33-8A62-4CDF-87C0-6D5621D39D58}" type="pres">
      <dgm:prSet presAssocID="{D148909A-6A33-43E6-9A88-C8AC85F1F574}" presName="Name21" presStyleCnt="0"/>
      <dgm:spPr/>
    </dgm:pt>
    <dgm:pt modelId="{5D288F7A-C74B-4414-9BD8-4095B58BF1CE}" type="pres">
      <dgm:prSet presAssocID="{D148909A-6A33-43E6-9A88-C8AC85F1F574}" presName="level2Shape" presStyleLbl="node4" presStyleIdx="5" presStyleCnt="9"/>
      <dgm:spPr/>
      <dgm:t>
        <a:bodyPr/>
        <a:lstStyle/>
        <a:p>
          <a:endParaRPr lang="es-ES"/>
        </a:p>
      </dgm:t>
    </dgm:pt>
    <dgm:pt modelId="{91923F2F-6D28-4D35-8AAA-8B1F28BDD7A0}" type="pres">
      <dgm:prSet presAssocID="{D148909A-6A33-43E6-9A88-C8AC85F1F574}" presName="hierChild3" presStyleCnt="0"/>
      <dgm:spPr/>
    </dgm:pt>
    <dgm:pt modelId="{9543261B-12DF-47A9-98B3-0272886E0AE4}" type="pres">
      <dgm:prSet presAssocID="{216774BC-C023-45C0-939D-980A49119584}" presName="Name19" presStyleLbl="parChTrans1D2" presStyleIdx="1" presStyleCnt="2"/>
      <dgm:spPr/>
      <dgm:t>
        <a:bodyPr/>
        <a:lstStyle/>
        <a:p>
          <a:endParaRPr lang="es-ES"/>
        </a:p>
      </dgm:t>
    </dgm:pt>
    <dgm:pt modelId="{4EA25F65-97E2-46B6-964D-3F47EB50B0C3}" type="pres">
      <dgm:prSet presAssocID="{41800345-DAC5-45BB-92C0-BEE08A76DC11}" presName="Name21" presStyleCnt="0"/>
      <dgm:spPr/>
    </dgm:pt>
    <dgm:pt modelId="{1BAA974B-3E74-4A95-B31F-2F78FA3F0037}" type="pres">
      <dgm:prSet presAssocID="{41800345-DAC5-45BB-92C0-BEE08A76DC11}" presName="level2Shape" presStyleLbl="node2" presStyleIdx="1" presStyleCnt="2"/>
      <dgm:spPr/>
      <dgm:t>
        <a:bodyPr/>
        <a:lstStyle/>
        <a:p>
          <a:endParaRPr lang="es-ES"/>
        </a:p>
      </dgm:t>
    </dgm:pt>
    <dgm:pt modelId="{D990630B-9E44-4857-9FF7-B6D37C55295D}" type="pres">
      <dgm:prSet presAssocID="{41800345-DAC5-45BB-92C0-BEE08A76DC11}" presName="hierChild3" presStyleCnt="0"/>
      <dgm:spPr/>
    </dgm:pt>
    <dgm:pt modelId="{789B4EC4-AF93-4C35-90CE-4CF3A67A2388}" type="pres">
      <dgm:prSet presAssocID="{7862E5A5-C2BB-451B-A3EA-70B8B51D3242}" presName="Name19" presStyleLbl="parChTrans1D3" presStyleIdx="2" presStyleCnt="4"/>
      <dgm:spPr/>
      <dgm:t>
        <a:bodyPr/>
        <a:lstStyle/>
        <a:p>
          <a:endParaRPr lang="es-ES"/>
        </a:p>
      </dgm:t>
    </dgm:pt>
    <dgm:pt modelId="{2D50099C-EF30-4D48-8E9B-9CCF988D28BF}" type="pres">
      <dgm:prSet presAssocID="{A7F151C1-40F9-4AEB-ADEB-BF8CBEF4386A}" presName="Name21" presStyleCnt="0"/>
      <dgm:spPr/>
    </dgm:pt>
    <dgm:pt modelId="{DA3F1F50-53CC-45F0-B97B-F396CB880164}" type="pres">
      <dgm:prSet presAssocID="{A7F151C1-40F9-4AEB-ADEB-BF8CBEF4386A}" presName="level2Shape" presStyleLbl="node3" presStyleIdx="2" presStyleCnt="4"/>
      <dgm:spPr/>
      <dgm:t>
        <a:bodyPr/>
        <a:lstStyle/>
        <a:p>
          <a:endParaRPr lang="es-ES"/>
        </a:p>
      </dgm:t>
    </dgm:pt>
    <dgm:pt modelId="{65149775-33AC-4629-B73C-036401C37F19}" type="pres">
      <dgm:prSet presAssocID="{A7F151C1-40F9-4AEB-ADEB-BF8CBEF4386A}" presName="hierChild3" presStyleCnt="0"/>
      <dgm:spPr/>
    </dgm:pt>
    <dgm:pt modelId="{74F97833-5D73-4E4F-A80F-FC9734744822}" type="pres">
      <dgm:prSet presAssocID="{F01C91A4-68BB-4F03-AB4A-2A4ABB04F3CB}" presName="Name19" presStyleLbl="parChTrans1D4" presStyleIdx="6" presStyleCnt="9"/>
      <dgm:spPr/>
      <dgm:t>
        <a:bodyPr/>
        <a:lstStyle/>
        <a:p>
          <a:endParaRPr lang="es-ES"/>
        </a:p>
      </dgm:t>
    </dgm:pt>
    <dgm:pt modelId="{1700D289-D813-4140-AA27-5E3BE2E2E714}" type="pres">
      <dgm:prSet presAssocID="{5FC9AEBC-C7AD-45FE-A3A9-AC43BF7920C8}" presName="Name21" presStyleCnt="0"/>
      <dgm:spPr/>
    </dgm:pt>
    <dgm:pt modelId="{068E79D4-0150-4F21-B792-73243A2B92AD}" type="pres">
      <dgm:prSet presAssocID="{5FC9AEBC-C7AD-45FE-A3A9-AC43BF7920C8}" presName="level2Shape" presStyleLbl="node4" presStyleIdx="6" presStyleCnt="9"/>
      <dgm:spPr/>
      <dgm:t>
        <a:bodyPr/>
        <a:lstStyle/>
        <a:p>
          <a:endParaRPr lang="es-ES"/>
        </a:p>
      </dgm:t>
    </dgm:pt>
    <dgm:pt modelId="{86F745A8-94FC-48A5-8B63-EB369CD13053}" type="pres">
      <dgm:prSet presAssocID="{5FC9AEBC-C7AD-45FE-A3A9-AC43BF7920C8}" presName="hierChild3" presStyleCnt="0"/>
      <dgm:spPr/>
    </dgm:pt>
    <dgm:pt modelId="{C215BDB3-0BF2-4799-8A3B-8FC62D019B71}" type="pres">
      <dgm:prSet presAssocID="{5447102C-28EB-4BEE-B036-5D641FF91A39}" presName="Name19" presStyleLbl="parChTrans1D4" presStyleIdx="7" presStyleCnt="9"/>
      <dgm:spPr/>
      <dgm:t>
        <a:bodyPr/>
        <a:lstStyle/>
        <a:p>
          <a:endParaRPr lang="es-ES"/>
        </a:p>
      </dgm:t>
    </dgm:pt>
    <dgm:pt modelId="{59F20173-D4D5-4A8D-88C2-42A88617D233}" type="pres">
      <dgm:prSet presAssocID="{27553B14-FE0D-48C9-BD87-F21D6789ACB8}" presName="Name21" presStyleCnt="0"/>
      <dgm:spPr/>
    </dgm:pt>
    <dgm:pt modelId="{EA1E6A2B-77F5-4835-A71E-ADBFB661A43B}" type="pres">
      <dgm:prSet presAssocID="{27553B14-FE0D-48C9-BD87-F21D6789ACB8}" presName="level2Shape" presStyleLbl="node4" presStyleIdx="7" presStyleCnt="9"/>
      <dgm:spPr/>
      <dgm:t>
        <a:bodyPr/>
        <a:lstStyle/>
        <a:p>
          <a:endParaRPr lang="es-ES"/>
        </a:p>
      </dgm:t>
    </dgm:pt>
    <dgm:pt modelId="{C45E7451-A6C2-4B18-AC4B-428A00B2FA6C}" type="pres">
      <dgm:prSet presAssocID="{27553B14-FE0D-48C9-BD87-F21D6789ACB8}" presName="hierChild3" presStyleCnt="0"/>
      <dgm:spPr/>
    </dgm:pt>
    <dgm:pt modelId="{0CF60BD0-FC9A-439D-91BB-CB022353A1D7}" type="pres">
      <dgm:prSet presAssocID="{59100914-678A-4E36-BF17-CB0F6B3C3DE2}" presName="Name19" presStyleLbl="parChTrans1D3" presStyleIdx="3" presStyleCnt="4"/>
      <dgm:spPr/>
      <dgm:t>
        <a:bodyPr/>
        <a:lstStyle/>
        <a:p>
          <a:endParaRPr lang="es-ES"/>
        </a:p>
      </dgm:t>
    </dgm:pt>
    <dgm:pt modelId="{E651144F-495B-4F7F-9D51-222C4380C1AB}" type="pres">
      <dgm:prSet presAssocID="{F28BF8BF-8D1F-4179-A700-FE1896E75F2B}" presName="Name21" presStyleCnt="0"/>
      <dgm:spPr/>
    </dgm:pt>
    <dgm:pt modelId="{21DF0819-5134-496A-AB03-B038EBF77C35}" type="pres">
      <dgm:prSet presAssocID="{F28BF8BF-8D1F-4179-A700-FE1896E75F2B}" presName="level2Shape" presStyleLbl="node3" presStyleIdx="3" presStyleCnt="4"/>
      <dgm:spPr/>
      <dgm:t>
        <a:bodyPr/>
        <a:lstStyle/>
        <a:p>
          <a:endParaRPr lang="es-ES"/>
        </a:p>
      </dgm:t>
    </dgm:pt>
    <dgm:pt modelId="{00E6AC4B-81B8-48EE-9B64-5DE50A3688FD}" type="pres">
      <dgm:prSet presAssocID="{F28BF8BF-8D1F-4179-A700-FE1896E75F2B}" presName="hierChild3" presStyleCnt="0"/>
      <dgm:spPr/>
    </dgm:pt>
    <dgm:pt modelId="{AE8B8585-76BB-4F20-A39A-21F89166A5E8}" type="pres">
      <dgm:prSet presAssocID="{EF6FD839-B8BA-4DE8-BD7C-E51F4C1D3DC5}" presName="Name19" presStyleLbl="parChTrans1D4" presStyleIdx="8" presStyleCnt="9"/>
      <dgm:spPr/>
      <dgm:t>
        <a:bodyPr/>
        <a:lstStyle/>
        <a:p>
          <a:endParaRPr lang="es-ES"/>
        </a:p>
      </dgm:t>
    </dgm:pt>
    <dgm:pt modelId="{F0073F6D-0D59-4835-A009-0EB544698B85}" type="pres">
      <dgm:prSet presAssocID="{E304F27F-F78F-40A3-98BE-98A6171E7A3E}" presName="Name21" presStyleCnt="0"/>
      <dgm:spPr/>
    </dgm:pt>
    <dgm:pt modelId="{FEC4F245-3EA5-4722-82E3-609BDEC02EBC}" type="pres">
      <dgm:prSet presAssocID="{E304F27F-F78F-40A3-98BE-98A6171E7A3E}" presName="level2Shape" presStyleLbl="node4" presStyleIdx="8" presStyleCnt="9"/>
      <dgm:spPr/>
      <dgm:t>
        <a:bodyPr/>
        <a:lstStyle/>
        <a:p>
          <a:endParaRPr lang="es-ES"/>
        </a:p>
      </dgm:t>
    </dgm:pt>
    <dgm:pt modelId="{72227002-80DE-47DC-9E60-1D40AE7FA88D}" type="pres">
      <dgm:prSet presAssocID="{E304F27F-F78F-40A3-98BE-98A6171E7A3E}" presName="hierChild3" presStyleCnt="0"/>
      <dgm:spPr/>
    </dgm:pt>
    <dgm:pt modelId="{5A334DE9-802D-407C-8A0E-AC7574B60A73}" type="pres">
      <dgm:prSet presAssocID="{ECE59B93-A56F-43FD-8880-F3C4C460BCBD}" presName="bgShapesFlow" presStyleCnt="0"/>
      <dgm:spPr/>
    </dgm:pt>
  </dgm:ptLst>
  <dgm:cxnLst>
    <dgm:cxn modelId="{254413E6-5D78-8546-BB51-37C73D734A9D}" type="presOf" srcId="{5617944B-FAB4-4107-9B6C-02D2FDE05010}" destId="{0ADCCCCB-8BF5-4B4F-9D72-74152C220B93}" srcOrd="0" destOrd="0" presId="urn:microsoft.com/office/officeart/2005/8/layout/hierarchy6"/>
    <dgm:cxn modelId="{45DF1D03-EBA9-4AA5-9964-477BD0F43A2B}" srcId="{5B21B32E-051C-4F60-ABD1-41BAE3C54820}" destId="{3E82906C-C3A7-4393-8B7A-C49435029FF8}" srcOrd="1" destOrd="0" parTransId="{8C84BC4A-433F-4C10-A813-882B35B9A694}" sibTransId="{DF25D73B-DB16-4E24-BA65-4D316DD46654}"/>
    <dgm:cxn modelId="{AF90E7B3-B5E3-4049-80D8-705C3AB525DA}" type="presOf" srcId="{C054D606-FB81-41B2-8E59-EDB600E21547}" destId="{2AD3F849-E85A-4BCA-883C-88E4F61C03B3}" srcOrd="0" destOrd="0" presId="urn:microsoft.com/office/officeart/2005/8/layout/hierarchy6"/>
    <dgm:cxn modelId="{7EB3AC88-B446-4823-95BE-566771D18277}" srcId="{5B21B32E-051C-4F60-ABD1-41BAE3C54820}" destId="{805D8F81-2A7F-49A3-BF75-99B9D82450FE}" srcOrd="0" destOrd="0" parTransId="{0CCABDB1-C410-4699-AC6D-5B1461A57B10}" sibTransId="{59A02AAF-EE42-47DE-8A1E-B8EE28A45D8B}"/>
    <dgm:cxn modelId="{A940AB35-329D-4B46-9D4D-9F05BF8E78B4}" srcId="{A7F151C1-40F9-4AEB-ADEB-BF8CBEF4386A}" destId="{27553B14-FE0D-48C9-BD87-F21D6789ACB8}" srcOrd="1" destOrd="0" parTransId="{5447102C-28EB-4BEE-B036-5D641FF91A39}" sibTransId="{03C716E1-A977-4FD9-AAB3-166F0BDD1634}"/>
    <dgm:cxn modelId="{14F8A822-9084-A44F-9884-E26E8074217F}" type="presOf" srcId="{7862E5A5-C2BB-451B-A3EA-70B8B51D3242}" destId="{789B4EC4-AF93-4C35-90CE-4CF3A67A2388}" srcOrd="0" destOrd="0" presId="urn:microsoft.com/office/officeart/2005/8/layout/hierarchy6"/>
    <dgm:cxn modelId="{F41B3A14-8C93-1544-A15C-17F4E0161782}" type="presOf" srcId="{805D8F81-2A7F-49A3-BF75-99B9D82450FE}" destId="{5C5EB3AE-E224-4CE6-AF75-727E0AADC8D4}" srcOrd="0" destOrd="0" presId="urn:microsoft.com/office/officeart/2005/8/layout/hierarchy6"/>
    <dgm:cxn modelId="{46A2FCD8-5E8C-6540-9ED5-51CE9BA61C26}" type="presOf" srcId="{F28BF8BF-8D1F-4179-A700-FE1896E75F2B}" destId="{21DF0819-5134-496A-AB03-B038EBF77C35}" srcOrd="0" destOrd="0" presId="urn:microsoft.com/office/officeart/2005/8/layout/hierarchy6"/>
    <dgm:cxn modelId="{11B5CB97-272D-F347-AEF6-B0A7C08A522C}" type="presOf" srcId="{8C84BC4A-433F-4C10-A813-882B35B9A694}" destId="{59339405-FEE0-4177-8E1E-EFD49E3382A8}" srcOrd="0" destOrd="0" presId="urn:microsoft.com/office/officeart/2005/8/layout/hierarchy6"/>
    <dgm:cxn modelId="{9F3C255B-3353-4EA8-BD21-21DA41A24A81}" srcId="{4F3AA406-A585-4214-A2C0-26D6CAD89BA9}" destId="{17446E0B-ABC5-45A9-B935-AEB88AC086C0}" srcOrd="2" destOrd="0" parTransId="{D12B69C4-DAE8-44DD-8278-8E90AEB9EC40}" sibTransId="{42D0AD73-9EFE-4960-99D7-1496749A7F63}"/>
    <dgm:cxn modelId="{69C15F5E-4AE7-2C4F-9350-CD37F60054B9}" type="presOf" srcId="{5FC9AEBC-C7AD-45FE-A3A9-AC43BF7920C8}" destId="{068E79D4-0150-4F21-B792-73243A2B92AD}" srcOrd="0" destOrd="0" presId="urn:microsoft.com/office/officeart/2005/8/layout/hierarchy6"/>
    <dgm:cxn modelId="{AF436D1F-EC32-4DFC-ACFE-1CAC4448B208}" srcId="{41800345-DAC5-45BB-92C0-BEE08A76DC11}" destId="{F28BF8BF-8D1F-4179-A700-FE1896E75F2B}" srcOrd="1" destOrd="0" parTransId="{59100914-678A-4E36-BF17-CB0F6B3C3DE2}" sibTransId="{B2F586FE-FEDA-47CA-BDBA-766D1DBFE7CA}"/>
    <dgm:cxn modelId="{0AEC3D7E-4DCF-4B18-A919-54D1276EB4EE}" srcId="{3B44D526-0CED-4639-B091-640532A6D8F8}" destId="{4F3AA406-A585-4214-A2C0-26D6CAD89BA9}" srcOrd="1" destOrd="0" parTransId="{5490BFA2-1073-4FA2-9C6C-9C87E3AFB461}" sibTransId="{2E44B531-2910-4443-8E72-A01AAE74DCFB}"/>
    <dgm:cxn modelId="{0370A45E-431A-4C39-AEDC-3B78D1AAE687}" srcId="{A7F151C1-40F9-4AEB-ADEB-BF8CBEF4386A}" destId="{5FC9AEBC-C7AD-45FE-A3A9-AC43BF7920C8}" srcOrd="0" destOrd="0" parTransId="{F01C91A4-68BB-4F03-AB4A-2A4ABB04F3CB}" sibTransId="{C01AFE4F-CF24-48E4-9918-B5FCD4ADA8A1}"/>
    <dgm:cxn modelId="{314D5472-CBB6-4142-BD2E-DF7C3ED9928D}" type="presOf" srcId="{EF6FD839-B8BA-4DE8-BD7C-E51F4C1D3DC5}" destId="{AE8B8585-76BB-4F20-A39A-21F89166A5E8}" srcOrd="0" destOrd="0" presId="urn:microsoft.com/office/officeart/2005/8/layout/hierarchy6"/>
    <dgm:cxn modelId="{1EAFF332-7335-AB47-8140-59BEAC9001DA}" type="presOf" srcId="{3E82906C-C3A7-4393-8B7A-C49435029FF8}" destId="{6C488A67-1951-4BC5-A7C8-DDD7FD7EE062}" srcOrd="0" destOrd="0" presId="urn:microsoft.com/office/officeart/2005/8/layout/hierarchy6"/>
    <dgm:cxn modelId="{EA5009F4-1E19-554A-A77E-E108A29DF435}" type="presOf" srcId="{F80E5932-9427-47D8-B33B-73F8C3776EDD}" destId="{2F73316F-D2A9-4C3F-9A3C-B28E8740738F}" srcOrd="0" destOrd="0" presId="urn:microsoft.com/office/officeart/2005/8/layout/hierarchy6"/>
    <dgm:cxn modelId="{7D701EB6-F23A-46CB-8819-680C723CE94E}" srcId="{4F3AA406-A585-4214-A2C0-26D6CAD89BA9}" destId="{D148909A-6A33-43E6-9A88-C8AC85F1F574}" srcOrd="3" destOrd="0" parTransId="{8ECCBD2D-33A2-4731-918A-83392735BD96}" sibTransId="{F067E539-5F7E-4B6C-8720-43404F2D8334}"/>
    <dgm:cxn modelId="{AA728596-050F-DE44-9DBA-225CA0A1CA19}" type="presOf" srcId="{17446E0B-ABC5-45A9-B935-AEB88AC086C0}" destId="{58619D40-599D-44E9-8F80-62CC3A35C618}" srcOrd="0" destOrd="0" presId="urn:microsoft.com/office/officeart/2005/8/layout/hierarchy6"/>
    <dgm:cxn modelId="{7EFDD8F9-D683-B547-B978-0CEBF3696906}" type="presOf" srcId="{A7F151C1-40F9-4AEB-ADEB-BF8CBEF4386A}" destId="{DA3F1F50-53CC-45F0-B97B-F396CB880164}" srcOrd="0" destOrd="0" presId="urn:microsoft.com/office/officeart/2005/8/layout/hierarchy6"/>
    <dgm:cxn modelId="{56DA50C7-0B17-441A-855A-3CB49AC08C50}" srcId="{F80E5932-9427-47D8-B33B-73F8C3776EDD}" destId="{3B44D526-0CED-4639-B091-640532A6D8F8}" srcOrd="0" destOrd="0" parTransId="{C054D606-FB81-41B2-8E59-EDB600E21547}" sibTransId="{7E741349-D055-45C0-BDDC-864ED4C56B67}"/>
    <dgm:cxn modelId="{EB3D8408-41F2-4018-B519-25D644E87932}" srcId="{3B44D526-0CED-4639-B091-640532A6D8F8}" destId="{5B21B32E-051C-4F60-ABD1-41BAE3C54820}" srcOrd="0" destOrd="0" parTransId="{68F5F409-3BD5-4664-B19E-F2EB694E9249}" sibTransId="{32829C9A-EE05-4411-9D93-A7F416C231CF}"/>
    <dgm:cxn modelId="{053F2590-F110-E345-A897-A7C774DF727E}" type="presOf" srcId="{5490BFA2-1073-4FA2-9C6C-9C87E3AFB461}" destId="{24E905B3-4273-4E02-B234-3F89C5D94607}" srcOrd="0" destOrd="0" presId="urn:microsoft.com/office/officeart/2005/8/layout/hierarchy6"/>
    <dgm:cxn modelId="{0885B7CA-C922-4082-ADCC-A676ADB708AF}" srcId="{ECE59B93-A56F-43FD-8880-F3C4C460BCBD}" destId="{F80E5932-9427-47D8-B33B-73F8C3776EDD}" srcOrd="0" destOrd="0" parTransId="{D5A01724-5460-49A6-BCB4-4E15DCEF4CA0}" sibTransId="{B9E517A1-AFA0-4E81-85E5-4F884BBB54CA}"/>
    <dgm:cxn modelId="{5CE35389-D143-A547-A7EC-CEDF6A25F9E4}" type="presOf" srcId="{68F5F409-3BD5-4664-B19E-F2EB694E9249}" destId="{EE80FCCF-E1A3-4EB5-8194-CFF6B50249BA}" srcOrd="0" destOrd="0" presId="urn:microsoft.com/office/officeart/2005/8/layout/hierarchy6"/>
    <dgm:cxn modelId="{147CD0E1-605A-A646-93F1-1B1D7BBE3257}" type="presOf" srcId="{216774BC-C023-45C0-939D-980A49119584}" destId="{9543261B-12DF-47A9-98B3-0272886E0AE4}" srcOrd="0" destOrd="0" presId="urn:microsoft.com/office/officeart/2005/8/layout/hierarchy6"/>
    <dgm:cxn modelId="{C93DE178-C1CB-3A43-B9BA-3717F20C83B3}" type="presOf" srcId="{41800345-DAC5-45BB-92C0-BEE08A76DC11}" destId="{1BAA974B-3E74-4A95-B31F-2F78FA3F0037}" srcOrd="0" destOrd="0" presId="urn:microsoft.com/office/officeart/2005/8/layout/hierarchy6"/>
    <dgm:cxn modelId="{F5F05721-B762-574A-9021-70675C795019}" type="presOf" srcId="{0CCABDB1-C410-4699-AC6D-5B1461A57B10}" destId="{E3C81AE3-4E02-46C6-99DA-965BE14A7647}" srcOrd="0" destOrd="0" presId="urn:microsoft.com/office/officeart/2005/8/layout/hierarchy6"/>
    <dgm:cxn modelId="{A8094EF6-EC4F-4FA4-AB5E-7E0137B3D972}" srcId="{F80E5932-9427-47D8-B33B-73F8C3776EDD}" destId="{41800345-DAC5-45BB-92C0-BEE08A76DC11}" srcOrd="1" destOrd="0" parTransId="{216774BC-C023-45C0-939D-980A49119584}" sibTransId="{68DFF7D4-C03A-415A-8591-7C37FF7067DA}"/>
    <dgm:cxn modelId="{5D9C6E75-0694-C446-BE65-CD0227E68E7C}" type="presOf" srcId="{27553B14-FE0D-48C9-BD87-F21D6789ACB8}" destId="{EA1E6A2B-77F5-4835-A71E-ADBFB661A43B}" srcOrd="0" destOrd="0" presId="urn:microsoft.com/office/officeart/2005/8/layout/hierarchy6"/>
    <dgm:cxn modelId="{133B99A7-0E34-46C1-B82C-DA131714B429}" srcId="{4F3AA406-A585-4214-A2C0-26D6CAD89BA9}" destId="{D1B8A72B-4588-4804-877E-143897B4B136}" srcOrd="0" destOrd="0" parTransId="{3AADD106-3CAF-405D-8D79-05494BF41E79}" sibTransId="{BCF86F69-F52B-4FA1-A387-E26E16430AB4}"/>
    <dgm:cxn modelId="{F64E623F-1D3D-1E4E-8071-5A6CDDA60661}" type="presOf" srcId="{D148909A-6A33-43E6-9A88-C8AC85F1F574}" destId="{5D288F7A-C74B-4414-9BD8-4095B58BF1CE}" srcOrd="0" destOrd="0" presId="urn:microsoft.com/office/officeart/2005/8/layout/hierarchy6"/>
    <dgm:cxn modelId="{7AD831A8-B4FD-3D4D-B7BC-7B2EEB0BD425}" type="presOf" srcId="{5B21B32E-051C-4F60-ABD1-41BAE3C54820}" destId="{4EAE5F5C-F26B-47E1-B43C-9B4A1E1D5A48}" srcOrd="0" destOrd="0" presId="urn:microsoft.com/office/officeart/2005/8/layout/hierarchy6"/>
    <dgm:cxn modelId="{53E6E9BB-229E-AC47-BA06-67F89D7E426B}" type="presOf" srcId="{3B44D526-0CED-4639-B091-640532A6D8F8}" destId="{BD2FB3EF-7DFE-46C3-9B07-94F512572D2A}" srcOrd="0" destOrd="0" presId="urn:microsoft.com/office/officeart/2005/8/layout/hierarchy6"/>
    <dgm:cxn modelId="{D9B3034C-78AA-0644-9CF4-4F92ED964AC0}" type="presOf" srcId="{ECE59B93-A56F-43FD-8880-F3C4C460BCBD}" destId="{124E09C6-61C7-4F20-AEB8-1A13E319856C}" srcOrd="0" destOrd="0" presId="urn:microsoft.com/office/officeart/2005/8/layout/hierarchy6"/>
    <dgm:cxn modelId="{5FB4B11C-1B6F-0048-96A8-4FF801513DDB}" type="presOf" srcId="{D12B69C4-DAE8-44DD-8278-8E90AEB9EC40}" destId="{1268E670-8ADF-42B0-BD24-D84A6AC8FC75}" srcOrd="0" destOrd="0" presId="urn:microsoft.com/office/officeart/2005/8/layout/hierarchy6"/>
    <dgm:cxn modelId="{E5D5E5BC-291B-B342-893B-561B94CEE6A2}" type="presOf" srcId="{8ECCBD2D-33A2-4731-918A-83392735BD96}" destId="{084F995E-15B0-42A1-B7DF-67BA4983250A}" srcOrd="0" destOrd="0" presId="urn:microsoft.com/office/officeart/2005/8/layout/hierarchy6"/>
    <dgm:cxn modelId="{C4A1DB7B-AA5C-EC46-B7BB-57E6BC52C005}" type="presOf" srcId="{F01C91A4-68BB-4F03-AB4A-2A4ABB04F3CB}" destId="{74F97833-5D73-4E4F-A80F-FC9734744822}" srcOrd="0" destOrd="0" presId="urn:microsoft.com/office/officeart/2005/8/layout/hierarchy6"/>
    <dgm:cxn modelId="{7A51E15D-ACF9-AA40-AAC8-BA3B07AF0AF3}" type="presOf" srcId="{4F3AA406-A585-4214-A2C0-26D6CAD89BA9}" destId="{B4BDF7F5-C29A-4AAF-9A3E-61F49FF5ADC6}" srcOrd="0" destOrd="0" presId="urn:microsoft.com/office/officeart/2005/8/layout/hierarchy6"/>
    <dgm:cxn modelId="{54AC2E6F-4EF0-3E4D-BE48-4E7954F684B3}" type="presOf" srcId="{D1B8A72B-4588-4804-877E-143897B4B136}" destId="{3CD5EF88-497D-480A-8386-F9C57BFB387E}" srcOrd="0" destOrd="0" presId="urn:microsoft.com/office/officeart/2005/8/layout/hierarchy6"/>
    <dgm:cxn modelId="{F32B242C-A491-B044-835F-B6141114F5B1}" type="presOf" srcId="{5447102C-28EB-4BEE-B036-5D641FF91A39}" destId="{C215BDB3-0BF2-4799-8A3B-8FC62D019B71}" srcOrd="0" destOrd="0" presId="urn:microsoft.com/office/officeart/2005/8/layout/hierarchy6"/>
    <dgm:cxn modelId="{8054881E-A2DA-C647-929D-767A05F81CA0}" type="presOf" srcId="{3AADD106-3CAF-405D-8D79-05494BF41E79}" destId="{714E2285-4BF1-4EDA-9B38-DF14412B846F}" srcOrd="0" destOrd="0" presId="urn:microsoft.com/office/officeart/2005/8/layout/hierarchy6"/>
    <dgm:cxn modelId="{D496D593-1578-4E41-9266-F8B28A99B1D3}" srcId="{41800345-DAC5-45BB-92C0-BEE08A76DC11}" destId="{A7F151C1-40F9-4AEB-ADEB-BF8CBEF4386A}" srcOrd="0" destOrd="0" parTransId="{7862E5A5-C2BB-451B-A3EA-70B8B51D3242}" sibTransId="{4FF2BEA6-9EBF-4FE6-A68E-26A4E3763AB9}"/>
    <dgm:cxn modelId="{42114CA1-D511-4075-AC21-BC47B2FBD066}" srcId="{F28BF8BF-8D1F-4179-A700-FE1896E75F2B}" destId="{E304F27F-F78F-40A3-98BE-98A6171E7A3E}" srcOrd="0" destOrd="0" parTransId="{EF6FD839-B8BA-4DE8-BD7C-E51F4C1D3DC5}" sibTransId="{98DEA690-0FFC-4967-BAFC-51A0B925F26D}"/>
    <dgm:cxn modelId="{E9D2661F-DA97-8F40-92E8-CF6E71D144DF}" type="presOf" srcId="{59100914-678A-4E36-BF17-CB0F6B3C3DE2}" destId="{0CF60BD0-FC9A-439D-91BB-CB022353A1D7}" srcOrd="0" destOrd="0" presId="urn:microsoft.com/office/officeart/2005/8/layout/hierarchy6"/>
    <dgm:cxn modelId="{5BA684D7-DBD7-D34E-86E4-F5BF82881BB8}" type="presOf" srcId="{E304F27F-F78F-40A3-98BE-98A6171E7A3E}" destId="{FEC4F245-3EA5-4722-82E3-609BDEC02EBC}" srcOrd="0" destOrd="0" presId="urn:microsoft.com/office/officeart/2005/8/layout/hierarchy6"/>
    <dgm:cxn modelId="{27B0230A-147A-4ADE-9FC7-69CC56155686}" srcId="{4F3AA406-A585-4214-A2C0-26D6CAD89BA9}" destId="{EF96B169-0D45-432B-8A73-C9EA7EB2BD9C}" srcOrd="1" destOrd="0" parTransId="{5617944B-FAB4-4107-9B6C-02D2FDE05010}" sibTransId="{7448EF5B-98F8-47EE-BFB6-65DFAF98C5DC}"/>
    <dgm:cxn modelId="{01B366C4-3E0C-9A49-B80F-8AA28C8D467D}" type="presOf" srcId="{EF96B169-0D45-432B-8A73-C9EA7EB2BD9C}" destId="{B1D3C451-1112-4F00-8A81-10F7F2446AE2}" srcOrd="0" destOrd="0" presId="urn:microsoft.com/office/officeart/2005/8/layout/hierarchy6"/>
    <dgm:cxn modelId="{3C798255-4A24-804B-968F-281C08AA2623}" type="presParOf" srcId="{124E09C6-61C7-4F20-AEB8-1A13E319856C}" destId="{2A40740C-F75E-456F-8090-35A359EC1E01}" srcOrd="0" destOrd="0" presId="urn:microsoft.com/office/officeart/2005/8/layout/hierarchy6"/>
    <dgm:cxn modelId="{1724E02B-141A-1244-AB4D-E65E21E244F5}" type="presParOf" srcId="{2A40740C-F75E-456F-8090-35A359EC1E01}" destId="{F2A4E424-26ED-4FF9-AB8A-8AE84A303288}" srcOrd="0" destOrd="0" presId="urn:microsoft.com/office/officeart/2005/8/layout/hierarchy6"/>
    <dgm:cxn modelId="{5AA78D34-1C87-B04C-869B-C97110AAF1EC}" type="presParOf" srcId="{F2A4E424-26ED-4FF9-AB8A-8AE84A303288}" destId="{3D284C3D-D041-43C2-B2A1-85C6CA48CE60}" srcOrd="0" destOrd="0" presId="urn:microsoft.com/office/officeart/2005/8/layout/hierarchy6"/>
    <dgm:cxn modelId="{144170E3-F488-4948-9DFB-D19E708890CA}" type="presParOf" srcId="{3D284C3D-D041-43C2-B2A1-85C6CA48CE60}" destId="{2F73316F-D2A9-4C3F-9A3C-B28E8740738F}" srcOrd="0" destOrd="0" presId="urn:microsoft.com/office/officeart/2005/8/layout/hierarchy6"/>
    <dgm:cxn modelId="{8A36D70B-73BD-094C-95DB-E890058FABAE}" type="presParOf" srcId="{3D284C3D-D041-43C2-B2A1-85C6CA48CE60}" destId="{5170C73E-81C1-47A5-989D-63632E5894C8}" srcOrd="1" destOrd="0" presId="urn:microsoft.com/office/officeart/2005/8/layout/hierarchy6"/>
    <dgm:cxn modelId="{BA15A9F6-C6CF-404E-B415-AA3EE292694C}" type="presParOf" srcId="{5170C73E-81C1-47A5-989D-63632E5894C8}" destId="{2AD3F849-E85A-4BCA-883C-88E4F61C03B3}" srcOrd="0" destOrd="0" presId="urn:microsoft.com/office/officeart/2005/8/layout/hierarchy6"/>
    <dgm:cxn modelId="{F1348F5E-6FF6-214B-A702-0EF9F57DC77A}" type="presParOf" srcId="{5170C73E-81C1-47A5-989D-63632E5894C8}" destId="{56304174-9AD3-410C-B75D-870856A285A4}" srcOrd="1" destOrd="0" presId="urn:microsoft.com/office/officeart/2005/8/layout/hierarchy6"/>
    <dgm:cxn modelId="{54668BC8-2EC8-5345-8CA3-C2A8BFAFEBA3}" type="presParOf" srcId="{56304174-9AD3-410C-B75D-870856A285A4}" destId="{BD2FB3EF-7DFE-46C3-9B07-94F512572D2A}" srcOrd="0" destOrd="0" presId="urn:microsoft.com/office/officeart/2005/8/layout/hierarchy6"/>
    <dgm:cxn modelId="{ACF1011D-B9EF-F74B-ADB0-750B2E051765}" type="presParOf" srcId="{56304174-9AD3-410C-B75D-870856A285A4}" destId="{635376DA-772D-4DCB-AAB5-34B1FB5BA0BB}" srcOrd="1" destOrd="0" presId="urn:microsoft.com/office/officeart/2005/8/layout/hierarchy6"/>
    <dgm:cxn modelId="{1D668448-BB8A-374C-8A1F-4FA3E4B584A3}" type="presParOf" srcId="{635376DA-772D-4DCB-AAB5-34B1FB5BA0BB}" destId="{EE80FCCF-E1A3-4EB5-8194-CFF6B50249BA}" srcOrd="0" destOrd="0" presId="urn:microsoft.com/office/officeart/2005/8/layout/hierarchy6"/>
    <dgm:cxn modelId="{5CE77E3E-0426-9A4F-8C0A-38A3AA19CA66}" type="presParOf" srcId="{635376DA-772D-4DCB-AAB5-34B1FB5BA0BB}" destId="{AD18B222-ED21-48C3-A63B-9B2552E8CE3F}" srcOrd="1" destOrd="0" presId="urn:microsoft.com/office/officeart/2005/8/layout/hierarchy6"/>
    <dgm:cxn modelId="{1961B4F1-8F5B-E748-9616-31D79A7FCC12}" type="presParOf" srcId="{AD18B222-ED21-48C3-A63B-9B2552E8CE3F}" destId="{4EAE5F5C-F26B-47E1-B43C-9B4A1E1D5A48}" srcOrd="0" destOrd="0" presId="urn:microsoft.com/office/officeart/2005/8/layout/hierarchy6"/>
    <dgm:cxn modelId="{CE0EBFDC-3BA4-A04A-A5F8-812EDACF12FF}" type="presParOf" srcId="{AD18B222-ED21-48C3-A63B-9B2552E8CE3F}" destId="{42D3F0A3-50FB-421B-829B-9F6F6AF727E6}" srcOrd="1" destOrd="0" presId="urn:microsoft.com/office/officeart/2005/8/layout/hierarchy6"/>
    <dgm:cxn modelId="{981B0DA1-64C1-F04A-8FB9-6562693BFBD9}" type="presParOf" srcId="{42D3F0A3-50FB-421B-829B-9F6F6AF727E6}" destId="{E3C81AE3-4E02-46C6-99DA-965BE14A7647}" srcOrd="0" destOrd="0" presId="urn:microsoft.com/office/officeart/2005/8/layout/hierarchy6"/>
    <dgm:cxn modelId="{0C61771E-8789-634C-9DBA-9E3B0756ABAA}" type="presParOf" srcId="{42D3F0A3-50FB-421B-829B-9F6F6AF727E6}" destId="{4EF23E7C-1585-4BCB-A29F-799292D510B9}" srcOrd="1" destOrd="0" presId="urn:microsoft.com/office/officeart/2005/8/layout/hierarchy6"/>
    <dgm:cxn modelId="{709A1B0C-342D-8F48-9414-019D0672951B}" type="presParOf" srcId="{4EF23E7C-1585-4BCB-A29F-799292D510B9}" destId="{5C5EB3AE-E224-4CE6-AF75-727E0AADC8D4}" srcOrd="0" destOrd="0" presId="urn:microsoft.com/office/officeart/2005/8/layout/hierarchy6"/>
    <dgm:cxn modelId="{3B4E783A-50CD-C442-9B74-6732E191527F}" type="presParOf" srcId="{4EF23E7C-1585-4BCB-A29F-799292D510B9}" destId="{3253EBBA-722F-47B2-8096-B6BEFBCDE745}" srcOrd="1" destOrd="0" presId="urn:microsoft.com/office/officeart/2005/8/layout/hierarchy6"/>
    <dgm:cxn modelId="{56106E67-029B-BE4E-ACA2-128AE20B647D}" type="presParOf" srcId="{42D3F0A3-50FB-421B-829B-9F6F6AF727E6}" destId="{59339405-FEE0-4177-8E1E-EFD49E3382A8}" srcOrd="2" destOrd="0" presId="urn:microsoft.com/office/officeart/2005/8/layout/hierarchy6"/>
    <dgm:cxn modelId="{4E472FE9-11D9-384E-88FD-FB1F85FED79D}" type="presParOf" srcId="{42D3F0A3-50FB-421B-829B-9F6F6AF727E6}" destId="{0FAC1AAF-BD72-41FF-A448-B5C7E3CF9E90}" srcOrd="3" destOrd="0" presId="urn:microsoft.com/office/officeart/2005/8/layout/hierarchy6"/>
    <dgm:cxn modelId="{92F226B2-F6B8-3B4A-AC60-CF12BFB2E20C}" type="presParOf" srcId="{0FAC1AAF-BD72-41FF-A448-B5C7E3CF9E90}" destId="{6C488A67-1951-4BC5-A7C8-DDD7FD7EE062}" srcOrd="0" destOrd="0" presId="urn:microsoft.com/office/officeart/2005/8/layout/hierarchy6"/>
    <dgm:cxn modelId="{7F8D78BE-8046-254C-8DE1-E0CE9336B7E3}" type="presParOf" srcId="{0FAC1AAF-BD72-41FF-A448-B5C7E3CF9E90}" destId="{A06414F0-9B6D-4307-A895-4CF363F06F3C}" srcOrd="1" destOrd="0" presId="urn:microsoft.com/office/officeart/2005/8/layout/hierarchy6"/>
    <dgm:cxn modelId="{9ED6F1F0-4BFB-B440-BB6D-BFB71D4AAB94}" type="presParOf" srcId="{635376DA-772D-4DCB-AAB5-34B1FB5BA0BB}" destId="{24E905B3-4273-4E02-B234-3F89C5D94607}" srcOrd="2" destOrd="0" presId="urn:microsoft.com/office/officeart/2005/8/layout/hierarchy6"/>
    <dgm:cxn modelId="{E930AB5F-342C-0A43-98CD-063271A4405B}" type="presParOf" srcId="{635376DA-772D-4DCB-AAB5-34B1FB5BA0BB}" destId="{975E1E75-D642-4AD8-9C52-40B676647EE6}" srcOrd="3" destOrd="0" presId="urn:microsoft.com/office/officeart/2005/8/layout/hierarchy6"/>
    <dgm:cxn modelId="{6655D59F-055A-2C40-9AE5-439CB0A66EFB}" type="presParOf" srcId="{975E1E75-D642-4AD8-9C52-40B676647EE6}" destId="{B4BDF7F5-C29A-4AAF-9A3E-61F49FF5ADC6}" srcOrd="0" destOrd="0" presId="urn:microsoft.com/office/officeart/2005/8/layout/hierarchy6"/>
    <dgm:cxn modelId="{EA22B376-605C-DE42-9AE6-ECE16FBB12F4}" type="presParOf" srcId="{975E1E75-D642-4AD8-9C52-40B676647EE6}" destId="{29B6FA4D-5A22-4414-B230-7DFE564C26D6}" srcOrd="1" destOrd="0" presId="urn:microsoft.com/office/officeart/2005/8/layout/hierarchy6"/>
    <dgm:cxn modelId="{CC79A0FA-4494-4D40-AFF7-0138C93D6A1B}" type="presParOf" srcId="{29B6FA4D-5A22-4414-B230-7DFE564C26D6}" destId="{714E2285-4BF1-4EDA-9B38-DF14412B846F}" srcOrd="0" destOrd="0" presId="urn:microsoft.com/office/officeart/2005/8/layout/hierarchy6"/>
    <dgm:cxn modelId="{167C9B5B-3A9E-D94D-96B6-3185C7BA2564}" type="presParOf" srcId="{29B6FA4D-5A22-4414-B230-7DFE564C26D6}" destId="{4C411F1A-C0EE-48CF-90A3-2DC008C56290}" srcOrd="1" destOrd="0" presId="urn:microsoft.com/office/officeart/2005/8/layout/hierarchy6"/>
    <dgm:cxn modelId="{25DCE12C-1E99-7448-AE49-EB30B6A25908}" type="presParOf" srcId="{4C411F1A-C0EE-48CF-90A3-2DC008C56290}" destId="{3CD5EF88-497D-480A-8386-F9C57BFB387E}" srcOrd="0" destOrd="0" presId="urn:microsoft.com/office/officeart/2005/8/layout/hierarchy6"/>
    <dgm:cxn modelId="{EF2F3085-35EB-7E42-9E48-CEFF38EBD6CF}" type="presParOf" srcId="{4C411F1A-C0EE-48CF-90A3-2DC008C56290}" destId="{4933784E-B0A1-4266-9044-E5D73F315E9C}" srcOrd="1" destOrd="0" presId="urn:microsoft.com/office/officeart/2005/8/layout/hierarchy6"/>
    <dgm:cxn modelId="{A0B4D9C1-BA6C-B242-8EE2-3C245322FBA4}" type="presParOf" srcId="{29B6FA4D-5A22-4414-B230-7DFE564C26D6}" destId="{0ADCCCCB-8BF5-4B4F-9D72-74152C220B93}" srcOrd="2" destOrd="0" presId="urn:microsoft.com/office/officeart/2005/8/layout/hierarchy6"/>
    <dgm:cxn modelId="{DDCD5CE0-FF2F-F249-9A14-4299170A8092}" type="presParOf" srcId="{29B6FA4D-5A22-4414-B230-7DFE564C26D6}" destId="{0A839A87-1C1D-4989-AA36-1D04C8BFB474}" srcOrd="3" destOrd="0" presId="urn:microsoft.com/office/officeart/2005/8/layout/hierarchy6"/>
    <dgm:cxn modelId="{07481012-C2F7-FF44-878D-CB969BC817C2}" type="presParOf" srcId="{0A839A87-1C1D-4989-AA36-1D04C8BFB474}" destId="{B1D3C451-1112-4F00-8A81-10F7F2446AE2}" srcOrd="0" destOrd="0" presId="urn:microsoft.com/office/officeart/2005/8/layout/hierarchy6"/>
    <dgm:cxn modelId="{757D1492-D148-F149-96EA-B86FAA16410A}" type="presParOf" srcId="{0A839A87-1C1D-4989-AA36-1D04C8BFB474}" destId="{D677FADE-4D3D-450C-A291-AF2515DA1AB5}" srcOrd="1" destOrd="0" presId="urn:microsoft.com/office/officeart/2005/8/layout/hierarchy6"/>
    <dgm:cxn modelId="{321E697D-07F6-6D4A-8652-A10716BD2F43}" type="presParOf" srcId="{29B6FA4D-5A22-4414-B230-7DFE564C26D6}" destId="{1268E670-8ADF-42B0-BD24-D84A6AC8FC75}" srcOrd="4" destOrd="0" presId="urn:microsoft.com/office/officeart/2005/8/layout/hierarchy6"/>
    <dgm:cxn modelId="{2EC82699-614C-E74F-A6B3-C120752E46DE}" type="presParOf" srcId="{29B6FA4D-5A22-4414-B230-7DFE564C26D6}" destId="{D3205792-D66D-4CB5-932A-829F6F5CA1CB}" srcOrd="5" destOrd="0" presId="urn:microsoft.com/office/officeart/2005/8/layout/hierarchy6"/>
    <dgm:cxn modelId="{4D3ECE00-A7C6-594A-BA58-D3892C294171}" type="presParOf" srcId="{D3205792-D66D-4CB5-932A-829F6F5CA1CB}" destId="{58619D40-599D-44E9-8F80-62CC3A35C618}" srcOrd="0" destOrd="0" presId="urn:microsoft.com/office/officeart/2005/8/layout/hierarchy6"/>
    <dgm:cxn modelId="{FE8D1BB3-4DD3-9445-9FF0-5CFFE6F8CC02}" type="presParOf" srcId="{D3205792-D66D-4CB5-932A-829F6F5CA1CB}" destId="{D5E6434E-C3B6-437E-8E6E-FFFB2C7DD5D6}" srcOrd="1" destOrd="0" presId="urn:microsoft.com/office/officeart/2005/8/layout/hierarchy6"/>
    <dgm:cxn modelId="{D9EBE8B3-E30D-104E-B2D0-F0F20539F966}" type="presParOf" srcId="{29B6FA4D-5A22-4414-B230-7DFE564C26D6}" destId="{084F995E-15B0-42A1-B7DF-67BA4983250A}" srcOrd="6" destOrd="0" presId="urn:microsoft.com/office/officeart/2005/8/layout/hierarchy6"/>
    <dgm:cxn modelId="{98DBFD33-A4A1-B947-8AD8-63BC71F0F396}" type="presParOf" srcId="{29B6FA4D-5A22-4414-B230-7DFE564C26D6}" destId="{86046D33-8A62-4CDF-87C0-6D5621D39D58}" srcOrd="7" destOrd="0" presId="urn:microsoft.com/office/officeart/2005/8/layout/hierarchy6"/>
    <dgm:cxn modelId="{7707016C-D96D-C348-8C37-398254454D90}" type="presParOf" srcId="{86046D33-8A62-4CDF-87C0-6D5621D39D58}" destId="{5D288F7A-C74B-4414-9BD8-4095B58BF1CE}" srcOrd="0" destOrd="0" presId="urn:microsoft.com/office/officeart/2005/8/layout/hierarchy6"/>
    <dgm:cxn modelId="{99C2103B-12D1-8648-9845-6EEF8B730F15}" type="presParOf" srcId="{86046D33-8A62-4CDF-87C0-6D5621D39D58}" destId="{91923F2F-6D28-4D35-8AAA-8B1F28BDD7A0}" srcOrd="1" destOrd="0" presId="urn:microsoft.com/office/officeart/2005/8/layout/hierarchy6"/>
    <dgm:cxn modelId="{7B1F1411-40DD-344E-A2FC-16769568A2C4}" type="presParOf" srcId="{5170C73E-81C1-47A5-989D-63632E5894C8}" destId="{9543261B-12DF-47A9-98B3-0272886E0AE4}" srcOrd="2" destOrd="0" presId="urn:microsoft.com/office/officeart/2005/8/layout/hierarchy6"/>
    <dgm:cxn modelId="{4AB40EE0-C8E1-374C-BFA7-236EDDA21CC8}" type="presParOf" srcId="{5170C73E-81C1-47A5-989D-63632E5894C8}" destId="{4EA25F65-97E2-46B6-964D-3F47EB50B0C3}" srcOrd="3" destOrd="0" presId="urn:microsoft.com/office/officeart/2005/8/layout/hierarchy6"/>
    <dgm:cxn modelId="{7021F6A8-4295-444C-8684-E2B022D2E06B}" type="presParOf" srcId="{4EA25F65-97E2-46B6-964D-3F47EB50B0C3}" destId="{1BAA974B-3E74-4A95-B31F-2F78FA3F0037}" srcOrd="0" destOrd="0" presId="urn:microsoft.com/office/officeart/2005/8/layout/hierarchy6"/>
    <dgm:cxn modelId="{8A8D8B42-65DA-A840-8212-3445AC6BF938}" type="presParOf" srcId="{4EA25F65-97E2-46B6-964D-3F47EB50B0C3}" destId="{D990630B-9E44-4857-9FF7-B6D37C55295D}" srcOrd="1" destOrd="0" presId="urn:microsoft.com/office/officeart/2005/8/layout/hierarchy6"/>
    <dgm:cxn modelId="{F223D646-C5E6-3848-8114-6029B534805B}" type="presParOf" srcId="{D990630B-9E44-4857-9FF7-B6D37C55295D}" destId="{789B4EC4-AF93-4C35-90CE-4CF3A67A2388}" srcOrd="0" destOrd="0" presId="urn:microsoft.com/office/officeart/2005/8/layout/hierarchy6"/>
    <dgm:cxn modelId="{2F50A638-8A2D-4946-A712-4E8B9E5281AE}" type="presParOf" srcId="{D990630B-9E44-4857-9FF7-B6D37C55295D}" destId="{2D50099C-EF30-4D48-8E9B-9CCF988D28BF}" srcOrd="1" destOrd="0" presId="urn:microsoft.com/office/officeart/2005/8/layout/hierarchy6"/>
    <dgm:cxn modelId="{072A95E2-A142-D84A-9A3C-C6EDEF7E914E}" type="presParOf" srcId="{2D50099C-EF30-4D48-8E9B-9CCF988D28BF}" destId="{DA3F1F50-53CC-45F0-B97B-F396CB880164}" srcOrd="0" destOrd="0" presId="urn:microsoft.com/office/officeart/2005/8/layout/hierarchy6"/>
    <dgm:cxn modelId="{A4AC6221-014B-8941-A0E7-AF8CF2682D5C}" type="presParOf" srcId="{2D50099C-EF30-4D48-8E9B-9CCF988D28BF}" destId="{65149775-33AC-4629-B73C-036401C37F19}" srcOrd="1" destOrd="0" presId="urn:microsoft.com/office/officeart/2005/8/layout/hierarchy6"/>
    <dgm:cxn modelId="{E153B5D1-C9AA-C34F-BFA9-577F1C2333A5}" type="presParOf" srcId="{65149775-33AC-4629-B73C-036401C37F19}" destId="{74F97833-5D73-4E4F-A80F-FC9734744822}" srcOrd="0" destOrd="0" presId="urn:microsoft.com/office/officeart/2005/8/layout/hierarchy6"/>
    <dgm:cxn modelId="{1E388A83-56E0-EE46-8BE2-838F61BC6FE6}" type="presParOf" srcId="{65149775-33AC-4629-B73C-036401C37F19}" destId="{1700D289-D813-4140-AA27-5E3BE2E2E714}" srcOrd="1" destOrd="0" presId="urn:microsoft.com/office/officeart/2005/8/layout/hierarchy6"/>
    <dgm:cxn modelId="{58A3372A-39B0-B240-B9E9-0A3962C457F5}" type="presParOf" srcId="{1700D289-D813-4140-AA27-5E3BE2E2E714}" destId="{068E79D4-0150-4F21-B792-73243A2B92AD}" srcOrd="0" destOrd="0" presId="urn:microsoft.com/office/officeart/2005/8/layout/hierarchy6"/>
    <dgm:cxn modelId="{9B1C811C-7EBA-0041-9678-B09C6746D837}" type="presParOf" srcId="{1700D289-D813-4140-AA27-5E3BE2E2E714}" destId="{86F745A8-94FC-48A5-8B63-EB369CD13053}" srcOrd="1" destOrd="0" presId="urn:microsoft.com/office/officeart/2005/8/layout/hierarchy6"/>
    <dgm:cxn modelId="{386F1D7C-B43A-E441-A340-0825A9314B3E}" type="presParOf" srcId="{65149775-33AC-4629-B73C-036401C37F19}" destId="{C215BDB3-0BF2-4799-8A3B-8FC62D019B71}" srcOrd="2" destOrd="0" presId="urn:microsoft.com/office/officeart/2005/8/layout/hierarchy6"/>
    <dgm:cxn modelId="{E5D6EE29-D194-D04D-A760-573FD5084A5B}" type="presParOf" srcId="{65149775-33AC-4629-B73C-036401C37F19}" destId="{59F20173-D4D5-4A8D-88C2-42A88617D233}" srcOrd="3" destOrd="0" presId="urn:microsoft.com/office/officeart/2005/8/layout/hierarchy6"/>
    <dgm:cxn modelId="{128D18CF-E6F3-B741-8FEB-9BF95F7C48EC}" type="presParOf" srcId="{59F20173-D4D5-4A8D-88C2-42A88617D233}" destId="{EA1E6A2B-77F5-4835-A71E-ADBFB661A43B}" srcOrd="0" destOrd="0" presId="urn:microsoft.com/office/officeart/2005/8/layout/hierarchy6"/>
    <dgm:cxn modelId="{8BAFC928-A546-244A-9C55-27DA9FCFD21C}" type="presParOf" srcId="{59F20173-D4D5-4A8D-88C2-42A88617D233}" destId="{C45E7451-A6C2-4B18-AC4B-428A00B2FA6C}" srcOrd="1" destOrd="0" presId="urn:microsoft.com/office/officeart/2005/8/layout/hierarchy6"/>
    <dgm:cxn modelId="{3DF45977-9BEE-5B4A-80B1-E1E478F1D9A4}" type="presParOf" srcId="{D990630B-9E44-4857-9FF7-B6D37C55295D}" destId="{0CF60BD0-FC9A-439D-91BB-CB022353A1D7}" srcOrd="2" destOrd="0" presId="urn:microsoft.com/office/officeart/2005/8/layout/hierarchy6"/>
    <dgm:cxn modelId="{B761569D-4E5F-D943-9D6E-7EDCF1733A9C}" type="presParOf" srcId="{D990630B-9E44-4857-9FF7-B6D37C55295D}" destId="{E651144F-495B-4F7F-9D51-222C4380C1AB}" srcOrd="3" destOrd="0" presId="urn:microsoft.com/office/officeart/2005/8/layout/hierarchy6"/>
    <dgm:cxn modelId="{8B21E413-1DF6-1545-A794-09D25055092A}" type="presParOf" srcId="{E651144F-495B-4F7F-9D51-222C4380C1AB}" destId="{21DF0819-5134-496A-AB03-B038EBF77C35}" srcOrd="0" destOrd="0" presId="urn:microsoft.com/office/officeart/2005/8/layout/hierarchy6"/>
    <dgm:cxn modelId="{6527AC24-E0D8-E243-923E-6583C5AFB7B1}" type="presParOf" srcId="{E651144F-495B-4F7F-9D51-222C4380C1AB}" destId="{00E6AC4B-81B8-48EE-9B64-5DE50A3688FD}" srcOrd="1" destOrd="0" presId="urn:microsoft.com/office/officeart/2005/8/layout/hierarchy6"/>
    <dgm:cxn modelId="{80DEAA78-BBB8-A640-B83A-633412468E65}" type="presParOf" srcId="{00E6AC4B-81B8-48EE-9B64-5DE50A3688FD}" destId="{AE8B8585-76BB-4F20-A39A-21F89166A5E8}" srcOrd="0" destOrd="0" presId="urn:microsoft.com/office/officeart/2005/8/layout/hierarchy6"/>
    <dgm:cxn modelId="{97407167-446E-304D-B82C-35260CCC5501}" type="presParOf" srcId="{00E6AC4B-81B8-48EE-9B64-5DE50A3688FD}" destId="{F0073F6D-0D59-4835-A009-0EB544698B85}" srcOrd="1" destOrd="0" presId="urn:microsoft.com/office/officeart/2005/8/layout/hierarchy6"/>
    <dgm:cxn modelId="{27F76420-F1EA-F645-9A0B-50DAA03BD03B}" type="presParOf" srcId="{F0073F6D-0D59-4835-A009-0EB544698B85}" destId="{FEC4F245-3EA5-4722-82E3-609BDEC02EBC}" srcOrd="0" destOrd="0" presId="urn:microsoft.com/office/officeart/2005/8/layout/hierarchy6"/>
    <dgm:cxn modelId="{68A5E600-1887-C646-B584-4A20289C344E}" type="presParOf" srcId="{F0073F6D-0D59-4835-A009-0EB544698B85}" destId="{72227002-80DE-47DC-9E60-1D40AE7FA88D}" srcOrd="1" destOrd="0" presId="urn:microsoft.com/office/officeart/2005/8/layout/hierarchy6"/>
    <dgm:cxn modelId="{CEB4991D-13F8-644E-9C9B-6433AEB34CE8}" type="presParOf" srcId="{124E09C6-61C7-4F20-AEB8-1A13E319856C}" destId="{5A334DE9-802D-407C-8A0E-AC7574B60A73}" srcOrd="1" destOrd="0" presId="urn:microsoft.com/office/officeart/2005/8/layout/hierarchy6"/>
  </dgm:cxnLst>
  <dgm:bg/>
  <dgm:whole/>
  <dgm:extLst>
    <a:ext uri="http://schemas.microsoft.com/office/drawing/2008/diagram">
      <dsp:dataModelExt xmlns:dsp="http://schemas.microsoft.com/office/drawing/2008/diagram" relId="rId1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2196A2-44EA-4637-B7B0-359AB53FCC7D}">
      <dsp:nvSpPr>
        <dsp:cNvPr id="0" name=""/>
        <dsp:cNvSpPr/>
      </dsp:nvSpPr>
      <dsp:spPr>
        <a:xfrm>
          <a:off x="3230" y="1489"/>
          <a:ext cx="5393579" cy="98598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3830" tIns="163830" rIns="163830" bIns="163830" numCol="1" spcCol="1270" anchor="ctr" anchorCtr="0">
          <a:noAutofit/>
        </a:bodyPr>
        <a:lstStyle/>
        <a:p>
          <a:pPr lvl="0" algn="ctr" defTabSz="1911350">
            <a:lnSpc>
              <a:spcPct val="90000"/>
            </a:lnSpc>
            <a:spcBef>
              <a:spcPct val="0"/>
            </a:spcBef>
            <a:spcAft>
              <a:spcPct val="35000"/>
            </a:spcAft>
          </a:pPr>
          <a:r>
            <a:rPr lang="es-ES" sz="4300" kern="1200"/>
            <a:t>Aplicaciones</a:t>
          </a:r>
        </a:p>
      </dsp:txBody>
      <dsp:txXfrm>
        <a:off x="32109" y="30368"/>
        <a:ext cx="5335821" cy="928228"/>
      </dsp:txXfrm>
    </dsp:sp>
    <dsp:sp modelId="{199024D3-6F1C-419A-9871-78D1361A8073}">
      <dsp:nvSpPr>
        <dsp:cNvPr id="0" name=""/>
        <dsp:cNvSpPr/>
      </dsp:nvSpPr>
      <dsp:spPr>
        <a:xfrm>
          <a:off x="3230" y="1082124"/>
          <a:ext cx="1749871"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ctr" defTabSz="1111250">
            <a:lnSpc>
              <a:spcPct val="90000"/>
            </a:lnSpc>
            <a:spcBef>
              <a:spcPct val="0"/>
            </a:spcBef>
            <a:spcAft>
              <a:spcPct val="35000"/>
            </a:spcAft>
          </a:pPr>
          <a:r>
            <a:rPr lang="es-ES" sz="2500" kern="1200"/>
            <a:t>Nativas</a:t>
          </a:r>
        </a:p>
      </dsp:txBody>
      <dsp:txXfrm>
        <a:off x="32109" y="1111003"/>
        <a:ext cx="1692113" cy="928228"/>
      </dsp:txXfrm>
    </dsp:sp>
    <dsp:sp modelId="{C28DB3A2-6A57-4AEF-B604-D412863C32B6}">
      <dsp:nvSpPr>
        <dsp:cNvPr id="0" name=""/>
        <dsp:cNvSpPr/>
      </dsp:nvSpPr>
      <dsp:spPr>
        <a:xfrm>
          <a:off x="3230"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S" sz="1500" kern="1200"/>
            <a:t>Android Studio</a:t>
          </a:r>
        </a:p>
      </dsp:txBody>
      <dsp:txXfrm>
        <a:off x="28329" y="2187858"/>
        <a:ext cx="806741" cy="935788"/>
      </dsp:txXfrm>
    </dsp:sp>
    <dsp:sp modelId="{8EFDCFD1-440F-4AB2-9004-BB2958746612}">
      <dsp:nvSpPr>
        <dsp:cNvPr id="0" name=""/>
        <dsp:cNvSpPr/>
      </dsp:nvSpPr>
      <dsp:spPr>
        <a:xfrm>
          <a:off x="896161"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S" sz="1500" kern="1200"/>
            <a:t>App Inventor</a:t>
          </a:r>
        </a:p>
      </dsp:txBody>
      <dsp:txXfrm>
        <a:off x="921260" y="2187858"/>
        <a:ext cx="806741" cy="935788"/>
      </dsp:txXfrm>
    </dsp:sp>
    <dsp:sp modelId="{E500F195-B527-474E-80F6-F5902361C8E0}">
      <dsp:nvSpPr>
        <dsp:cNvPr id="0" name=""/>
        <dsp:cNvSpPr/>
      </dsp:nvSpPr>
      <dsp:spPr>
        <a:xfrm>
          <a:off x="1825084" y="1082124"/>
          <a:ext cx="2642802"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ctr" defTabSz="1111250">
            <a:lnSpc>
              <a:spcPct val="90000"/>
            </a:lnSpc>
            <a:spcBef>
              <a:spcPct val="0"/>
            </a:spcBef>
            <a:spcAft>
              <a:spcPct val="35000"/>
            </a:spcAft>
          </a:pPr>
          <a:r>
            <a:rPr lang="es-ES" sz="2500" kern="1200"/>
            <a:t>Híbridas</a:t>
          </a:r>
        </a:p>
      </dsp:txBody>
      <dsp:txXfrm>
        <a:off x="1853963" y="1111003"/>
        <a:ext cx="2585044" cy="928228"/>
      </dsp:txXfrm>
    </dsp:sp>
    <dsp:sp modelId="{CF1833DE-6328-403C-B561-6CFD650DF3FB}">
      <dsp:nvSpPr>
        <dsp:cNvPr id="0" name=""/>
        <dsp:cNvSpPr/>
      </dsp:nvSpPr>
      <dsp:spPr>
        <a:xfrm>
          <a:off x="1825084"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S" sz="1500" kern="1200"/>
            <a:t>Intel XDK</a:t>
          </a:r>
        </a:p>
      </dsp:txBody>
      <dsp:txXfrm>
        <a:off x="1850183" y="2187858"/>
        <a:ext cx="806741" cy="935788"/>
      </dsp:txXfrm>
    </dsp:sp>
    <dsp:sp modelId="{E9DE273A-8D1C-4F53-8172-1B622DCFD09E}">
      <dsp:nvSpPr>
        <dsp:cNvPr id="0" name=""/>
        <dsp:cNvSpPr/>
      </dsp:nvSpPr>
      <dsp:spPr>
        <a:xfrm>
          <a:off x="2718015"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S" sz="1500" kern="1200"/>
            <a:t>Ionic</a:t>
          </a:r>
        </a:p>
      </dsp:txBody>
      <dsp:txXfrm>
        <a:off x="2743114" y="2187858"/>
        <a:ext cx="806741" cy="935788"/>
      </dsp:txXfrm>
    </dsp:sp>
    <dsp:sp modelId="{DD65A683-152C-4777-A405-840E492390F2}">
      <dsp:nvSpPr>
        <dsp:cNvPr id="0" name=""/>
        <dsp:cNvSpPr/>
      </dsp:nvSpPr>
      <dsp:spPr>
        <a:xfrm>
          <a:off x="3610947"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S" sz="1500" kern="1200"/>
            <a:t>Cordova</a:t>
          </a:r>
        </a:p>
      </dsp:txBody>
      <dsp:txXfrm>
        <a:off x="3636046" y="2187858"/>
        <a:ext cx="806741" cy="935788"/>
      </dsp:txXfrm>
    </dsp:sp>
    <dsp:sp modelId="{959975DB-1713-46CA-BF13-9FCA317502B3}">
      <dsp:nvSpPr>
        <dsp:cNvPr id="0" name=""/>
        <dsp:cNvSpPr/>
      </dsp:nvSpPr>
      <dsp:spPr>
        <a:xfrm>
          <a:off x="4539870" y="1082124"/>
          <a:ext cx="856939"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ctr" defTabSz="1111250">
            <a:lnSpc>
              <a:spcPct val="90000"/>
            </a:lnSpc>
            <a:spcBef>
              <a:spcPct val="0"/>
            </a:spcBef>
            <a:spcAft>
              <a:spcPct val="35000"/>
            </a:spcAft>
          </a:pPr>
          <a:r>
            <a:rPr lang="es-ES" sz="2500" kern="1200"/>
            <a:t>Web</a:t>
          </a:r>
        </a:p>
      </dsp:txBody>
      <dsp:txXfrm>
        <a:off x="4564969" y="1107223"/>
        <a:ext cx="806741" cy="935788"/>
      </dsp:txXfrm>
    </dsp:sp>
    <dsp:sp modelId="{C1B2B1CE-B06E-4836-9CBF-FC2DACEBC6F5}">
      <dsp:nvSpPr>
        <dsp:cNvPr id="0" name=""/>
        <dsp:cNvSpPr/>
      </dsp:nvSpPr>
      <dsp:spPr>
        <a:xfrm>
          <a:off x="4539870"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S" sz="1500" kern="1200"/>
            <a:t>Meteor</a:t>
          </a:r>
        </a:p>
      </dsp:txBody>
      <dsp:txXfrm>
        <a:off x="4564969" y="2187858"/>
        <a:ext cx="806741" cy="93578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73316F-D2A9-4C3F-9A3C-B28E8740738F}">
      <dsp:nvSpPr>
        <dsp:cNvPr id="0" name=""/>
        <dsp:cNvSpPr/>
      </dsp:nvSpPr>
      <dsp:spPr>
        <a:xfrm>
          <a:off x="2847924" y="0"/>
          <a:ext cx="473294" cy="31552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SAR</a:t>
          </a:r>
        </a:p>
      </dsp:txBody>
      <dsp:txXfrm>
        <a:off x="2857166" y="9242"/>
        <a:ext cx="454810" cy="297045"/>
      </dsp:txXfrm>
    </dsp:sp>
    <dsp:sp modelId="{2AD3F849-E85A-4BCA-883C-88E4F61C03B3}">
      <dsp:nvSpPr>
        <dsp:cNvPr id="0" name=""/>
        <dsp:cNvSpPr/>
      </dsp:nvSpPr>
      <dsp:spPr>
        <a:xfrm>
          <a:off x="1469454" y="315529"/>
          <a:ext cx="1615117" cy="126211"/>
        </a:xfrm>
        <a:custGeom>
          <a:avLst/>
          <a:gdLst/>
          <a:ahLst/>
          <a:cxnLst/>
          <a:rect l="0" t="0" r="0" b="0"/>
          <a:pathLst>
            <a:path>
              <a:moveTo>
                <a:pt x="1615117" y="0"/>
              </a:moveTo>
              <a:lnTo>
                <a:pt x="1615117" y="63105"/>
              </a:lnTo>
              <a:lnTo>
                <a:pt x="0" y="63105"/>
              </a:lnTo>
              <a:lnTo>
                <a:pt x="0" y="12621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2FB3EF-7DFE-46C3-9B07-94F512572D2A}">
      <dsp:nvSpPr>
        <dsp:cNvPr id="0" name=""/>
        <dsp:cNvSpPr/>
      </dsp:nvSpPr>
      <dsp:spPr>
        <a:xfrm>
          <a:off x="1232806" y="441741"/>
          <a:ext cx="473294" cy="3155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Lógico</a:t>
          </a:r>
        </a:p>
      </dsp:txBody>
      <dsp:txXfrm>
        <a:off x="1242048" y="450983"/>
        <a:ext cx="454810" cy="297045"/>
      </dsp:txXfrm>
    </dsp:sp>
    <dsp:sp modelId="{EE80FCCF-E1A3-4EB5-8194-CFF6B50249BA}">
      <dsp:nvSpPr>
        <dsp:cNvPr id="0" name=""/>
        <dsp:cNvSpPr/>
      </dsp:nvSpPr>
      <dsp:spPr>
        <a:xfrm>
          <a:off x="546529" y="757271"/>
          <a:ext cx="922924" cy="126211"/>
        </a:xfrm>
        <a:custGeom>
          <a:avLst/>
          <a:gdLst/>
          <a:ahLst/>
          <a:cxnLst/>
          <a:rect l="0" t="0" r="0" b="0"/>
          <a:pathLst>
            <a:path>
              <a:moveTo>
                <a:pt x="922924" y="0"/>
              </a:moveTo>
              <a:lnTo>
                <a:pt x="922924" y="63105"/>
              </a:lnTo>
              <a:lnTo>
                <a:pt x="0" y="63105"/>
              </a:lnTo>
              <a:lnTo>
                <a:pt x="0"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AE5F5C-F26B-47E1-B43C-9B4A1E1D5A48}">
      <dsp:nvSpPr>
        <dsp:cNvPr id="0" name=""/>
        <dsp:cNvSpPr/>
      </dsp:nvSpPr>
      <dsp:spPr>
        <a:xfrm>
          <a:off x="309882"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Raspbian</a:t>
          </a:r>
        </a:p>
      </dsp:txBody>
      <dsp:txXfrm>
        <a:off x="319124" y="892725"/>
        <a:ext cx="454810" cy="297045"/>
      </dsp:txXfrm>
    </dsp:sp>
    <dsp:sp modelId="{E3C81AE3-4E02-46C6-99DA-965BE14A7647}">
      <dsp:nvSpPr>
        <dsp:cNvPr id="0" name=""/>
        <dsp:cNvSpPr/>
      </dsp:nvSpPr>
      <dsp:spPr>
        <a:xfrm>
          <a:off x="238888"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5EB3AE-E224-4CE6-AF75-727E0AADC8D4}">
      <dsp:nvSpPr>
        <dsp:cNvPr id="0" name=""/>
        <dsp:cNvSpPr/>
      </dsp:nvSpPr>
      <dsp:spPr>
        <a:xfrm>
          <a:off x="2241"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PM2</a:t>
          </a:r>
        </a:p>
      </dsp:txBody>
      <dsp:txXfrm>
        <a:off x="11483" y="1334466"/>
        <a:ext cx="454810" cy="297045"/>
      </dsp:txXfrm>
    </dsp:sp>
    <dsp:sp modelId="{59339405-FEE0-4177-8E1E-EFD49E3382A8}">
      <dsp:nvSpPr>
        <dsp:cNvPr id="0" name=""/>
        <dsp:cNvSpPr/>
      </dsp:nvSpPr>
      <dsp:spPr>
        <a:xfrm>
          <a:off x="546529"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488A67-1951-4BC5-A7C8-DDD7FD7EE062}">
      <dsp:nvSpPr>
        <dsp:cNvPr id="0" name=""/>
        <dsp:cNvSpPr/>
      </dsp:nvSpPr>
      <dsp:spPr>
        <a:xfrm>
          <a:off x="617524"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Motion</a:t>
          </a:r>
        </a:p>
      </dsp:txBody>
      <dsp:txXfrm>
        <a:off x="626766" y="1334466"/>
        <a:ext cx="454810" cy="297045"/>
      </dsp:txXfrm>
    </dsp:sp>
    <dsp:sp modelId="{24E905B3-4273-4E02-B234-3F89C5D94607}">
      <dsp:nvSpPr>
        <dsp:cNvPr id="0" name=""/>
        <dsp:cNvSpPr/>
      </dsp:nvSpPr>
      <dsp:spPr>
        <a:xfrm>
          <a:off x="1469454" y="757271"/>
          <a:ext cx="922924" cy="126211"/>
        </a:xfrm>
        <a:custGeom>
          <a:avLst/>
          <a:gdLst/>
          <a:ahLst/>
          <a:cxnLst/>
          <a:rect l="0" t="0" r="0" b="0"/>
          <a:pathLst>
            <a:path>
              <a:moveTo>
                <a:pt x="0" y="0"/>
              </a:moveTo>
              <a:lnTo>
                <a:pt x="0" y="63105"/>
              </a:lnTo>
              <a:lnTo>
                <a:pt x="922924" y="63105"/>
              </a:lnTo>
              <a:lnTo>
                <a:pt x="922924"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BDF7F5-C29A-4AAF-9A3E-61F49FF5ADC6}">
      <dsp:nvSpPr>
        <dsp:cNvPr id="0" name=""/>
        <dsp:cNvSpPr/>
      </dsp:nvSpPr>
      <dsp:spPr>
        <a:xfrm>
          <a:off x="2155731"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MEAN</a:t>
          </a:r>
        </a:p>
      </dsp:txBody>
      <dsp:txXfrm>
        <a:off x="2164973" y="892725"/>
        <a:ext cx="454810" cy="297045"/>
      </dsp:txXfrm>
    </dsp:sp>
    <dsp:sp modelId="{714E2285-4BF1-4EDA-9B38-DF14412B846F}">
      <dsp:nvSpPr>
        <dsp:cNvPr id="0" name=""/>
        <dsp:cNvSpPr/>
      </dsp:nvSpPr>
      <dsp:spPr>
        <a:xfrm>
          <a:off x="1469454" y="1199012"/>
          <a:ext cx="922924" cy="126211"/>
        </a:xfrm>
        <a:custGeom>
          <a:avLst/>
          <a:gdLst/>
          <a:ahLst/>
          <a:cxnLst/>
          <a:rect l="0" t="0" r="0" b="0"/>
          <a:pathLst>
            <a:path>
              <a:moveTo>
                <a:pt x="922924" y="0"/>
              </a:moveTo>
              <a:lnTo>
                <a:pt x="922924"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D5EF88-497D-480A-8386-F9C57BFB387E}">
      <dsp:nvSpPr>
        <dsp:cNvPr id="0" name=""/>
        <dsp:cNvSpPr/>
      </dsp:nvSpPr>
      <dsp:spPr>
        <a:xfrm>
          <a:off x="1232806"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Mongo</a:t>
          </a:r>
        </a:p>
      </dsp:txBody>
      <dsp:txXfrm>
        <a:off x="1242048" y="1334466"/>
        <a:ext cx="454810" cy="297045"/>
      </dsp:txXfrm>
    </dsp:sp>
    <dsp:sp modelId="{0ADCCCCB-8BF5-4B4F-9D72-74152C220B93}">
      <dsp:nvSpPr>
        <dsp:cNvPr id="0" name=""/>
        <dsp:cNvSpPr/>
      </dsp:nvSpPr>
      <dsp:spPr>
        <a:xfrm>
          <a:off x="2084737"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D3C451-1112-4F00-8A81-10F7F2446AE2}">
      <dsp:nvSpPr>
        <dsp:cNvPr id="0" name=""/>
        <dsp:cNvSpPr/>
      </dsp:nvSpPr>
      <dsp:spPr>
        <a:xfrm>
          <a:off x="1848089"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Express</a:t>
          </a:r>
        </a:p>
      </dsp:txBody>
      <dsp:txXfrm>
        <a:off x="1857331" y="1334466"/>
        <a:ext cx="454810" cy="297045"/>
      </dsp:txXfrm>
    </dsp:sp>
    <dsp:sp modelId="{1268E670-8ADF-42B0-BD24-D84A6AC8FC75}">
      <dsp:nvSpPr>
        <dsp:cNvPr id="0" name=""/>
        <dsp:cNvSpPr/>
      </dsp:nvSpPr>
      <dsp:spPr>
        <a:xfrm>
          <a:off x="2392378"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619D40-599D-44E9-8F80-62CC3A35C618}">
      <dsp:nvSpPr>
        <dsp:cNvPr id="0" name=""/>
        <dsp:cNvSpPr/>
      </dsp:nvSpPr>
      <dsp:spPr>
        <a:xfrm>
          <a:off x="2463372"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Angular</a:t>
          </a:r>
        </a:p>
      </dsp:txBody>
      <dsp:txXfrm>
        <a:off x="2472614" y="1334466"/>
        <a:ext cx="454810" cy="297045"/>
      </dsp:txXfrm>
    </dsp:sp>
    <dsp:sp modelId="{084F995E-15B0-42A1-B7DF-67BA4983250A}">
      <dsp:nvSpPr>
        <dsp:cNvPr id="0" name=""/>
        <dsp:cNvSpPr/>
      </dsp:nvSpPr>
      <dsp:spPr>
        <a:xfrm>
          <a:off x="2392378" y="1199012"/>
          <a:ext cx="922924" cy="126211"/>
        </a:xfrm>
        <a:custGeom>
          <a:avLst/>
          <a:gdLst/>
          <a:ahLst/>
          <a:cxnLst/>
          <a:rect l="0" t="0" r="0" b="0"/>
          <a:pathLst>
            <a:path>
              <a:moveTo>
                <a:pt x="0" y="0"/>
              </a:moveTo>
              <a:lnTo>
                <a:pt x="0" y="63105"/>
              </a:lnTo>
              <a:lnTo>
                <a:pt x="922924" y="63105"/>
              </a:lnTo>
              <a:lnTo>
                <a:pt x="922924"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288F7A-C74B-4414-9BD8-4095B58BF1CE}">
      <dsp:nvSpPr>
        <dsp:cNvPr id="0" name=""/>
        <dsp:cNvSpPr/>
      </dsp:nvSpPr>
      <dsp:spPr>
        <a:xfrm>
          <a:off x="3078655"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Node</a:t>
          </a:r>
        </a:p>
      </dsp:txBody>
      <dsp:txXfrm>
        <a:off x="3087897" y="1334466"/>
        <a:ext cx="454810" cy="297045"/>
      </dsp:txXfrm>
    </dsp:sp>
    <dsp:sp modelId="{9543261B-12DF-47A9-98B3-0272886E0AE4}">
      <dsp:nvSpPr>
        <dsp:cNvPr id="0" name=""/>
        <dsp:cNvSpPr/>
      </dsp:nvSpPr>
      <dsp:spPr>
        <a:xfrm>
          <a:off x="3084571" y="315529"/>
          <a:ext cx="1615117" cy="126211"/>
        </a:xfrm>
        <a:custGeom>
          <a:avLst/>
          <a:gdLst/>
          <a:ahLst/>
          <a:cxnLst/>
          <a:rect l="0" t="0" r="0" b="0"/>
          <a:pathLst>
            <a:path>
              <a:moveTo>
                <a:pt x="0" y="0"/>
              </a:moveTo>
              <a:lnTo>
                <a:pt x="0" y="63105"/>
              </a:lnTo>
              <a:lnTo>
                <a:pt x="1615117" y="63105"/>
              </a:lnTo>
              <a:lnTo>
                <a:pt x="1615117" y="12621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AA974B-3E74-4A95-B31F-2F78FA3F0037}">
      <dsp:nvSpPr>
        <dsp:cNvPr id="0" name=""/>
        <dsp:cNvSpPr/>
      </dsp:nvSpPr>
      <dsp:spPr>
        <a:xfrm>
          <a:off x="4463042" y="441741"/>
          <a:ext cx="473294" cy="3155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Físico</a:t>
          </a:r>
        </a:p>
      </dsp:txBody>
      <dsp:txXfrm>
        <a:off x="4472284" y="450983"/>
        <a:ext cx="454810" cy="297045"/>
      </dsp:txXfrm>
    </dsp:sp>
    <dsp:sp modelId="{789B4EC4-AF93-4C35-90CE-4CF3A67A2388}">
      <dsp:nvSpPr>
        <dsp:cNvPr id="0" name=""/>
        <dsp:cNvSpPr/>
      </dsp:nvSpPr>
      <dsp:spPr>
        <a:xfrm>
          <a:off x="4238227" y="757271"/>
          <a:ext cx="461462" cy="126211"/>
        </a:xfrm>
        <a:custGeom>
          <a:avLst/>
          <a:gdLst/>
          <a:ahLst/>
          <a:cxnLst/>
          <a:rect l="0" t="0" r="0" b="0"/>
          <a:pathLst>
            <a:path>
              <a:moveTo>
                <a:pt x="461462" y="0"/>
              </a:moveTo>
              <a:lnTo>
                <a:pt x="461462" y="63105"/>
              </a:lnTo>
              <a:lnTo>
                <a:pt x="0" y="63105"/>
              </a:lnTo>
              <a:lnTo>
                <a:pt x="0"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3F1F50-53CC-45F0-B97B-F396CB880164}">
      <dsp:nvSpPr>
        <dsp:cNvPr id="0" name=""/>
        <dsp:cNvSpPr/>
      </dsp:nvSpPr>
      <dsp:spPr>
        <a:xfrm>
          <a:off x="4001579"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Microcontroladores</a:t>
          </a:r>
        </a:p>
      </dsp:txBody>
      <dsp:txXfrm>
        <a:off x="4010821" y="892725"/>
        <a:ext cx="454810" cy="297045"/>
      </dsp:txXfrm>
    </dsp:sp>
    <dsp:sp modelId="{74F97833-5D73-4E4F-A80F-FC9734744822}">
      <dsp:nvSpPr>
        <dsp:cNvPr id="0" name=""/>
        <dsp:cNvSpPr/>
      </dsp:nvSpPr>
      <dsp:spPr>
        <a:xfrm>
          <a:off x="3930585"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8E79D4-0150-4F21-B792-73243A2B92AD}">
      <dsp:nvSpPr>
        <dsp:cNvPr id="0" name=""/>
        <dsp:cNvSpPr/>
      </dsp:nvSpPr>
      <dsp:spPr>
        <a:xfrm>
          <a:off x="3693938"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Nano</a:t>
          </a:r>
        </a:p>
      </dsp:txBody>
      <dsp:txXfrm>
        <a:off x="3703180" y="1334466"/>
        <a:ext cx="454810" cy="297045"/>
      </dsp:txXfrm>
    </dsp:sp>
    <dsp:sp modelId="{C215BDB3-0BF2-4799-8A3B-8FC62D019B71}">
      <dsp:nvSpPr>
        <dsp:cNvPr id="0" name=""/>
        <dsp:cNvSpPr/>
      </dsp:nvSpPr>
      <dsp:spPr>
        <a:xfrm>
          <a:off x="4238227"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1E6A2B-77F5-4835-A71E-ADBFB661A43B}">
      <dsp:nvSpPr>
        <dsp:cNvPr id="0" name=""/>
        <dsp:cNvSpPr/>
      </dsp:nvSpPr>
      <dsp:spPr>
        <a:xfrm>
          <a:off x="4309221"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Mega</a:t>
          </a:r>
        </a:p>
      </dsp:txBody>
      <dsp:txXfrm>
        <a:off x="4318463" y="1334466"/>
        <a:ext cx="454810" cy="297045"/>
      </dsp:txXfrm>
    </dsp:sp>
    <dsp:sp modelId="{0CF60BD0-FC9A-439D-91BB-CB022353A1D7}">
      <dsp:nvSpPr>
        <dsp:cNvPr id="0" name=""/>
        <dsp:cNvSpPr/>
      </dsp:nvSpPr>
      <dsp:spPr>
        <a:xfrm>
          <a:off x="4699689" y="757271"/>
          <a:ext cx="461462" cy="126211"/>
        </a:xfrm>
        <a:custGeom>
          <a:avLst/>
          <a:gdLst/>
          <a:ahLst/>
          <a:cxnLst/>
          <a:rect l="0" t="0" r="0" b="0"/>
          <a:pathLst>
            <a:path>
              <a:moveTo>
                <a:pt x="0" y="0"/>
              </a:moveTo>
              <a:lnTo>
                <a:pt x="0" y="63105"/>
              </a:lnTo>
              <a:lnTo>
                <a:pt x="461462" y="63105"/>
              </a:lnTo>
              <a:lnTo>
                <a:pt x="461462"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DF0819-5134-496A-AB03-B038EBF77C35}">
      <dsp:nvSpPr>
        <dsp:cNvPr id="0" name=""/>
        <dsp:cNvSpPr/>
      </dsp:nvSpPr>
      <dsp:spPr>
        <a:xfrm>
          <a:off x="4924504"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Microcomputadora</a:t>
          </a:r>
        </a:p>
      </dsp:txBody>
      <dsp:txXfrm>
        <a:off x="4933746" y="892725"/>
        <a:ext cx="454810" cy="297045"/>
      </dsp:txXfrm>
    </dsp:sp>
    <dsp:sp modelId="{AE8B8585-76BB-4F20-A39A-21F89166A5E8}">
      <dsp:nvSpPr>
        <dsp:cNvPr id="0" name=""/>
        <dsp:cNvSpPr/>
      </dsp:nvSpPr>
      <dsp:spPr>
        <a:xfrm>
          <a:off x="5115431" y="1199012"/>
          <a:ext cx="91440" cy="126211"/>
        </a:xfrm>
        <a:custGeom>
          <a:avLst/>
          <a:gdLst/>
          <a:ahLst/>
          <a:cxnLst/>
          <a:rect l="0" t="0" r="0" b="0"/>
          <a:pathLst>
            <a:path>
              <a:moveTo>
                <a:pt x="45720" y="0"/>
              </a:moveTo>
              <a:lnTo>
                <a:pt x="4572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C4F245-3EA5-4722-82E3-609BDEC02EBC}">
      <dsp:nvSpPr>
        <dsp:cNvPr id="0" name=""/>
        <dsp:cNvSpPr/>
      </dsp:nvSpPr>
      <dsp:spPr>
        <a:xfrm>
          <a:off x="4924504"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Raspberry</a:t>
          </a:r>
        </a:p>
      </dsp:txBody>
      <dsp:txXfrm>
        <a:off x="4933746" y="1334466"/>
        <a:ext cx="454810" cy="29704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Cre16</b:Tag>
    <b:SourceType>InternetSite</b:SourceType>
    <b:Guid>{467DDFAB-6BA5-4F6E-8BD8-1F0E3390395B}</b:Guid>
    <b:Author>
      <b:Author>
        <b:NameList>
          <b:Person>
            <b:Last>Enrique</b:Last>
            <b:First>Crespo</b:First>
          </b:Person>
        </b:NameList>
      </b:Author>
    </b:Author>
    <b:Title>Aprendiendo Arduino</b:Title>
    <b:Year>2016</b:Year>
    <b:URL>https://aprendiendoarduino.wordpress.com/</b:URL>
    <b:RefOrder>2</b:RefOrder>
  </b:Source>
  <b:Source>
    <b:Tag>esw</b:Tag>
    <b:SourceType>InternetSite</b:SourceType>
    <b:Guid>{8B0ED048-24E4-4784-8EF8-35BA7E48D780}</b:Guid>
    <b:Title>es.wikipedia.org</b:Title>
    <b:URL>https://es.wikipedia.org/wiki/Raspberry_Pi</b:URL>
    <b:RefOrder>3</b:RefOrder>
  </b:Source>
  <b:Source>
    <b:Tag>htt</b:Tag>
    <b:SourceType>InternetSite</b:SourceType>
    <b:Guid>{9E374E1C-45F5-4754-93B8-D942CB97D632}</b:Guid>
    <b:URL>https://trends.google.com/trends/explore?q=arduino,atmel,microchip%20pic,stm32,cortex%20m</b:URL>
    <b:RefOrder>1</b:RefOrder>
  </b:Source>
</b:Sources>
</file>

<file path=customXml/itemProps1.xml><?xml version="1.0" encoding="utf-8"?>
<ds:datastoreItem xmlns:ds="http://schemas.openxmlformats.org/officeDocument/2006/customXml" ds:itemID="{BB59F066-A4AA-406C-B427-E421DA441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9983</TotalTime>
  <Pages>81</Pages>
  <Words>22240</Words>
  <Characters>126770</Characters>
  <Application>Microsoft Office Word</Application>
  <DocSecurity>0</DocSecurity>
  <Lines>1056</Lines>
  <Paragraphs>297</Paragraphs>
  <ScaleCrop>false</ScaleCrop>
  <HeadingPairs>
    <vt:vector size="2" baseType="variant">
      <vt:variant>
        <vt:lpstr>Título</vt:lpstr>
      </vt:variant>
      <vt:variant>
        <vt:i4>1</vt:i4>
      </vt:variant>
    </vt:vector>
  </HeadingPairs>
  <TitlesOfParts>
    <vt:vector size="1" baseType="lpstr">
      <vt:lpstr>UNPSJB – Facultad de ingenieria - dit</vt:lpstr>
    </vt:vector>
  </TitlesOfParts>
  <Company/>
  <LinksUpToDate>false</LinksUpToDate>
  <CharactersWithSpaces>148713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UNPSJB – Facultad de ingenieria - dit</dc:title>
  <dc:creator>Mansilla - Schlapp Tutor: Lic. Defossé Nahuel</dc:creator>
  <cp:lastModifiedBy>Damián Mansilla</cp:lastModifiedBy>
  <cp:revision>212</cp:revision>
  <cp:lastPrinted>2017-03-04T17:04:00Z</cp:lastPrinted>
  <dcterms:created xsi:type="dcterms:W3CDTF">2017-03-04T15:40:00Z</dcterms:created>
  <dcterms:modified xsi:type="dcterms:W3CDTF">2018-01-27T03:38:00Z</dcterms:modified>
</cp:coreProperties>
</file>