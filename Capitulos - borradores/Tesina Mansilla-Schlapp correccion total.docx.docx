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77777777" w:rsidR="00830DFC" w:rsidRDefault="00CF57F7">
      <w:pPr>
        <w:spacing w:line="276" w:lineRule="auto"/>
        <w:jc w:val="center"/>
      </w:pPr>
      <w:r>
        <w:rPr>
          <w:rFonts w:ascii="Arial" w:eastAsia="Arial" w:hAnsi="Arial" w:cs="Arial"/>
        </w:rPr>
        <w:t xml:space="preserve">  </w:t>
      </w:r>
    </w:p>
    <w:p w14:paraId="4EF257B6" w14:textId="77777777" w:rsidR="00830DFC" w:rsidRDefault="0043221E">
      <w:pPr>
        <w:spacing w:line="276" w:lineRule="auto"/>
        <w:jc w:val="center"/>
      </w:pPr>
      <w:r>
        <w:rPr>
          <w:noProof/>
          <w:lang w:val="es-ES_tradnl" w:eastAsia="es-ES_tradnl"/>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contextualSpacing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5183EA17" w14:textId="77777777" w:rsidR="00D15376"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99023812" w:history="1">
            <w:r w:rsidR="00D15376" w:rsidRPr="006C50DD">
              <w:rPr>
                <w:rStyle w:val="Hipervnculo"/>
                <w:noProof/>
              </w:rPr>
              <w:t>Capítulo 1 - Introducción</w:t>
            </w:r>
            <w:r w:rsidR="00D15376">
              <w:rPr>
                <w:noProof/>
                <w:webHidden/>
              </w:rPr>
              <w:tab/>
            </w:r>
            <w:r w:rsidR="00D15376">
              <w:rPr>
                <w:noProof/>
                <w:webHidden/>
              </w:rPr>
              <w:fldChar w:fldCharType="begin"/>
            </w:r>
            <w:r w:rsidR="00D15376">
              <w:rPr>
                <w:noProof/>
                <w:webHidden/>
              </w:rPr>
              <w:instrText xml:space="preserve"> PAGEREF _Toc499023812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4CB854A3"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13" w:history="1">
            <w:r w:rsidR="00D15376" w:rsidRPr="006C50DD">
              <w:rPr>
                <w:rStyle w:val="Hipervnculo"/>
                <w:noProof/>
              </w:rPr>
              <w:t>1.1 Objetivo general</w:t>
            </w:r>
            <w:r w:rsidR="00D15376">
              <w:rPr>
                <w:noProof/>
                <w:webHidden/>
              </w:rPr>
              <w:tab/>
            </w:r>
            <w:r w:rsidR="00D15376">
              <w:rPr>
                <w:noProof/>
                <w:webHidden/>
              </w:rPr>
              <w:fldChar w:fldCharType="begin"/>
            </w:r>
            <w:r w:rsidR="00D15376">
              <w:rPr>
                <w:noProof/>
                <w:webHidden/>
              </w:rPr>
              <w:instrText xml:space="preserve"> PAGEREF _Toc499023813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5693DAB6"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14" w:history="1">
            <w:r w:rsidR="00D15376" w:rsidRPr="006C50DD">
              <w:rPr>
                <w:rStyle w:val="Hipervnculo"/>
                <w:noProof/>
              </w:rPr>
              <w:t>1.1.1 Objetivos específicos</w:t>
            </w:r>
            <w:r w:rsidR="00D15376">
              <w:rPr>
                <w:noProof/>
                <w:webHidden/>
              </w:rPr>
              <w:tab/>
            </w:r>
            <w:r w:rsidR="00D15376">
              <w:rPr>
                <w:noProof/>
                <w:webHidden/>
              </w:rPr>
              <w:fldChar w:fldCharType="begin"/>
            </w:r>
            <w:r w:rsidR="00D15376">
              <w:rPr>
                <w:noProof/>
                <w:webHidden/>
              </w:rPr>
              <w:instrText xml:space="preserve"> PAGEREF _Toc499023814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013A6EBC"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15" w:history="1">
            <w:r w:rsidR="00D15376" w:rsidRPr="006C50DD">
              <w:rPr>
                <w:rStyle w:val="Hipervnculo"/>
                <w:noProof/>
              </w:rPr>
              <w:t>1.1.2 Metodología</w:t>
            </w:r>
            <w:r w:rsidR="00D15376">
              <w:rPr>
                <w:noProof/>
                <w:webHidden/>
              </w:rPr>
              <w:tab/>
            </w:r>
            <w:r w:rsidR="00D15376">
              <w:rPr>
                <w:noProof/>
                <w:webHidden/>
              </w:rPr>
              <w:fldChar w:fldCharType="begin"/>
            </w:r>
            <w:r w:rsidR="00D15376">
              <w:rPr>
                <w:noProof/>
                <w:webHidden/>
              </w:rPr>
              <w:instrText xml:space="preserve"> PAGEREF _Toc499023815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39B6C404"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16" w:history="1">
            <w:r w:rsidR="00D15376" w:rsidRPr="006C50DD">
              <w:rPr>
                <w:rStyle w:val="Hipervnculo"/>
                <w:noProof/>
              </w:rPr>
              <w:t>1.2 Motivación</w:t>
            </w:r>
            <w:r w:rsidR="00D15376">
              <w:rPr>
                <w:noProof/>
                <w:webHidden/>
              </w:rPr>
              <w:tab/>
            </w:r>
            <w:r w:rsidR="00D15376">
              <w:rPr>
                <w:noProof/>
                <w:webHidden/>
              </w:rPr>
              <w:fldChar w:fldCharType="begin"/>
            </w:r>
            <w:r w:rsidR="00D15376">
              <w:rPr>
                <w:noProof/>
                <w:webHidden/>
              </w:rPr>
              <w:instrText xml:space="preserve"> PAGEREF _Toc499023816 \h </w:instrText>
            </w:r>
            <w:r w:rsidR="00D15376">
              <w:rPr>
                <w:noProof/>
                <w:webHidden/>
              </w:rPr>
            </w:r>
            <w:r w:rsidR="00D15376">
              <w:rPr>
                <w:noProof/>
                <w:webHidden/>
              </w:rPr>
              <w:fldChar w:fldCharType="separate"/>
            </w:r>
            <w:r w:rsidR="00D15376">
              <w:rPr>
                <w:noProof/>
                <w:webHidden/>
              </w:rPr>
              <w:t>6</w:t>
            </w:r>
            <w:r w:rsidR="00D15376">
              <w:rPr>
                <w:noProof/>
                <w:webHidden/>
              </w:rPr>
              <w:fldChar w:fldCharType="end"/>
            </w:r>
          </w:hyperlink>
        </w:p>
        <w:p w14:paraId="338A9D41"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17" w:history="1">
            <w:r w:rsidR="00D15376" w:rsidRPr="006C50DD">
              <w:rPr>
                <w:rStyle w:val="Hipervnculo"/>
                <w:noProof/>
              </w:rPr>
              <w:t>1.3 Desarrollos Propuestos</w:t>
            </w:r>
            <w:r w:rsidR="00D15376">
              <w:rPr>
                <w:noProof/>
                <w:webHidden/>
              </w:rPr>
              <w:tab/>
            </w:r>
            <w:r w:rsidR="00D15376">
              <w:rPr>
                <w:noProof/>
                <w:webHidden/>
              </w:rPr>
              <w:fldChar w:fldCharType="begin"/>
            </w:r>
            <w:r w:rsidR="00D15376">
              <w:rPr>
                <w:noProof/>
                <w:webHidden/>
              </w:rPr>
              <w:instrText xml:space="preserve"> PAGEREF _Toc499023817 \h </w:instrText>
            </w:r>
            <w:r w:rsidR="00D15376">
              <w:rPr>
                <w:noProof/>
                <w:webHidden/>
              </w:rPr>
            </w:r>
            <w:r w:rsidR="00D15376">
              <w:rPr>
                <w:noProof/>
                <w:webHidden/>
              </w:rPr>
              <w:fldChar w:fldCharType="separate"/>
            </w:r>
            <w:r w:rsidR="00D15376">
              <w:rPr>
                <w:noProof/>
                <w:webHidden/>
              </w:rPr>
              <w:t>7</w:t>
            </w:r>
            <w:r w:rsidR="00D15376">
              <w:rPr>
                <w:noProof/>
                <w:webHidden/>
              </w:rPr>
              <w:fldChar w:fldCharType="end"/>
            </w:r>
          </w:hyperlink>
        </w:p>
        <w:p w14:paraId="67BF96B6"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18" w:history="1">
            <w:r w:rsidR="00D15376" w:rsidRPr="006C50DD">
              <w:rPr>
                <w:rStyle w:val="Hipervnculo"/>
                <w:noProof/>
              </w:rPr>
              <w:t>1.4 Resultados Esperados</w:t>
            </w:r>
            <w:r w:rsidR="00D15376">
              <w:rPr>
                <w:noProof/>
                <w:webHidden/>
              </w:rPr>
              <w:tab/>
            </w:r>
            <w:r w:rsidR="00D15376">
              <w:rPr>
                <w:noProof/>
                <w:webHidden/>
              </w:rPr>
              <w:fldChar w:fldCharType="begin"/>
            </w:r>
            <w:r w:rsidR="00D15376">
              <w:rPr>
                <w:noProof/>
                <w:webHidden/>
              </w:rPr>
              <w:instrText xml:space="preserve"> PAGEREF _Toc499023818 \h </w:instrText>
            </w:r>
            <w:r w:rsidR="00D15376">
              <w:rPr>
                <w:noProof/>
                <w:webHidden/>
              </w:rPr>
            </w:r>
            <w:r w:rsidR="00D15376">
              <w:rPr>
                <w:noProof/>
                <w:webHidden/>
              </w:rPr>
              <w:fldChar w:fldCharType="separate"/>
            </w:r>
            <w:r w:rsidR="00D15376">
              <w:rPr>
                <w:noProof/>
                <w:webHidden/>
              </w:rPr>
              <w:t>7</w:t>
            </w:r>
            <w:r w:rsidR="00D15376">
              <w:rPr>
                <w:noProof/>
                <w:webHidden/>
              </w:rPr>
              <w:fldChar w:fldCharType="end"/>
            </w:r>
          </w:hyperlink>
        </w:p>
        <w:p w14:paraId="3C05A4A0"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19" w:history="1">
            <w:r w:rsidR="00D15376" w:rsidRPr="006C50DD">
              <w:rPr>
                <w:rStyle w:val="Hipervnculo"/>
                <w:noProof/>
              </w:rPr>
              <w:t>Referencias Bibliográficas</w:t>
            </w:r>
            <w:r w:rsidR="00D15376">
              <w:rPr>
                <w:noProof/>
                <w:webHidden/>
              </w:rPr>
              <w:tab/>
            </w:r>
            <w:r w:rsidR="00D15376">
              <w:rPr>
                <w:noProof/>
                <w:webHidden/>
              </w:rPr>
              <w:fldChar w:fldCharType="begin"/>
            </w:r>
            <w:r w:rsidR="00D15376">
              <w:rPr>
                <w:noProof/>
                <w:webHidden/>
              </w:rPr>
              <w:instrText xml:space="preserve"> PAGEREF _Toc499023819 \h </w:instrText>
            </w:r>
            <w:r w:rsidR="00D15376">
              <w:rPr>
                <w:noProof/>
                <w:webHidden/>
              </w:rPr>
            </w:r>
            <w:r w:rsidR="00D15376">
              <w:rPr>
                <w:noProof/>
                <w:webHidden/>
              </w:rPr>
              <w:fldChar w:fldCharType="separate"/>
            </w:r>
            <w:r w:rsidR="00D15376">
              <w:rPr>
                <w:noProof/>
                <w:webHidden/>
              </w:rPr>
              <w:t>8</w:t>
            </w:r>
            <w:r w:rsidR="00D15376">
              <w:rPr>
                <w:noProof/>
                <w:webHidden/>
              </w:rPr>
              <w:fldChar w:fldCharType="end"/>
            </w:r>
          </w:hyperlink>
        </w:p>
        <w:p w14:paraId="3F89662B"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20" w:history="1">
            <w:r w:rsidR="00D15376" w:rsidRPr="006C50DD">
              <w:rPr>
                <w:rStyle w:val="Hipervnculo"/>
                <w:noProof/>
              </w:rPr>
              <w:t>Capítulo 2 - La robótica</w:t>
            </w:r>
            <w:r w:rsidR="00D15376">
              <w:rPr>
                <w:noProof/>
                <w:webHidden/>
              </w:rPr>
              <w:tab/>
            </w:r>
            <w:r w:rsidR="00D15376">
              <w:rPr>
                <w:noProof/>
                <w:webHidden/>
              </w:rPr>
              <w:fldChar w:fldCharType="begin"/>
            </w:r>
            <w:r w:rsidR="00D15376">
              <w:rPr>
                <w:noProof/>
                <w:webHidden/>
              </w:rPr>
              <w:instrText xml:space="preserve"> PAGEREF _Toc499023820 \h </w:instrText>
            </w:r>
            <w:r w:rsidR="00D15376">
              <w:rPr>
                <w:noProof/>
                <w:webHidden/>
              </w:rPr>
            </w:r>
            <w:r w:rsidR="00D15376">
              <w:rPr>
                <w:noProof/>
                <w:webHidden/>
              </w:rPr>
              <w:fldChar w:fldCharType="separate"/>
            </w:r>
            <w:r w:rsidR="00D15376">
              <w:rPr>
                <w:noProof/>
                <w:webHidden/>
              </w:rPr>
              <w:t>9</w:t>
            </w:r>
            <w:r w:rsidR="00D15376">
              <w:rPr>
                <w:noProof/>
                <w:webHidden/>
              </w:rPr>
              <w:fldChar w:fldCharType="end"/>
            </w:r>
          </w:hyperlink>
        </w:p>
        <w:p w14:paraId="15214382"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21" w:history="1">
            <w:r w:rsidR="00D15376" w:rsidRPr="006C50DD">
              <w:rPr>
                <w:rStyle w:val="Hipervnculo"/>
                <w:noProof/>
              </w:rPr>
              <w:t>2.1 ¿Qué es la robótica?</w:t>
            </w:r>
            <w:r w:rsidR="00D15376">
              <w:rPr>
                <w:noProof/>
                <w:webHidden/>
              </w:rPr>
              <w:tab/>
            </w:r>
            <w:r w:rsidR="00D15376">
              <w:rPr>
                <w:noProof/>
                <w:webHidden/>
              </w:rPr>
              <w:fldChar w:fldCharType="begin"/>
            </w:r>
            <w:r w:rsidR="00D15376">
              <w:rPr>
                <w:noProof/>
                <w:webHidden/>
              </w:rPr>
              <w:instrText xml:space="preserve"> PAGEREF _Toc499023821 \h </w:instrText>
            </w:r>
            <w:r w:rsidR="00D15376">
              <w:rPr>
                <w:noProof/>
                <w:webHidden/>
              </w:rPr>
            </w:r>
            <w:r w:rsidR="00D15376">
              <w:rPr>
                <w:noProof/>
                <w:webHidden/>
              </w:rPr>
              <w:fldChar w:fldCharType="separate"/>
            </w:r>
            <w:r w:rsidR="00D15376">
              <w:rPr>
                <w:noProof/>
                <w:webHidden/>
              </w:rPr>
              <w:t>9</w:t>
            </w:r>
            <w:r w:rsidR="00D15376">
              <w:rPr>
                <w:noProof/>
                <w:webHidden/>
              </w:rPr>
              <w:fldChar w:fldCharType="end"/>
            </w:r>
          </w:hyperlink>
        </w:p>
        <w:p w14:paraId="38279B6F"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22" w:history="1">
            <w:r w:rsidR="00D15376" w:rsidRPr="006C50DD">
              <w:rPr>
                <w:rStyle w:val="Hipervnculo"/>
                <w:noProof/>
              </w:rPr>
              <w:t>2.2 Estructura física de los robots</w:t>
            </w:r>
            <w:r w:rsidR="00D15376">
              <w:rPr>
                <w:noProof/>
                <w:webHidden/>
              </w:rPr>
              <w:tab/>
            </w:r>
            <w:r w:rsidR="00D15376">
              <w:rPr>
                <w:noProof/>
                <w:webHidden/>
              </w:rPr>
              <w:fldChar w:fldCharType="begin"/>
            </w:r>
            <w:r w:rsidR="00D15376">
              <w:rPr>
                <w:noProof/>
                <w:webHidden/>
              </w:rPr>
              <w:instrText xml:space="preserve"> PAGEREF _Toc499023822 \h </w:instrText>
            </w:r>
            <w:r w:rsidR="00D15376">
              <w:rPr>
                <w:noProof/>
                <w:webHidden/>
              </w:rPr>
            </w:r>
            <w:r w:rsidR="00D15376">
              <w:rPr>
                <w:noProof/>
                <w:webHidden/>
              </w:rPr>
              <w:fldChar w:fldCharType="separate"/>
            </w:r>
            <w:r w:rsidR="00D15376">
              <w:rPr>
                <w:noProof/>
                <w:webHidden/>
              </w:rPr>
              <w:t>10</w:t>
            </w:r>
            <w:r w:rsidR="00D15376">
              <w:rPr>
                <w:noProof/>
                <w:webHidden/>
              </w:rPr>
              <w:fldChar w:fldCharType="end"/>
            </w:r>
          </w:hyperlink>
        </w:p>
        <w:p w14:paraId="6282B68E"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23" w:history="1">
            <w:r w:rsidR="00D15376" w:rsidRPr="006C50DD">
              <w:rPr>
                <w:rStyle w:val="Hipervnculo"/>
                <w:noProof/>
              </w:rPr>
              <w:t>2.2.1 Poliarticulados</w:t>
            </w:r>
            <w:r w:rsidR="00D15376">
              <w:rPr>
                <w:noProof/>
                <w:webHidden/>
              </w:rPr>
              <w:tab/>
            </w:r>
            <w:r w:rsidR="00D15376">
              <w:rPr>
                <w:noProof/>
                <w:webHidden/>
              </w:rPr>
              <w:fldChar w:fldCharType="begin"/>
            </w:r>
            <w:r w:rsidR="00D15376">
              <w:rPr>
                <w:noProof/>
                <w:webHidden/>
              </w:rPr>
              <w:instrText xml:space="preserve"> PAGEREF _Toc499023823 \h </w:instrText>
            </w:r>
            <w:r w:rsidR="00D15376">
              <w:rPr>
                <w:noProof/>
                <w:webHidden/>
              </w:rPr>
            </w:r>
            <w:r w:rsidR="00D15376">
              <w:rPr>
                <w:noProof/>
                <w:webHidden/>
              </w:rPr>
              <w:fldChar w:fldCharType="separate"/>
            </w:r>
            <w:r w:rsidR="00D15376">
              <w:rPr>
                <w:noProof/>
                <w:webHidden/>
              </w:rPr>
              <w:t>10</w:t>
            </w:r>
            <w:r w:rsidR="00D15376">
              <w:rPr>
                <w:noProof/>
                <w:webHidden/>
              </w:rPr>
              <w:fldChar w:fldCharType="end"/>
            </w:r>
          </w:hyperlink>
        </w:p>
        <w:p w14:paraId="4BA25F7E"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24" w:history="1">
            <w:r w:rsidR="00D15376" w:rsidRPr="006C50DD">
              <w:rPr>
                <w:rStyle w:val="Hipervnculo"/>
                <w:noProof/>
              </w:rPr>
              <w:t>2.2.2 Móviles</w:t>
            </w:r>
            <w:r w:rsidR="00D15376">
              <w:rPr>
                <w:noProof/>
                <w:webHidden/>
              </w:rPr>
              <w:tab/>
            </w:r>
            <w:r w:rsidR="00D15376">
              <w:rPr>
                <w:noProof/>
                <w:webHidden/>
              </w:rPr>
              <w:fldChar w:fldCharType="begin"/>
            </w:r>
            <w:r w:rsidR="00D15376">
              <w:rPr>
                <w:noProof/>
                <w:webHidden/>
              </w:rPr>
              <w:instrText xml:space="preserve"> PAGEREF _Toc499023824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14:paraId="2F3652EB"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25" w:history="1">
            <w:r w:rsidR="00D15376" w:rsidRPr="006C50DD">
              <w:rPr>
                <w:rStyle w:val="Hipervnculo"/>
                <w:noProof/>
              </w:rPr>
              <w:t>2.2.3 Androides</w:t>
            </w:r>
            <w:r w:rsidR="00D15376">
              <w:rPr>
                <w:noProof/>
                <w:webHidden/>
              </w:rPr>
              <w:tab/>
            </w:r>
            <w:r w:rsidR="00D15376">
              <w:rPr>
                <w:noProof/>
                <w:webHidden/>
              </w:rPr>
              <w:fldChar w:fldCharType="begin"/>
            </w:r>
            <w:r w:rsidR="00D15376">
              <w:rPr>
                <w:noProof/>
                <w:webHidden/>
              </w:rPr>
              <w:instrText xml:space="preserve"> PAGEREF _Toc499023825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14:paraId="5217DBA9"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26" w:history="1">
            <w:r w:rsidR="00D15376" w:rsidRPr="006C50DD">
              <w:rPr>
                <w:rStyle w:val="Hipervnculo"/>
                <w:noProof/>
              </w:rPr>
              <w:t>2.2.4 Zoomórficos</w:t>
            </w:r>
            <w:r w:rsidR="00D15376">
              <w:rPr>
                <w:noProof/>
                <w:webHidden/>
              </w:rPr>
              <w:tab/>
            </w:r>
            <w:r w:rsidR="00D15376">
              <w:rPr>
                <w:noProof/>
                <w:webHidden/>
              </w:rPr>
              <w:fldChar w:fldCharType="begin"/>
            </w:r>
            <w:r w:rsidR="00D15376">
              <w:rPr>
                <w:noProof/>
                <w:webHidden/>
              </w:rPr>
              <w:instrText xml:space="preserve"> PAGEREF _Toc499023826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14:paraId="7852B783"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27" w:history="1">
            <w:r w:rsidR="00D15376" w:rsidRPr="006C50DD">
              <w:rPr>
                <w:rStyle w:val="Hipervnculo"/>
                <w:noProof/>
              </w:rPr>
              <w:t>2.2.5 Híbridos</w:t>
            </w:r>
            <w:r w:rsidR="00D15376">
              <w:rPr>
                <w:noProof/>
                <w:webHidden/>
              </w:rPr>
              <w:tab/>
            </w:r>
            <w:r w:rsidR="00D15376">
              <w:rPr>
                <w:noProof/>
                <w:webHidden/>
              </w:rPr>
              <w:fldChar w:fldCharType="begin"/>
            </w:r>
            <w:r w:rsidR="00D15376">
              <w:rPr>
                <w:noProof/>
                <w:webHidden/>
              </w:rPr>
              <w:instrText xml:space="preserve"> PAGEREF _Toc499023827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14:paraId="1857039E"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28" w:history="1">
            <w:r w:rsidR="00D15376" w:rsidRPr="006C50DD">
              <w:rPr>
                <w:rStyle w:val="Hipervnculo"/>
                <w:noProof/>
              </w:rPr>
              <w:t>2.3 Distintas tecnologías para la robótica educativa</w:t>
            </w:r>
            <w:r w:rsidR="00D15376">
              <w:rPr>
                <w:noProof/>
                <w:webHidden/>
              </w:rPr>
              <w:tab/>
            </w:r>
            <w:r w:rsidR="00D15376">
              <w:rPr>
                <w:noProof/>
                <w:webHidden/>
              </w:rPr>
              <w:fldChar w:fldCharType="begin"/>
            </w:r>
            <w:r w:rsidR="00D15376">
              <w:rPr>
                <w:noProof/>
                <w:webHidden/>
              </w:rPr>
              <w:instrText xml:space="preserve"> PAGEREF _Toc499023828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14:paraId="5D3294F2"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29" w:history="1">
            <w:r w:rsidR="00D15376" w:rsidRPr="006C50DD">
              <w:rPr>
                <w:rStyle w:val="Hipervnculo"/>
                <w:noProof/>
              </w:rPr>
              <w:t>2.4 Microcontroladores y computadora de placa reducida (SBC)</w:t>
            </w:r>
            <w:r w:rsidR="00D15376">
              <w:rPr>
                <w:noProof/>
                <w:webHidden/>
              </w:rPr>
              <w:tab/>
            </w:r>
            <w:r w:rsidR="00D15376">
              <w:rPr>
                <w:noProof/>
                <w:webHidden/>
              </w:rPr>
              <w:fldChar w:fldCharType="begin"/>
            </w:r>
            <w:r w:rsidR="00D15376">
              <w:rPr>
                <w:noProof/>
                <w:webHidden/>
              </w:rPr>
              <w:instrText xml:space="preserve"> PAGEREF _Toc499023829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14:paraId="7888EBDE"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0" w:history="1">
            <w:r w:rsidR="00D15376" w:rsidRPr="006C50DD">
              <w:rPr>
                <w:rStyle w:val="Hipervnculo"/>
                <w:noProof/>
              </w:rPr>
              <w:t>2.5. Comunicación entre distintas arquitecturas de cómputo</w:t>
            </w:r>
            <w:r w:rsidR="00D15376">
              <w:rPr>
                <w:noProof/>
                <w:webHidden/>
              </w:rPr>
              <w:tab/>
            </w:r>
            <w:r w:rsidR="00D15376">
              <w:rPr>
                <w:noProof/>
                <w:webHidden/>
              </w:rPr>
              <w:fldChar w:fldCharType="begin"/>
            </w:r>
            <w:r w:rsidR="00D15376">
              <w:rPr>
                <w:noProof/>
                <w:webHidden/>
              </w:rPr>
              <w:instrText xml:space="preserve"> PAGEREF _Toc499023830 \h </w:instrText>
            </w:r>
            <w:r w:rsidR="00D15376">
              <w:rPr>
                <w:noProof/>
                <w:webHidden/>
              </w:rPr>
            </w:r>
            <w:r w:rsidR="00D15376">
              <w:rPr>
                <w:noProof/>
                <w:webHidden/>
              </w:rPr>
              <w:fldChar w:fldCharType="separate"/>
            </w:r>
            <w:r w:rsidR="00D15376">
              <w:rPr>
                <w:noProof/>
                <w:webHidden/>
              </w:rPr>
              <w:t>14</w:t>
            </w:r>
            <w:r w:rsidR="00D15376">
              <w:rPr>
                <w:noProof/>
                <w:webHidden/>
              </w:rPr>
              <w:fldChar w:fldCharType="end"/>
            </w:r>
          </w:hyperlink>
        </w:p>
        <w:p w14:paraId="37CD8954"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1" w:history="1">
            <w:r w:rsidR="00D15376" w:rsidRPr="006C50DD">
              <w:rPr>
                <w:rStyle w:val="Hipervnculo"/>
                <w:noProof/>
              </w:rPr>
              <w:t>2.6 ¿Qué es un SAR (Sistema Autónomo Robótico)?</w:t>
            </w:r>
            <w:r w:rsidR="00D15376">
              <w:rPr>
                <w:noProof/>
                <w:webHidden/>
              </w:rPr>
              <w:tab/>
            </w:r>
            <w:r w:rsidR="00D15376">
              <w:rPr>
                <w:noProof/>
                <w:webHidden/>
              </w:rPr>
              <w:fldChar w:fldCharType="begin"/>
            </w:r>
            <w:r w:rsidR="00D15376">
              <w:rPr>
                <w:noProof/>
                <w:webHidden/>
              </w:rPr>
              <w:instrText xml:space="preserve"> PAGEREF _Toc499023831 \h </w:instrText>
            </w:r>
            <w:r w:rsidR="00D15376">
              <w:rPr>
                <w:noProof/>
                <w:webHidden/>
              </w:rPr>
            </w:r>
            <w:r w:rsidR="00D15376">
              <w:rPr>
                <w:noProof/>
                <w:webHidden/>
              </w:rPr>
              <w:fldChar w:fldCharType="separate"/>
            </w:r>
            <w:r w:rsidR="00D15376">
              <w:rPr>
                <w:noProof/>
                <w:webHidden/>
              </w:rPr>
              <w:t>15</w:t>
            </w:r>
            <w:r w:rsidR="00D15376">
              <w:rPr>
                <w:noProof/>
                <w:webHidden/>
              </w:rPr>
              <w:fldChar w:fldCharType="end"/>
            </w:r>
          </w:hyperlink>
        </w:p>
        <w:p w14:paraId="631A21B9"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2" w:history="1">
            <w:r w:rsidR="00D15376" w:rsidRPr="006C50DD">
              <w:rPr>
                <w:rStyle w:val="Hipervnculo"/>
                <w:noProof/>
              </w:rPr>
              <w:t>2.7 La robótica en la educación</w:t>
            </w:r>
            <w:r w:rsidR="00D15376">
              <w:rPr>
                <w:noProof/>
                <w:webHidden/>
              </w:rPr>
              <w:tab/>
            </w:r>
            <w:r w:rsidR="00D15376">
              <w:rPr>
                <w:noProof/>
                <w:webHidden/>
              </w:rPr>
              <w:fldChar w:fldCharType="begin"/>
            </w:r>
            <w:r w:rsidR="00D15376">
              <w:rPr>
                <w:noProof/>
                <w:webHidden/>
              </w:rPr>
              <w:instrText xml:space="preserve"> PAGEREF _Toc499023832 \h </w:instrText>
            </w:r>
            <w:r w:rsidR="00D15376">
              <w:rPr>
                <w:noProof/>
                <w:webHidden/>
              </w:rPr>
            </w:r>
            <w:r w:rsidR="00D15376">
              <w:rPr>
                <w:noProof/>
                <w:webHidden/>
              </w:rPr>
              <w:fldChar w:fldCharType="separate"/>
            </w:r>
            <w:r w:rsidR="00D15376">
              <w:rPr>
                <w:noProof/>
                <w:webHidden/>
              </w:rPr>
              <w:t>15</w:t>
            </w:r>
            <w:r w:rsidR="00D15376">
              <w:rPr>
                <w:noProof/>
                <w:webHidden/>
              </w:rPr>
              <w:fldChar w:fldCharType="end"/>
            </w:r>
          </w:hyperlink>
        </w:p>
        <w:p w14:paraId="7C8C979C"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33" w:history="1">
            <w:r w:rsidR="00D15376" w:rsidRPr="006C50DD">
              <w:rPr>
                <w:rStyle w:val="Hipervnculo"/>
                <w:noProof/>
              </w:rPr>
              <w:t>Capítulo 3 – Arduino</w:t>
            </w:r>
            <w:r w:rsidR="00D15376">
              <w:rPr>
                <w:noProof/>
                <w:webHidden/>
              </w:rPr>
              <w:tab/>
            </w:r>
            <w:r w:rsidR="00D15376">
              <w:rPr>
                <w:noProof/>
                <w:webHidden/>
              </w:rPr>
              <w:fldChar w:fldCharType="begin"/>
            </w:r>
            <w:r w:rsidR="00D15376">
              <w:rPr>
                <w:noProof/>
                <w:webHidden/>
              </w:rPr>
              <w:instrText xml:space="preserve"> PAGEREF _Toc499023833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14:paraId="38A140F8"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4" w:history="1">
            <w:r w:rsidR="00D15376" w:rsidRPr="006C50DD">
              <w:rPr>
                <w:rStyle w:val="Hipervnculo"/>
                <w:noProof/>
              </w:rPr>
              <w:t>3.1 ¿Qué es Arduino?</w:t>
            </w:r>
            <w:r w:rsidR="00D15376">
              <w:rPr>
                <w:noProof/>
                <w:webHidden/>
              </w:rPr>
              <w:tab/>
            </w:r>
            <w:r w:rsidR="00D15376">
              <w:rPr>
                <w:noProof/>
                <w:webHidden/>
              </w:rPr>
              <w:fldChar w:fldCharType="begin"/>
            </w:r>
            <w:r w:rsidR="00D15376">
              <w:rPr>
                <w:noProof/>
                <w:webHidden/>
              </w:rPr>
              <w:instrText xml:space="preserve"> PAGEREF _Toc499023834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14:paraId="1D464954"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5" w:history="1">
            <w:r w:rsidR="00D15376" w:rsidRPr="006C50DD">
              <w:rPr>
                <w:rStyle w:val="Hipervnculo"/>
                <w:noProof/>
              </w:rPr>
              <w:t>3.2 ¿Qué es Processing?</w:t>
            </w:r>
            <w:r w:rsidR="00D15376">
              <w:rPr>
                <w:noProof/>
                <w:webHidden/>
              </w:rPr>
              <w:tab/>
            </w:r>
            <w:r w:rsidR="00D15376">
              <w:rPr>
                <w:noProof/>
                <w:webHidden/>
              </w:rPr>
              <w:fldChar w:fldCharType="begin"/>
            </w:r>
            <w:r w:rsidR="00D15376">
              <w:rPr>
                <w:noProof/>
                <w:webHidden/>
              </w:rPr>
              <w:instrText xml:space="preserve"> PAGEREF _Toc499023835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14:paraId="2C77F030"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6" w:history="1">
            <w:r w:rsidR="00D15376" w:rsidRPr="006C50DD">
              <w:rPr>
                <w:rStyle w:val="Hipervnculo"/>
                <w:noProof/>
              </w:rPr>
              <w:t>3.3 ¿Qué es Wiring?</w:t>
            </w:r>
            <w:r w:rsidR="00D15376">
              <w:rPr>
                <w:noProof/>
                <w:webHidden/>
              </w:rPr>
              <w:tab/>
            </w:r>
            <w:r w:rsidR="00D15376">
              <w:rPr>
                <w:noProof/>
                <w:webHidden/>
              </w:rPr>
              <w:fldChar w:fldCharType="begin"/>
            </w:r>
            <w:r w:rsidR="00D15376">
              <w:rPr>
                <w:noProof/>
                <w:webHidden/>
              </w:rPr>
              <w:instrText xml:space="preserve"> PAGEREF _Toc499023836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14:paraId="10461EA8"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7" w:history="1">
            <w:r w:rsidR="00D15376" w:rsidRPr="006C50DD">
              <w:rPr>
                <w:rStyle w:val="Hipervnculo"/>
                <w:noProof/>
              </w:rPr>
              <w:t>3.4 Entonces Arduino es…</w:t>
            </w:r>
            <w:r w:rsidR="00D15376">
              <w:rPr>
                <w:noProof/>
                <w:webHidden/>
              </w:rPr>
              <w:tab/>
            </w:r>
            <w:r w:rsidR="00D15376">
              <w:rPr>
                <w:noProof/>
                <w:webHidden/>
              </w:rPr>
              <w:fldChar w:fldCharType="begin"/>
            </w:r>
            <w:r w:rsidR="00D15376">
              <w:rPr>
                <w:noProof/>
                <w:webHidden/>
              </w:rPr>
              <w:instrText xml:space="preserve"> PAGEREF _Toc499023837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14:paraId="6D12D5DD"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8" w:history="1">
            <w:r w:rsidR="00D15376" w:rsidRPr="006C50DD">
              <w:rPr>
                <w:rStyle w:val="Hipervnculo"/>
                <w:noProof/>
              </w:rPr>
              <w:t>3.4 Hardware Arduino</w:t>
            </w:r>
            <w:r w:rsidR="00D15376">
              <w:rPr>
                <w:noProof/>
                <w:webHidden/>
              </w:rPr>
              <w:tab/>
            </w:r>
            <w:r w:rsidR="00D15376">
              <w:rPr>
                <w:noProof/>
                <w:webHidden/>
              </w:rPr>
              <w:fldChar w:fldCharType="begin"/>
            </w:r>
            <w:r w:rsidR="00D15376">
              <w:rPr>
                <w:noProof/>
                <w:webHidden/>
              </w:rPr>
              <w:instrText xml:space="preserve"> PAGEREF _Toc499023838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14:paraId="06A38064"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39" w:history="1">
            <w:r w:rsidR="00D15376" w:rsidRPr="006C50DD">
              <w:rPr>
                <w:rStyle w:val="Hipervnculo"/>
                <w:noProof/>
              </w:rPr>
              <w:t>3.5 Distintas plataformas para Arduino</w:t>
            </w:r>
            <w:r w:rsidR="00D15376">
              <w:rPr>
                <w:noProof/>
                <w:webHidden/>
              </w:rPr>
              <w:tab/>
            </w:r>
            <w:r w:rsidR="00D15376">
              <w:rPr>
                <w:noProof/>
                <w:webHidden/>
              </w:rPr>
              <w:fldChar w:fldCharType="begin"/>
            </w:r>
            <w:r w:rsidR="00D15376">
              <w:rPr>
                <w:noProof/>
                <w:webHidden/>
              </w:rPr>
              <w:instrText xml:space="preserve"> PAGEREF _Toc499023839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49812E9B"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40" w:history="1">
            <w:r w:rsidR="00D15376" w:rsidRPr="006C50DD">
              <w:rPr>
                <w:rStyle w:val="Hipervnculo"/>
                <w:noProof/>
              </w:rPr>
              <w:t>3.6 Universo Arduino</w:t>
            </w:r>
            <w:r w:rsidR="00D15376">
              <w:rPr>
                <w:noProof/>
                <w:webHidden/>
              </w:rPr>
              <w:tab/>
            </w:r>
            <w:r w:rsidR="00D15376">
              <w:rPr>
                <w:noProof/>
                <w:webHidden/>
              </w:rPr>
              <w:fldChar w:fldCharType="begin"/>
            </w:r>
            <w:r w:rsidR="00D15376">
              <w:rPr>
                <w:noProof/>
                <w:webHidden/>
              </w:rPr>
              <w:instrText xml:space="preserve"> PAGEREF _Toc499023840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7BE5C593"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41" w:history="1">
            <w:r w:rsidR="00D15376" w:rsidRPr="006C50DD">
              <w:rPr>
                <w:rStyle w:val="Hipervnculo"/>
                <w:noProof/>
              </w:rPr>
              <w:t>3.6.1 Placas</w:t>
            </w:r>
            <w:r w:rsidR="00D15376">
              <w:rPr>
                <w:noProof/>
                <w:webHidden/>
              </w:rPr>
              <w:tab/>
            </w:r>
            <w:r w:rsidR="00D15376">
              <w:rPr>
                <w:noProof/>
                <w:webHidden/>
              </w:rPr>
              <w:fldChar w:fldCharType="begin"/>
            </w:r>
            <w:r w:rsidR="00D15376">
              <w:rPr>
                <w:noProof/>
                <w:webHidden/>
              </w:rPr>
              <w:instrText xml:space="preserve"> PAGEREF _Toc499023841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38D98D5E"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42" w:history="1">
            <w:r w:rsidR="00D15376" w:rsidRPr="006C50DD">
              <w:rPr>
                <w:rStyle w:val="Hipervnculo"/>
                <w:noProof/>
                <w:lang w:val="en-US"/>
              </w:rPr>
              <w:t>3.6.2 Placas de expansión (shields)</w:t>
            </w:r>
            <w:r w:rsidR="00D15376">
              <w:rPr>
                <w:noProof/>
                <w:webHidden/>
              </w:rPr>
              <w:tab/>
            </w:r>
            <w:r w:rsidR="00D15376">
              <w:rPr>
                <w:noProof/>
                <w:webHidden/>
              </w:rPr>
              <w:fldChar w:fldCharType="begin"/>
            </w:r>
            <w:r w:rsidR="00D15376">
              <w:rPr>
                <w:noProof/>
                <w:webHidden/>
              </w:rPr>
              <w:instrText xml:space="preserve"> PAGEREF _Toc499023842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0D111775"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43" w:history="1">
            <w:r w:rsidR="00D15376" w:rsidRPr="006C50DD">
              <w:rPr>
                <w:rStyle w:val="Hipervnculo"/>
                <w:noProof/>
                <w:lang w:val="en-US"/>
              </w:rPr>
              <w:t>3.6.3 Kits</w:t>
            </w:r>
            <w:r w:rsidR="00D15376">
              <w:rPr>
                <w:noProof/>
                <w:webHidden/>
              </w:rPr>
              <w:tab/>
            </w:r>
            <w:r w:rsidR="00D15376">
              <w:rPr>
                <w:noProof/>
                <w:webHidden/>
              </w:rPr>
              <w:fldChar w:fldCharType="begin"/>
            </w:r>
            <w:r w:rsidR="00D15376">
              <w:rPr>
                <w:noProof/>
                <w:webHidden/>
              </w:rPr>
              <w:instrText xml:space="preserve"> PAGEREF _Toc499023843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63BDA1D8"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44" w:history="1">
            <w:r w:rsidR="00D15376" w:rsidRPr="006C50DD">
              <w:rPr>
                <w:rStyle w:val="Hipervnculo"/>
                <w:noProof/>
              </w:rPr>
              <w:t>3.6.4 Accesorios</w:t>
            </w:r>
            <w:r w:rsidR="00D15376">
              <w:rPr>
                <w:noProof/>
                <w:webHidden/>
              </w:rPr>
              <w:tab/>
            </w:r>
            <w:r w:rsidR="00D15376">
              <w:rPr>
                <w:noProof/>
                <w:webHidden/>
              </w:rPr>
              <w:fldChar w:fldCharType="begin"/>
            </w:r>
            <w:r w:rsidR="00D15376">
              <w:rPr>
                <w:noProof/>
                <w:webHidden/>
              </w:rPr>
              <w:instrText xml:space="preserve"> PAGEREF _Toc499023844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7CF6BA1A"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45" w:history="1">
            <w:r w:rsidR="00D15376" w:rsidRPr="006C50DD">
              <w:rPr>
                <w:rStyle w:val="Hipervnculo"/>
                <w:noProof/>
              </w:rPr>
              <w:t>3.6.5 Impresoras 3d</w:t>
            </w:r>
            <w:r w:rsidR="00D15376">
              <w:rPr>
                <w:noProof/>
                <w:webHidden/>
              </w:rPr>
              <w:tab/>
            </w:r>
            <w:r w:rsidR="00D15376">
              <w:rPr>
                <w:noProof/>
                <w:webHidden/>
              </w:rPr>
              <w:fldChar w:fldCharType="begin"/>
            </w:r>
            <w:r w:rsidR="00D15376">
              <w:rPr>
                <w:noProof/>
                <w:webHidden/>
              </w:rPr>
              <w:instrText xml:space="preserve"> PAGEREF _Toc499023845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204E6119"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46" w:history="1">
            <w:r w:rsidR="00D15376" w:rsidRPr="006C50DD">
              <w:rPr>
                <w:rStyle w:val="Hipervnculo"/>
                <w:noProof/>
              </w:rPr>
              <w:t>3.7 Diferencias entre distintas placas de la familia Arduino</w:t>
            </w:r>
            <w:r w:rsidR="00D15376">
              <w:rPr>
                <w:noProof/>
                <w:webHidden/>
              </w:rPr>
              <w:tab/>
            </w:r>
            <w:r w:rsidR="00D15376">
              <w:rPr>
                <w:noProof/>
                <w:webHidden/>
              </w:rPr>
              <w:fldChar w:fldCharType="begin"/>
            </w:r>
            <w:r w:rsidR="00D15376">
              <w:rPr>
                <w:noProof/>
                <w:webHidden/>
              </w:rPr>
              <w:instrText xml:space="preserve"> PAGEREF _Toc499023846 \h </w:instrText>
            </w:r>
            <w:r w:rsidR="00D15376">
              <w:rPr>
                <w:noProof/>
                <w:webHidden/>
              </w:rPr>
            </w:r>
            <w:r w:rsidR="00D15376">
              <w:rPr>
                <w:noProof/>
                <w:webHidden/>
              </w:rPr>
              <w:fldChar w:fldCharType="separate"/>
            </w:r>
            <w:r w:rsidR="00D15376">
              <w:rPr>
                <w:noProof/>
                <w:webHidden/>
              </w:rPr>
              <w:t>20</w:t>
            </w:r>
            <w:r w:rsidR="00D15376">
              <w:rPr>
                <w:noProof/>
                <w:webHidden/>
              </w:rPr>
              <w:fldChar w:fldCharType="end"/>
            </w:r>
          </w:hyperlink>
        </w:p>
        <w:p w14:paraId="79EFB40D"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47" w:history="1">
            <w:r w:rsidR="00D15376" w:rsidRPr="006C50DD">
              <w:rPr>
                <w:rStyle w:val="Hipervnculo"/>
                <w:noProof/>
              </w:rPr>
              <w:t>3.8 ¿Por qué usar Arduino?</w:t>
            </w:r>
            <w:r w:rsidR="00D15376">
              <w:rPr>
                <w:noProof/>
                <w:webHidden/>
              </w:rPr>
              <w:tab/>
            </w:r>
            <w:r w:rsidR="00D15376">
              <w:rPr>
                <w:noProof/>
                <w:webHidden/>
              </w:rPr>
              <w:fldChar w:fldCharType="begin"/>
            </w:r>
            <w:r w:rsidR="00D15376">
              <w:rPr>
                <w:noProof/>
                <w:webHidden/>
              </w:rPr>
              <w:instrText xml:space="preserve"> PAGEREF _Toc499023847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7BDB4ADC"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48" w:history="1">
            <w:r w:rsidR="00D15376" w:rsidRPr="006C50DD">
              <w:rPr>
                <w:rStyle w:val="Hipervnculo"/>
                <w:noProof/>
              </w:rPr>
              <w:t>3.8.1 La comunidad formada a su alrededor y la generación de habilidades compartidas</w:t>
            </w:r>
            <w:r w:rsidR="00D15376">
              <w:rPr>
                <w:noProof/>
                <w:webHidden/>
              </w:rPr>
              <w:tab/>
            </w:r>
            <w:r w:rsidR="00D15376">
              <w:rPr>
                <w:noProof/>
                <w:webHidden/>
              </w:rPr>
              <w:fldChar w:fldCharType="begin"/>
            </w:r>
            <w:r w:rsidR="00D15376">
              <w:rPr>
                <w:noProof/>
                <w:webHidden/>
              </w:rPr>
              <w:instrText xml:space="preserve"> PAGEREF _Toc499023848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26D3C8BE"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49" w:history="1">
            <w:r w:rsidR="00D15376" w:rsidRPr="006C50DD">
              <w:rPr>
                <w:rStyle w:val="Hipervnculo"/>
                <w:noProof/>
              </w:rPr>
              <w:t>3.8.2 La sencillez del lenguaje de programación</w:t>
            </w:r>
            <w:r w:rsidR="00D15376">
              <w:rPr>
                <w:noProof/>
                <w:webHidden/>
              </w:rPr>
              <w:tab/>
            </w:r>
            <w:r w:rsidR="00D15376">
              <w:rPr>
                <w:noProof/>
                <w:webHidden/>
              </w:rPr>
              <w:fldChar w:fldCharType="begin"/>
            </w:r>
            <w:r w:rsidR="00D15376">
              <w:rPr>
                <w:noProof/>
                <w:webHidden/>
              </w:rPr>
              <w:instrText xml:space="preserve"> PAGEREF _Toc499023849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25C8ED61"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50" w:history="1">
            <w:r w:rsidR="00D15376" w:rsidRPr="006C50DD">
              <w:rPr>
                <w:rStyle w:val="Hipervnculo"/>
                <w:noProof/>
              </w:rPr>
              <w:t>3.8.3 Es hardware de bajo costo</w:t>
            </w:r>
            <w:r w:rsidR="00D15376">
              <w:rPr>
                <w:noProof/>
                <w:webHidden/>
              </w:rPr>
              <w:tab/>
            </w:r>
            <w:r w:rsidR="00D15376">
              <w:rPr>
                <w:noProof/>
                <w:webHidden/>
              </w:rPr>
              <w:fldChar w:fldCharType="begin"/>
            </w:r>
            <w:r w:rsidR="00D15376">
              <w:rPr>
                <w:noProof/>
                <w:webHidden/>
              </w:rPr>
              <w:instrText xml:space="preserve"> PAGEREF _Toc499023850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2847593D"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51" w:history="1">
            <w:r w:rsidR="00D15376" w:rsidRPr="006C50DD">
              <w:rPr>
                <w:rStyle w:val="Hipervnculo"/>
                <w:noProof/>
              </w:rPr>
              <w:t>3.8.4 Incorporación de Arduino en las escuelas</w:t>
            </w:r>
            <w:r w:rsidR="00D15376">
              <w:rPr>
                <w:noProof/>
                <w:webHidden/>
              </w:rPr>
              <w:tab/>
            </w:r>
            <w:r w:rsidR="00D15376">
              <w:rPr>
                <w:noProof/>
                <w:webHidden/>
              </w:rPr>
              <w:fldChar w:fldCharType="begin"/>
            </w:r>
            <w:r w:rsidR="00D15376">
              <w:rPr>
                <w:noProof/>
                <w:webHidden/>
              </w:rPr>
              <w:instrText xml:space="preserve"> PAGEREF _Toc499023851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54373913"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52" w:history="1">
            <w:r w:rsidR="00D15376" w:rsidRPr="006C50DD">
              <w:rPr>
                <w:rStyle w:val="Hipervnculo"/>
                <w:noProof/>
              </w:rPr>
              <w:t>3.9 Actuadores y sensores</w:t>
            </w:r>
            <w:r w:rsidR="00D15376">
              <w:rPr>
                <w:noProof/>
                <w:webHidden/>
              </w:rPr>
              <w:tab/>
            </w:r>
            <w:r w:rsidR="00D15376">
              <w:rPr>
                <w:noProof/>
                <w:webHidden/>
              </w:rPr>
              <w:fldChar w:fldCharType="begin"/>
            </w:r>
            <w:r w:rsidR="00D15376">
              <w:rPr>
                <w:noProof/>
                <w:webHidden/>
              </w:rPr>
              <w:instrText xml:space="preserve"> PAGEREF _Toc499023852 \h </w:instrText>
            </w:r>
            <w:r w:rsidR="00D15376">
              <w:rPr>
                <w:noProof/>
                <w:webHidden/>
              </w:rPr>
            </w:r>
            <w:r w:rsidR="00D15376">
              <w:rPr>
                <w:noProof/>
                <w:webHidden/>
              </w:rPr>
              <w:fldChar w:fldCharType="separate"/>
            </w:r>
            <w:r w:rsidR="00D15376">
              <w:rPr>
                <w:noProof/>
                <w:webHidden/>
              </w:rPr>
              <w:t>22</w:t>
            </w:r>
            <w:r w:rsidR="00D15376">
              <w:rPr>
                <w:noProof/>
                <w:webHidden/>
              </w:rPr>
              <w:fldChar w:fldCharType="end"/>
            </w:r>
          </w:hyperlink>
        </w:p>
        <w:p w14:paraId="6595656B"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53" w:history="1">
            <w:r w:rsidR="00D15376" w:rsidRPr="006C50DD">
              <w:rPr>
                <w:rStyle w:val="Hipervnculo"/>
                <w:noProof/>
              </w:rPr>
              <w:t>3.10 Actuadores en el SAR</w:t>
            </w:r>
            <w:r w:rsidR="00D15376">
              <w:rPr>
                <w:noProof/>
                <w:webHidden/>
              </w:rPr>
              <w:tab/>
            </w:r>
            <w:r w:rsidR="00D15376">
              <w:rPr>
                <w:noProof/>
                <w:webHidden/>
              </w:rPr>
              <w:fldChar w:fldCharType="begin"/>
            </w:r>
            <w:r w:rsidR="00D15376">
              <w:rPr>
                <w:noProof/>
                <w:webHidden/>
              </w:rPr>
              <w:instrText xml:space="preserve"> PAGEREF _Toc499023853 \h </w:instrText>
            </w:r>
            <w:r w:rsidR="00D15376">
              <w:rPr>
                <w:noProof/>
                <w:webHidden/>
              </w:rPr>
            </w:r>
            <w:r w:rsidR="00D15376">
              <w:rPr>
                <w:noProof/>
                <w:webHidden/>
              </w:rPr>
              <w:fldChar w:fldCharType="separate"/>
            </w:r>
            <w:r w:rsidR="00D15376">
              <w:rPr>
                <w:noProof/>
                <w:webHidden/>
              </w:rPr>
              <w:t>23</w:t>
            </w:r>
            <w:r w:rsidR="00D15376">
              <w:rPr>
                <w:noProof/>
                <w:webHidden/>
              </w:rPr>
              <w:fldChar w:fldCharType="end"/>
            </w:r>
          </w:hyperlink>
        </w:p>
        <w:p w14:paraId="2F6099B5"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54" w:history="1">
            <w:r w:rsidR="00D15376" w:rsidRPr="006C50DD">
              <w:rPr>
                <w:rStyle w:val="Hipervnculo"/>
                <w:noProof/>
              </w:rPr>
              <w:t>3.11 Sensores en el SAR</w:t>
            </w:r>
            <w:r w:rsidR="00D15376">
              <w:rPr>
                <w:noProof/>
                <w:webHidden/>
              </w:rPr>
              <w:tab/>
            </w:r>
            <w:r w:rsidR="00D15376">
              <w:rPr>
                <w:noProof/>
                <w:webHidden/>
              </w:rPr>
              <w:fldChar w:fldCharType="begin"/>
            </w:r>
            <w:r w:rsidR="00D15376">
              <w:rPr>
                <w:noProof/>
                <w:webHidden/>
              </w:rPr>
              <w:instrText xml:space="preserve"> PAGEREF _Toc499023854 \h </w:instrText>
            </w:r>
            <w:r w:rsidR="00D15376">
              <w:rPr>
                <w:noProof/>
                <w:webHidden/>
              </w:rPr>
            </w:r>
            <w:r w:rsidR="00D15376">
              <w:rPr>
                <w:noProof/>
                <w:webHidden/>
              </w:rPr>
              <w:fldChar w:fldCharType="separate"/>
            </w:r>
            <w:r w:rsidR="00D15376">
              <w:rPr>
                <w:noProof/>
                <w:webHidden/>
              </w:rPr>
              <w:t>24</w:t>
            </w:r>
            <w:r w:rsidR="00D15376">
              <w:rPr>
                <w:noProof/>
                <w:webHidden/>
              </w:rPr>
              <w:fldChar w:fldCharType="end"/>
            </w:r>
          </w:hyperlink>
        </w:p>
        <w:p w14:paraId="27F57472"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55" w:history="1">
            <w:r w:rsidR="00D15376" w:rsidRPr="006C50DD">
              <w:rPr>
                <w:rStyle w:val="Hipervnculo"/>
                <w:noProof/>
              </w:rPr>
              <w:t>3.12 Módulos o shields en el SAR</w:t>
            </w:r>
            <w:r w:rsidR="00D15376">
              <w:rPr>
                <w:noProof/>
                <w:webHidden/>
              </w:rPr>
              <w:tab/>
            </w:r>
            <w:r w:rsidR="00D15376">
              <w:rPr>
                <w:noProof/>
                <w:webHidden/>
              </w:rPr>
              <w:fldChar w:fldCharType="begin"/>
            </w:r>
            <w:r w:rsidR="00D15376">
              <w:rPr>
                <w:noProof/>
                <w:webHidden/>
              </w:rPr>
              <w:instrText xml:space="preserve"> PAGEREF _Toc499023855 \h </w:instrText>
            </w:r>
            <w:r w:rsidR="00D15376">
              <w:rPr>
                <w:noProof/>
                <w:webHidden/>
              </w:rPr>
            </w:r>
            <w:r w:rsidR="00D15376">
              <w:rPr>
                <w:noProof/>
                <w:webHidden/>
              </w:rPr>
              <w:fldChar w:fldCharType="separate"/>
            </w:r>
            <w:r w:rsidR="00D15376">
              <w:rPr>
                <w:noProof/>
                <w:webHidden/>
              </w:rPr>
              <w:t>25</w:t>
            </w:r>
            <w:r w:rsidR="00D15376">
              <w:rPr>
                <w:noProof/>
                <w:webHidden/>
              </w:rPr>
              <w:fldChar w:fldCharType="end"/>
            </w:r>
          </w:hyperlink>
        </w:p>
        <w:p w14:paraId="0E80FC07"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56" w:history="1">
            <w:r w:rsidR="00D15376" w:rsidRPr="006C50DD">
              <w:rPr>
                <w:rStyle w:val="Hipervnculo"/>
                <w:noProof/>
              </w:rPr>
              <w:t>Bibliografía</w:t>
            </w:r>
            <w:r w:rsidR="00D15376">
              <w:rPr>
                <w:noProof/>
                <w:webHidden/>
              </w:rPr>
              <w:tab/>
            </w:r>
            <w:r w:rsidR="00D15376">
              <w:rPr>
                <w:noProof/>
                <w:webHidden/>
              </w:rPr>
              <w:fldChar w:fldCharType="begin"/>
            </w:r>
            <w:r w:rsidR="00D15376">
              <w:rPr>
                <w:noProof/>
                <w:webHidden/>
              </w:rPr>
              <w:instrText xml:space="preserve"> PAGEREF _Toc499023856 \h </w:instrText>
            </w:r>
            <w:r w:rsidR="00D15376">
              <w:rPr>
                <w:noProof/>
                <w:webHidden/>
              </w:rPr>
            </w:r>
            <w:r w:rsidR="00D15376">
              <w:rPr>
                <w:noProof/>
                <w:webHidden/>
              </w:rPr>
              <w:fldChar w:fldCharType="separate"/>
            </w:r>
            <w:r w:rsidR="00D15376">
              <w:rPr>
                <w:noProof/>
                <w:webHidden/>
              </w:rPr>
              <w:t>26</w:t>
            </w:r>
            <w:r w:rsidR="00D15376">
              <w:rPr>
                <w:noProof/>
                <w:webHidden/>
              </w:rPr>
              <w:fldChar w:fldCharType="end"/>
            </w:r>
          </w:hyperlink>
        </w:p>
        <w:p w14:paraId="05515E61"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57" w:history="1">
            <w:r w:rsidR="00D15376" w:rsidRPr="006C50DD">
              <w:rPr>
                <w:rStyle w:val="Hipervnculo"/>
                <w:noProof/>
              </w:rPr>
              <w:t>Capítulo 4 – Raspberry Pi</w:t>
            </w:r>
            <w:r w:rsidR="00D15376">
              <w:rPr>
                <w:noProof/>
                <w:webHidden/>
              </w:rPr>
              <w:tab/>
            </w:r>
            <w:r w:rsidR="00D15376">
              <w:rPr>
                <w:noProof/>
                <w:webHidden/>
              </w:rPr>
              <w:fldChar w:fldCharType="begin"/>
            </w:r>
            <w:r w:rsidR="00D15376">
              <w:rPr>
                <w:noProof/>
                <w:webHidden/>
              </w:rPr>
              <w:instrText xml:space="preserve"> PAGEREF _Toc499023857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14:paraId="1D9E6DCE"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58" w:history="1">
            <w:r w:rsidR="00D15376" w:rsidRPr="006C50DD">
              <w:rPr>
                <w:rStyle w:val="Hipervnculo"/>
                <w:noProof/>
              </w:rPr>
              <w:t>4.1 ¿Qué es Raspberry Pi?</w:t>
            </w:r>
            <w:r w:rsidR="00D15376">
              <w:rPr>
                <w:noProof/>
                <w:webHidden/>
              </w:rPr>
              <w:tab/>
            </w:r>
            <w:r w:rsidR="00D15376">
              <w:rPr>
                <w:noProof/>
                <w:webHidden/>
              </w:rPr>
              <w:fldChar w:fldCharType="begin"/>
            </w:r>
            <w:r w:rsidR="00D15376">
              <w:rPr>
                <w:noProof/>
                <w:webHidden/>
              </w:rPr>
              <w:instrText xml:space="preserve"> PAGEREF _Toc499023858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14:paraId="61E74503"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59" w:history="1">
            <w:r w:rsidR="00D15376" w:rsidRPr="006C50DD">
              <w:rPr>
                <w:rStyle w:val="Hipervnculo"/>
                <w:noProof/>
              </w:rPr>
              <w:t>4.2 Especificaciones técnicas de las distintas versiones</w:t>
            </w:r>
            <w:r w:rsidR="00D15376">
              <w:rPr>
                <w:noProof/>
                <w:webHidden/>
              </w:rPr>
              <w:tab/>
            </w:r>
            <w:r w:rsidR="00D15376">
              <w:rPr>
                <w:noProof/>
                <w:webHidden/>
              </w:rPr>
              <w:fldChar w:fldCharType="begin"/>
            </w:r>
            <w:r w:rsidR="00D15376">
              <w:rPr>
                <w:noProof/>
                <w:webHidden/>
              </w:rPr>
              <w:instrText xml:space="preserve"> PAGEREF _Toc499023859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14:paraId="004F6161"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60" w:history="1">
            <w:r w:rsidR="00D15376" w:rsidRPr="006C50DD">
              <w:rPr>
                <w:rStyle w:val="Hipervnculo"/>
                <w:noProof/>
              </w:rPr>
              <w:t>4.3 Sistemas Operativos compatibles</w:t>
            </w:r>
            <w:r w:rsidR="00D15376">
              <w:rPr>
                <w:noProof/>
                <w:webHidden/>
              </w:rPr>
              <w:tab/>
            </w:r>
            <w:r w:rsidR="00D15376">
              <w:rPr>
                <w:noProof/>
                <w:webHidden/>
              </w:rPr>
              <w:fldChar w:fldCharType="begin"/>
            </w:r>
            <w:r w:rsidR="00D15376">
              <w:rPr>
                <w:noProof/>
                <w:webHidden/>
              </w:rPr>
              <w:instrText xml:space="preserve"> PAGEREF _Toc499023860 \h </w:instrText>
            </w:r>
            <w:r w:rsidR="00D15376">
              <w:rPr>
                <w:noProof/>
                <w:webHidden/>
              </w:rPr>
            </w:r>
            <w:r w:rsidR="00D15376">
              <w:rPr>
                <w:noProof/>
                <w:webHidden/>
              </w:rPr>
              <w:fldChar w:fldCharType="separate"/>
            </w:r>
            <w:r w:rsidR="00D15376">
              <w:rPr>
                <w:noProof/>
                <w:webHidden/>
              </w:rPr>
              <w:t>28</w:t>
            </w:r>
            <w:r w:rsidR="00D15376">
              <w:rPr>
                <w:noProof/>
                <w:webHidden/>
              </w:rPr>
              <w:fldChar w:fldCharType="end"/>
            </w:r>
          </w:hyperlink>
        </w:p>
        <w:p w14:paraId="00577F30"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61" w:history="1">
            <w:r w:rsidR="00D15376" w:rsidRPr="006C50DD">
              <w:rPr>
                <w:rStyle w:val="Hipervnculo"/>
                <w:noProof/>
              </w:rPr>
              <w:t>4.4 Accesorios para Raspberry Pi</w:t>
            </w:r>
            <w:r w:rsidR="00D15376">
              <w:rPr>
                <w:noProof/>
                <w:webHidden/>
              </w:rPr>
              <w:tab/>
            </w:r>
            <w:r w:rsidR="00D15376">
              <w:rPr>
                <w:noProof/>
                <w:webHidden/>
              </w:rPr>
              <w:fldChar w:fldCharType="begin"/>
            </w:r>
            <w:r w:rsidR="00D15376">
              <w:rPr>
                <w:noProof/>
                <w:webHidden/>
              </w:rPr>
              <w:instrText xml:space="preserve"> PAGEREF _Toc499023861 \h </w:instrText>
            </w:r>
            <w:r w:rsidR="00D15376">
              <w:rPr>
                <w:noProof/>
                <w:webHidden/>
              </w:rPr>
            </w:r>
            <w:r w:rsidR="00D15376">
              <w:rPr>
                <w:noProof/>
                <w:webHidden/>
              </w:rPr>
              <w:fldChar w:fldCharType="separate"/>
            </w:r>
            <w:r w:rsidR="00D15376">
              <w:rPr>
                <w:noProof/>
                <w:webHidden/>
              </w:rPr>
              <w:t>28</w:t>
            </w:r>
            <w:r w:rsidR="00D15376">
              <w:rPr>
                <w:noProof/>
                <w:webHidden/>
              </w:rPr>
              <w:fldChar w:fldCharType="end"/>
            </w:r>
          </w:hyperlink>
        </w:p>
        <w:p w14:paraId="37B709B7"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62" w:history="1">
            <w:r w:rsidR="00D15376" w:rsidRPr="006C50DD">
              <w:rPr>
                <w:rStyle w:val="Hipervnculo"/>
                <w:noProof/>
              </w:rPr>
              <w:t>4.5 ¿Por qué elegir Raspberry Pi?</w:t>
            </w:r>
            <w:r w:rsidR="00D15376">
              <w:rPr>
                <w:noProof/>
                <w:webHidden/>
              </w:rPr>
              <w:tab/>
            </w:r>
            <w:r w:rsidR="00D15376">
              <w:rPr>
                <w:noProof/>
                <w:webHidden/>
              </w:rPr>
              <w:fldChar w:fldCharType="begin"/>
            </w:r>
            <w:r w:rsidR="00D15376">
              <w:rPr>
                <w:noProof/>
                <w:webHidden/>
              </w:rPr>
              <w:instrText xml:space="preserve"> PAGEREF _Toc499023862 \h </w:instrText>
            </w:r>
            <w:r w:rsidR="00D15376">
              <w:rPr>
                <w:noProof/>
                <w:webHidden/>
              </w:rPr>
            </w:r>
            <w:r w:rsidR="00D15376">
              <w:rPr>
                <w:noProof/>
                <w:webHidden/>
              </w:rPr>
              <w:fldChar w:fldCharType="separate"/>
            </w:r>
            <w:r w:rsidR="00D15376">
              <w:rPr>
                <w:noProof/>
                <w:webHidden/>
              </w:rPr>
              <w:t>29</w:t>
            </w:r>
            <w:r w:rsidR="00D15376">
              <w:rPr>
                <w:noProof/>
                <w:webHidden/>
              </w:rPr>
              <w:fldChar w:fldCharType="end"/>
            </w:r>
          </w:hyperlink>
        </w:p>
        <w:p w14:paraId="03FC78F4"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63" w:history="1">
            <w:r w:rsidR="00D15376" w:rsidRPr="006C50DD">
              <w:rPr>
                <w:rStyle w:val="Hipervnculo"/>
                <w:noProof/>
              </w:rPr>
              <w:t>Capítulo 5 - Aplicaciones Móviles</w:t>
            </w:r>
            <w:r w:rsidR="00D15376">
              <w:rPr>
                <w:noProof/>
                <w:webHidden/>
              </w:rPr>
              <w:tab/>
            </w:r>
            <w:r w:rsidR="00D15376">
              <w:rPr>
                <w:noProof/>
                <w:webHidden/>
              </w:rPr>
              <w:fldChar w:fldCharType="begin"/>
            </w:r>
            <w:r w:rsidR="00D15376">
              <w:rPr>
                <w:noProof/>
                <w:webHidden/>
              </w:rPr>
              <w:instrText xml:space="preserve"> PAGEREF _Toc499023863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07B8E171"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64" w:history="1">
            <w:r w:rsidR="00D15376" w:rsidRPr="006C50DD">
              <w:rPr>
                <w:rStyle w:val="Hipervnculo"/>
                <w:noProof/>
              </w:rPr>
              <w:t>5.1 ¿Qué son las aplicaciones móviles?</w:t>
            </w:r>
            <w:r w:rsidR="00D15376">
              <w:rPr>
                <w:noProof/>
                <w:webHidden/>
              </w:rPr>
              <w:tab/>
            </w:r>
            <w:r w:rsidR="00D15376">
              <w:rPr>
                <w:noProof/>
                <w:webHidden/>
              </w:rPr>
              <w:fldChar w:fldCharType="begin"/>
            </w:r>
            <w:r w:rsidR="00D15376">
              <w:rPr>
                <w:noProof/>
                <w:webHidden/>
              </w:rPr>
              <w:instrText xml:space="preserve"> PAGEREF _Toc499023864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5AAD5363"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65" w:history="1">
            <w:r w:rsidR="00D15376" w:rsidRPr="006C50DD">
              <w:rPr>
                <w:rStyle w:val="Hipervnculo"/>
                <w:noProof/>
              </w:rPr>
              <w:t>5.2 Las App’s</w:t>
            </w:r>
            <w:r w:rsidR="00D15376">
              <w:rPr>
                <w:noProof/>
                <w:webHidden/>
              </w:rPr>
              <w:tab/>
            </w:r>
            <w:r w:rsidR="00D15376">
              <w:rPr>
                <w:noProof/>
                <w:webHidden/>
              </w:rPr>
              <w:fldChar w:fldCharType="begin"/>
            </w:r>
            <w:r w:rsidR="00D15376">
              <w:rPr>
                <w:noProof/>
                <w:webHidden/>
              </w:rPr>
              <w:instrText xml:space="preserve"> PAGEREF _Toc499023865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4664E4AA"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66" w:history="1">
            <w:r w:rsidR="00D15376" w:rsidRPr="006C50DD">
              <w:rPr>
                <w:rStyle w:val="Hipervnculo"/>
                <w:noProof/>
              </w:rPr>
              <w:t>5.2.1 Las webApps</w:t>
            </w:r>
            <w:r w:rsidR="00D15376">
              <w:rPr>
                <w:noProof/>
                <w:webHidden/>
              </w:rPr>
              <w:tab/>
            </w:r>
            <w:r w:rsidR="00D15376">
              <w:rPr>
                <w:noProof/>
                <w:webHidden/>
              </w:rPr>
              <w:fldChar w:fldCharType="begin"/>
            </w:r>
            <w:r w:rsidR="00D15376">
              <w:rPr>
                <w:noProof/>
                <w:webHidden/>
              </w:rPr>
              <w:instrText xml:space="preserve"> PAGEREF _Toc499023866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27A53696"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67" w:history="1">
            <w:r w:rsidR="00D15376" w:rsidRPr="006C50DD">
              <w:rPr>
                <w:rStyle w:val="Hipervnculo"/>
                <w:noProof/>
              </w:rPr>
              <w:t>5.2.2 Ventajas de las Web-App:</w:t>
            </w:r>
            <w:r w:rsidR="00D15376">
              <w:rPr>
                <w:noProof/>
                <w:webHidden/>
              </w:rPr>
              <w:tab/>
            </w:r>
            <w:r w:rsidR="00D15376">
              <w:rPr>
                <w:noProof/>
                <w:webHidden/>
              </w:rPr>
              <w:fldChar w:fldCharType="begin"/>
            </w:r>
            <w:r w:rsidR="00D15376">
              <w:rPr>
                <w:noProof/>
                <w:webHidden/>
              </w:rPr>
              <w:instrText xml:space="preserve"> PAGEREF _Toc499023867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14:paraId="082BD064"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68" w:history="1">
            <w:r w:rsidR="00D15376" w:rsidRPr="006C50DD">
              <w:rPr>
                <w:rStyle w:val="Hipervnculo"/>
                <w:noProof/>
              </w:rPr>
              <w:t>5.2.3 Desventajas de las Web-Apps</w:t>
            </w:r>
            <w:r w:rsidR="00D15376">
              <w:rPr>
                <w:noProof/>
                <w:webHidden/>
              </w:rPr>
              <w:tab/>
            </w:r>
            <w:r w:rsidR="00D15376">
              <w:rPr>
                <w:noProof/>
                <w:webHidden/>
              </w:rPr>
              <w:fldChar w:fldCharType="begin"/>
            </w:r>
            <w:r w:rsidR="00D15376">
              <w:rPr>
                <w:noProof/>
                <w:webHidden/>
              </w:rPr>
              <w:instrText xml:space="preserve"> PAGEREF _Toc499023868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14:paraId="13E65323"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69" w:history="1">
            <w:r w:rsidR="00D15376" w:rsidRPr="006C50DD">
              <w:rPr>
                <w:rStyle w:val="Hipervnculo"/>
                <w:noProof/>
              </w:rPr>
              <w:t>5.3 ¿Cuáles son los distintos sistemas operativos para dispositivos móviles?</w:t>
            </w:r>
            <w:r w:rsidR="00D15376">
              <w:rPr>
                <w:noProof/>
                <w:webHidden/>
              </w:rPr>
              <w:tab/>
            </w:r>
            <w:r w:rsidR="00D15376">
              <w:rPr>
                <w:noProof/>
                <w:webHidden/>
              </w:rPr>
              <w:fldChar w:fldCharType="begin"/>
            </w:r>
            <w:r w:rsidR="00D15376">
              <w:rPr>
                <w:noProof/>
                <w:webHidden/>
              </w:rPr>
              <w:instrText xml:space="preserve"> PAGEREF _Toc499023869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14:paraId="06103225"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70" w:history="1">
            <w:r w:rsidR="00D15376" w:rsidRPr="006C50DD">
              <w:rPr>
                <w:rStyle w:val="Hipervnculo"/>
                <w:noProof/>
              </w:rPr>
              <w:t>5.4 Android</w:t>
            </w:r>
            <w:r w:rsidR="00D15376">
              <w:rPr>
                <w:noProof/>
                <w:webHidden/>
              </w:rPr>
              <w:tab/>
            </w:r>
            <w:r w:rsidR="00D15376">
              <w:rPr>
                <w:noProof/>
                <w:webHidden/>
              </w:rPr>
              <w:fldChar w:fldCharType="begin"/>
            </w:r>
            <w:r w:rsidR="00D15376">
              <w:rPr>
                <w:noProof/>
                <w:webHidden/>
              </w:rPr>
              <w:instrText xml:space="preserve"> PAGEREF _Toc499023870 \h </w:instrText>
            </w:r>
            <w:r w:rsidR="00D15376">
              <w:rPr>
                <w:noProof/>
                <w:webHidden/>
              </w:rPr>
            </w:r>
            <w:r w:rsidR="00D15376">
              <w:rPr>
                <w:noProof/>
                <w:webHidden/>
              </w:rPr>
              <w:fldChar w:fldCharType="separate"/>
            </w:r>
            <w:r w:rsidR="00D15376">
              <w:rPr>
                <w:noProof/>
                <w:webHidden/>
              </w:rPr>
              <w:t>34</w:t>
            </w:r>
            <w:r w:rsidR="00D15376">
              <w:rPr>
                <w:noProof/>
                <w:webHidden/>
              </w:rPr>
              <w:fldChar w:fldCharType="end"/>
            </w:r>
          </w:hyperlink>
        </w:p>
        <w:p w14:paraId="36607368"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71" w:history="1">
            <w:r w:rsidR="00D15376" w:rsidRPr="006C50DD">
              <w:rPr>
                <w:rStyle w:val="Hipervnculo"/>
                <w:noProof/>
              </w:rPr>
              <w:t>5.5 Aplicaciones móviles multiplataforma</w:t>
            </w:r>
            <w:r w:rsidR="00D15376">
              <w:rPr>
                <w:noProof/>
                <w:webHidden/>
              </w:rPr>
              <w:tab/>
            </w:r>
            <w:r w:rsidR="00D15376">
              <w:rPr>
                <w:noProof/>
                <w:webHidden/>
              </w:rPr>
              <w:fldChar w:fldCharType="begin"/>
            </w:r>
            <w:r w:rsidR="00D15376">
              <w:rPr>
                <w:noProof/>
                <w:webHidden/>
              </w:rPr>
              <w:instrText xml:space="preserve"> PAGEREF _Toc499023871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14:paraId="2D383EF0"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72" w:history="1">
            <w:r w:rsidR="00D15376" w:rsidRPr="006C50DD">
              <w:rPr>
                <w:rStyle w:val="Hipervnculo"/>
                <w:noProof/>
              </w:rPr>
              <w:t>5.5.1 Diferencias entre aplicaciones y web móviles</w:t>
            </w:r>
            <w:r w:rsidR="00D15376">
              <w:rPr>
                <w:noProof/>
                <w:webHidden/>
              </w:rPr>
              <w:tab/>
            </w:r>
            <w:r w:rsidR="00D15376">
              <w:rPr>
                <w:noProof/>
                <w:webHidden/>
              </w:rPr>
              <w:fldChar w:fldCharType="begin"/>
            </w:r>
            <w:r w:rsidR="00D15376">
              <w:rPr>
                <w:noProof/>
                <w:webHidden/>
              </w:rPr>
              <w:instrText xml:space="preserve"> PAGEREF _Toc499023872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14:paraId="61D35514"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73" w:history="1">
            <w:r w:rsidR="00D15376" w:rsidRPr="006C50DD">
              <w:rPr>
                <w:rStyle w:val="Hipervnculo"/>
                <w:noProof/>
              </w:rPr>
              <w:t>5.5.2 Aplicaciones Nativas</w:t>
            </w:r>
            <w:r w:rsidR="00D15376">
              <w:rPr>
                <w:noProof/>
                <w:webHidden/>
              </w:rPr>
              <w:tab/>
            </w:r>
            <w:r w:rsidR="00D15376">
              <w:rPr>
                <w:noProof/>
                <w:webHidden/>
              </w:rPr>
              <w:fldChar w:fldCharType="begin"/>
            </w:r>
            <w:r w:rsidR="00D15376">
              <w:rPr>
                <w:noProof/>
                <w:webHidden/>
              </w:rPr>
              <w:instrText xml:space="preserve"> PAGEREF _Toc499023873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14:paraId="0373BC95"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74" w:history="1">
            <w:r w:rsidR="00D15376" w:rsidRPr="006C50DD">
              <w:rPr>
                <w:rStyle w:val="Hipervnculo"/>
                <w:noProof/>
              </w:rPr>
              <w:t>5.5.3 Aplicaciones Web</w:t>
            </w:r>
            <w:r w:rsidR="00D15376">
              <w:rPr>
                <w:noProof/>
                <w:webHidden/>
              </w:rPr>
              <w:tab/>
            </w:r>
            <w:r w:rsidR="00D15376">
              <w:rPr>
                <w:noProof/>
                <w:webHidden/>
              </w:rPr>
              <w:fldChar w:fldCharType="begin"/>
            </w:r>
            <w:r w:rsidR="00D15376">
              <w:rPr>
                <w:noProof/>
                <w:webHidden/>
              </w:rPr>
              <w:instrText xml:space="preserve"> PAGEREF _Toc499023874 \h </w:instrText>
            </w:r>
            <w:r w:rsidR="00D15376">
              <w:rPr>
                <w:noProof/>
                <w:webHidden/>
              </w:rPr>
            </w:r>
            <w:r w:rsidR="00D15376">
              <w:rPr>
                <w:noProof/>
                <w:webHidden/>
              </w:rPr>
              <w:fldChar w:fldCharType="separate"/>
            </w:r>
            <w:r w:rsidR="00D15376">
              <w:rPr>
                <w:noProof/>
                <w:webHidden/>
              </w:rPr>
              <w:t>36</w:t>
            </w:r>
            <w:r w:rsidR="00D15376">
              <w:rPr>
                <w:noProof/>
                <w:webHidden/>
              </w:rPr>
              <w:fldChar w:fldCharType="end"/>
            </w:r>
          </w:hyperlink>
        </w:p>
        <w:p w14:paraId="0A164B37"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75" w:history="1">
            <w:r w:rsidR="00D15376" w:rsidRPr="006C50DD">
              <w:rPr>
                <w:rStyle w:val="Hipervnculo"/>
                <w:noProof/>
              </w:rPr>
              <w:t>5.5.4 Aplicaciones Híbridas</w:t>
            </w:r>
            <w:r w:rsidR="00D15376">
              <w:rPr>
                <w:noProof/>
                <w:webHidden/>
              </w:rPr>
              <w:tab/>
            </w:r>
            <w:r w:rsidR="00D15376">
              <w:rPr>
                <w:noProof/>
                <w:webHidden/>
              </w:rPr>
              <w:fldChar w:fldCharType="begin"/>
            </w:r>
            <w:r w:rsidR="00D15376">
              <w:rPr>
                <w:noProof/>
                <w:webHidden/>
              </w:rPr>
              <w:instrText xml:space="preserve"> PAGEREF _Toc499023875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14:paraId="14504178"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76" w:history="1">
            <w:r w:rsidR="00D15376" w:rsidRPr="006C50DD">
              <w:rPr>
                <w:rStyle w:val="Hipervnculo"/>
                <w:noProof/>
              </w:rPr>
              <w:t>5.5.5 Aplicación híbrida: Web App</w:t>
            </w:r>
            <w:r w:rsidR="00D15376">
              <w:rPr>
                <w:noProof/>
                <w:webHidden/>
              </w:rPr>
              <w:tab/>
            </w:r>
            <w:r w:rsidR="00D15376">
              <w:rPr>
                <w:noProof/>
                <w:webHidden/>
              </w:rPr>
              <w:fldChar w:fldCharType="begin"/>
            </w:r>
            <w:r w:rsidR="00D15376">
              <w:rPr>
                <w:noProof/>
                <w:webHidden/>
              </w:rPr>
              <w:instrText xml:space="preserve"> PAGEREF _Toc499023876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14:paraId="65EC4CD1"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77" w:history="1">
            <w:r w:rsidR="00D15376" w:rsidRPr="006C50DD">
              <w:rPr>
                <w:rStyle w:val="Hipervnculo"/>
                <w:noProof/>
              </w:rPr>
              <w:t>5.5.6 Aplicación híbrida: app interpretada</w:t>
            </w:r>
            <w:r w:rsidR="00D15376">
              <w:rPr>
                <w:noProof/>
                <w:webHidden/>
              </w:rPr>
              <w:tab/>
            </w:r>
            <w:r w:rsidR="00D15376">
              <w:rPr>
                <w:noProof/>
                <w:webHidden/>
              </w:rPr>
              <w:fldChar w:fldCharType="begin"/>
            </w:r>
            <w:r w:rsidR="00D15376">
              <w:rPr>
                <w:noProof/>
                <w:webHidden/>
              </w:rPr>
              <w:instrText xml:space="preserve"> PAGEREF _Toc499023877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14:paraId="354BDEEB"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78" w:history="1">
            <w:r w:rsidR="00D15376" w:rsidRPr="006C50DD">
              <w:rPr>
                <w:rStyle w:val="Hipervnculo"/>
                <w:noProof/>
              </w:rPr>
              <w:t>5.6 Investigación en Desarrollo de Apps y WebApps</w:t>
            </w:r>
            <w:r w:rsidR="00D15376">
              <w:rPr>
                <w:noProof/>
                <w:webHidden/>
              </w:rPr>
              <w:tab/>
            </w:r>
            <w:r w:rsidR="00D15376">
              <w:rPr>
                <w:noProof/>
                <w:webHidden/>
              </w:rPr>
              <w:fldChar w:fldCharType="begin"/>
            </w:r>
            <w:r w:rsidR="00D15376">
              <w:rPr>
                <w:noProof/>
                <w:webHidden/>
              </w:rPr>
              <w:instrText xml:space="preserve"> PAGEREF _Toc499023878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14:paraId="3AB3B3EA"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79" w:history="1">
            <w:r w:rsidR="00D15376" w:rsidRPr="006C50DD">
              <w:rPr>
                <w:rStyle w:val="Hipervnculo"/>
                <w:noProof/>
              </w:rPr>
              <w:t>5.6.1 Android Studio</w:t>
            </w:r>
            <w:r w:rsidR="00D15376">
              <w:rPr>
                <w:noProof/>
                <w:webHidden/>
              </w:rPr>
              <w:tab/>
            </w:r>
            <w:r w:rsidR="00D15376">
              <w:rPr>
                <w:noProof/>
                <w:webHidden/>
              </w:rPr>
              <w:fldChar w:fldCharType="begin"/>
            </w:r>
            <w:r w:rsidR="00D15376">
              <w:rPr>
                <w:noProof/>
                <w:webHidden/>
              </w:rPr>
              <w:instrText xml:space="preserve"> PAGEREF _Toc499023879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14:paraId="1B09E9FB"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80" w:history="1">
            <w:r w:rsidR="00D15376" w:rsidRPr="006C50DD">
              <w:rPr>
                <w:rStyle w:val="Hipervnculo"/>
                <w:noProof/>
              </w:rPr>
              <w:t>5.6.2 App inventor</w:t>
            </w:r>
            <w:r w:rsidR="00D15376">
              <w:rPr>
                <w:noProof/>
                <w:webHidden/>
              </w:rPr>
              <w:tab/>
            </w:r>
            <w:r w:rsidR="00D15376">
              <w:rPr>
                <w:noProof/>
                <w:webHidden/>
              </w:rPr>
              <w:fldChar w:fldCharType="begin"/>
            </w:r>
            <w:r w:rsidR="00D15376">
              <w:rPr>
                <w:noProof/>
                <w:webHidden/>
              </w:rPr>
              <w:instrText xml:space="preserve"> PAGEREF _Toc499023880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14:paraId="66621115"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81" w:history="1">
            <w:r w:rsidR="00D15376" w:rsidRPr="006C50DD">
              <w:rPr>
                <w:rStyle w:val="Hipervnculo"/>
                <w:noProof/>
              </w:rPr>
              <w:t>5.6.3 Intel XDK</w:t>
            </w:r>
            <w:r w:rsidR="00D15376">
              <w:rPr>
                <w:noProof/>
                <w:webHidden/>
              </w:rPr>
              <w:tab/>
            </w:r>
            <w:r w:rsidR="00D15376">
              <w:rPr>
                <w:noProof/>
                <w:webHidden/>
              </w:rPr>
              <w:fldChar w:fldCharType="begin"/>
            </w:r>
            <w:r w:rsidR="00D15376">
              <w:rPr>
                <w:noProof/>
                <w:webHidden/>
              </w:rPr>
              <w:instrText xml:space="preserve"> PAGEREF _Toc499023881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5B3636BB"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82" w:history="1">
            <w:r w:rsidR="00D15376" w:rsidRPr="006C50DD">
              <w:rPr>
                <w:rStyle w:val="Hipervnculo"/>
                <w:noProof/>
              </w:rPr>
              <w:t>5.6.4 Ionic</w:t>
            </w:r>
            <w:r w:rsidR="00D15376">
              <w:rPr>
                <w:noProof/>
                <w:webHidden/>
              </w:rPr>
              <w:tab/>
            </w:r>
            <w:r w:rsidR="00D15376">
              <w:rPr>
                <w:noProof/>
                <w:webHidden/>
              </w:rPr>
              <w:fldChar w:fldCharType="begin"/>
            </w:r>
            <w:r w:rsidR="00D15376">
              <w:rPr>
                <w:noProof/>
                <w:webHidden/>
              </w:rPr>
              <w:instrText xml:space="preserve"> PAGEREF _Toc499023882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49DE978C"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83" w:history="1">
            <w:r w:rsidR="00D15376" w:rsidRPr="006C50DD">
              <w:rPr>
                <w:rStyle w:val="Hipervnculo"/>
                <w:noProof/>
              </w:rPr>
              <w:t>5.6.5 Cordova</w:t>
            </w:r>
            <w:r w:rsidR="00D15376">
              <w:rPr>
                <w:noProof/>
                <w:webHidden/>
              </w:rPr>
              <w:tab/>
            </w:r>
            <w:r w:rsidR="00D15376">
              <w:rPr>
                <w:noProof/>
                <w:webHidden/>
              </w:rPr>
              <w:fldChar w:fldCharType="begin"/>
            </w:r>
            <w:r w:rsidR="00D15376">
              <w:rPr>
                <w:noProof/>
                <w:webHidden/>
              </w:rPr>
              <w:instrText xml:space="preserve"> PAGEREF _Toc499023883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7B68BA1C"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84" w:history="1">
            <w:r w:rsidR="00D15376" w:rsidRPr="006C50DD">
              <w:rPr>
                <w:rStyle w:val="Hipervnculo"/>
                <w:noProof/>
              </w:rPr>
              <w:t>5.6.6 Meteor</w:t>
            </w:r>
            <w:r w:rsidR="00D15376">
              <w:rPr>
                <w:noProof/>
                <w:webHidden/>
              </w:rPr>
              <w:tab/>
            </w:r>
            <w:r w:rsidR="00D15376">
              <w:rPr>
                <w:noProof/>
                <w:webHidden/>
              </w:rPr>
              <w:fldChar w:fldCharType="begin"/>
            </w:r>
            <w:r w:rsidR="00D15376">
              <w:rPr>
                <w:noProof/>
                <w:webHidden/>
              </w:rPr>
              <w:instrText xml:space="preserve"> PAGEREF _Toc499023884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7BB8C5B8" w14:textId="77777777" w:rsidR="00D15376" w:rsidRDefault="001E32C0">
          <w:pPr>
            <w:pStyle w:val="TDC3"/>
            <w:tabs>
              <w:tab w:val="right" w:leader="dot" w:pos="9019"/>
            </w:tabs>
            <w:rPr>
              <w:rFonts w:asciiTheme="minorHAnsi" w:eastAsiaTheme="minorEastAsia" w:hAnsiTheme="minorHAnsi" w:cstheme="minorBidi"/>
              <w:noProof/>
              <w:color w:val="auto"/>
            </w:rPr>
          </w:pPr>
          <w:hyperlink w:anchor="_Toc499023885" w:history="1">
            <w:r w:rsidR="00D15376" w:rsidRPr="006C50DD">
              <w:rPr>
                <w:rStyle w:val="Hipervnculo"/>
                <w:noProof/>
              </w:rPr>
              <w:t>5.6.7 Meteor y Cordova</w:t>
            </w:r>
            <w:r w:rsidR="00D15376">
              <w:rPr>
                <w:noProof/>
                <w:webHidden/>
              </w:rPr>
              <w:tab/>
            </w:r>
            <w:r w:rsidR="00D15376">
              <w:rPr>
                <w:noProof/>
                <w:webHidden/>
              </w:rPr>
              <w:fldChar w:fldCharType="begin"/>
            </w:r>
            <w:r w:rsidR="00D15376">
              <w:rPr>
                <w:noProof/>
                <w:webHidden/>
              </w:rPr>
              <w:instrText xml:space="preserve"> PAGEREF _Toc499023885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7A86264A"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86" w:history="1">
            <w:r w:rsidR="00D15376" w:rsidRPr="006C50DD">
              <w:rPr>
                <w:rStyle w:val="Hipervnculo"/>
                <w:noProof/>
              </w:rPr>
              <w:t>Capitulo 6 – Stack MEAN</w:t>
            </w:r>
            <w:r w:rsidR="00D15376">
              <w:rPr>
                <w:noProof/>
                <w:webHidden/>
              </w:rPr>
              <w:tab/>
            </w:r>
            <w:r w:rsidR="00D15376">
              <w:rPr>
                <w:noProof/>
                <w:webHidden/>
              </w:rPr>
              <w:fldChar w:fldCharType="begin"/>
            </w:r>
            <w:r w:rsidR="00D15376">
              <w:rPr>
                <w:noProof/>
                <w:webHidden/>
              </w:rPr>
              <w:instrText xml:space="preserve"> PAGEREF _Toc499023886 \h </w:instrText>
            </w:r>
            <w:r w:rsidR="00D15376">
              <w:rPr>
                <w:noProof/>
                <w:webHidden/>
              </w:rPr>
            </w:r>
            <w:r w:rsidR="00D15376">
              <w:rPr>
                <w:noProof/>
                <w:webHidden/>
              </w:rPr>
              <w:fldChar w:fldCharType="separate"/>
            </w:r>
            <w:r w:rsidR="00D15376">
              <w:rPr>
                <w:noProof/>
                <w:webHidden/>
              </w:rPr>
              <w:t>41</w:t>
            </w:r>
            <w:r w:rsidR="00D15376">
              <w:rPr>
                <w:noProof/>
                <w:webHidden/>
              </w:rPr>
              <w:fldChar w:fldCharType="end"/>
            </w:r>
          </w:hyperlink>
        </w:p>
        <w:p w14:paraId="0777EE3B" w14:textId="77777777" w:rsidR="00D15376" w:rsidRDefault="001E32C0">
          <w:pPr>
            <w:pStyle w:val="TDC1"/>
            <w:tabs>
              <w:tab w:val="right" w:leader="dot" w:pos="9019"/>
            </w:tabs>
            <w:rPr>
              <w:rFonts w:asciiTheme="minorHAnsi" w:eastAsiaTheme="minorEastAsia" w:hAnsiTheme="minorHAnsi" w:cstheme="minorBidi"/>
              <w:noProof/>
              <w:color w:val="auto"/>
            </w:rPr>
          </w:pPr>
          <w:hyperlink w:anchor="_Toc499023887" w:history="1">
            <w:r w:rsidR="00D15376" w:rsidRPr="006C50DD">
              <w:rPr>
                <w:rStyle w:val="Hipervnculo"/>
                <w:noProof/>
              </w:rPr>
              <w:t>Capítulo 7 – Librería Johnny-five y el protocolo Firmata</w:t>
            </w:r>
            <w:r w:rsidR="00D15376">
              <w:rPr>
                <w:noProof/>
                <w:webHidden/>
              </w:rPr>
              <w:tab/>
            </w:r>
            <w:r w:rsidR="00D15376">
              <w:rPr>
                <w:noProof/>
                <w:webHidden/>
              </w:rPr>
              <w:fldChar w:fldCharType="begin"/>
            </w:r>
            <w:r w:rsidR="00D15376">
              <w:rPr>
                <w:noProof/>
                <w:webHidden/>
              </w:rPr>
              <w:instrText xml:space="preserve"> PAGEREF _Toc499023887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14:paraId="1EFAFEF7"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88" w:history="1">
            <w:r w:rsidR="00D15376" w:rsidRPr="006C50DD">
              <w:rPr>
                <w:rStyle w:val="Hipervnculo"/>
                <w:noProof/>
              </w:rPr>
              <w:t>7.1 ¿Qué es Johnny-five?</w:t>
            </w:r>
            <w:r w:rsidR="00D15376">
              <w:rPr>
                <w:noProof/>
                <w:webHidden/>
              </w:rPr>
              <w:tab/>
            </w:r>
            <w:r w:rsidR="00D15376">
              <w:rPr>
                <w:noProof/>
                <w:webHidden/>
              </w:rPr>
              <w:fldChar w:fldCharType="begin"/>
            </w:r>
            <w:r w:rsidR="00D15376">
              <w:rPr>
                <w:noProof/>
                <w:webHidden/>
              </w:rPr>
              <w:instrText xml:space="preserve"> PAGEREF _Toc499023888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14:paraId="1E13FFAE"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89" w:history="1">
            <w:r w:rsidR="00D15376" w:rsidRPr="006C50DD">
              <w:rPr>
                <w:rStyle w:val="Hipervnculo"/>
                <w:noProof/>
              </w:rPr>
              <w:t>7.2 Instalación</w:t>
            </w:r>
            <w:r w:rsidR="00D15376">
              <w:rPr>
                <w:noProof/>
                <w:webHidden/>
              </w:rPr>
              <w:tab/>
            </w:r>
            <w:r w:rsidR="00D15376">
              <w:rPr>
                <w:noProof/>
                <w:webHidden/>
              </w:rPr>
              <w:fldChar w:fldCharType="begin"/>
            </w:r>
            <w:r w:rsidR="00D15376">
              <w:rPr>
                <w:noProof/>
                <w:webHidden/>
              </w:rPr>
              <w:instrText xml:space="preserve"> PAGEREF _Toc499023889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14:paraId="004487AA"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90" w:history="1">
            <w:r w:rsidR="00D15376" w:rsidRPr="006C50DD">
              <w:rPr>
                <w:rStyle w:val="Hipervnculo"/>
                <w:noProof/>
              </w:rPr>
              <w:t>7.3 Arduino Firmata</w:t>
            </w:r>
            <w:r w:rsidR="00D15376">
              <w:rPr>
                <w:noProof/>
                <w:webHidden/>
              </w:rPr>
              <w:tab/>
            </w:r>
            <w:r w:rsidR="00D15376">
              <w:rPr>
                <w:noProof/>
                <w:webHidden/>
              </w:rPr>
              <w:fldChar w:fldCharType="begin"/>
            </w:r>
            <w:r w:rsidR="00D15376">
              <w:rPr>
                <w:noProof/>
                <w:webHidden/>
              </w:rPr>
              <w:instrText xml:space="preserve"> PAGEREF _Toc499023890 \h </w:instrText>
            </w:r>
            <w:r w:rsidR="00D15376">
              <w:rPr>
                <w:noProof/>
                <w:webHidden/>
              </w:rPr>
            </w:r>
            <w:r w:rsidR="00D15376">
              <w:rPr>
                <w:noProof/>
                <w:webHidden/>
              </w:rPr>
              <w:fldChar w:fldCharType="separate"/>
            </w:r>
            <w:r w:rsidR="00D15376">
              <w:rPr>
                <w:noProof/>
                <w:webHidden/>
              </w:rPr>
              <w:t>43</w:t>
            </w:r>
            <w:r w:rsidR="00D15376">
              <w:rPr>
                <w:noProof/>
                <w:webHidden/>
              </w:rPr>
              <w:fldChar w:fldCharType="end"/>
            </w:r>
          </w:hyperlink>
        </w:p>
        <w:p w14:paraId="601522E1" w14:textId="77777777" w:rsidR="00D15376" w:rsidRDefault="001E32C0">
          <w:pPr>
            <w:pStyle w:val="TDC2"/>
            <w:tabs>
              <w:tab w:val="right" w:leader="dot" w:pos="9019"/>
            </w:tabs>
            <w:rPr>
              <w:rFonts w:asciiTheme="minorHAnsi" w:eastAsiaTheme="minorEastAsia" w:hAnsiTheme="minorHAnsi" w:cstheme="minorBidi"/>
              <w:noProof/>
              <w:color w:val="auto"/>
            </w:rPr>
          </w:pPr>
          <w:hyperlink w:anchor="_Toc499023891" w:history="1">
            <w:r w:rsidR="00D15376" w:rsidRPr="006C50DD">
              <w:rPr>
                <w:rStyle w:val="Hipervnculo"/>
                <w:noProof/>
              </w:rPr>
              <w:t>7.4 Instalación Firmata</w:t>
            </w:r>
            <w:r w:rsidR="00D15376">
              <w:rPr>
                <w:noProof/>
                <w:webHidden/>
              </w:rPr>
              <w:tab/>
            </w:r>
            <w:r w:rsidR="00D15376">
              <w:rPr>
                <w:noProof/>
                <w:webHidden/>
              </w:rPr>
              <w:fldChar w:fldCharType="begin"/>
            </w:r>
            <w:r w:rsidR="00D15376">
              <w:rPr>
                <w:noProof/>
                <w:webHidden/>
              </w:rPr>
              <w:instrText xml:space="preserve"> PAGEREF _Toc499023891 \h </w:instrText>
            </w:r>
            <w:r w:rsidR="00D15376">
              <w:rPr>
                <w:noProof/>
                <w:webHidden/>
              </w:rPr>
            </w:r>
            <w:r w:rsidR="00D15376">
              <w:rPr>
                <w:noProof/>
                <w:webHidden/>
              </w:rPr>
              <w:fldChar w:fldCharType="separate"/>
            </w:r>
            <w:r w:rsidR="00D15376">
              <w:rPr>
                <w:noProof/>
                <w:webHidden/>
              </w:rPr>
              <w:t>43</w:t>
            </w:r>
            <w:r w:rsidR="00D15376">
              <w:rPr>
                <w:noProof/>
                <w:webHidden/>
              </w:rPr>
              <w:fldChar w:fldCharType="end"/>
            </w:r>
          </w:hyperlink>
        </w:p>
        <w:p w14:paraId="25E7EC54" w14:textId="77777777" w:rsidR="00830DFC" w:rsidRDefault="00A457C5" w:rsidP="00A40C50">
          <w:r>
            <w:rPr>
              <w:b/>
              <w:bCs/>
              <w:lang w:val="es-ES"/>
            </w:rPr>
            <w:fldChar w:fldCharType="end"/>
          </w:r>
        </w:p>
      </w:sdtContent>
    </w:sdt>
    <w:bookmarkStart w:id="0" w:name="_uqmgjcr5bp2d" w:colFirst="0" w:colLast="0" w:displacedByCustomXml="prev"/>
    <w:bookmarkEnd w:id="0" w:displacedByCustomXml="prev"/>
    <w:p w14:paraId="4D622B88" w14:textId="77777777" w:rsidR="00830DFC" w:rsidRDefault="00CF57F7">
      <w:r>
        <w:br w:type="page"/>
      </w:r>
    </w:p>
    <w:p w14:paraId="4A2CD227" w14:textId="77777777" w:rsidR="0043221E" w:rsidRPr="0043221E" w:rsidRDefault="0043221E">
      <w:pPr>
        <w:pStyle w:val="Ttulo1"/>
        <w:rPr>
          <w:sz w:val="36"/>
          <w:szCs w:val="36"/>
        </w:rPr>
      </w:pPr>
      <w:bookmarkStart w:id="1" w:name="_dk1yrowdqlcy" w:colFirst="0" w:colLast="0"/>
      <w:bookmarkStart w:id="2" w:name="_7bgi7w1gad5d" w:colFirst="0" w:colLast="0"/>
      <w:bookmarkStart w:id="3" w:name="_Toc499023812"/>
      <w:bookmarkEnd w:id="1"/>
      <w:bookmarkEnd w:id="2"/>
      <w:r w:rsidRPr="0043221E">
        <w:rPr>
          <w:sz w:val="36"/>
          <w:szCs w:val="36"/>
        </w:rPr>
        <w:lastRenderedPageBreak/>
        <w:t>Capítulo 1 - Introducción</w:t>
      </w:r>
      <w:bookmarkEnd w:id="3"/>
    </w:p>
    <w:p w14:paraId="34870287" w14:textId="77777777" w:rsidR="0043221E" w:rsidRDefault="0043221E" w:rsidP="0043221E">
      <w:pPr>
        <w:pStyle w:val="Ttulo7"/>
        <w:rPr>
          <w:b/>
          <w:sz w:val="28"/>
          <w:szCs w:val="28"/>
        </w:rPr>
      </w:pPr>
    </w:p>
    <w:p w14:paraId="3A78BF26" w14:textId="77777777" w:rsidR="00830DFC" w:rsidRPr="006D653B" w:rsidRDefault="0043221E" w:rsidP="006D653B">
      <w:pPr>
        <w:pStyle w:val="Ttulo2"/>
        <w:rPr>
          <w:b/>
          <w:sz w:val="32"/>
          <w:szCs w:val="32"/>
        </w:rPr>
      </w:pPr>
      <w:bookmarkStart w:id="4" w:name="_Toc499023813"/>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4"/>
    </w:p>
    <w:p w14:paraId="4549E0EF" w14:textId="77777777" w:rsidR="00830DFC" w:rsidRDefault="00830DFC"/>
    <w:p w14:paraId="3E46F948" w14:textId="77777777"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14:paraId="43D60B6F" w14:textId="77777777" w:rsidR="0043221E" w:rsidRDefault="0043221E" w:rsidP="0043221E">
      <w:pPr>
        <w:pStyle w:val="Ttulo8"/>
        <w:rPr>
          <w:b/>
          <w:i/>
          <w:sz w:val="28"/>
          <w:szCs w:val="28"/>
        </w:rPr>
      </w:pPr>
    </w:p>
    <w:p w14:paraId="058177B8" w14:textId="77777777" w:rsidR="002333AE" w:rsidRPr="006D653B" w:rsidRDefault="00CE5C56" w:rsidP="006D653B">
      <w:pPr>
        <w:pStyle w:val="Ttulo3"/>
        <w:rPr>
          <w:b w:val="0"/>
          <w:sz w:val="28"/>
          <w:szCs w:val="28"/>
        </w:rPr>
      </w:pPr>
      <w:bookmarkStart w:id="5" w:name="_Toc499023814"/>
      <w:r w:rsidRPr="006D653B">
        <w:rPr>
          <w:b w:val="0"/>
          <w:sz w:val="28"/>
          <w:szCs w:val="28"/>
        </w:rPr>
        <w:t xml:space="preserve">1.1.1 </w:t>
      </w:r>
      <w:r w:rsidR="002333AE" w:rsidRPr="006D653B">
        <w:rPr>
          <w:b w:val="0"/>
          <w:sz w:val="28"/>
          <w:szCs w:val="28"/>
        </w:rPr>
        <w:t>Objetivos específicos</w:t>
      </w:r>
      <w:bookmarkEnd w:id="5"/>
    </w:p>
    <w:p w14:paraId="52DA91E1" w14:textId="77777777" w:rsidR="00FD5CB2" w:rsidRDefault="00FD5CB2" w:rsidP="00FD5CB2"/>
    <w:p w14:paraId="261B3BE2" w14:textId="77777777" w:rsidR="00FD5CB2" w:rsidRPr="00FD5CB2" w:rsidRDefault="00FD5CB2" w:rsidP="00FD5CB2"/>
    <w:p w14:paraId="7DD50A17"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14:paraId="70F10F03"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6AD9CD44"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14:paraId="40A48830"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14:paraId="0309753B"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14:paraId="1CE2F91B" w14:textId="77777777" w:rsidR="002333AE" w:rsidRPr="006D653B" w:rsidRDefault="00CE5C56" w:rsidP="006D653B">
      <w:pPr>
        <w:pStyle w:val="Ttulo3"/>
        <w:rPr>
          <w:b w:val="0"/>
          <w:sz w:val="28"/>
          <w:szCs w:val="28"/>
        </w:rPr>
      </w:pPr>
      <w:bookmarkStart w:id="6" w:name="_Toc499023815"/>
      <w:r w:rsidRPr="006D653B">
        <w:rPr>
          <w:b w:val="0"/>
          <w:sz w:val="28"/>
          <w:szCs w:val="28"/>
        </w:rPr>
        <w:t xml:space="preserve">1.1.2 </w:t>
      </w:r>
      <w:r w:rsidR="002333AE" w:rsidRPr="006D653B">
        <w:rPr>
          <w:b w:val="0"/>
          <w:sz w:val="28"/>
          <w:szCs w:val="28"/>
        </w:rPr>
        <w:t>Metodología</w:t>
      </w:r>
      <w:bookmarkEnd w:id="6"/>
    </w:p>
    <w:p w14:paraId="4A7B3BC7" w14:textId="77777777" w:rsidR="00974DCC" w:rsidRDefault="00974DCC">
      <w:pPr>
        <w:spacing w:line="276" w:lineRule="auto"/>
        <w:rPr>
          <w:rFonts w:ascii="Arial" w:eastAsia="Arial" w:hAnsi="Arial" w:cs="Arial"/>
          <w:sz w:val="24"/>
          <w:szCs w:val="24"/>
        </w:rPr>
      </w:pPr>
    </w:p>
    <w:p w14:paraId="74B13042" w14:textId="77777777"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4C95548E" w14:textId="77777777" w:rsidR="00830DFC" w:rsidRPr="006936B7" w:rsidRDefault="00830DFC">
      <w:pPr>
        <w:spacing w:line="276" w:lineRule="auto"/>
        <w:rPr>
          <w:sz w:val="24"/>
          <w:szCs w:val="24"/>
        </w:rPr>
      </w:pPr>
    </w:p>
    <w:p w14:paraId="17D999BD" w14:textId="77777777"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14:paraId="11EBAC73" w14:textId="77777777" w:rsidR="00830DFC" w:rsidRPr="006936B7" w:rsidRDefault="00830DFC">
      <w:pPr>
        <w:spacing w:line="276" w:lineRule="auto"/>
        <w:rPr>
          <w:sz w:val="24"/>
          <w:szCs w:val="24"/>
        </w:rPr>
      </w:pPr>
    </w:p>
    <w:p w14:paraId="19436184" w14:textId="77777777"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7" w:name="_eoiloaxaomvs" w:colFirst="0" w:colLast="0"/>
      <w:bookmarkEnd w:id="7"/>
    </w:p>
    <w:p w14:paraId="4900BF19" w14:textId="77777777" w:rsidR="0043221E" w:rsidRDefault="0043221E" w:rsidP="0043221E">
      <w:pPr>
        <w:pStyle w:val="Ttulo7"/>
        <w:rPr>
          <w:b/>
          <w:sz w:val="28"/>
          <w:szCs w:val="28"/>
        </w:rPr>
      </w:pPr>
      <w:bookmarkStart w:id="8" w:name="_30j0zll" w:colFirst="0" w:colLast="0"/>
      <w:bookmarkEnd w:id="8"/>
    </w:p>
    <w:p w14:paraId="3CAFFA20" w14:textId="77777777" w:rsidR="00830DFC" w:rsidRPr="0043221E" w:rsidRDefault="00CE5C56" w:rsidP="006D653B">
      <w:pPr>
        <w:pStyle w:val="Ttulo2"/>
        <w:rPr>
          <w:b/>
          <w:sz w:val="32"/>
          <w:szCs w:val="32"/>
        </w:rPr>
      </w:pPr>
      <w:bookmarkStart w:id="9" w:name="_Toc499023816"/>
      <w:r>
        <w:rPr>
          <w:b/>
          <w:sz w:val="32"/>
          <w:szCs w:val="32"/>
        </w:rPr>
        <w:t xml:space="preserve">1.2 </w:t>
      </w:r>
      <w:r w:rsidR="00CF57F7" w:rsidRPr="0043221E">
        <w:rPr>
          <w:b/>
          <w:sz w:val="32"/>
          <w:szCs w:val="32"/>
        </w:rPr>
        <w:t>Motivación</w:t>
      </w:r>
      <w:bookmarkEnd w:id="9"/>
    </w:p>
    <w:p w14:paraId="461B6183" w14:textId="77777777" w:rsidR="00830DFC" w:rsidRDefault="00830DFC"/>
    <w:p w14:paraId="2378A7CC" w14:textId="77777777"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66CA0257" w14:textId="77777777" w:rsidR="00974DCC" w:rsidRDefault="00974DCC">
      <w:pPr>
        <w:spacing w:line="276" w:lineRule="auto"/>
        <w:rPr>
          <w:rFonts w:ascii="Arial" w:eastAsia="Arial" w:hAnsi="Arial" w:cs="Arial"/>
          <w:sz w:val="24"/>
          <w:szCs w:val="24"/>
        </w:rPr>
      </w:pPr>
    </w:p>
    <w:p w14:paraId="6EC8BD83" w14:textId="77777777"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14:paraId="261B38BD" w14:textId="77777777" w:rsidR="00830DFC" w:rsidRPr="006936B7" w:rsidRDefault="00830DFC">
      <w:pPr>
        <w:rPr>
          <w:sz w:val="24"/>
          <w:szCs w:val="24"/>
        </w:rPr>
      </w:pPr>
    </w:p>
    <w:p w14:paraId="7D5C5EBB" w14:textId="77777777"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14:paraId="5BAB355A" w14:textId="77777777"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14:paraId="522A9CA1" w14:textId="77777777" w:rsidR="00974DCC" w:rsidRDefault="00974DCC">
      <w:pPr>
        <w:spacing w:line="276" w:lineRule="auto"/>
        <w:rPr>
          <w:rFonts w:ascii="Arial" w:eastAsia="Arial" w:hAnsi="Arial" w:cs="Arial"/>
          <w:sz w:val="24"/>
          <w:szCs w:val="24"/>
        </w:rPr>
      </w:pPr>
    </w:p>
    <w:p w14:paraId="47C7ABA6" w14:textId="77777777"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14:paraId="5210CD01" w14:textId="77777777" w:rsidR="00974DCC" w:rsidRDefault="00974DCC">
      <w:pPr>
        <w:spacing w:line="276" w:lineRule="auto"/>
        <w:rPr>
          <w:rFonts w:ascii="Arial" w:eastAsia="Arial" w:hAnsi="Arial" w:cs="Arial"/>
          <w:sz w:val="24"/>
          <w:szCs w:val="24"/>
        </w:rPr>
      </w:pPr>
    </w:p>
    <w:p w14:paraId="6995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14:paraId="286B59A4" w14:textId="77777777" w:rsidR="00830DFC" w:rsidRPr="006936B7" w:rsidRDefault="00830DFC">
      <w:pPr>
        <w:spacing w:line="276" w:lineRule="auto"/>
        <w:rPr>
          <w:sz w:val="24"/>
          <w:szCs w:val="24"/>
        </w:rPr>
      </w:pPr>
    </w:p>
    <w:p w14:paraId="395AA07A" w14:textId="77777777"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0" w:name="_yhghiwkk0w10" w:colFirst="0" w:colLast="0"/>
      <w:bookmarkEnd w:id="10"/>
    </w:p>
    <w:p w14:paraId="64CB2F20" w14:textId="77777777" w:rsidR="00830DFC" w:rsidRPr="0043221E" w:rsidRDefault="00CE5C56" w:rsidP="006D653B">
      <w:pPr>
        <w:pStyle w:val="Ttulo2"/>
        <w:rPr>
          <w:b/>
          <w:sz w:val="32"/>
          <w:szCs w:val="32"/>
        </w:rPr>
      </w:pPr>
      <w:bookmarkStart w:id="11" w:name="_1fob9te" w:colFirst="0" w:colLast="0"/>
      <w:bookmarkStart w:id="12" w:name="_3znysh7" w:colFirst="0" w:colLast="0"/>
      <w:bookmarkStart w:id="13" w:name="_Toc499023817"/>
      <w:bookmarkEnd w:id="11"/>
      <w:bookmarkEnd w:id="12"/>
      <w:r>
        <w:rPr>
          <w:b/>
          <w:sz w:val="32"/>
          <w:szCs w:val="32"/>
        </w:rPr>
        <w:t xml:space="preserve">1.3 </w:t>
      </w:r>
      <w:r w:rsidR="00CF57F7" w:rsidRPr="0043221E">
        <w:rPr>
          <w:b/>
          <w:sz w:val="32"/>
          <w:szCs w:val="32"/>
        </w:rPr>
        <w:t>Desarrollos Propuestos</w:t>
      </w:r>
      <w:bookmarkEnd w:id="13"/>
    </w:p>
    <w:p w14:paraId="61DBD16A" w14:textId="77777777" w:rsidR="00830DFC" w:rsidRDefault="00830DFC">
      <w:pPr>
        <w:spacing w:line="276" w:lineRule="auto"/>
      </w:pPr>
    </w:p>
    <w:p w14:paraId="48FDB3D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7E8FAE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14:paraId="4FEE2172"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7D85EEB9" w14:textId="77777777"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14:paraId="16242705" w14:textId="77777777" w:rsidR="00830DFC" w:rsidRPr="0043221E" w:rsidRDefault="00CE5C56" w:rsidP="006D653B">
      <w:pPr>
        <w:pStyle w:val="Ttulo2"/>
        <w:rPr>
          <w:b/>
          <w:sz w:val="32"/>
          <w:szCs w:val="32"/>
        </w:rPr>
      </w:pPr>
      <w:bookmarkStart w:id="14" w:name="_w5xp88bpmpdd" w:colFirst="0" w:colLast="0"/>
      <w:bookmarkStart w:id="15" w:name="_Toc499023818"/>
      <w:bookmarkEnd w:id="14"/>
      <w:r>
        <w:rPr>
          <w:b/>
          <w:sz w:val="32"/>
          <w:szCs w:val="32"/>
        </w:rPr>
        <w:t xml:space="preserve">1.4 </w:t>
      </w:r>
      <w:r w:rsidR="00CF57F7" w:rsidRPr="0043221E">
        <w:rPr>
          <w:b/>
          <w:sz w:val="32"/>
          <w:szCs w:val="32"/>
        </w:rPr>
        <w:t>Resultados Esperados</w:t>
      </w:r>
      <w:bookmarkEnd w:id="15"/>
    </w:p>
    <w:p w14:paraId="03F9AF61" w14:textId="77777777" w:rsidR="00830DFC" w:rsidRDefault="00830DFC"/>
    <w:p w14:paraId="1CC9D76F" w14:textId="77777777"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065A83D6" w14:textId="77777777"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980594B" w14:textId="77777777" w:rsidR="00830DFC" w:rsidRDefault="00830DFC">
      <w:pPr>
        <w:spacing w:line="276" w:lineRule="auto"/>
      </w:pPr>
    </w:p>
    <w:p w14:paraId="2BEE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14:paraId="78C02B1B" w14:textId="77777777" w:rsidR="00974DCC" w:rsidRDefault="00974DCC">
      <w:pPr>
        <w:spacing w:line="276" w:lineRule="auto"/>
        <w:rPr>
          <w:rFonts w:ascii="Arial" w:eastAsia="Arial" w:hAnsi="Arial" w:cs="Arial"/>
          <w:sz w:val="24"/>
          <w:szCs w:val="24"/>
        </w:rPr>
      </w:pPr>
    </w:p>
    <w:p w14:paraId="7F4290C8" w14:textId="77777777"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37B9511A" w14:textId="77777777" w:rsidR="00830DFC" w:rsidRPr="006936B7" w:rsidRDefault="00830DFC">
      <w:pPr>
        <w:spacing w:line="276" w:lineRule="auto"/>
        <w:rPr>
          <w:sz w:val="24"/>
          <w:szCs w:val="24"/>
        </w:rPr>
      </w:pPr>
    </w:p>
    <w:p w14:paraId="5B692371" w14:textId="77777777"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6" w:name="_e8yvt5x02vy" w:colFirst="0" w:colLast="0"/>
      <w:bookmarkStart w:id="17" w:name="_tyjcwt" w:colFirst="0" w:colLast="0"/>
      <w:bookmarkEnd w:id="16"/>
      <w:bookmarkEnd w:id="17"/>
    </w:p>
    <w:p w14:paraId="6B818D73" w14:textId="77777777" w:rsidR="001E4EE3" w:rsidRDefault="001E4EE3" w:rsidP="00887CEE">
      <w:pPr>
        <w:rPr>
          <w:rFonts w:ascii="Arial" w:eastAsia="Arial" w:hAnsi="Arial" w:cs="Arial"/>
          <w:sz w:val="24"/>
          <w:szCs w:val="24"/>
        </w:rPr>
      </w:pPr>
    </w:p>
    <w:p w14:paraId="641C6817" w14:textId="77777777" w:rsidR="00A40C50" w:rsidRPr="00776AEA" w:rsidRDefault="006D653B" w:rsidP="00887CEE">
      <w:pPr>
        <w:rPr>
          <w:rFonts w:ascii="Arial" w:eastAsia="Arial" w:hAnsi="Arial" w:cs="Arial"/>
          <w:sz w:val="24"/>
          <w:szCs w:val="24"/>
        </w:rPr>
        <w:sectPr w:rsidR="00A40C50" w:rsidRPr="00776AEA" w:rsidSect="00A40C50">
          <w:headerReference w:type="default" r:id="rId9"/>
          <w:footerReference w:type="default" r:id="rId10"/>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14:paraId="30D2292D" w14:textId="77777777" w:rsidR="00EA0B66" w:rsidRDefault="00EA0B66" w:rsidP="00EA0B66">
      <w:pPr>
        <w:pStyle w:val="Ttulo1"/>
        <w:rPr>
          <w:ins w:id="18" w:author="Nahuel Defossé" w:date="2017-11-24T15:13:00Z"/>
          <w:sz w:val="36"/>
          <w:szCs w:val="36"/>
        </w:rPr>
      </w:pPr>
      <w:bookmarkStart w:id="19" w:name="_Toc499023820"/>
      <w:r w:rsidRPr="00EA0B66">
        <w:rPr>
          <w:sz w:val="36"/>
          <w:szCs w:val="36"/>
        </w:rPr>
        <w:lastRenderedPageBreak/>
        <w:t>Ca</w:t>
      </w:r>
      <w:r>
        <w:rPr>
          <w:sz w:val="36"/>
          <w:szCs w:val="36"/>
        </w:rPr>
        <w:t>pítulo 2 - La robótica</w:t>
      </w:r>
      <w:bookmarkEnd w:id="19"/>
    </w:p>
    <w:p w14:paraId="09826FA1" w14:textId="77777777" w:rsidR="00793828" w:rsidRPr="00793828" w:rsidRDefault="00793828">
      <w:pPr>
        <w:rPr>
          <w:rPrChange w:id="20" w:author="Nahuel Defossé" w:date="2017-11-24T15:13:00Z">
            <w:rPr>
              <w:sz w:val="36"/>
              <w:szCs w:val="36"/>
            </w:rPr>
          </w:rPrChange>
        </w:rPr>
        <w:pPrChange w:id="21" w:author="Nahuel Defossé" w:date="2017-11-24T15:13:00Z">
          <w:pPr>
            <w:pStyle w:val="Ttulo1"/>
          </w:pPr>
        </w:pPrChange>
      </w:pPr>
      <w:ins w:id="22" w:author="Nahuel Defossé" w:date="2017-11-24T15:13:00Z">
        <w:r>
          <w:t>Cada cap</w:t>
        </w:r>
        <w:r>
          <w:rPr>
            <w:rFonts w:ascii="Helvetica" w:eastAsia="Helvetica" w:hAnsi="Helvetica" w:cs="Helvetica"/>
          </w:rPr>
          <w:t>í</w:t>
        </w:r>
        <w:r>
          <w:t>tulo debe contar de una introducci</w:t>
        </w:r>
        <w:r>
          <w:rPr>
            <w:rFonts w:ascii="Helvetica" w:eastAsia="Helvetica" w:hAnsi="Helvetica" w:cs="Helvetica"/>
          </w:rPr>
          <w:t>ó</w:t>
        </w:r>
        <w:r>
          <w:t>n y un resumen que lo relacione con la idea conductora de la tesis</w:t>
        </w:r>
      </w:ins>
    </w:p>
    <w:p w14:paraId="6C012384" w14:textId="77777777" w:rsidR="00EA0B66" w:rsidRDefault="00EA0B66" w:rsidP="00EA0B66">
      <w:pPr>
        <w:pStyle w:val="NormalWeb"/>
        <w:spacing w:before="0" w:beforeAutospacing="0" w:after="0" w:afterAutospacing="0"/>
      </w:pPr>
      <w:r>
        <w:t> </w:t>
      </w:r>
    </w:p>
    <w:p w14:paraId="02BC695B" w14:textId="77777777" w:rsidR="00EA0B66" w:rsidRPr="00EA0B66" w:rsidRDefault="00EA0B66" w:rsidP="00EA0B66">
      <w:pPr>
        <w:pStyle w:val="Ttulo2"/>
        <w:rPr>
          <w:b/>
          <w:sz w:val="32"/>
          <w:szCs w:val="32"/>
        </w:rPr>
      </w:pPr>
      <w:bookmarkStart w:id="23" w:name="_Toc499023821"/>
      <w:r w:rsidRPr="00EA0B66">
        <w:rPr>
          <w:b/>
          <w:sz w:val="32"/>
          <w:szCs w:val="32"/>
        </w:rPr>
        <w:t>2.1 ¿Qué es la robótica?</w:t>
      </w:r>
      <w:bookmarkEnd w:id="23"/>
    </w:p>
    <w:p w14:paraId="112278D7" w14:textId="77777777" w:rsidR="00EA0B66" w:rsidRDefault="00EA0B66" w:rsidP="00EA0B66">
      <w:pPr>
        <w:pStyle w:val="NormalWeb"/>
        <w:spacing w:before="0" w:beforeAutospacing="0" w:after="0" w:afterAutospacing="0"/>
        <w:jc w:val="both"/>
      </w:pPr>
      <w:r>
        <w:t> </w:t>
      </w:r>
    </w:p>
    <w:p w14:paraId="72828D1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156BE36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14:paraId="66FEDE45" w14:textId="77777777" w:rsidR="00EA0B66" w:rsidRPr="006E391D" w:rsidRDefault="00EA0B66" w:rsidP="00EA0B66">
      <w:pPr>
        <w:pStyle w:val="NormalWeb"/>
        <w:spacing w:before="0" w:beforeAutospacing="0" w:after="0" w:afterAutospacing="0"/>
        <w:jc w:val="both"/>
      </w:pPr>
      <w:r w:rsidRPr="006E391D">
        <w:t> </w:t>
      </w:r>
    </w:p>
    <w:p w14:paraId="5AA1FBB2" w14:textId="77777777"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1341B475" w14:textId="77777777" w:rsidR="00EA0B66" w:rsidRPr="006E391D" w:rsidRDefault="00EA0B66" w:rsidP="00EA0B66">
      <w:pPr>
        <w:pStyle w:val="NormalWeb"/>
        <w:spacing w:before="0" w:beforeAutospacing="0" w:after="0" w:afterAutospacing="0"/>
        <w:jc w:val="both"/>
      </w:pPr>
      <w:r w:rsidRPr="006E391D">
        <w:t> </w:t>
      </w:r>
    </w:p>
    <w:p w14:paraId="5AB4A95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14:paraId="5FD181B0" w14:textId="77777777" w:rsidR="00EA0B66" w:rsidRPr="006E391D" w:rsidRDefault="00EA0B66" w:rsidP="00EA0B66">
      <w:pPr>
        <w:pStyle w:val="NormalWeb"/>
        <w:spacing w:before="0" w:beforeAutospacing="0" w:after="0" w:afterAutospacing="0"/>
        <w:jc w:val="both"/>
      </w:pPr>
      <w:r w:rsidRPr="006E391D">
        <w:t> </w:t>
      </w:r>
    </w:p>
    <w:p w14:paraId="03692C4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74D49CD8" w14:textId="77777777" w:rsidR="00EA0B66" w:rsidRDefault="00EA0B66" w:rsidP="00EA0B66">
      <w:pPr>
        <w:pStyle w:val="NormalWeb"/>
        <w:spacing w:before="0" w:beforeAutospacing="0" w:after="0" w:afterAutospacing="0"/>
        <w:jc w:val="both"/>
        <w:rPr>
          <w:ins w:id="24" w:author="Nahuel Defossé" w:date="2017-11-24T15:09:00Z"/>
          <w:rFonts w:ascii="Arial" w:hAnsi="Arial" w:cs="Arial"/>
          <w:color w:val="000000"/>
        </w:rPr>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1B9210BE" w14:textId="77777777" w:rsidR="00793828" w:rsidRPr="006E391D" w:rsidRDefault="00793828" w:rsidP="00EA0B66">
      <w:pPr>
        <w:pStyle w:val="NormalWeb"/>
        <w:spacing w:before="0" w:beforeAutospacing="0" w:after="0" w:afterAutospacing="0"/>
        <w:jc w:val="both"/>
      </w:pPr>
      <w:ins w:id="25" w:author="Nahuel Defossé" w:date="2017-11-24T15:09:00Z">
        <w:r>
          <w:rPr>
            <w:rFonts w:ascii="Arial" w:hAnsi="Arial" w:cs="Arial"/>
            <w:color w:val="000000"/>
          </w:rPr>
          <w:t xml:space="preserve">La Ilustración 1 no es llamada desde el texto, Agregar el texto que la referencie o eliminarla. </w:t>
        </w:r>
      </w:ins>
    </w:p>
    <w:p w14:paraId="4D990FAE" w14:textId="77777777" w:rsidR="00EA0B66" w:rsidRDefault="00EA0B66" w:rsidP="00EA0B66">
      <w:pPr>
        <w:pStyle w:val="NormalWeb"/>
        <w:spacing w:before="0" w:beforeAutospacing="0" w:after="0" w:afterAutospacing="0"/>
        <w:jc w:val="both"/>
      </w:pPr>
      <w:r>
        <w:t> </w:t>
      </w:r>
      <w:ins w:id="26" w:author="Nahuel Defossé" w:date="2017-11-24T15:08:00Z">
        <w:r w:rsidR="00793828">
          <w:t xml:space="preserve"> </w:t>
        </w:r>
      </w:ins>
    </w:p>
    <w:p w14:paraId="03FB6B12" w14:textId="77777777" w:rsidR="00EA0B66" w:rsidRDefault="00EA0B66" w:rsidP="00EA0B66">
      <w:pPr>
        <w:pStyle w:val="NormalWeb"/>
        <w:keepNext/>
        <w:spacing w:before="0" w:beforeAutospacing="0" w:after="0" w:afterAutospacing="0"/>
        <w:jc w:val="center"/>
      </w:pPr>
      <w:r>
        <w:rPr>
          <w:rFonts w:ascii="Arial" w:hAnsi="Arial" w:cs="Arial"/>
          <w:noProof/>
          <w:color w:val="000000"/>
          <w:sz w:val="22"/>
          <w:szCs w:val="22"/>
          <w:lang w:val="es-ES_tradnl" w:eastAsia="es-ES_tradnl"/>
        </w:rPr>
        <w:lastRenderedPageBreak/>
        <w:drawing>
          <wp:inline distT="0" distB="0" distL="0" distR="0" wp14:anchorId="18082090" wp14:editId="0AD5E193">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5F473162" w14:textId="77777777" w:rsidR="00EA0B66" w:rsidRDefault="00EA0B66" w:rsidP="00EA0B66">
      <w:pPr>
        <w:pStyle w:val="Descripcin"/>
        <w:jc w:val="center"/>
      </w:pPr>
      <w:r>
        <w:t xml:space="preserve">Ilustración </w:t>
      </w:r>
      <w:fldSimple w:instr=" SEQ Ilustración \* ARABIC ">
        <w:r w:rsidR="00294A12">
          <w:rPr>
            <w:noProof/>
          </w:rPr>
          <w:t>1</w:t>
        </w:r>
      </w:fldSimple>
      <w:r>
        <w:t xml:space="preserve"> - Esquema básico de un robot</w:t>
      </w:r>
    </w:p>
    <w:p w14:paraId="493E5E0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del w:id="27" w:author="Nahuel Defossé" w:date="2017-11-24T15:10:00Z">
        <w:r w:rsidRPr="006E391D" w:rsidDel="00793828">
          <w:rPr>
            <w:rFonts w:ascii="Arial" w:hAnsi="Arial" w:cs="Arial"/>
            <w:color w:val="000000"/>
          </w:rPr>
          <w:delText xml:space="preserve">decidido </w:delText>
        </w:r>
      </w:del>
      <w:ins w:id="28" w:author="Nahuel Defossé" w:date="2017-11-24T15:11:00Z">
        <w:r w:rsidR="00793828">
          <w:rPr>
            <w:rFonts w:ascii="Arial" w:hAnsi="Arial" w:cs="Arial"/>
            <w:color w:val="000000"/>
          </w:rPr>
          <w:t>detectado</w:t>
        </w:r>
      </w:ins>
      <w:ins w:id="29" w:author="Nahuel Defossé" w:date="2017-11-24T15:10:00Z">
        <w:r w:rsidR="00793828">
          <w:rPr>
            <w:rFonts w:ascii="Arial" w:hAnsi="Arial" w:cs="Arial"/>
            <w:color w:val="000000"/>
          </w:rPr>
          <w:t xml:space="preserve"> </w:t>
        </w:r>
      </w:ins>
      <w:del w:id="30" w:author="Nahuel Defossé" w:date="2017-11-24T15:10:00Z">
        <w:r w:rsidRPr="006E391D" w:rsidDel="00793828">
          <w:rPr>
            <w:rFonts w:ascii="Arial" w:hAnsi="Arial" w:cs="Arial"/>
            <w:color w:val="000000"/>
          </w:rPr>
          <w:delText xml:space="preserve">que tiene </w:delText>
        </w:r>
      </w:del>
      <w:r w:rsidRPr="006E391D">
        <w:rPr>
          <w:rFonts w:ascii="Arial" w:hAnsi="Arial" w:cs="Arial"/>
          <w:color w:val="000000"/>
        </w:rPr>
        <w:t xml:space="preserve">una necesidad, </w:t>
      </w:r>
      <w:r w:rsidR="006E391D" w:rsidRPr="006E391D">
        <w:rPr>
          <w:rFonts w:ascii="Arial" w:hAnsi="Arial" w:cs="Arial"/>
          <w:color w:val="000000"/>
        </w:rPr>
        <w:t>los primeros</w:t>
      </w:r>
      <w:r w:rsidRPr="006E391D">
        <w:rPr>
          <w:rFonts w:ascii="Arial" w:hAnsi="Arial" w:cs="Arial"/>
          <w:color w:val="000000"/>
        </w:rPr>
        <w:t xml:space="preserve"> </w:t>
      </w:r>
      <w:ins w:id="31" w:author="Nahuel Defossé" w:date="2017-11-24T15:11:00Z">
        <w:r w:rsidR="00793828">
          <w:rPr>
            <w:rFonts w:ascii="Arial" w:hAnsi="Arial" w:cs="Arial"/>
            <w:color w:val="000000"/>
          </w:rPr>
          <w:t xml:space="preserve">pasos </w:t>
        </w:r>
      </w:ins>
      <w:r w:rsidRPr="006E391D">
        <w:rPr>
          <w:rFonts w:ascii="Arial" w:hAnsi="Arial" w:cs="Arial"/>
          <w:color w:val="000000"/>
        </w:rPr>
        <w:t xml:space="preserve">que </w:t>
      </w:r>
      <w:del w:id="32" w:author="Nahuel Defossé" w:date="2017-11-24T15:11:00Z">
        <w:r w:rsidRPr="006E391D" w:rsidDel="00793828">
          <w:rPr>
            <w:rFonts w:ascii="Arial" w:hAnsi="Arial" w:cs="Arial"/>
            <w:color w:val="000000"/>
          </w:rPr>
          <w:delText xml:space="preserve">hace </w:delText>
        </w:r>
      </w:del>
      <w:ins w:id="33" w:author="Nahuel Defossé" w:date="2017-11-24T15:11:00Z">
        <w:r w:rsidR="00793828">
          <w:rPr>
            <w:rFonts w:ascii="Arial" w:hAnsi="Arial" w:cs="Arial"/>
            <w:color w:val="000000"/>
          </w:rPr>
          <w:t xml:space="preserve">realiza </w:t>
        </w:r>
      </w:ins>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8A951A8" w14:textId="77777777" w:rsidR="00EA0B66" w:rsidRPr="006E391D" w:rsidRDefault="00EA0B66" w:rsidP="00EA0B66">
      <w:pPr>
        <w:pStyle w:val="NormalWeb"/>
        <w:spacing w:before="0" w:beforeAutospacing="0" w:after="0" w:afterAutospacing="0"/>
        <w:jc w:val="both"/>
      </w:pPr>
      <w:del w:id="34" w:author="Nahuel Defossé" w:date="2017-11-24T15:12:00Z">
        <w:r w:rsidRPr="006E391D" w:rsidDel="00793828">
          <w:rPr>
            <w:rFonts w:ascii="Arial" w:hAnsi="Arial" w:cs="Arial"/>
            <w:color w:val="000000"/>
          </w:rPr>
          <w:delText>Las funciones a realizar por cada uno de los temas podrían ser las siguientes:</w:delText>
        </w:r>
      </w:del>
      <w:ins w:id="35" w:author="Nahuel Defossé" w:date="2017-11-24T15:12:00Z">
        <w:r w:rsidR="00793828">
          <w:rPr>
            <w:rFonts w:ascii="Arial" w:hAnsi="Arial" w:cs="Arial"/>
            <w:color w:val="000000"/>
          </w:rPr>
          <w:t>Podemos identificar elementos y acciones relacionados con cada etapa de la scuencia antes descripta:</w:t>
        </w:r>
      </w:ins>
    </w:p>
    <w:p w14:paraId="12AE9F8E" w14:textId="77777777" w:rsidR="00EA0B66" w:rsidRPr="006E391D" w:rsidRDefault="00EA0B66" w:rsidP="00EA0B66">
      <w:pPr>
        <w:pStyle w:val="NormalWeb"/>
        <w:spacing w:before="0" w:beforeAutospacing="0" w:after="0" w:afterAutospacing="0"/>
        <w:jc w:val="both"/>
      </w:pPr>
      <w:r w:rsidRPr="006E391D">
        <w:t> </w:t>
      </w:r>
    </w:p>
    <w:p w14:paraId="502BD870"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14:paraId="3D1B0FF6"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524030F3"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03A2B94A"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4AB0BA6" w14:textId="77777777" w:rsidR="00EA0B66" w:rsidRPr="006E391D" w:rsidRDefault="00EA0B66" w:rsidP="00EA0B66">
      <w:pPr>
        <w:pStyle w:val="NormalWeb"/>
        <w:spacing w:before="0" w:beforeAutospacing="0" w:after="0" w:afterAutospacing="0"/>
        <w:jc w:val="both"/>
      </w:pPr>
      <w:r w:rsidRPr="006E391D">
        <w:t> </w:t>
      </w:r>
    </w:p>
    <w:p w14:paraId="00EAA8E3"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14:paraId="455DCE2D"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3ABB79A7"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4536D0C9"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2F4960B"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5C2D1AD5" w14:textId="77777777" w:rsidR="00EA0B66" w:rsidRPr="006E391D" w:rsidRDefault="00EA0B66" w:rsidP="00EA0B66">
      <w:pPr>
        <w:pStyle w:val="NormalWeb"/>
        <w:spacing w:before="0" w:beforeAutospacing="0" w:after="0" w:afterAutospacing="0"/>
        <w:jc w:val="both"/>
      </w:pPr>
      <w:r w:rsidRPr="006E391D">
        <w:t> </w:t>
      </w:r>
    </w:p>
    <w:p w14:paraId="496B3A5D"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14:paraId="31AAEB9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051C9F41"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3616383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0D7740EB"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022DEC" w14:textId="77777777" w:rsidR="00EA0B66" w:rsidRPr="006E391D" w:rsidRDefault="00EA0B66" w:rsidP="00EA0B66">
      <w:pPr>
        <w:pStyle w:val="NormalWeb"/>
        <w:spacing w:before="0" w:beforeAutospacing="0" w:after="0" w:afterAutospacing="0"/>
      </w:pPr>
      <w:r w:rsidRPr="006E391D">
        <w:t> </w:t>
      </w:r>
    </w:p>
    <w:p w14:paraId="75A87333" w14:textId="77777777" w:rsidR="00EA0B66" w:rsidRPr="00EA0B66" w:rsidRDefault="00EA0B66" w:rsidP="00EA0B66">
      <w:pPr>
        <w:pStyle w:val="Ttulo2"/>
        <w:rPr>
          <w:b/>
          <w:sz w:val="32"/>
          <w:szCs w:val="32"/>
        </w:rPr>
      </w:pPr>
      <w:bookmarkStart w:id="36" w:name="_Toc499023822"/>
      <w:r w:rsidRPr="00EA0B66">
        <w:rPr>
          <w:b/>
          <w:sz w:val="32"/>
          <w:szCs w:val="32"/>
        </w:rPr>
        <w:lastRenderedPageBreak/>
        <w:t>2.2 Estructura física de los robots</w:t>
      </w:r>
      <w:bookmarkEnd w:id="36"/>
    </w:p>
    <w:p w14:paraId="5A585BC5" w14:textId="1FA34D4D" w:rsidR="00EA0B66" w:rsidRDefault="00EA0B66" w:rsidP="00EA0B66">
      <w:pPr>
        <w:pStyle w:val="NormalWeb"/>
        <w:shd w:val="clear" w:color="auto" w:fill="FFFFFF"/>
        <w:spacing w:before="120" w:beforeAutospacing="0" w:after="120" w:afterAutospacing="0"/>
        <w:jc w:val="both"/>
        <w:rPr>
          <w:ins w:id="37" w:author="Nahuel Defossé" w:date="2017-11-24T15:16:00Z"/>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ins w:id="38" w:author="Nahuel Defossé" w:date="2017-11-24T15:14:00Z">
        <w:r w:rsidR="00D0593B">
          <w:rPr>
            <w:rFonts w:ascii="Arial" w:hAnsi="Arial" w:cs="Arial"/>
            <w:color w:val="222222"/>
          </w:rPr>
          <w:t>a</w:t>
        </w:r>
      </w:ins>
      <w:del w:id="39" w:author="Nahuel Defossé" w:date="2017-11-24T15:14:00Z">
        <w:r w:rsidRPr="006E391D" w:rsidDel="00D0593B">
          <w:rPr>
            <w:rFonts w:ascii="Arial" w:hAnsi="Arial" w:cs="Arial"/>
            <w:color w:val="222222"/>
          </w:rPr>
          <w:delText>e</w:delText>
        </w:r>
      </w:del>
      <w:r w:rsidRPr="006E391D">
        <w:rPr>
          <w:rFonts w:ascii="Arial" w:hAnsi="Arial" w:cs="Arial"/>
          <w:color w:val="222222"/>
        </w:rPr>
        <w:t xml:space="preserve">l Robot. Es difícil establecer una clasificación </w:t>
      </w:r>
      <w:del w:id="40" w:author="Nahuel Defossé" w:date="2017-11-24T15:14:00Z">
        <w:r w:rsidRPr="006E391D" w:rsidDel="00D0593B">
          <w:rPr>
            <w:rFonts w:ascii="Arial" w:hAnsi="Arial" w:cs="Arial"/>
            <w:color w:val="222222"/>
          </w:rPr>
          <w:delText xml:space="preserve">coherente </w:delText>
        </w:r>
      </w:del>
      <w:ins w:id="41" w:author="Nahuel Defossé" w:date="2017-11-24T15:14:00Z">
        <w:r w:rsidR="00D0593B">
          <w:rPr>
            <w:rFonts w:ascii="Arial" w:hAnsi="Arial" w:cs="Arial"/>
            <w:color w:val="222222"/>
          </w:rPr>
          <w:t>estricta</w:t>
        </w:r>
        <w:r w:rsidR="00D0593B" w:rsidRPr="006E391D">
          <w:rPr>
            <w:rFonts w:ascii="Arial" w:hAnsi="Arial" w:cs="Arial"/>
            <w:color w:val="222222"/>
          </w:rPr>
          <w:t xml:space="preserve"> </w:t>
        </w:r>
      </w:ins>
      <w:r w:rsidRPr="006E391D">
        <w:rPr>
          <w:rFonts w:ascii="Arial" w:hAnsi="Arial" w:cs="Arial"/>
          <w:color w:val="222222"/>
        </w:rPr>
        <w:t xml:space="preserve">de los mismos que resista un análisis </w:t>
      </w:r>
      <w:del w:id="42" w:author="Nahuel Defossé" w:date="2017-11-24T15:15:00Z">
        <w:r w:rsidRPr="006E391D" w:rsidDel="00D0593B">
          <w:rPr>
            <w:rFonts w:ascii="Arial" w:hAnsi="Arial" w:cs="Arial"/>
            <w:color w:val="222222"/>
          </w:rPr>
          <w:delText xml:space="preserve">crítico y </w:delText>
        </w:r>
      </w:del>
      <w:r w:rsidRPr="006E391D">
        <w:rPr>
          <w:rFonts w:ascii="Arial" w:hAnsi="Arial" w:cs="Arial"/>
          <w:color w:val="222222"/>
        </w:rPr>
        <w:t>riguroso. La subdivisión de los Robots, con base en su arquitectura, se podría hacer dentro de alguno de los siguientes grupos: poliarticulados, móviles, androides, zoomórficos e híbridos.</w:t>
      </w:r>
    </w:p>
    <w:p w14:paraId="4DD1E9E9" w14:textId="3C1695D2" w:rsidR="00514185" w:rsidRPr="006E391D" w:rsidRDefault="00514185" w:rsidP="00EA0B66">
      <w:pPr>
        <w:pStyle w:val="NormalWeb"/>
        <w:shd w:val="clear" w:color="auto" w:fill="FFFFFF"/>
        <w:spacing w:before="120" w:beforeAutospacing="0" w:after="120" w:afterAutospacing="0"/>
        <w:jc w:val="both"/>
      </w:pPr>
      <w:ins w:id="43" w:author="Nahuel Defossé" w:date="2017-11-24T15:16:00Z">
        <w:r>
          <w:rPr>
            <w:rFonts w:ascii="Arial" w:hAnsi="Arial" w:cs="Arial"/>
            <w:color w:val="222222"/>
          </w:rPr>
          <w:t>Hacer llamdas a las ilustraciones!</w:t>
        </w:r>
      </w:ins>
    </w:p>
    <w:p w14:paraId="0AC5724E" w14:textId="77777777" w:rsidR="00EA0B66" w:rsidRPr="006E391D" w:rsidRDefault="00EA0B66" w:rsidP="006E391D">
      <w:pPr>
        <w:pStyle w:val="Ttulo3"/>
        <w:rPr>
          <w:b w:val="0"/>
          <w:sz w:val="28"/>
          <w:szCs w:val="28"/>
        </w:rPr>
      </w:pPr>
      <w:bookmarkStart w:id="44" w:name="_Toc499023823"/>
      <w:r w:rsidRPr="006E391D">
        <w:rPr>
          <w:b w:val="0"/>
          <w:sz w:val="28"/>
          <w:szCs w:val="28"/>
        </w:rPr>
        <w:t>2.2.1 Poliarticulados</w:t>
      </w:r>
      <w:bookmarkEnd w:id="44"/>
    </w:p>
    <w:p w14:paraId="53BED6BA" w14:textId="77777777" w:rsidR="00EA0B66" w:rsidRPr="006E391D" w:rsidRDefault="00EA0B66" w:rsidP="00EA0B66">
      <w:pPr>
        <w:pStyle w:val="NormalWeb"/>
        <w:shd w:val="clear" w:color="auto" w:fill="FFFFFF"/>
        <w:spacing w:before="120" w:beforeAutospacing="0" w:after="120" w:afterAutospacing="0"/>
        <w:jc w:val="both"/>
      </w:pPr>
      <w:r w:rsidRPr="006E391D">
        <w:rPr>
          <w:noProof/>
          <w:lang w:val="es-ES_tradnl" w:eastAsia="es-ES_tradnl"/>
        </w:rPr>
        <w:drawing>
          <wp:anchor distT="0" distB="0" distL="114300" distR="114300" simplePos="0" relativeHeight="251619328" behindDoc="0" locked="0" layoutInCell="1" allowOverlap="1" wp14:anchorId="4A3B6CCA" wp14:editId="64C9578C">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p>
    <w:p w14:paraId="5B4086D8" w14:textId="77777777" w:rsidR="00EA0B66" w:rsidRDefault="00EA0B66" w:rsidP="00EA0B66">
      <w:pPr>
        <w:pStyle w:val="NormalWeb"/>
        <w:shd w:val="clear" w:color="auto" w:fill="FFFFFF"/>
        <w:spacing w:before="120" w:beforeAutospacing="0" w:after="120" w:afterAutospacing="0"/>
      </w:pPr>
      <w:r>
        <w:rPr>
          <w:noProof/>
          <w:lang w:val="es-ES_tradnl" w:eastAsia="es-ES_tradnl"/>
        </w:rPr>
        <mc:AlternateContent>
          <mc:Choice Requires="wps">
            <w:drawing>
              <wp:anchor distT="0" distB="0" distL="114300" distR="114300" simplePos="0" relativeHeight="251620352" behindDoc="0" locked="0" layoutInCell="1" allowOverlap="1" wp14:anchorId="1B3091B8" wp14:editId="3152FCFD">
                <wp:simplePos x="0" y="0"/>
                <wp:positionH relativeFrom="margin">
                  <wp:align>right</wp:align>
                </wp:positionH>
                <wp:positionV relativeFrom="paragraph">
                  <wp:posOffset>46355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06DBDD18" w14:textId="77777777" w:rsidR="001E32C0" w:rsidRPr="006F371C"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2</w:t>
                              </w:r>
                            </w:fldSimple>
                            <w:r>
                              <w:t xml:space="preserve"> - Ejemplo de robot 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091B8" id="_x0000_t202" coordsize="21600,21600" o:spt="202" path="m,l,21600r21600,l21600,xe">
                <v:stroke joinstyle="miter"/>
                <v:path gradientshapeok="t" o:connecttype="rect"/>
              </v:shapetype>
              <v:shape id="Cuadro de texto 4" o:spid="_x0000_s1026" type="#_x0000_t202" style="position:absolute;margin-left:118.05pt;margin-top:3.65pt;width:169.25pt;height:21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" stroked="f">
                <v:textbox style="mso-fit-shape-to-text:t" inset="0,0,0,0">
                  <w:txbxContent>
                    <w:p w14:paraId="06DBDD18" w14:textId="77777777" w:rsidR="001E32C0" w:rsidRPr="006F371C"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2</w:t>
                        </w:r>
                      </w:fldSimple>
                      <w:r>
                        <w:t xml:space="preserve"> - Ejemplo de robot poliarticulado</w:t>
                      </w:r>
                    </w:p>
                  </w:txbxContent>
                </v:textbox>
                <w10:wrap type="square" anchorx="margin"/>
              </v:shape>
            </w:pict>
          </mc:Fallback>
        </mc:AlternateContent>
      </w:r>
    </w:p>
    <w:p w14:paraId="5581EE2D" w14:textId="77777777" w:rsidR="00EA0B66" w:rsidRDefault="00EA0B66" w:rsidP="00EA0B66">
      <w:pPr>
        <w:pStyle w:val="NormalWeb"/>
        <w:spacing w:before="60" w:beforeAutospacing="0" w:after="20" w:afterAutospacing="0"/>
        <w:jc w:val="both"/>
      </w:pPr>
      <w:r>
        <w:t> </w:t>
      </w:r>
    </w:p>
    <w:p w14:paraId="749B08CA" w14:textId="77777777" w:rsidR="00EA0B66" w:rsidRPr="006E391D" w:rsidRDefault="00EA0B66" w:rsidP="006E391D">
      <w:pPr>
        <w:pStyle w:val="Ttulo3"/>
        <w:rPr>
          <w:b w:val="0"/>
          <w:sz w:val="28"/>
          <w:szCs w:val="28"/>
        </w:rPr>
      </w:pPr>
      <w:bookmarkStart w:id="45" w:name="_Toc499023824"/>
      <w:r w:rsidRPr="006E391D">
        <w:rPr>
          <w:b w:val="0"/>
          <w:sz w:val="28"/>
          <w:szCs w:val="28"/>
        </w:rPr>
        <w:t>2.2.2 Móviles</w:t>
      </w:r>
      <w:bookmarkEnd w:id="45"/>
    </w:p>
    <w:p w14:paraId="7AAD226B" w14:textId="77777777" w:rsidR="00EA0B66" w:rsidRPr="006E391D" w:rsidRDefault="00EA0B66" w:rsidP="00EA0B66">
      <w:pPr>
        <w:pStyle w:val="NormalWeb"/>
        <w:spacing w:before="60" w:beforeAutospacing="0" w:after="20" w:afterAutospacing="0"/>
        <w:jc w:val="both"/>
      </w:pPr>
      <w:r w:rsidRPr="006E391D">
        <w:rPr>
          <w:noProof/>
          <w:lang w:val="es-ES_tradnl" w:eastAsia="es-ES_tradnl"/>
        </w:rPr>
        <w:drawing>
          <wp:anchor distT="0" distB="0" distL="114300" distR="114300" simplePos="0" relativeHeight="251623424" behindDoc="0" locked="0" layoutInCell="1" allowOverlap="1" wp14:anchorId="57C031C7" wp14:editId="03427E28">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p>
    <w:p w14:paraId="5F0E5895" w14:textId="77777777" w:rsidR="00EA0B66" w:rsidRDefault="00EA0B66" w:rsidP="00EA0B66">
      <w:pPr>
        <w:pStyle w:val="NormalWeb"/>
        <w:spacing w:before="60" w:beforeAutospacing="0" w:after="20" w:afterAutospacing="0"/>
        <w:jc w:val="right"/>
      </w:pPr>
      <w:r>
        <w:rPr>
          <w:noProof/>
          <w:lang w:val="es-ES_tradnl" w:eastAsia="es-ES_tradnl"/>
        </w:rPr>
        <mc:AlternateContent>
          <mc:Choice Requires="wps">
            <w:drawing>
              <wp:anchor distT="0" distB="0" distL="114300" distR="114300" simplePos="0" relativeHeight="251624448" behindDoc="0" locked="0" layoutInCell="1" allowOverlap="1" wp14:anchorId="28EE765C" wp14:editId="5F3F793F">
                <wp:simplePos x="0" y="0"/>
                <wp:positionH relativeFrom="margin">
                  <wp:posOffset>3648710</wp:posOffset>
                </wp:positionH>
                <wp:positionV relativeFrom="paragraph">
                  <wp:posOffset>105410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75087A33" w14:textId="77777777" w:rsidR="001E32C0" w:rsidRPr="005D4DA0"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3</w:t>
                              </w:r>
                            </w:fldSimple>
                            <w:r>
                              <w:t xml:space="preserve"> - Ejemplo de robot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765C" id="Cuadro de texto 9" o:spid="_x0000_s1027" type="#_x0000_t202" style="position:absolute;left:0;text-align:left;margin-left:287.3pt;margin-top:8.3pt;width:138pt;height:21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" stroked="f">
                <v:textbox style="mso-fit-shape-to-text:t" inset="0,0,0,0">
                  <w:txbxContent>
                    <w:p w14:paraId="75087A33" w14:textId="77777777" w:rsidR="001E32C0" w:rsidRPr="005D4DA0"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3</w:t>
                        </w:r>
                      </w:fldSimple>
                      <w:r>
                        <w:t xml:space="preserve"> - Ejemplo de robot móvil</w:t>
                      </w:r>
                    </w:p>
                  </w:txbxContent>
                </v:textbox>
                <w10:wrap type="square" anchorx="margin"/>
              </v:shape>
            </w:pict>
          </mc:Fallback>
        </mc:AlternateContent>
      </w:r>
      <w:r>
        <w:t> </w:t>
      </w:r>
    </w:p>
    <w:p w14:paraId="446933C1" w14:textId="77777777" w:rsidR="00EA0B66" w:rsidRDefault="00EA0B66" w:rsidP="00EA0B66">
      <w:pPr>
        <w:pStyle w:val="NormalWeb"/>
        <w:spacing w:before="60" w:beforeAutospacing="0" w:after="20" w:afterAutospacing="0"/>
        <w:jc w:val="both"/>
      </w:pPr>
      <w:r>
        <w:t> </w:t>
      </w:r>
    </w:p>
    <w:p w14:paraId="12F354F9" w14:textId="77777777" w:rsidR="00EA0B66" w:rsidRPr="006E391D" w:rsidRDefault="00EA0B66" w:rsidP="006E391D">
      <w:pPr>
        <w:pStyle w:val="Ttulo3"/>
        <w:rPr>
          <w:b w:val="0"/>
          <w:sz w:val="28"/>
          <w:szCs w:val="28"/>
        </w:rPr>
      </w:pPr>
      <w:bookmarkStart w:id="46" w:name="_Toc499023825"/>
      <w:r w:rsidRPr="006E391D">
        <w:rPr>
          <w:b w:val="0"/>
          <w:sz w:val="28"/>
          <w:szCs w:val="28"/>
        </w:rPr>
        <w:t>2.2.3 Androides</w:t>
      </w:r>
      <w:bookmarkEnd w:id="46"/>
    </w:p>
    <w:p w14:paraId="1C0F907A" w14:textId="77777777" w:rsidR="00EA0B66" w:rsidRDefault="00EA0B66" w:rsidP="00EA0B66">
      <w:pPr>
        <w:pStyle w:val="NormalWeb"/>
        <w:spacing w:before="60" w:beforeAutospacing="0" w:after="20" w:afterAutospacing="0"/>
        <w:jc w:val="both"/>
      </w:pPr>
      <w:r>
        <w:rPr>
          <w:noProof/>
          <w:lang w:val="es-ES_tradnl" w:eastAsia="es-ES_tradnl"/>
        </w:rPr>
        <w:drawing>
          <wp:anchor distT="0" distB="0" distL="114300" distR="114300" simplePos="0" relativeHeight="251625472" behindDoc="0" locked="0" layoutInCell="1" allowOverlap="1" wp14:anchorId="211B3DDB" wp14:editId="2D20B77A">
            <wp:simplePos x="0" y="0"/>
            <wp:positionH relativeFrom="margin">
              <wp:posOffset>-6599</wp:posOffset>
            </wp:positionH>
            <wp:positionV relativeFrom="paragraph">
              <wp:posOffset>177664</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1C265EC1" w14:textId="77777777"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p>
    <w:p w14:paraId="070DE211" w14:textId="77777777" w:rsidR="00EA0B66" w:rsidRPr="006E391D" w:rsidRDefault="00EA0B66" w:rsidP="00EA0B66">
      <w:pPr>
        <w:pStyle w:val="NormalWeb"/>
        <w:spacing w:before="60" w:beforeAutospacing="0" w:after="20" w:afterAutospacing="0"/>
        <w:jc w:val="both"/>
      </w:pPr>
      <w:r w:rsidRPr="006E391D">
        <w:t> </w:t>
      </w:r>
    </w:p>
    <w:p w14:paraId="3AA65262" w14:textId="77777777" w:rsidR="00EA0B66" w:rsidRDefault="000665A2" w:rsidP="00EA0B66">
      <w:pPr>
        <w:pStyle w:val="NormalWeb"/>
        <w:spacing w:before="60" w:beforeAutospacing="0" w:after="20" w:afterAutospacing="0"/>
        <w:jc w:val="right"/>
      </w:pPr>
      <w:r>
        <w:rPr>
          <w:noProof/>
          <w:lang w:val="es-ES_tradnl" w:eastAsia="es-ES_tradnl"/>
        </w:rPr>
        <mc:AlternateContent>
          <mc:Choice Requires="wps">
            <w:drawing>
              <wp:anchor distT="0" distB="0" distL="114300" distR="114300" simplePos="0" relativeHeight="251638784" behindDoc="0" locked="0" layoutInCell="1" allowOverlap="1" wp14:anchorId="5B2B90A5" wp14:editId="3158F52A">
                <wp:simplePos x="0" y="0"/>
                <wp:positionH relativeFrom="column">
                  <wp:posOffset>-1329482</wp:posOffset>
                </wp:positionH>
                <wp:positionV relativeFrom="paragraph">
                  <wp:posOffset>197675</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2ED10910" w14:textId="77777777" w:rsidR="001E32C0" w:rsidRPr="008F3B83"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4</w:t>
                              </w:r>
                            </w:fldSimple>
                            <w:r>
                              <w:t xml:space="preserve"> - Androide Asimo de Honda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B90A5" id="Cuadro de texto 10" o:spid="_x0000_s1028" type="#_x0000_t202" style="position:absolute;left:0;text-align:left;margin-left:-104.7pt;margin-top:15.55pt;width:147.35pt;height:21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" stroked="f">
                <v:textbox style="mso-fit-shape-to-text:t" inset="0,0,0,0">
                  <w:txbxContent>
                    <w:p w14:paraId="2ED10910" w14:textId="77777777" w:rsidR="001E32C0" w:rsidRPr="008F3B83"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4</w:t>
                        </w:r>
                      </w:fldSimple>
                      <w:r>
                        <w:t xml:space="preserve"> - Androide Asimo de Honda</w:t>
                      </w:r>
                    </w:p>
                  </w:txbxContent>
                </v:textbox>
                <w10:wrap type="square"/>
              </v:shape>
            </w:pict>
          </mc:Fallback>
        </mc:AlternateContent>
      </w:r>
      <w:r w:rsidR="00EA0B66">
        <w:t> </w:t>
      </w:r>
    </w:p>
    <w:p w14:paraId="19B359E3" w14:textId="77777777" w:rsidR="00EA0B66" w:rsidRPr="000665A2" w:rsidRDefault="00EA0B66" w:rsidP="000665A2">
      <w:pPr>
        <w:pStyle w:val="NormalWeb"/>
        <w:spacing w:before="60" w:beforeAutospacing="0" w:after="20" w:afterAutospacing="0"/>
        <w:jc w:val="right"/>
      </w:pPr>
      <w:r>
        <w:t> </w:t>
      </w:r>
    </w:p>
    <w:p w14:paraId="108C1C9B" w14:textId="77777777" w:rsidR="00EA0B66" w:rsidRPr="006E391D" w:rsidRDefault="00EA0B66" w:rsidP="006E391D">
      <w:pPr>
        <w:pStyle w:val="Ttulo3"/>
        <w:rPr>
          <w:b w:val="0"/>
          <w:sz w:val="28"/>
          <w:szCs w:val="28"/>
        </w:rPr>
      </w:pPr>
      <w:bookmarkStart w:id="47" w:name="_Toc499023826"/>
      <w:r w:rsidRPr="006E391D">
        <w:rPr>
          <w:b w:val="0"/>
          <w:sz w:val="28"/>
          <w:szCs w:val="28"/>
        </w:rPr>
        <w:lastRenderedPageBreak/>
        <w:t>2.2.4 Zoomórficos</w:t>
      </w:r>
      <w:bookmarkEnd w:id="47"/>
    </w:p>
    <w:p w14:paraId="6A321031" w14:textId="77777777" w:rsidR="00EA0B66" w:rsidRPr="006E391D" w:rsidRDefault="00EA0B66" w:rsidP="00EA0B66">
      <w:pPr>
        <w:pStyle w:val="NormalWeb"/>
        <w:shd w:val="clear" w:color="auto" w:fill="FFFFFF"/>
        <w:spacing w:before="120" w:beforeAutospacing="0" w:after="120" w:afterAutospacing="0"/>
        <w:jc w:val="both"/>
      </w:pPr>
      <w:r w:rsidRPr="006E391D">
        <w:rPr>
          <w:noProof/>
          <w:lang w:val="es-ES_tradnl" w:eastAsia="es-ES_tradnl"/>
        </w:rPr>
        <mc:AlternateContent>
          <mc:Choice Requires="wps">
            <w:drawing>
              <wp:anchor distT="0" distB="0" distL="114300" distR="114300" simplePos="0" relativeHeight="251629568" behindDoc="0" locked="0" layoutInCell="1" allowOverlap="1" wp14:anchorId="3CC22353" wp14:editId="7ED20389">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D5388EB" w14:textId="77777777" w:rsidR="001E32C0" w:rsidRPr="00AD44C8"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5</w:t>
                              </w:r>
                            </w:fldSimple>
                            <w:r>
                              <w:t xml:space="preserve"> - Robot Zoomórfico caminador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2353" id="Cuadro de texto 11" o:spid="_x0000_s1029" type="#_x0000_t202" style="position:absolute;left:0;text-align:left;margin-left:231.7pt;margin-top:217.9pt;width:193.5pt;height:21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7D5388EB" w14:textId="77777777" w:rsidR="001E32C0" w:rsidRPr="00AD44C8"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5</w:t>
                        </w:r>
                      </w:fldSimple>
                      <w:r>
                        <w:t xml:space="preserve"> - Robot Zoomórfico caminador</w:t>
                      </w:r>
                    </w:p>
                  </w:txbxContent>
                </v:textbox>
                <w10:wrap type="square"/>
              </v:shape>
            </w:pict>
          </mc:Fallback>
        </mc:AlternateContent>
      </w:r>
      <w:r w:rsidRPr="006E391D">
        <w:rPr>
          <w:noProof/>
          <w:lang w:val="es-ES_tradnl" w:eastAsia="es-ES_tradnl"/>
        </w:rPr>
        <w:drawing>
          <wp:anchor distT="0" distB="0" distL="114300" distR="114300" simplePos="0" relativeHeight="251628544" behindDoc="0" locked="0" layoutInCell="1" allowOverlap="1" wp14:anchorId="59DE9D8C" wp14:editId="4C4EEA96">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DA4163F" w14:textId="77777777" w:rsidR="00EA0B66" w:rsidRDefault="00EA0B66" w:rsidP="00EA0B66">
      <w:pPr>
        <w:pStyle w:val="NormalWeb"/>
        <w:spacing w:before="60" w:beforeAutospacing="0" w:after="20" w:afterAutospacing="0"/>
        <w:jc w:val="both"/>
      </w:pPr>
    </w:p>
    <w:p w14:paraId="3AF63EB0" w14:textId="77777777" w:rsidR="00EA0B66" w:rsidRPr="006E391D" w:rsidRDefault="00EA0B66" w:rsidP="006E391D">
      <w:pPr>
        <w:pStyle w:val="Ttulo3"/>
        <w:rPr>
          <w:b w:val="0"/>
          <w:sz w:val="28"/>
          <w:szCs w:val="28"/>
        </w:rPr>
      </w:pPr>
      <w:bookmarkStart w:id="48" w:name="_Toc499023827"/>
      <w:r w:rsidRPr="006E391D">
        <w:rPr>
          <w:b w:val="0"/>
          <w:noProof/>
          <w:sz w:val="28"/>
          <w:szCs w:val="28"/>
          <w:lang w:val="es-ES_tradnl" w:eastAsia="es-ES_tradnl"/>
        </w:rPr>
        <w:drawing>
          <wp:anchor distT="0" distB="0" distL="114300" distR="114300" simplePos="0" relativeHeight="251631616" behindDoc="0" locked="0" layoutInCell="1" allowOverlap="1" wp14:anchorId="0A8A5775" wp14:editId="7849EA9C">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48"/>
    </w:p>
    <w:p w14:paraId="13CFAA93" w14:textId="77777777"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Los robots híbridos se les considera a aquellos a los cuales es difícil clasificar dentro de las mencionadas anteriormente o bien es la combinación de algunas de ellas.</w:t>
      </w:r>
    </w:p>
    <w:p w14:paraId="20CF8B91" w14:textId="77777777" w:rsidR="00EA0B66" w:rsidRDefault="00EA0B66" w:rsidP="00EA0B66">
      <w:pPr>
        <w:pStyle w:val="NormalWeb"/>
        <w:spacing w:before="0" w:beforeAutospacing="0" w:after="0" w:afterAutospacing="0"/>
      </w:pPr>
      <w:r>
        <w:t> </w:t>
      </w:r>
    </w:p>
    <w:p w14:paraId="5529FC10" w14:textId="77777777" w:rsidR="00EA0B66" w:rsidRDefault="006E391D" w:rsidP="00EA0B66">
      <w:pPr>
        <w:pStyle w:val="NormalWeb"/>
        <w:spacing w:before="0" w:beforeAutospacing="0" w:after="0" w:afterAutospacing="0"/>
      </w:pPr>
      <w:r>
        <w:rPr>
          <w:noProof/>
          <w:lang w:val="es-ES_tradnl" w:eastAsia="es-ES_tradnl"/>
        </w:rPr>
        <mc:AlternateContent>
          <mc:Choice Requires="wps">
            <w:drawing>
              <wp:anchor distT="0" distB="0" distL="114300" distR="114300" simplePos="0" relativeHeight="251633664" behindDoc="0" locked="0" layoutInCell="1" allowOverlap="1" wp14:anchorId="46BA4AF9" wp14:editId="73DB064D">
                <wp:simplePos x="0" y="0"/>
                <wp:positionH relativeFrom="column">
                  <wp:posOffset>3485707</wp:posOffset>
                </wp:positionH>
                <wp:positionV relativeFrom="paragraph">
                  <wp:posOffset>181538</wp:posOffset>
                </wp:positionV>
                <wp:extent cx="1910080" cy="266700"/>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910080" cy="266700"/>
                        </a:xfrm>
                        <a:prstGeom prst="rect">
                          <a:avLst/>
                        </a:prstGeom>
                        <a:solidFill>
                          <a:prstClr val="white"/>
                        </a:solidFill>
                        <a:ln>
                          <a:noFill/>
                        </a:ln>
                      </wps:spPr>
                      <wps:txbx>
                        <w:txbxContent>
                          <w:p w14:paraId="2C3F0E0D" w14:textId="77777777" w:rsidR="001E32C0" w:rsidRPr="00C67912"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6</w:t>
                              </w:r>
                            </w:fldSimple>
                            <w:r>
                              <w:t xml:space="preserve"> - Robot móvil-poliarticulado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A4AF9" id="Cuadro de texto 12" o:spid="_x0000_s1030" type="#_x0000_t202" style="position:absolute;margin-left:274.45pt;margin-top:14.3pt;width:150.4pt;height:21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" stroked="f">
                <v:textbox style="mso-fit-shape-to-text:t" inset="0,0,0,0">
                  <w:txbxContent>
                    <w:p w14:paraId="2C3F0E0D" w14:textId="77777777" w:rsidR="001E32C0" w:rsidRPr="00C67912" w:rsidRDefault="001E32C0"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6</w:t>
                        </w:r>
                      </w:fldSimple>
                      <w:r>
                        <w:t xml:space="preserve"> - Robot móvil-poliarticulado</w:t>
                      </w:r>
                    </w:p>
                  </w:txbxContent>
                </v:textbox>
                <w10:wrap type="square"/>
              </v:shape>
            </w:pict>
          </mc:Fallback>
        </mc:AlternateContent>
      </w:r>
      <w:r w:rsidR="00EA0B66">
        <w:t> </w:t>
      </w:r>
    </w:p>
    <w:p w14:paraId="46B7C91B" w14:textId="77777777" w:rsidR="00EA0B66" w:rsidRPr="00EA0B66" w:rsidRDefault="00EA0B66" w:rsidP="00EA0B66">
      <w:pPr>
        <w:pStyle w:val="Ttulo2"/>
        <w:rPr>
          <w:b/>
          <w:sz w:val="32"/>
          <w:szCs w:val="32"/>
        </w:rPr>
      </w:pPr>
      <w:bookmarkStart w:id="49" w:name="_Toc499023828"/>
      <w:r w:rsidRPr="00EA0B66">
        <w:rPr>
          <w:b/>
          <w:sz w:val="32"/>
          <w:szCs w:val="32"/>
        </w:rPr>
        <w:t>2.3 Distintas tecnologías para la robótica educativa</w:t>
      </w:r>
      <w:bookmarkEnd w:id="49"/>
    </w:p>
    <w:p w14:paraId="13AADBBD" w14:textId="77777777" w:rsidR="00EA0B66" w:rsidRDefault="00EA0B66" w:rsidP="00EA0B66">
      <w:pPr>
        <w:pStyle w:val="NormalWeb"/>
        <w:spacing w:before="0" w:beforeAutospacing="0" w:after="0" w:afterAutospacing="0"/>
      </w:pPr>
      <w:r>
        <w:t> </w:t>
      </w:r>
    </w:p>
    <w:p w14:paraId="1CBCADB7" w14:textId="0955B97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 xml:space="preserve">Arduino </w:t>
      </w:r>
      <w:r w:rsidRPr="006E391D">
        <w:rPr>
          <w:rFonts w:ascii="Arial" w:hAnsi="Arial" w:cs="Arial"/>
          <w:color w:val="000000"/>
        </w:rPr>
        <w:t xml:space="preserve">y </w:t>
      </w:r>
      <w:commentRangeStart w:id="50"/>
      <w:r w:rsidRPr="006E391D">
        <w:rPr>
          <w:rFonts w:ascii="Arial" w:hAnsi="Arial" w:cs="Arial"/>
          <w:b/>
          <w:bCs/>
          <w:color w:val="000000"/>
        </w:rPr>
        <w:t>Raspberry Pi</w:t>
      </w:r>
      <w:commentRangeEnd w:id="50"/>
      <w:r w:rsidR="005801D0">
        <w:rPr>
          <w:rStyle w:val="Refdecomentario"/>
          <w:rFonts w:ascii="Calibri" w:eastAsia="Calibri" w:hAnsi="Calibri" w:cs="Calibri"/>
          <w:color w:val="000000"/>
        </w:rPr>
        <w:commentReference w:id="50"/>
      </w:r>
      <w:r w:rsidRPr="006E391D">
        <w:rPr>
          <w:rFonts w:ascii="Arial" w:hAnsi="Arial" w:cs="Arial"/>
          <w:color w:val="000000"/>
        </w:rPr>
        <w:t xml:space="preserve">. </w:t>
      </w:r>
      <w:del w:id="51" w:author="Nahuel Defossé" w:date="2017-11-24T15:24:00Z">
        <w:r w:rsidRPr="006E391D" w:rsidDel="00983065">
          <w:rPr>
            <w:rFonts w:ascii="Arial" w:hAnsi="Arial" w:cs="Arial"/>
            <w:color w:val="000000"/>
          </w:rPr>
          <w:delText xml:space="preserve">Debido </w:delText>
        </w:r>
      </w:del>
      <w:ins w:id="52" w:author="Nahuel Defossé" w:date="2017-11-24T15:24:00Z">
        <w:r w:rsidR="00983065">
          <w:rPr>
            <w:rFonts w:ascii="Arial" w:hAnsi="Arial" w:cs="Arial"/>
            <w:color w:val="000000"/>
          </w:rPr>
          <w:t>Gracias</w:t>
        </w:r>
        <w:r w:rsidR="00983065" w:rsidRPr="006E391D">
          <w:rPr>
            <w:rFonts w:ascii="Arial" w:hAnsi="Arial" w:cs="Arial"/>
            <w:color w:val="000000"/>
          </w:rPr>
          <w:t xml:space="preserve"> </w:t>
        </w:r>
      </w:ins>
      <w:r w:rsidRPr="006E391D">
        <w:rPr>
          <w:rFonts w:ascii="Arial" w:hAnsi="Arial" w:cs="Arial"/>
          <w:color w:val="000000"/>
        </w:rPr>
        <w:t xml:space="preserve">a su </w:t>
      </w:r>
      <w:del w:id="53" w:author="Nahuel Defossé" w:date="2017-11-24T15:24:00Z">
        <w:r w:rsidRPr="006E391D" w:rsidDel="00983065">
          <w:rPr>
            <w:rFonts w:ascii="Arial" w:hAnsi="Arial" w:cs="Arial"/>
            <w:color w:val="000000"/>
          </w:rPr>
          <w:delText xml:space="preserve">accesible </w:delText>
        </w:r>
      </w:del>
      <w:r w:rsidRPr="006E391D">
        <w:rPr>
          <w:rFonts w:ascii="Arial" w:hAnsi="Arial" w:cs="Arial"/>
          <w:color w:val="000000"/>
        </w:rPr>
        <w:t xml:space="preserve">costo </w:t>
      </w:r>
      <w:ins w:id="54" w:author="Nahuel Defossé" w:date="2017-11-24T15:24:00Z">
        <w:r w:rsidR="00983065">
          <w:rPr>
            <w:rFonts w:ascii="Arial" w:hAnsi="Arial" w:cs="Arial"/>
            <w:color w:val="000000"/>
          </w:rPr>
          <w:t xml:space="preserve">accesible </w:t>
        </w:r>
      </w:ins>
      <w:r w:rsidRPr="006E391D">
        <w:rPr>
          <w:rFonts w:ascii="Arial" w:hAnsi="Arial" w:cs="Arial"/>
          <w:color w:val="000000"/>
        </w:rPr>
        <w:t xml:space="preserve">y </w:t>
      </w:r>
      <w:ins w:id="55" w:author="Nahuel Defossé" w:date="2017-11-24T15:24:00Z">
        <w:r w:rsidR="00983065" w:rsidRPr="006E391D">
          <w:rPr>
            <w:rFonts w:ascii="Arial" w:hAnsi="Arial" w:cs="Arial"/>
            <w:color w:val="000000"/>
          </w:rPr>
          <w:t>disponibilidad</w:t>
        </w:r>
        <w:r w:rsidR="00983065" w:rsidRPr="006E391D" w:rsidDel="00983065">
          <w:rPr>
            <w:rFonts w:ascii="Arial" w:hAnsi="Arial" w:cs="Arial"/>
            <w:color w:val="000000"/>
          </w:rPr>
          <w:t xml:space="preserve"> </w:t>
        </w:r>
      </w:ins>
      <w:del w:id="56" w:author="Nahuel Defossé" w:date="2017-11-24T15:24:00Z">
        <w:r w:rsidRPr="006E391D" w:rsidDel="00983065">
          <w:rPr>
            <w:rFonts w:ascii="Arial" w:hAnsi="Arial" w:cs="Arial"/>
            <w:color w:val="000000"/>
          </w:rPr>
          <w:delText xml:space="preserve">variedades </w:delText>
        </w:r>
      </w:del>
      <w:r w:rsidRPr="006E391D">
        <w:rPr>
          <w:rFonts w:ascii="Arial" w:hAnsi="Arial" w:cs="Arial"/>
          <w:color w:val="000000"/>
        </w:rPr>
        <w:t>de versiones</w:t>
      </w:r>
      <w:del w:id="57" w:author="Nahuel Defossé" w:date="2017-11-24T15:25:00Z">
        <w:r w:rsidRPr="006E391D" w:rsidDel="00983065">
          <w:rPr>
            <w:rFonts w:ascii="Arial" w:hAnsi="Arial" w:cs="Arial"/>
            <w:color w:val="000000"/>
          </w:rPr>
          <w:delText xml:space="preserve"> </w:delText>
        </w:r>
      </w:del>
      <w:del w:id="58" w:author="Nahuel Defossé" w:date="2017-11-24T15:24:00Z">
        <w:r w:rsidRPr="006E391D" w:rsidDel="00983065">
          <w:rPr>
            <w:rFonts w:ascii="Arial" w:hAnsi="Arial" w:cs="Arial"/>
            <w:color w:val="000000"/>
          </w:rPr>
          <w:delText>a disponibilidad</w:delText>
        </w:r>
      </w:del>
      <w:r w:rsidRPr="006E391D">
        <w:rPr>
          <w:rFonts w:ascii="Arial" w:hAnsi="Arial" w:cs="Arial"/>
          <w:color w:val="000000"/>
        </w:rPr>
        <w:t xml:space="preserve">,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los fábrica (del homónimo Arduino)</w:t>
      </w:r>
      <w:r w:rsidRPr="006E391D">
        <w:rPr>
          <w:rFonts w:ascii="Arial" w:hAnsi="Arial" w:cs="Arial"/>
          <w:color w:val="000000"/>
        </w:rPr>
        <w:t xml:space="preserve"> </w:t>
      </w:r>
      <w:commentRangeStart w:id="59"/>
      <w:r w:rsidRPr="006E391D">
        <w:rPr>
          <w:rFonts w:ascii="Arial" w:hAnsi="Arial" w:cs="Arial"/>
          <w:color w:val="000000"/>
        </w:rPr>
        <w:t xml:space="preserve">de hardware libre la cual ofrece una amplia variedad de modelos para usos múltiples </w:t>
      </w:r>
      <w:commentRangeEnd w:id="59"/>
      <w:r w:rsidR="00E9050F">
        <w:rPr>
          <w:rStyle w:val="Refdecomentario"/>
          <w:rFonts w:ascii="Calibri" w:eastAsia="Calibri" w:hAnsi="Calibri" w:cs="Calibri"/>
          <w:color w:val="000000"/>
        </w:rPr>
        <w:commentReference w:id="59"/>
      </w:r>
      <w:r w:rsidRPr="006E391D">
        <w:rPr>
          <w:rFonts w:ascii="Arial" w:hAnsi="Arial" w:cs="Arial"/>
          <w:color w:val="000000"/>
        </w:rPr>
        <w:t xml:space="preserve">(se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0D6106F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lastRenderedPageBreak/>
        <w:t>La gran ventaja de estas arquitecturas con respecto a las que se mencionan a continuación, es su gran soporte y compatibilidad, dada la amplia comunidad que las utiliza.</w:t>
      </w:r>
    </w:p>
    <w:p w14:paraId="5E55287E" w14:textId="3DC5DFE1" w:rsidR="00EA0B66" w:rsidRPr="006E391D" w:rsidRDefault="00EA0B66" w:rsidP="00EA0B66">
      <w:pPr>
        <w:pStyle w:val="NormalWeb"/>
        <w:spacing w:before="0" w:beforeAutospacing="0" w:after="0" w:afterAutospacing="0"/>
        <w:jc w:val="both"/>
      </w:pPr>
      <w:commentRangeStart w:id="60"/>
      <w:r w:rsidRPr="006E391D">
        <w:rPr>
          <w:rFonts w:ascii="Arial" w:hAnsi="Arial" w:cs="Arial"/>
          <w:color w:val="000000"/>
        </w:rPr>
        <w:t>Como se dijo</w:t>
      </w:r>
      <w:commentRangeEnd w:id="60"/>
      <w:r w:rsidR="00E9050F">
        <w:rPr>
          <w:rStyle w:val="Refdecomentario"/>
          <w:rFonts w:ascii="Calibri" w:eastAsia="Calibri" w:hAnsi="Calibri" w:cs="Calibri"/>
          <w:color w:val="000000"/>
        </w:rPr>
        <w:commentReference w:id="60"/>
      </w:r>
      <w:r w:rsidRPr="006E391D">
        <w:rPr>
          <w:rFonts w:ascii="Arial" w:hAnsi="Arial" w:cs="Arial"/>
          <w:color w:val="000000"/>
        </w:rPr>
        <w:t xml:space="preserve">, existen otras tecnologías para el desarrollo de la robótica tales como; la plataforma </w:t>
      </w:r>
      <w:r w:rsidRPr="006E391D">
        <w:rPr>
          <w:rFonts w:ascii="Arial" w:hAnsi="Arial" w:cs="Arial"/>
          <w:b/>
          <w:bCs/>
          <w:color w:val="000000"/>
        </w:rPr>
        <w:t xml:space="preserve">Intel </w:t>
      </w:r>
      <w:del w:id="61" w:author="Nahuel Defossé" w:date="2017-11-24T15:26:00Z">
        <w:r w:rsidRPr="006E391D" w:rsidDel="00E9050F">
          <w:rPr>
            <w:rFonts w:ascii="Arial" w:hAnsi="Arial" w:cs="Arial"/>
            <w:b/>
            <w:bCs/>
            <w:color w:val="000000"/>
          </w:rPr>
          <w:delText>galileo</w:delText>
        </w:r>
      </w:del>
      <w:ins w:id="62" w:author="Nahuel Defossé" w:date="2017-11-24T15:26:00Z">
        <w:r w:rsidR="00E9050F">
          <w:rPr>
            <w:rFonts w:ascii="Arial" w:hAnsi="Arial" w:cs="Arial"/>
            <w:b/>
            <w:bCs/>
            <w:color w:val="000000"/>
          </w:rPr>
          <w:t>G</w:t>
        </w:r>
        <w:r w:rsidR="00E9050F" w:rsidRPr="006E391D">
          <w:rPr>
            <w:rFonts w:ascii="Arial" w:hAnsi="Arial" w:cs="Arial"/>
            <w:b/>
            <w:bCs/>
            <w:color w:val="000000"/>
          </w:rPr>
          <w:t>alileo</w:t>
        </w:r>
      </w:ins>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xml:space="preserve">, es un placa de microcontrolador de código abierto, similar a Arduino, pero con capacidad de </w:t>
      </w:r>
      <w:commentRangeStart w:id="63"/>
      <w:r w:rsidRPr="006E391D">
        <w:rPr>
          <w:rFonts w:ascii="Arial" w:hAnsi="Arial" w:cs="Arial"/>
          <w:color w:val="000000"/>
        </w:rPr>
        <w:t xml:space="preserve">conectividad a internet </w:t>
      </w:r>
      <w:commentRangeEnd w:id="63"/>
      <w:r w:rsidR="00E9050F">
        <w:rPr>
          <w:rStyle w:val="Refdecomentario"/>
          <w:rFonts w:ascii="Calibri" w:eastAsia="Calibri" w:hAnsi="Calibri" w:cs="Calibri"/>
          <w:color w:val="000000"/>
        </w:rPr>
        <w:commentReference w:id="63"/>
      </w:r>
      <w:r w:rsidRPr="006E391D">
        <w:rPr>
          <w:rFonts w:ascii="Arial" w:hAnsi="Arial" w:cs="Arial"/>
          <w:color w:val="000000"/>
        </w:rPr>
        <w:t>con el objetivo de la experimentación en Iot (Internet de las cosas).</w:t>
      </w:r>
    </w:p>
    <w:p w14:paraId="03FF3FCC" w14:textId="77777777" w:rsidR="00EA0B66" w:rsidRDefault="00EA0B66" w:rsidP="00EA0B66">
      <w:pPr>
        <w:pStyle w:val="NormalWeb"/>
        <w:spacing w:before="0" w:beforeAutospacing="0" w:after="0" w:afterAutospacing="0"/>
      </w:pPr>
      <w:r>
        <w:t> </w:t>
      </w:r>
    </w:p>
    <w:p w14:paraId="723F164D" w14:textId="77777777" w:rsidR="00EA0B66" w:rsidRPr="00EA0B66" w:rsidRDefault="00EA0B66" w:rsidP="00EA0B66">
      <w:pPr>
        <w:pStyle w:val="Ttulo2"/>
        <w:rPr>
          <w:b/>
          <w:sz w:val="32"/>
          <w:szCs w:val="32"/>
        </w:rPr>
      </w:pPr>
      <w:bookmarkStart w:id="64" w:name="_Toc499023829"/>
      <w:r w:rsidRPr="00EA0B66">
        <w:rPr>
          <w:b/>
          <w:sz w:val="32"/>
          <w:szCs w:val="32"/>
        </w:rPr>
        <w:t>2.4 Microcontroladores y computadora de placa reducida (SBC)</w:t>
      </w:r>
      <w:bookmarkEnd w:id="64"/>
    </w:p>
    <w:p w14:paraId="794773B7" w14:textId="77777777" w:rsidR="00EA0B66" w:rsidRDefault="00EA0B66" w:rsidP="00EA0B66">
      <w:pPr>
        <w:pStyle w:val="NormalWeb"/>
        <w:spacing w:before="0" w:beforeAutospacing="0" w:after="0" w:afterAutospacing="0"/>
      </w:pPr>
      <w:r>
        <w:t> </w:t>
      </w:r>
    </w:p>
    <w:p w14:paraId="452F3B7A" w14:textId="671CB580"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ins w:id="65" w:author="Nahuel Defossé" w:date="2017-12-08T18:18:00Z">
        <w:r w:rsidR="001872BC">
          <w:rPr>
            <w:rFonts w:ascii="Arial" w:hAnsi="Arial" w:cs="Arial"/>
            <w:color w:val="000000"/>
          </w:rPr>
          <w:t xml:space="preserve">montado </w:t>
        </w:r>
      </w:ins>
      <w:del w:id="66" w:author="Nahuel Defossé" w:date="2017-12-08T18:18:00Z">
        <w:r w:rsidRPr="006E391D" w:rsidDel="001872BC">
          <w:rPr>
            <w:rFonts w:ascii="Arial" w:hAnsi="Arial" w:cs="Arial"/>
            <w:color w:val="000000"/>
          </w:rPr>
          <w:delText xml:space="preserve">en </w:delText>
        </w:r>
      </w:del>
      <w:ins w:id="67" w:author="Nahuel Defossé" w:date="2017-12-08T18:18:00Z">
        <w:r w:rsidR="001872BC">
          <w:rPr>
            <w:rFonts w:ascii="Arial" w:hAnsi="Arial" w:cs="Arial"/>
            <w:color w:val="000000"/>
          </w:rPr>
          <w:t>sobre</w:t>
        </w:r>
        <w:r w:rsidR="001872BC" w:rsidRPr="006E391D">
          <w:rPr>
            <w:rFonts w:ascii="Arial" w:hAnsi="Arial" w:cs="Arial"/>
            <w:color w:val="000000"/>
          </w:rPr>
          <w:t xml:space="preserve"> </w:t>
        </w:r>
      </w:ins>
      <w:r w:rsidRPr="006E391D">
        <w:rPr>
          <w:rFonts w:ascii="Arial" w:hAnsi="Arial" w:cs="Arial"/>
          <w:color w:val="000000"/>
        </w:rPr>
        <w:t>una PCB (placa de circuito impreso), con la capacidad de ejecutar órdenes cargadas en su memoria. Su velocidad de procesamiento es limitada</w:t>
      </w:r>
      <w:ins w:id="68" w:author="Nahuel Defossé" w:date="2017-12-08T18:19:00Z">
        <w:r w:rsidR="001F130F">
          <w:rPr>
            <w:rFonts w:ascii="Arial" w:hAnsi="Arial" w:cs="Arial"/>
            <w:color w:val="000000"/>
          </w:rPr>
          <w:t xml:space="preserve"> comparada con un CPU</w:t>
        </w:r>
      </w:ins>
      <w:del w:id="69" w:author="Nahuel Defossé" w:date="2017-12-08T18:20:00Z">
        <w:r w:rsidRPr="006E391D" w:rsidDel="001F130F">
          <w:rPr>
            <w:rFonts w:ascii="Arial" w:hAnsi="Arial" w:cs="Arial"/>
            <w:color w:val="000000"/>
          </w:rPr>
          <w:delText>,</w:delText>
        </w:r>
      </w:del>
      <w:r w:rsidRPr="006E391D">
        <w:rPr>
          <w:rFonts w:ascii="Arial" w:hAnsi="Arial" w:cs="Arial"/>
          <w:color w:val="000000"/>
        </w:rPr>
        <w:t xml:space="preserve"> dado que su objetivo es el de funcionar como controlador. </w:t>
      </w:r>
      <w:del w:id="70" w:author="Nahuel Defossé" w:date="2017-12-08T18:20:00Z">
        <w:r w:rsidRPr="006E391D" w:rsidDel="001F130F">
          <w:rPr>
            <w:rFonts w:ascii="Arial" w:hAnsi="Arial" w:cs="Arial"/>
            <w:color w:val="000000"/>
          </w:rPr>
          <w:delText xml:space="preserve">Sus usos son comunes en </w:delText>
        </w:r>
      </w:del>
      <w:ins w:id="71" w:author="Nahuel Defossé" w:date="2017-12-08T18:20:00Z">
        <w:r w:rsidR="001F130F">
          <w:rPr>
            <w:rFonts w:ascii="Arial" w:hAnsi="Arial" w:cs="Arial"/>
            <w:color w:val="000000"/>
          </w:rPr>
          <w:t xml:space="preserve">Son utilizados en </w:t>
        </w:r>
      </w:ins>
      <w:ins w:id="72" w:author="Nahuel Defossé" w:date="2017-12-08T18:21:00Z">
        <w:r w:rsidR="001F130F">
          <w:rPr>
            <w:rFonts w:ascii="Arial" w:hAnsi="Arial" w:cs="Arial"/>
            <w:color w:val="000000"/>
          </w:rPr>
          <w:t xml:space="preserve">periféricos informáticos, </w:t>
        </w:r>
      </w:ins>
      <w:commentRangeStart w:id="73"/>
      <w:r w:rsidRPr="006E391D">
        <w:rPr>
          <w:rFonts w:ascii="Arial" w:hAnsi="Arial" w:cs="Arial"/>
          <w:color w:val="000000"/>
        </w:rPr>
        <w:t>electrodomésticos</w:t>
      </w:r>
      <w:commentRangeEnd w:id="73"/>
      <w:r w:rsidR="001F130F">
        <w:rPr>
          <w:rStyle w:val="Refdecomentario"/>
          <w:rFonts w:ascii="Calibri" w:eastAsia="Calibri" w:hAnsi="Calibri" w:cs="Calibri"/>
          <w:color w:val="000000"/>
        </w:rPr>
        <w:commentReference w:id="73"/>
      </w:r>
      <w:r w:rsidRPr="006E391D">
        <w:rPr>
          <w:rFonts w:ascii="Arial" w:hAnsi="Arial" w:cs="Arial"/>
          <w:color w:val="000000"/>
        </w:rPr>
        <w:t xml:space="preserve">, </w:t>
      </w:r>
      <w:del w:id="74" w:author="Nahuel Defossé" w:date="2017-12-08T18:22:00Z">
        <w:r w:rsidRPr="006E391D" w:rsidDel="001F130F">
          <w:rPr>
            <w:rFonts w:ascii="Arial" w:hAnsi="Arial" w:cs="Arial"/>
            <w:color w:val="000000"/>
          </w:rPr>
          <w:delText>que requieren de un control sencillo.</w:delText>
        </w:r>
      </w:del>
      <w:ins w:id="75" w:author="Nahuel Defossé" w:date="2017-12-08T18:22:00Z">
        <w:r w:rsidR="001F130F">
          <w:rPr>
            <w:rFonts w:ascii="Arial" w:hAnsi="Arial" w:cs="Arial"/>
            <w:color w:val="000000"/>
          </w:rPr>
          <w:t>control sistemas mecánicos, etc.</w:t>
        </w:r>
      </w:ins>
    </w:p>
    <w:p w14:paraId="400984DF"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hecho difieren en muchos aspectos. La principal diferencia es su funcionalidad, dado que, para utilizar un microprocesador en alguna aplicación real, se debe conectar con diversos componentes tales como memorias o buses de transmisión de datos.</w:t>
      </w:r>
    </w:p>
    <w:p w14:paraId="483B38C7" w14:textId="20F905D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del w:id="76" w:author="Nahuel Defossé" w:date="2017-12-08T18:24:00Z">
        <w:r w:rsidRPr="006E391D" w:rsidDel="008F3D32">
          <w:rPr>
            <w:rFonts w:ascii="Arial" w:hAnsi="Arial" w:cs="Arial"/>
            <w:color w:val="000000"/>
          </w:rPr>
          <w:delText>se deben utilizar los circuitos especiales</w:delText>
        </w:r>
      </w:del>
      <w:ins w:id="77" w:author="Nahuel Defossé" w:date="2017-12-08T18:24:00Z">
        <w:r w:rsidR="008F3D32">
          <w:rPr>
            <w:rFonts w:ascii="Arial" w:hAnsi="Arial" w:cs="Arial"/>
            <w:color w:val="000000"/>
          </w:rPr>
          <w:t>generalmente interac</w:t>
        </w:r>
      </w:ins>
      <w:ins w:id="78" w:author="Nahuel Defossé" w:date="2017-12-08T18:25:00Z">
        <w:r w:rsidR="008F3D32">
          <w:rPr>
            <w:rFonts w:ascii="Arial" w:hAnsi="Arial" w:cs="Arial"/>
            <w:color w:val="000000"/>
          </w:rPr>
          <w:t>úa con un microcontrolador (cómo por ejemplo en el caso un mouse, disco rígido o una cámara web)</w:t>
        </w:r>
      </w:ins>
      <w:r w:rsidRPr="006E391D">
        <w:rPr>
          <w:rFonts w:ascii="Arial" w:hAnsi="Arial" w:cs="Arial"/>
          <w:color w:val="000000"/>
        </w:rPr>
        <w:t xml:space="preserve">. </w:t>
      </w:r>
      <w:commentRangeStart w:id="79"/>
      <w:r w:rsidRPr="006E391D">
        <w:rPr>
          <w:rFonts w:ascii="Arial" w:hAnsi="Arial" w:cs="Arial"/>
          <w:color w:val="000000"/>
        </w:rPr>
        <w:t>Así era en el principio y esta práctica sigue vigente en la actualidad.</w:t>
      </w:r>
      <w:commentRangeEnd w:id="79"/>
      <w:r w:rsidR="008F3D32">
        <w:rPr>
          <w:rStyle w:val="Refdecomentario"/>
          <w:rFonts w:ascii="Calibri" w:eastAsia="Calibri" w:hAnsi="Calibri" w:cs="Calibri"/>
          <w:color w:val="000000"/>
        </w:rPr>
        <w:commentReference w:id="79"/>
      </w:r>
    </w:p>
    <w:p w14:paraId="22FDF500" w14:textId="77777777" w:rsidR="00EA0B66" w:rsidRPr="006E391D" w:rsidRDefault="00EA0B66" w:rsidP="00EA0B66">
      <w:pPr>
        <w:pStyle w:val="NormalWeb"/>
        <w:spacing w:before="0" w:beforeAutospacing="0" w:after="0" w:afterAutospacing="0"/>
        <w:jc w:val="both"/>
      </w:pPr>
      <w:r w:rsidRPr="006E391D">
        <w:t> </w:t>
      </w:r>
    </w:p>
    <w:p w14:paraId="03ACB827" w14:textId="5465F9D5"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w:t>
      </w:r>
      <w:ins w:id="80" w:author="Nahuel Defossé" w:date="2017-12-08T18:27:00Z">
        <w:r w:rsidR="008F3D32">
          <w:rPr>
            <w:rFonts w:ascii="Arial" w:hAnsi="Arial" w:cs="Arial"/>
            <w:color w:val="000000"/>
          </w:rPr>
          <w:t xml:space="preserve">lo </w:t>
        </w:r>
      </w:ins>
      <w:r w:rsidRPr="006E391D">
        <w:rPr>
          <w:rFonts w:ascii="Arial" w:hAnsi="Arial" w:cs="Arial"/>
          <w:color w:val="000000"/>
        </w:rPr>
        <w:t xml:space="preserve">diseña de tal manera que tenga todos los componentes integrados en el mismo chip. No necesita de otros componentes especializados para su </w:t>
      </w:r>
      <w:del w:id="81" w:author="Nahuel Defossé" w:date="2017-12-08T18:27:00Z">
        <w:r w:rsidRPr="006E391D" w:rsidDel="008F3D32">
          <w:rPr>
            <w:rFonts w:ascii="Arial" w:hAnsi="Arial" w:cs="Arial"/>
            <w:color w:val="000000"/>
          </w:rPr>
          <w:delText>aplicación</w:delText>
        </w:r>
      </w:del>
      <w:ins w:id="82" w:author="Nahuel Defossé" w:date="2017-12-08T18:27:00Z">
        <w:r w:rsidR="008F3D32">
          <w:rPr>
            <w:rFonts w:ascii="Arial" w:hAnsi="Arial" w:cs="Arial"/>
            <w:color w:val="000000"/>
          </w:rPr>
          <w:t>operación</w:t>
        </w:r>
      </w:ins>
      <w:r w:rsidRPr="006E391D">
        <w:rPr>
          <w:rFonts w:ascii="Arial" w:hAnsi="Arial" w:cs="Arial"/>
          <w:color w:val="000000"/>
        </w:rPr>
        <w:t xml:space="preserve">, porque todos los circuitos necesarios, que de otra manera correspondan a los periféricos, ya se encuentran incorporados. </w:t>
      </w:r>
      <w:del w:id="83" w:author="Nahuel Defossé" w:date="2017-12-08T18:28:00Z">
        <w:r w:rsidRPr="006E391D" w:rsidDel="008F3D32">
          <w:rPr>
            <w:rFonts w:ascii="Arial" w:hAnsi="Arial" w:cs="Arial"/>
            <w:color w:val="000000"/>
          </w:rPr>
          <w:delText>Así se</w:delText>
        </w:r>
      </w:del>
      <w:ins w:id="84" w:author="Nahuel Defossé" w:date="2017-12-08T18:28:00Z">
        <w:r w:rsidR="008F3D32">
          <w:rPr>
            <w:rFonts w:ascii="Arial" w:hAnsi="Arial" w:cs="Arial"/>
            <w:color w:val="000000"/>
          </w:rPr>
          <w:t>De esta forma se</w:t>
        </w:r>
      </w:ins>
      <w:r w:rsidRPr="006E391D">
        <w:rPr>
          <w:rFonts w:ascii="Arial" w:hAnsi="Arial" w:cs="Arial"/>
          <w:color w:val="000000"/>
        </w:rPr>
        <w:t xml:space="preserve"> ahorra tiempo y espacio </w:t>
      </w:r>
      <w:del w:id="85" w:author="Nahuel Defossé" w:date="2017-12-08T18:28:00Z">
        <w:r w:rsidRPr="006E391D" w:rsidDel="008F3D32">
          <w:rPr>
            <w:rFonts w:ascii="Arial" w:hAnsi="Arial" w:cs="Arial"/>
            <w:color w:val="000000"/>
          </w:rPr>
          <w:delText xml:space="preserve">necesario </w:delText>
        </w:r>
      </w:del>
      <w:ins w:id="86" w:author="Nahuel Defossé" w:date="2017-12-08T18:28:00Z">
        <w:r w:rsidR="008F3D32">
          <w:rPr>
            <w:rFonts w:ascii="Arial" w:hAnsi="Arial" w:cs="Arial"/>
            <w:color w:val="000000"/>
          </w:rPr>
          <w:t>al momento de su utilizaci</w:t>
        </w:r>
      </w:ins>
      <w:ins w:id="87" w:author="Nahuel Defossé" w:date="2017-12-08T18:29:00Z">
        <w:r w:rsidR="008F3D32">
          <w:rPr>
            <w:rFonts w:ascii="Arial" w:hAnsi="Arial" w:cs="Arial"/>
            <w:color w:val="000000"/>
          </w:rPr>
          <w:t>ón</w:t>
        </w:r>
      </w:ins>
      <w:del w:id="88" w:author="Nahuel Defossé" w:date="2017-12-08T18:29:00Z">
        <w:r w:rsidRPr="006E391D" w:rsidDel="008F3D32">
          <w:rPr>
            <w:rFonts w:ascii="Arial" w:hAnsi="Arial" w:cs="Arial"/>
            <w:color w:val="000000"/>
          </w:rPr>
          <w:delText>para construir un dispositivo</w:delText>
        </w:r>
      </w:del>
      <w:r w:rsidRPr="006E391D">
        <w:rPr>
          <w:rFonts w:ascii="Arial" w:hAnsi="Arial" w:cs="Arial"/>
          <w:color w:val="000000"/>
        </w:rPr>
        <w:t xml:space="preserve">. </w:t>
      </w:r>
    </w:p>
    <w:p w14:paraId="142157A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5E2C974E" w14:textId="77777777"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lang w:val="es-ES_tradnl" w:eastAsia="es-ES_tradnl"/>
        </w:rPr>
        <w:lastRenderedPageBreak/>
        <w:drawing>
          <wp:inline distT="0" distB="0" distL="0" distR="0" wp14:anchorId="348D9BA1" wp14:editId="37983971">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6FB56BEA" w14:textId="77777777" w:rsidR="00EA0B66" w:rsidRDefault="000665A2" w:rsidP="000665A2">
      <w:pPr>
        <w:pStyle w:val="Descripcin"/>
        <w:jc w:val="center"/>
      </w:pPr>
      <w:r>
        <w:t xml:space="preserve">Ilustración </w:t>
      </w:r>
      <w:fldSimple w:instr=" SEQ Ilustración \* ARABIC ">
        <w:r w:rsidR="00294A12">
          <w:rPr>
            <w:noProof/>
          </w:rPr>
          <w:t>7</w:t>
        </w:r>
      </w:fldSimple>
      <w:r>
        <w:t xml:space="preserve"> - Arquitectura de un microcontrolador</w:t>
      </w:r>
    </w:p>
    <w:p w14:paraId="1DF9F562" w14:textId="2CC61C75" w:rsidR="00EA0B66" w:rsidRPr="008F3D32" w:rsidRDefault="00EA0B66" w:rsidP="00EA0B66">
      <w:pPr>
        <w:pStyle w:val="NormalWeb"/>
        <w:spacing w:before="0" w:beforeAutospacing="0" w:after="0" w:afterAutospacing="0"/>
        <w:jc w:val="both"/>
        <w:rPr>
          <w:rFonts w:ascii="Arial" w:hAnsi="Arial" w:cs="Arial"/>
          <w:color w:val="000000"/>
          <w:rPrChange w:id="89" w:author="Nahuel Defossé" w:date="2017-12-08T18:30:00Z">
            <w:rPr/>
          </w:rPrChange>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del w:id="90" w:author="Nahuel Defossé" w:date="2017-12-08T18:30:00Z">
        <w:r w:rsidRPr="006E391D" w:rsidDel="008F3D32">
          <w:rPr>
            <w:rFonts w:ascii="Arial" w:hAnsi="Arial" w:cs="Arial"/>
            <w:color w:val="000000"/>
          </w:rPr>
          <w:delText xml:space="preserve">común </w:delText>
        </w:r>
      </w:del>
      <w:ins w:id="91" w:author="Nahuel Defossé" w:date="2017-12-08T18:30:00Z">
        <w:r w:rsidR="008F3D32">
          <w:rPr>
            <w:rFonts w:ascii="Arial" w:hAnsi="Arial" w:cs="Arial"/>
            <w:color w:val="000000"/>
          </w:rPr>
          <w:t>tradicional</w:t>
        </w:r>
      </w:ins>
      <w:del w:id="92" w:author="Nahuel Defossé" w:date="2017-12-08T18:30:00Z">
        <w:r w:rsidRPr="006E391D" w:rsidDel="008F3D32">
          <w:rPr>
            <w:rFonts w:ascii="Arial" w:hAnsi="Arial" w:cs="Arial"/>
            <w:color w:val="000000"/>
          </w:rPr>
          <w:delText>y corriente como las PCs</w:delText>
        </w:r>
      </w:del>
      <w:r w:rsidRPr="006E391D">
        <w:rPr>
          <w:rFonts w:ascii="Arial" w:hAnsi="Arial" w:cs="Arial"/>
          <w:color w:val="000000"/>
        </w:rPr>
        <w:t xml:space="preserve">. Ejemplos típicos de este tipo de computadoras son </w:t>
      </w:r>
      <w:del w:id="93" w:author="Nahuel Defossé" w:date="2017-12-08T18:31:00Z">
        <w:r w:rsidRPr="006E391D" w:rsidDel="008F3D32">
          <w:rPr>
            <w:rFonts w:ascii="Arial" w:hAnsi="Arial" w:cs="Arial"/>
            <w:color w:val="000000"/>
          </w:rPr>
          <w:delText xml:space="preserve">tanto </w:delText>
        </w:r>
      </w:del>
      <w:r w:rsidRPr="006E391D">
        <w:rPr>
          <w:rFonts w:ascii="Arial" w:hAnsi="Arial" w:cs="Arial"/>
          <w:color w:val="000000"/>
        </w:rPr>
        <w:t xml:space="preserve">las </w:t>
      </w:r>
      <w:del w:id="94" w:author="Nahuel Defossé" w:date="2017-12-08T18:30:00Z">
        <w:r w:rsidRPr="006E391D" w:rsidDel="008F3D32">
          <w:rPr>
            <w:rFonts w:ascii="Arial" w:hAnsi="Arial" w:cs="Arial"/>
            <w:color w:val="000000"/>
          </w:rPr>
          <w:delText xml:space="preserve">arquitecturas </w:delText>
        </w:r>
      </w:del>
      <w:ins w:id="95" w:author="Nahuel Defossé" w:date="2017-12-08T18:30:00Z">
        <w:r w:rsidR="008F3D32">
          <w:rPr>
            <w:rFonts w:ascii="Arial" w:hAnsi="Arial" w:cs="Arial"/>
            <w:color w:val="000000"/>
          </w:rPr>
          <w:t>plataformas</w:t>
        </w:r>
        <w:r w:rsidR="008F3D32" w:rsidRPr="006E391D">
          <w:rPr>
            <w:rFonts w:ascii="Arial" w:hAnsi="Arial" w:cs="Arial"/>
            <w:color w:val="000000"/>
          </w:rPr>
          <w:t xml:space="preserve"> </w:t>
        </w:r>
      </w:ins>
      <w:r w:rsidRPr="006E391D">
        <w:rPr>
          <w:rFonts w:ascii="Arial" w:hAnsi="Arial" w:cs="Arial"/>
          <w:color w:val="000000"/>
        </w:rPr>
        <w:t xml:space="preserve">Arduino </w:t>
      </w:r>
      <w:del w:id="96" w:author="Nahuel Defossé" w:date="2017-12-08T18:31:00Z">
        <w:r w:rsidRPr="006E391D" w:rsidDel="008F3D32">
          <w:rPr>
            <w:rFonts w:ascii="Arial" w:hAnsi="Arial" w:cs="Arial"/>
            <w:color w:val="000000"/>
          </w:rPr>
          <w:delText xml:space="preserve">como </w:delText>
        </w:r>
      </w:del>
      <w:ins w:id="97" w:author="Nahuel Defossé" w:date="2017-12-08T18:31:00Z">
        <w:r w:rsidR="008F3D32">
          <w:rPr>
            <w:rFonts w:ascii="Arial" w:hAnsi="Arial" w:cs="Arial"/>
            <w:color w:val="000000"/>
          </w:rPr>
          <w:t>y</w:t>
        </w:r>
        <w:r w:rsidR="008F3D32" w:rsidRPr="006E391D">
          <w:rPr>
            <w:rFonts w:ascii="Arial" w:hAnsi="Arial" w:cs="Arial"/>
            <w:color w:val="000000"/>
          </w:rPr>
          <w:t xml:space="preserve"> </w:t>
        </w:r>
      </w:ins>
      <w:r w:rsidRPr="006E391D">
        <w:rPr>
          <w:rFonts w:ascii="Arial" w:hAnsi="Arial" w:cs="Arial"/>
          <w:color w:val="000000"/>
        </w:rPr>
        <w:t>Raspberry Pi.</w:t>
      </w:r>
    </w:p>
    <w:p w14:paraId="1947705E"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64AE8FBA" w14:textId="77777777" w:rsidR="00EA0B66" w:rsidRDefault="00EA0B66" w:rsidP="00EA0B66">
      <w:pPr>
        <w:pStyle w:val="NormalWeb"/>
        <w:spacing w:before="0" w:beforeAutospacing="0" w:after="0" w:afterAutospacing="0"/>
      </w:pPr>
      <w:r>
        <w:t> </w:t>
      </w:r>
    </w:p>
    <w:p w14:paraId="17CCBAA6" w14:textId="0E7F3E81" w:rsidR="00EA0B66" w:rsidRPr="00EA0B66" w:rsidRDefault="00EA0B66" w:rsidP="00EA0B66">
      <w:pPr>
        <w:pStyle w:val="Ttulo2"/>
        <w:rPr>
          <w:b/>
          <w:sz w:val="32"/>
          <w:szCs w:val="32"/>
        </w:rPr>
      </w:pPr>
      <w:bookmarkStart w:id="98" w:name="_Toc499023830"/>
      <w:r w:rsidRPr="00EA0B66">
        <w:rPr>
          <w:b/>
          <w:sz w:val="32"/>
          <w:szCs w:val="32"/>
        </w:rPr>
        <w:t xml:space="preserve">2.5. Comunicación entre distintas </w:t>
      </w:r>
      <w:commentRangeStart w:id="99"/>
      <w:del w:id="100" w:author="Nahuel Defossé" w:date="2017-12-08T18:32:00Z">
        <w:r w:rsidRPr="00EA0B66" w:rsidDel="008F3D32">
          <w:rPr>
            <w:b/>
            <w:sz w:val="32"/>
            <w:szCs w:val="32"/>
          </w:rPr>
          <w:delText xml:space="preserve">arquitecturas </w:delText>
        </w:r>
      </w:del>
      <w:commentRangeEnd w:id="99"/>
      <w:ins w:id="101" w:author="Nahuel Defossé" w:date="2017-12-08T18:32:00Z">
        <w:r w:rsidR="008F3D32">
          <w:rPr>
            <w:b/>
            <w:sz w:val="32"/>
            <w:szCs w:val="32"/>
          </w:rPr>
          <w:t>plataformas</w:t>
        </w:r>
        <w:r w:rsidR="008F3D32" w:rsidRPr="00EA0B66">
          <w:rPr>
            <w:b/>
            <w:sz w:val="32"/>
            <w:szCs w:val="32"/>
          </w:rPr>
          <w:t xml:space="preserve"> </w:t>
        </w:r>
      </w:ins>
      <w:r w:rsidR="008F3D32">
        <w:rPr>
          <w:rStyle w:val="Refdecomentario"/>
          <w:color w:val="000000"/>
        </w:rPr>
        <w:commentReference w:id="99"/>
      </w:r>
      <w:r w:rsidRPr="00EA0B66">
        <w:rPr>
          <w:b/>
          <w:sz w:val="32"/>
          <w:szCs w:val="32"/>
        </w:rPr>
        <w:t>de cómputo</w:t>
      </w:r>
      <w:bookmarkEnd w:id="98"/>
    </w:p>
    <w:p w14:paraId="2421313F" w14:textId="77777777" w:rsidR="00EA0B66" w:rsidRDefault="00EA0B66" w:rsidP="00EA0B66">
      <w:pPr>
        <w:pStyle w:val="NormalWeb"/>
        <w:spacing w:before="0" w:beforeAutospacing="0" w:after="0" w:afterAutospacing="0"/>
      </w:pPr>
      <w:r>
        <w:t> </w:t>
      </w:r>
    </w:p>
    <w:p w14:paraId="286B078B"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Existen diversos medios de comunicación entre las PCs y las </w:t>
      </w:r>
      <w:commentRangeStart w:id="102"/>
      <w:r w:rsidRPr="006E391D">
        <w:rPr>
          <w:rFonts w:ascii="Arial" w:hAnsi="Arial" w:cs="Arial"/>
          <w:color w:val="000000"/>
        </w:rPr>
        <w:t xml:space="preserve">computadoras de placa reducida </w:t>
      </w:r>
      <w:commentRangeEnd w:id="102"/>
      <w:r w:rsidR="008F3D32">
        <w:rPr>
          <w:rStyle w:val="Refdecomentario"/>
          <w:rFonts w:ascii="Calibri" w:eastAsia="Calibri" w:hAnsi="Calibri" w:cs="Calibri"/>
          <w:color w:val="000000"/>
        </w:rPr>
        <w:commentReference w:id="102"/>
      </w:r>
      <w:r w:rsidRPr="006E391D">
        <w:rPr>
          <w:rFonts w:ascii="Arial" w:hAnsi="Arial" w:cs="Arial"/>
          <w:color w:val="000000"/>
        </w:rPr>
        <w:t>o de dispositivos de cómputo entre sí, a continuación, se listan algunos de ellos:</w:t>
      </w:r>
    </w:p>
    <w:p w14:paraId="2D0D282E" w14:textId="77777777" w:rsidR="00EA0B66" w:rsidRPr="006E391D" w:rsidRDefault="00EA0B66" w:rsidP="00EA0B66">
      <w:pPr>
        <w:pStyle w:val="NormalWeb"/>
        <w:spacing w:before="0" w:beforeAutospacing="0" w:after="0" w:afterAutospacing="0"/>
        <w:jc w:val="both"/>
      </w:pPr>
      <w:r w:rsidRPr="006E391D">
        <w:t> </w:t>
      </w:r>
    </w:p>
    <w:p w14:paraId="6CCB2787"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xml:space="preserve">: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w:t>
      </w:r>
      <w:r w:rsidRPr="006E391D">
        <w:rPr>
          <w:rFonts w:ascii="Arial" w:hAnsi="Arial" w:cs="Arial"/>
          <w:color w:val="000000"/>
        </w:rPr>
        <w:lastRenderedPageBreak/>
        <w:t>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48B8566F"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62D8CBD8" w14:textId="65A9247C"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del w:id="103" w:author="Nahuel Defossé" w:date="2017-12-08T18:35:00Z">
        <w:r w:rsidRPr="006E391D" w:rsidDel="007C5379">
          <w:rPr>
            <w:rFonts w:ascii="Arial" w:hAnsi="Arial" w:cs="Arial"/>
            <w:color w:val="000000"/>
          </w:rPr>
          <w:delText xml:space="preserve">plaquetas </w:delText>
        </w:r>
      </w:del>
      <w:ins w:id="104" w:author="Nahuel Defossé" w:date="2017-12-08T18:35:00Z">
        <w:r w:rsidR="007C5379">
          <w:rPr>
            <w:rFonts w:ascii="Arial" w:hAnsi="Arial" w:cs="Arial"/>
            <w:color w:val="000000"/>
          </w:rPr>
          <w:t>dispositivos</w:t>
        </w:r>
        <w:r w:rsidR="007C5379" w:rsidRPr="006E391D">
          <w:rPr>
            <w:rFonts w:ascii="Arial" w:hAnsi="Arial" w:cs="Arial"/>
            <w:color w:val="000000"/>
          </w:rPr>
          <w:t xml:space="preserve"> </w:t>
        </w:r>
      </w:ins>
      <w:r w:rsidRPr="006E391D">
        <w:rPr>
          <w:rFonts w:ascii="Arial" w:hAnsi="Arial" w:cs="Arial"/>
          <w:color w:val="000000"/>
        </w:rPr>
        <w:t>de este tipo entre sí de forma inalámbrica a través de radiofrecuencia.</w:t>
      </w:r>
    </w:p>
    <w:p w14:paraId="32111069"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Como su nombre lo indica se utilizan </w:t>
      </w:r>
      <w:commentRangeStart w:id="105"/>
      <w:r w:rsidRPr="006E391D">
        <w:rPr>
          <w:rFonts w:ascii="Arial" w:hAnsi="Arial" w:cs="Arial"/>
          <w:color w:val="000000"/>
        </w:rPr>
        <w:t xml:space="preserve">leds </w:t>
      </w:r>
      <w:commentRangeEnd w:id="105"/>
      <w:r w:rsidR="007C5379">
        <w:rPr>
          <w:rStyle w:val="Refdecomentario"/>
          <w:rFonts w:ascii="Calibri" w:eastAsia="Calibri" w:hAnsi="Calibri" w:cs="Calibri"/>
          <w:color w:val="000000"/>
        </w:rPr>
        <w:commentReference w:id="105"/>
      </w:r>
      <w:r w:rsidRPr="006E391D">
        <w:rPr>
          <w:rFonts w:ascii="Arial" w:hAnsi="Arial" w:cs="Arial"/>
          <w:color w:val="000000"/>
        </w:rPr>
        <w:t>de luz infrarroja para la transmisión y recepción de datos.</w:t>
      </w:r>
    </w:p>
    <w:p w14:paraId="53AF580C"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08D19E47"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6CB1BC11" w14:textId="77777777" w:rsidR="00EA0B66" w:rsidRDefault="00EA0B66" w:rsidP="00EA0B66">
      <w:pPr>
        <w:pStyle w:val="NormalWeb"/>
        <w:spacing w:before="0" w:beforeAutospacing="0" w:after="0" w:afterAutospacing="0"/>
      </w:pPr>
      <w:r>
        <w:t> </w:t>
      </w:r>
    </w:p>
    <w:p w14:paraId="7988D3CE" w14:textId="77777777" w:rsidR="00EA0B66" w:rsidRPr="00EA0B66" w:rsidRDefault="00EA0B66" w:rsidP="00EA0B66">
      <w:pPr>
        <w:pStyle w:val="Ttulo2"/>
        <w:rPr>
          <w:b/>
          <w:sz w:val="32"/>
          <w:szCs w:val="32"/>
        </w:rPr>
      </w:pPr>
      <w:bookmarkStart w:id="106" w:name="_Toc499023831"/>
      <w:r w:rsidRPr="00EA0B66">
        <w:rPr>
          <w:b/>
          <w:sz w:val="32"/>
          <w:szCs w:val="32"/>
        </w:rPr>
        <w:t>2.6 ¿Qué es un SAR (Sistema Autónomo Robótico)?</w:t>
      </w:r>
      <w:bookmarkEnd w:id="106"/>
    </w:p>
    <w:p w14:paraId="11327AF4" w14:textId="77777777" w:rsidR="00EA0B66" w:rsidRDefault="00EA0B66" w:rsidP="00EA0B66">
      <w:pPr>
        <w:pStyle w:val="NormalWeb"/>
        <w:spacing w:before="0" w:beforeAutospacing="0" w:after="0" w:afterAutospacing="0"/>
      </w:pPr>
      <w:r>
        <w:t> </w:t>
      </w:r>
    </w:p>
    <w:p w14:paraId="58A39285"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w:t>
      </w:r>
      <w:commentRangeStart w:id="107"/>
      <w:r w:rsidRPr="006E391D">
        <w:rPr>
          <w:rFonts w:ascii="Arial" w:hAnsi="Arial" w:cs="Arial"/>
          <w:color w:val="000000"/>
        </w:rPr>
        <w:t xml:space="preserve">considera </w:t>
      </w:r>
      <w:commentRangeEnd w:id="107"/>
      <w:r w:rsidR="00A52599">
        <w:rPr>
          <w:rStyle w:val="Refdecomentario"/>
          <w:rFonts w:ascii="Calibri" w:eastAsia="Calibri" w:hAnsi="Calibri" w:cs="Calibri"/>
          <w:color w:val="000000"/>
        </w:rPr>
        <w:commentReference w:id="107"/>
      </w:r>
      <w:r w:rsidRPr="006E391D">
        <w:rPr>
          <w:rFonts w:ascii="Arial" w:hAnsi="Arial" w:cs="Arial"/>
          <w:color w:val="000000"/>
        </w:rPr>
        <w:t>SAR o sistema autónomo robótico a aquellos robots que presentan cierto grado de autonomía (</w:t>
      </w:r>
      <w:commentRangeStart w:id="108"/>
      <w:r w:rsidRPr="006E391D">
        <w:rPr>
          <w:rFonts w:ascii="Arial" w:hAnsi="Arial" w:cs="Arial"/>
          <w:color w:val="000000"/>
        </w:rPr>
        <w:t>Inteligencia artificial</w:t>
      </w:r>
      <w:commentRangeEnd w:id="108"/>
      <w:r w:rsidR="007257E5">
        <w:rPr>
          <w:rStyle w:val="Refdecomentario"/>
          <w:rFonts w:ascii="Calibri" w:eastAsia="Calibri" w:hAnsi="Calibri" w:cs="Calibri"/>
          <w:color w:val="000000"/>
        </w:rPr>
        <w:commentReference w:id="108"/>
      </w:r>
      <w:r w:rsidRPr="006E391D">
        <w:rPr>
          <w:rFonts w:ascii="Arial" w:hAnsi="Arial" w:cs="Arial"/>
          <w:color w:val="000000"/>
        </w:rPr>
        <w:t xml:space="preserve">). Tienen la capacidad de testear su entorno (por medio de sensores) para decidir qué acciones realizar (por medio de actuadores). Por ende, </w:t>
      </w:r>
      <w:commentRangeStart w:id="109"/>
      <w:r w:rsidRPr="006E391D">
        <w:rPr>
          <w:rFonts w:ascii="Arial" w:hAnsi="Arial" w:cs="Arial"/>
          <w:color w:val="000000"/>
        </w:rPr>
        <w:t xml:space="preserve">podemos </w:t>
      </w:r>
      <w:commentRangeEnd w:id="109"/>
      <w:r w:rsidR="007257E5">
        <w:rPr>
          <w:rStyle w:val="Refdecomentario"/>
          <w:rFonts w:ascii="Calibri" w:eastAsia="Calibri" w:hAnsi="Calibri" w:cs="Calibri"/>
          <w:color w:val="000000"/>
        </w:rPr>
        <w:commentReference w:id="109"/>
      </w:r>
      <w:r w:rsidRPr="006E391D">
        <w:rPr>
          <w:rFonts w:ascii="Arial" w:hAnsi="Arial" w:cs="Arial"/>
          <w:color w:val="000000"/>
        </w:rPr>
        <w:t>decir que, son sistemas dinámicos que consisten en un controlador electrónico acoplado a un cuerpo mecánico.</w:t>
      </w:r>
    </w:p>
    <w:p w14:paraId="1638D4C8" w14:textId="5679535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del w:id="110" w:author="Nahuel Defossé" w:date="2017-12-08T18:41:00Z">
        <w:r w:rsidRPr="006E391D" w:rsidDel="007257E5">
          <w:rPr>
            <w:rFonts w:ascii="Arial" w:hAnsi="Arial" w:cs="Arial"/>
            <w:color w:val="000000"/>
          </w:rPr>
          <w:delText xml:space="preserve">su </w:delText>
        </w:r>
      </w:del>
      <w:ins w:id="111" w:author="Nahuel Defossé" w:date="2017-12-08T18:41:00Z">
        <w:r w:rsidR="007257E5">
          <w:rPr>
            <w:rFonts w:ascii="Arial" w:hAnsi="Arial" w:cs="Arial"/>
            <w:color w:val="000000"/>
          </w:rPr>
          <w:t>un cierto</w:t>
        </w:r>
        <w:r w:rsidR="007257E5" w:rsidRPr="006E391D">
          <w:rPr>
            <w:rFonts w:ascii="Arial" w:hAnsi="Arial" w:cs="Arial"/>
            <w:color w:val="000000"/>
          </w:rPr>
          <w:t xml:space="preserve"> </w:t>
        </w:r>
      </w:ins>
      <w:r w:rsidRPr="006E391D">
        <w:rPr>
          <w:rFonts w:ascii="Arial" w:hAnsi="Arial" w:cs="Arial"/>
          <w:color w:val="000000"/>
        </w:rPr>
        <w:t xml:space="preserve">grado de </w:t>
      </w:r>
      <w:commentRangeStart w:id="112"/>
      <w:r w:rsidRPr="006E391D">
        <w:rPr>
          <w:rFonts w:ascii="Arial" w:hAnsi="Arial" w:cs="Arial"/>
          <w:color w:val="000000"/>
        </w:rPr>
        <w:t>inteligencia</w:t>
      </w:r>
      <w:commentRangeEnd w:id="112"/>
      <w:r w:rsidR="007257E5">
        <w:rPr>
          <w:rStyle w:val="Refdecomentario"/>
          <w:rFonts w:ascii="Calibri" w:eastAsia="Calibri" w:hAnsi="Calibri" w:cs="Calibri"/>
          <w:color w:val="000000"/>
        </w:rPr>
        <w:commentReference w:id="112"/>
      </w:r>
      <w:r w:rsidRPr="006E391D">
        <w:rPr>
          <w:rFonts w:ascii="Arial" w:hAnsi="Arial" w:cs="Arial"/>
          <w:color w:val="000000"/>
        </w:rPr>
        <w:t xml:space="preserve">, pero a su vez, permite ser manipulado desde una aplicación web. </w:t>
      </w:r>
    </w:p>
    <w:p w14:paraId="1D47B5AE" w14:textId="77777777" w:rsidR="00EA0B66" w:rsidRDefault="00EA0B66" w:rsidP="00EA0B66">
      <w:pPr>
        <w:pStyle w:val="NormalWeb"/>
        <w:spacing w:before="0" w:beforeAutospacing="0" w:after="0" w:afterAutospacing="0"/>
        <w:rPr>
          <w:rFonts w:ascii="Arial" w:hAnsi="Arial" w:cs="Arial"/>
          <w:b/>
          <w:bCs/>
          <w:color w:val="000000"/>
          <w:sz w:val="22"/>
          <w:szCs w:val="22"/>
        </w:rPr>
      </w:pPr>
    </w:p>
    <w:p w14:paraId="63119074" w14:textId="77777777" w:rsidR="00EA0B66" w:rsidRPr="00EA0B66" w:rsidRDefault="00EA0B66" w:rsidP="00EA0B66">
      <w:pPr>
        <w:pStyle w:val="Ttulo2"/>
        <w:rPr>
          <w:b/>
          <w:sz w:val="32"/>
          <w:szCs w:val="32"/>
        </w:rPr>
      </w:pPr>
      <w:bookmarkStart w:id="113" w:name="_Toc499023832"/>
      <w:r w:rsidRPr="00EA0B66">
        <w:rPr>
          <w:b/>
          <w:sz w:val="32"/>
          <w:szCs w:val="32"/>
        </w:rPr>
        <w:lastRenderedPageBreak/>
        <w:t>2.7 La robótica en la educación</w:t>
      </w:r>
      <w:bookmarkEnd w:id="113"/>
    </w:p>
    <w:p w14:paraId="33DF8D7B" w14:textId="77777777" w:rsidR="00EA0B66" w:rsidRDefault="00EA0B66" w:rsidP="00EA0B66">
      <w:pPr>
        <w:pStyle w:val="NormalWeb"/>
        <w:spacing w:before="0" w:beforeAutospacing="0" w:after="0" w:afterAutospacing="0"/>
      </w:pPr>
      <w:r>
        <w:t> </w:t>
      </w:r>
    </w:p>
    <w:p w14:paraId="22436B45"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commentRangeStart w:id="114"/>
      <w:r w:rsidRPr="006E391D">
        <w:rPr>
          <w:rFonts w:ascii="Arial" w:hAnsi="Arial" w:cs="Arial"/>
          <w:color w:val="333333"/>
          <w:shd w:val="clear" w:color="auto" w:fill="FFFFFF"/>
        </w:rPr>
        <w:t>En educación pueden diferenciarse dos tipos de uso de la programación y la robótica como apoyo en la clase: por un lado, la robótica y la programación educacional, que consiste en un conjunto de elementos físicos o de programación que motivan a los estudiantes a construir, programar, razonar de manera lógica y crear nuevas interfaces o dispositivos; por otro, la programación y la robótica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0F7709C4" w14:textId="513EC1DF"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commentRangeEnd w:id="114"/>
    <w:p w14:paraId="64BE538E" w14:textId="7FC70BBA" w:rsidR="00EA0B66" w:rsidRPr="006E391D" w:rsidRDefault="00445EEB" w:rsidP="00EA0B66">
      <w:pPr>
        <w:shd w:val="clear" w:color="auto" w:fill="FFFFFF"/>
        <w:spacing w:after="300"/>
        <w:rPr>
          <w:rFonts w:ascii="Arial" w:eastAsia="Times New Roman" w:hAnsi="Arial" w:cs="Arial"/>
          <w:color w:val="333333"/>
          <w:sz w:val="24"/>
          <w:szCs w:val="24"/>
        </w:rPr>
      </w:pPr>
      <w:r>
        <w:rPr>
          <w:rStyle w:val="Refdecomentario"/>
        </w:rPr>
        <w:commentReference w:id="114"/>
      </w:r>
      <w:r w:rsidR="00EA0B66" w:rsidRPr="006E391D">
        <w:rPr>
          <w:rFonts w:ascii="Arial" w:eastAsia="Times New Roman" w:hAnsi="Arial" w:cs="Arial"/>
          <w:color w:val="333333"/>
          <w:sz w:val="24"/>
          <w:szCs w:val="24"/>
        </w:rPr>
        <w:t xml:space="preserve">El desarrollo de actividades educacionales basadas en robots o en programación pueden incrementar </w:t>
      </w:r>
      <w:commentRangeStart w:id="115"/>
      <w:r w:rsidR="00EA0B66" w:rsidRPr="006E391D">
        <w:rPr>
          <w:rFonts w:ascii="Arial" w:eastAsia="Times New Roman" w:hAnsi="Arial" w:cs="Arial"/>
          <w:color w:val="333333"/>
          <w:sz w:val="24"/>
          <w:szCs w:val="24"/>
        </w:rPr>
        <w:t>el compromiso por el aprendizaje en otras áreas como literatura o historia a través del juego y la motivación</w:t>
      </w:r>
      <w:commentRangeEnd w:id="115"/>
      <w:r w:rsidR="00642EE1">
        <w:rPr>
          <w:rStyle w:val="Refdecomentario"/>
        </w:rPr>
        <w:commentReference w:id="115"/>
      </w:r>
      <w:r w:rsidR="00EA0B66" w:rsidRPr="006E391D">
        <w:rPr>
          <w:rFonts w:ascii="Arial" w:eastAsia="Times New Roman" w:hAnsi="Arial" w:cs="Arial"/>
          <w:color w:val="333333"/>
          <w:sz w:val="24"/>
          <w:szCs w:val="24"/>
        </w:rPr>
        <w:t>. Aún más, su uso puede mejorar el desarrollo ético, emocional y social en base al impacto que, por ejemplo, un robot con atribuciones sociales puede causar en los niños</w:t>
      </w:r>
      <w:del w:id="116" w:author="Nahuel Defossé" w:date="2017-12-08T18:46:00Z">
        <w:r w:rsidR="00EA0B66" w:rsidRPr="006E391D" w:rsidDel="00EB5EEA">
          <w:rPr>
            <w:rFonts w:ascii="Arial" w:eastAsia="Times New Roman" w:hAnsi="Arial" w:cs="Arial"/>
            <w:color w:val="333333"/>
            <w:sz w:val="24"/>
            <w:szCs w:val="24"/>
          </w:rPr>
          <w:delText xml:space="preserve"> y las niñas</w:delText>
        </w:r>
      </w:del>
      <w:r w:rsidR="00EA0B66" w:rsidRPr="006E391D">
        <w:rPr>
          <w:rFonts w:ascii="Arial" w:eastAsia="Times New Roman" w:hAnsi="Arial" w:cs="Arial"/>
          <w:color w:val="333333"/>
          <w:sz w:val="24"/>
          <w:szCs w:val="24"/>
        </w:rPr>
        <w:t>.</w:t>
      </w:r>
    </w:p>
    <w:p w14:paraId="749866FE" w14:textId="32E96A39" w:rsidR="00EA0B66" w:rsidRPr="006E391D" w:rsidRDefault="00EA0B66" w:rsidP="00EA0B66">
      <w:pPr>
        <w:shd w:val="clear" w:color="auto" w:fill="FFFFFF"/>
        <w:spacing w:after="300"/>
        <w:rPr>
          <w:rFonts w:ascii="Arial" w:eastAsia="Times New Roman" w:hAnsi="Arial" w:cs="Arial"/>
          <w:color w:val="333333"/>
          <w:sz w:val="24"/>
          <w:szCs w:val="24"/>
        </w:rPr>
      </w:pPr>
      <w:commentRangeStart w:id="117"/>
      <w:r w:rsidRPr="006E391D">
        <w:rPr>
          <w:rFonts w:ascii="Arial" w:eastAsia="Times New Roman" w:hAnsi="Arial" w:cs="Arial"/>
          <w:color w:val="333333"/>
          <w:sz w:val="24"/>
          <w:szCs w:val="24"/>
        </w:rPr>
        <w:t>Otro beneficio</w:t>
      </w:r>
      <w:del w:id="118" w:author="Nahuel Defossé" w:date="2017-12-08T18:46:00Z">
        <w:r w:rsidRPr="006E391D" w:rsidDel="00EB5EEA">
          <w:rPr>
            <w:rFonts w:ascii="Arial" w:eastAsia="Times New Roman" w:hAnsi="Arial" w:cs="Arial"/>
            <w:color w:val="333333"/>
            <w:sz w:val="24"/>
            <w:szCs w:val="24"/>
          </w:rPr>
          <w:delText xml:space="preserve"> prometedor</w:delText>
        </w:r>
      </w:del>
      <w:r w:rsidRPr="006E391D">
        <w:rPr>
          <w:rFonts w:ascii="Arial" w:eastAsia="Times New Roman" w:hAnsi="Arial" w:cs="Arial"/>
          <w:color w:val="333333"/>
          <w:sz w:val="24"/>
          <w:szCs w:val="24"/>
        </w:rPr>
        <w:t xml:space="preserve">, es su potencial educativo para niños </w:t>
      </w:r>
      <w:del w:id="119" w:author="Nahuel Defossé" w:date="2017-12-08T18:46:00Z">
        <w:r w:rsidRPr="006E391D" w:rsidDel="00EB5EEA">
          <w:rPr>
            <w:rFonts w:ascii="Arial" w:eastAsia="Times New Roman" w:hAnsi="Arial" w:cs="Arial"/>
            <w:color w:val="333333"/>
            <w:sz w:val="24"/>
            <w:szCs w:val="24"/>
          </w:rPr>
          <w:delText xml:space="preserve">y niñas </w:delText>
        </w:r>
      </w:del>
      <w:r w:rsidRPr="006E391D">
        <w:rPr>
          <w:rFonts w:ascii="Arial" w:eastAsia="Times New Roman" w:hAnsi="Arial" w:cs="Arial"/>
          <w:color w:val="333333"/>
          <w:sz w:val="24"/>
          <w:szCs w:val="24"/>
        </w:rPr>
        <w:t>con necesidades especiales tanto en las áreas cognitivas como psicosociales</w:t>
      </w:r>
      <w:commentRangeEnd w:id="117"/>
      <w:r w:rsidR="00EB5EEA">
        <w:rPr>
          <w:rStyle w:val="Refdecomentario"/>
        </w:rPr>
        <w:commentReference w:id="117"/>
      </w:r>
      <w:r w:rsidRPr="006E391D">
        <w:rPr>
          <w:rFonts w:ascii="Arial" w:eastAsia="Times New Roman" w:hAnsi="Arial" w:cs="Arial"/>
          <w:color w:val="333333"/>
          <w:sz w:val="24"/>
          <w:szCs w:val="24"/>
        </w:rPr>
        <w:t>. La escalabilidad de las propuestas educativas basadas en robots, y su enorme potencial motivador, lo hacen especialmente útil en programas de refuerzo y de educación especial.</w:t>
      </w:r>
    </w:p>
    <w:p w14:paraId="15B41A82"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w:t>
      </w:r>
      <w:commentRangeStart w:id="120"/>
      <w:r w:rsidRPr="006E391D">
        <w:rPr>
          <w:rFonts w:ascii="Arial" w:hAnsi="Arial" w:cs="Arial"/>
          <w:color w:val="333333"/>
          <w:shd w:val="clear" w:color="auto" w:fill="FFFFFF"/>
        </w:rPr>
        <w:t xml:space="preserve">Algunos investigadores afirman </w:t>
      </w:r>
      <w:commentRangeEnd w:id="120"/>
      <w:r w:rsidR="00EB5EEA">
        <w:rPr>
          <w:rStyle w:val="Refdecomentario"/>
          <w:rFonts w:ascii="Calibri" w:eastAsia="Calibri" w:hAnsi="Calibri" w:cs="Calibri"/>
          <w:color w:val="000000"/>
        </w:rPr>
        <w:commentReference w:id="120"/>
      </w:r>
      <w:r w:rsidRPr="006E391D">
        <w:rPr>
          <w:rFonts w:ascii="Arial" w:hAnsi="Arial" w:cs="Arial"/>
          <w:color w:val="333333"/>
          <w:shd w:val="clear" w:color="auto" w:fill="FFFFFF"/>
        </w:rPr>
        <w:t>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3969A6FF"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14:paraId="25386033" w14:textId="508563F4"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La robótica y la programación en conjunto </w:t>
      </w:r>
      <w:del w:id="121" w:author="Nahuel Defossé" w:date="2017-12-08T18:51:00Z">
        <w:r w:rsidRPr="006E391D" w:rsidDel="009A779E">
          <w:rPr>
            <w:rFonts w:ascii="Arial" w:hAnsi="Arial" w:cs="Arial"/>
            <w:color w:val="333333"/>
            <w:shd w:val="clear" w:color="auto" w:fill="FFFFFF"/>
          </w:rPr>
          <w:delText xml:space="preserve">introducen </w:delText>
        </w:r>
      </w:del>
      <w:del w:id="122" w:author="Nahuel Defossé" w:date="2017-12-08T18:52:00Z">
        <w:r w:rsidRPr="006E391D" w:rsidDel="009A779E">
          <w:rPr>
            <w:rFonts w:ascii="Arial" w:hAnsi="Arial" w:cs="Arial"/>
            <w:color w:val="333333"/>
            <w:shd w:val="clear" w:color="auto" w:fill="FFFFFF"/>
          </w:rPr>
          <w:delText xml:space="preserve">a </w:delText>
        </w:r>
      </w:del>
      <w:del w:id="123" w:author="Nahuel Defossé" w:date="2017-12-08T18:50:00Z">
        <w:r w:rsidRPr="006E391D" w:rsidDel="009A779E">
          <w:rPr>
            <w:rFonts w:ascii="Arial" w:hAnsi="Arial" w:cs="Arial"/>
            <w:color w:val="333333"/>
            <w:shd w:val="clear" w:color="auto" w:fill="FFFFFF"/>
          </w:rPr>
          <w:delText xml:space="preserve">sus interesados </w:delText>
        </w:r>
      </w:del>
      <w:del w:id="124" w:author="Nahuel Defossé" w:date="2017-12-08T18:51:00Z">
        <w:r w:rsidRPr="006E391D" w:rsidDel="009A779E">
          <w:rPr>
            <w:rFonts w:ascii="Arial" w:hAnsi="Arial" w:cs="Arial"/>
            <w:color w:val="333333"/>
            <w:shd w:val="clear" w:color="auto" w:fill="FFFFFF"/>
          </w:rPr>
          <w:delText xml:space="preserve">en </w:delText>
        </w:r>
      </w:del>
      <w:del w:id="125" w:author="Nahuel Defossé" w:date="2017-12-08T18:50:00Z">
        <w:r w:rsidRPr="006E391D" w:rsidDel="009A779E">
          <w:rPr>
            <w:rFonts w:ascii="Arial" w:hAnsi="Arial" w:cs="Arial"/>
            <w:color w:val="333333"/>
            <w:shd w:val="clear" w:color="auto" w:fill="FFFFFF"/>
          </w:rPr>
          <w:delText>una dimensión sensacional</w:delText>
        </w:r>
      </w:del>
      <w:del w:id="126" w:author="Nahuel Defossé" w:date="2017-12-08T18:52:00Z">
        <w:r w:rsidRPr="006E391D" w:rsidDel="009A779E">
          <w:rPr>
            <w:rFonts w:ascii="Arial" w:hAnsi="Arial" w:cs="Arial"/>
            <w:color w:val="333333"/>
            <w:shd w:val="clear" w:color="auto" w:fill="FFFFFF"/>
          </w:rPr>
          <w:delText xml:space="preserve">, dado que </w:delText>
        </w:r>
      </w:del>
      <w:r w:rsidRPr="006E391D">
        <w:rPr>
          <w:rFonts w:ascii="Arial" w:hAnsi="Arial" w:cs="Arial"/>
          <w:color w:val="333333"/>
          <w:shd w:val="clear" w:color="auto" w:fill="FFFFFF"/>
        </w:rPr>
        <w:t xml:space="preserve">brindan una experiencia de aprendizaje particular respecto a otras áreas, porque la </w:t>
      </w:r>
      <w:del w:id="127" w:author="Nahuel Defossé" w:date="2017-12-08T18:52:00Z">
        <w:r w:rsidRPr="006E391D" w:rsidDel="009A779E">
          <w:rPr>
            <w:rFonts w:ascii="Arial" w:hAnsi="Arial" w:cs="Arial"/>
            <w:color w:val="333333"/>
            <w:shd w:val="clear" w:color="auto" w:fill="FFFFFF"/>
          </w:rPr>
          <w:delText xml:space="preserve">potencia </w:delText>
        </w:r>
      </w:del>
      <w:ins w:id="128" w:author="Nahuel Defossé" w:date="2017-12-08T18:52:00Z">
        <w:r w:rsidR="009A779E">
          <w:rPr>
            <w:rFonts w:ascii="Arial" w:hAnsi="Arial" w:cs="Arial"/>
            <w:color w:val="333333"/>
            <w:shd w:val="clear" w:color="auto" w:fill="FFFFFF"/>
          </w:rPr>
          <w:t>posibilidades ofrecidas por la utilización de computadoras</w:t>
        </w:r>
      </w:ins>
      <w:del w:id="129" w:author="Nahuel Defossé" w:date="2017-12-08T18:52:00Z">
        <w:r w:rsidRPr="006E391D" w:rsidDel="009A779E">
          <w:rPr>
            <w:rFonts w:ascii="Arial" w:hAnsi="Arial" w:cs="Arial"/>
            <w:color w:val="333333"/>
            <w:shd w:val="clear" w:color="auto" w:fill="FFFFFF"/>
          </w:rPr>
          <w:delText>computacional</w:delText>
        </w:r>
      </w:del>
      <w:r w:rsidRPr="006E391D">
        <w:rPr>
          <w:rFonts w:ascii="Arial" w:hAnsi="Arial" w:cs="Arial"/>
          <w:color w:val="333333"/>
          <w:shd w:val="clear" w:color="auto" w:fill="FFFFFF"/>
        </w:rPr>
        <w:t xml:space="preserve"> se localiza no solo en una pantalla, sino también, en objetos tangibles, que comparten con </w:t>
      </w:r>
      <w:del w:id="130" w:author="Nahuel Defossé" w:date="2017-12-08T18:52:00Z">
        <w:r w:rsidRPr="006E391D" w:rsidDel="009A779E">
          <w:rPr>
            <w:rFonts w:ascii="Arial" w:hAnsi="Arial" w:cs="Arial"/>
            <w:color w:val="333333"/>
            <w:shd w:val="clear" w:color="auto" w:fill="FFFFFF"/>
          </w:rPr>
          <w:delText xml:space="preserve">nosotros </w:delText>
        </w:r>
      </w:del>
      <w:ins w:id="131" w:author="Nahuel Defossé" w:date="2017-12-08T18:52:00Z">
        <w:r w:rsidR="009A779E">
          <w:rPr>
            <w:rFonts w:ascii="Arial" w:hAnsi="Arial" w:cs="Arial"/>
            <w:color w:val="333333"/>
            <w:shd w:val="clear" w:color="auto" w:fill="FFFFFF"/>
          </w:rPr>
          <w:t>los interesados</w:t>
        </w:r>
        <w:r w:rsidR="009A779E" w:rsidRPr="006E391D">
          <w:rPr>
            <w:rFonts w:ascii="Arial" w:hAnsi="Arial" w:cs="Arial"/>
            <w:color w:val="333333"/>
            <w:shd w:val="clear" w:color="auto" w:fill="FFFFFF"/>
          </w:rPr>
          <w:t xml:space="preserve"> </w:t>
        </w:r>
        <w:r w:rsidR="009A779E">
          <w:rPr>
            <w:rFonts w:ascii="Arial" w:hAnsi="Arial" w:cs="Arial"/>
            <w:color w:val="333333"/>
            <w:shd w:val="clear" w:color="auto" w:fill="FFFFFF"/>
          </w:rPr>
          <w:t xml:space="preserve">en </w:t>
        </w:r>
      </w:ins>
      <w:r w:rsidRPr="006E391D">
        <w:rPr>
          <w:rFonts w:ascii="Arial" w:hAnsi="Arial" w:cs="Arial"/>
          <w:color w:val="333333"/>
          <w:shd w:val="clear" w:color="auto" w:fill="FFFFFF"/>
        </w:rPr>
        <w:t xml:space="preserve">un espacio físico </w:t>
      </w:r>
      <w:ins w:id="132" w:author="Nahuel Defossé" w:date="2017-12-08T18:53:00Z">
        <w:r w:rsidR="009A779E">
          <w:rPr>
            <w:rFonts w:ascii="Arial" w:hAnsi="Arial" w:cs="Arial"/>
            <w:color w:val="333333"/>
            <w:shd w:val="clear" w:color="auto" w:fill="FFFFFF"/>
          </w:rPr>
          <w:t>con</w:t>
        </w:r>
      </w:ins>
      <w:del w:id="133" w:author="Nahuel Defossé" w:date="2017-12-08T18:53:00Z">
        <w:r w:rsidRPr="006E391D" w:rsidDel="009A779E">
          <w:rPr>
            <w:rFonts w:ascii="Arial" w:hAnsi="Arial" w:cs="Arial"/>
            <w:color w:val="333333"/>
            <w:shd w:val="clear" w:color="auto" w:fill="FFFFFF"/>
          </w:rPr>
          <w:delText>y</w:delText>
        </w:r>
      </w:del>
      <w:r w:rsidRPr="006E391D">
        <w:rPr>
          <w:rFonts w:ascii="Arial" w:hAnsi="Arial" w:cs="Arial"/>
          <w:color w:val="333333"/>
          <w:shd w:val="clear" w:color="auto" w:fill="FFFFFF"/>
        </w:rPr>
        <w:t xml:space="preserve"> la posibilidad de </w:t>
      </w:r>
      <w:del w:id="134" w:author="Nahuel Defossé" w:date="2017-12-08T18:53:00Z">
        <w:r w:rsidRPr="006E391D" w:rsidDel="009A779E">
          <w:rPr>
            <w:rFonts w:ascii="Arial" w:hAnsi="Arial" w:cs="Arial"/>
            <w:color w:val="333333"/>
            <w:shd w:val="clear" w:color="auto" w:fill="FFFFFF"/>
          </w:rPr>
          <w:delText xml:space="preserve">ser afectados </w:delText>
        </w:r>
      </w:del>
      <w:ins w:id="135" w:author="Nahuel Defossé" w:date="2017-12-08T18:53:00Z">
        <w:r w:rsidR="009A779E">
          <w:rPr>
            <w:rFonts w:ascii="Arial" w:hAnsi="Arial" w:cs="Arial"/>
            <w:color w:val="333333"/>
            <w:shd w:val="clear" w:color="auto" w:fill="FFFFFF"/>
          </w:rPr>
          <w:t xml:space="preserve">afectar </w:t>
        </w:r>
      </w:ins>
      <w:del w:id="136" w:author="Nahuel Defossé" w:date="2017-12-08T18:53:00Z">
        <w:r w:rsidRPr="006E391D" w:rsidDel="009A779E">
          <w:rPr>
            <w:rFonts w:ascii="Arial" w:hAnsi="Arial" w:cs="Arial"/>
            <w:color w:val="333333"/>
            <w:shd w:val="clear" w:color="auto" w:fill="FFFFFF"/>
          </w:rPr>
          <w:delText xml:space="preserve">por nuestro </w:delText>
        </w:r>
      </w:del>
      <w:ins w:id="137" w:author="Nahuel Defossé" w:date="2017-12-08T18:53:00Z">
        <w:r w:rsidR="009A779E">
          <w:rPr>
            <w:rFonts w:ascii="Arial" w:hAnsi="Arial" w:cs="Arial"/>
            <w:color w:val="333333"/>
            <w:shd w:val="clear" w:color="auto" w:fill="FFFFFF"/>
          </w:rPr>
          <w:t xml:space="preserve">su </w:t>
        </w:r>
      </w:ins>
      <w:r w:rsidRPr="006E391D">
        <w:rPr>
          <w:rFonts w:ascii="Arial" w:hAnsi="Arial" w:cs="Arial"/>
          <w:color w:val="333333"/>
          <w:shd w:val="clear" w:color="auto" w:fill="FFFFFF"/>
        </w:rPr>
        <w:t xml:space="preserve">entorno. Aprender a través de la robótica aumenta el compromiso de los </w:t>
      </w:r>
      <w:del w:id="138" w:author="Nahuel Defossé" w:date="2017-12-08T18:53:00Z">
        <w:r w:rsidRPr="006E391D" w:rsidDel="009A779E">
          <w:rPr>
            <w:rFonts w:ascii="Arial" w:hAnsi="Arial" w:cs="Arial"/>
            <w:color w:val="333333"/>
            <w:shd w:val="clear" w:color="auto" w:fill="FFFFFF"/>
          </w:rPr>
          <w:delText xml:space="preserve">niños </w:delText>
        </w:r>
      </w:del>
      <w:ins w:id="139" w:author="Nahuel Defossé" w:date="2017-12-08T18:53:00Z">
        <w:r w:rsidR="009A779E">
          <w:rPr>
            <w:rFonts w:ascii="Arial" w:hAnsi="Arial" w:cs="Arial"/>
            <w:color w:val="333333"/>
            <w:shd w:val="clear" w:color="auto" w:fill="FFFFFF"/>
          </w:rPr>
          <w:t>alumnos</w:t>
        </w:r>
        <w:r w:rsidR="009A779E" w:rsidRPr="006E391D">
          <w:rPr>
            <w:rFonts w:ascii="Arial" w:hAnsi="Arial" w:cs="Arial"/>
            <w:color w:val="333333"/>
            <w:shd w:val="clear" w:color="auto" w:fill="FFFFFF"/>
          </w:rPr>
          <w:t xml:space="preserve"> </w:t>
        </w:r>
      </w:ins>
      <w:r w:rsidRPr="006E391D">
        <w:rPr>
          <w:rFonts w:ascii="Arial" w:hAnsi="Arial" w:cs="Arial"/>
          <w:color w:val="333333"/>
          <w:shd w:val="clear" w:color="auto" w:fill="FFFFFF"/>
        </w:rPr>
        <w:t>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p>
    <w:p w14:paraId="7ECF5D04" w14:textId="77777777" w:rsidR="00EA0B66" w:rsidRPr="006E391D" w:rsidRDefault="00EA0B66" w:rsidP="00EA0B66">
      <w:pPr>
        <w:pStyle w:val="NormalWeb"/>
        <w:spacing w:before="0" w:beforeAutospacing="0" w:after="0" w:afterAutospacing="0"/>
        <w:jc w:val="both"/>
      </w:pPr>
      <w:r w:rsidRPr="006E391D">
        <w:t> </w:t>
      </w:r>
    </w:p>
    <w:p w14:paraId="74305025" w14:textId="77777777"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En Argentina, existen distintos centros de estudios relacionados con la robótica educativa, uno de los más renombrados es RoboGroup. Esta es una empresa </w:t>
      </w:r>
      <w:r w:rsidRPr="006E391D">
        <w:rPr>
          <w:rFonts w:ascii="Arial" w:hAnsi="Arial" w:cs="Arial"/>
          <w:color w:val="222222"/>
        </w:rPr>
        <w:lastRenderedPageBreak/>
        <w:t>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r w:rsidRPr="006E391D">
        <w:t> </w:t>
      </w:r>
    </w:p>
    <w:p w14:paraId="7C7F98A5" w14:textId="77777777" w:rsidR="00EA0B66" w:rsidRDefault="00EA0B66" w:rsidP="00EA0B66">
      <w:pPr>
        <w:pStyle w:val="NormalWeb"/>
        <w:spacing w:before="0" w:beforeAutospacing="0" w:after="0" w:afterAutospacing="0"/>
      </w:pPr>
      <w:r>
        <w:t> </w:t>
      </w:r>
    </w:p>
    <w:p w14:paraId="460FDFDC" w14:textId="77777777" w:rsidR="00EA0B66" w:rsidRDefault="00EA0B66" w:rsidP="00EA0B66">
      <w:pPr>
        <w:pStyle w:val="NormalWeb"/>
        <w:spacing w:before="0" w:beforeAutospacing="0" w:after="0" w:afterAutospacing="0"/>
      </w:pPr>
      <w:r>
        <w:t>  </w:t>
      </w:r>
    </w:p>
    <w:p w14:paraId="6A0BE6BE" w14:textId="77777777" w:rsidR="009E0758" w:rsidRDefault="009E0758">
      <w:r>
        <w:br w:type="page"/>
      </w:r>
    </w:p>
    <w:p w14:paraId="659FEF79" w14:textId="77777777" w:rsidR="009E0758" w:rsidRPr="009E0758" w:rsidRDefault="009E0758" w:rsidP="009E0758">
      <w:pPr>
        <w:pStyle w:val="Ttulo1"/>
        <w:rPr>
          <w:sz w:val="36"/>
          <w:szCs w:val="36"/>
        </w:rPr>
      </w:pPr>
      <w:bookmarkStart w:id="140" w:name="_Toc499023833"/>
      <w:r>
        <w:rPr>
          <w:sz w:val="36"/>
          <w:szCs w:val="36"/>
        </w:rPr>
        <w:lastRenderedPageBreak/>
        <w:t>Capítulo 3</w:t>
      </w:r>
      <w:r w:rsidRPr="009E0758">
        <w:rPr>
          <w:sz w:val="36"/>
          <w:szCs w:val="36"/>
        </w:rPr>
        <w:t xml:space="preserve"> – Arduino</w:t>
      </w:r>
      <w:bookmarkEnd w:id="140"/>
    </w:p>
    <w:p w14:paraId="43B2D6BD" w14:textId="77777777" w:rsidR="009E0758" w:rsidRDefault="009E0758" w:rsidP="009E0758"/>
    <w:p w14:paraId="3EE4EC13" w14:textId="77777777" w:rsidR="009E0758" w:rsidRPr="009E0758" w:rsidRDefault="00E36D15" w:rsidP="009E0758">
      <w:pPr>
        <w:pStyle w:val="Ttulo2"/>
        <w:rPr>
          <w:b/>
          <w:sz w:val="32"/>
          <w:szCs w:val="32"/>
        </w:rPr>
      </w:pPr>
      <w:bookmarkStart w:id="141" w:name="_Toc499023834"/>
      <w:r>
        <w:rPr>
          <w:b/>
          <w:sz w:val="32"/>
          <w:szCs w:val="32"/>
        </w:rPr>
        <w:t xml:space="preserve">3.1 </w:t>
      </w:r>
      <w:r w:rsidR="009E0758" w:rsidRPr="009E0758">
        <w:rPr>
          <w:b/>
          <w:sz w:val="32"/>
          <w:szCs w:val="32"/>
        </w:rPr>
        <w:t>¿Qué es Arduino?</w:t>
      </w:r>
      <w:bookmarkEnd w:id="141"/>
    </w:p>
    <w:p w14:paraId="6F415F74" w14:textId="77777777" w:rsidR="009E0758" w:rsidRDefault="009E0758" w:rsidP="009E0758"/>
    <w:p w14:paraId="39F7DB14" w14:textId="27EDBAA3" w:rsidR="009E0758" w:rsidRPr="009E0758" w:rsidRDefault="001A78D3" w:rsidP="009E0758">
      <w:pPr>
        <w:rPr>
          <w:rFonts w:ascii="Arial" w:hAnsi="Arial" w:cs="Arial"/>
          <w:color w:val="0000FF"/>
          <w:sz w:val="24"/>
          <w:szCs w:val="24"/>
        </w:rPr>
      </w:pPr>
      <w:r>
        <w:rPr>
          <w:noProof/>
          <w:lang w:val="es-ES_tradnl" w:eastAsia="es-ES_tradnl"/>
        </w:rPr>
        <mc:AlternateContent>
          <mc:Choice Requires="wps">
            <w:drawing>
              <wp:anchor distT="0" distB="0" distL="114300" distR="114300" simplePos="0" relativeHeight="251671552" behindDoc="0" locked="0" layoutInCell="1" allowOverlap="1" wp14:anchorId="65E0889A" wp14:editId="71E57301">
                <wp:simplePos x="0" y="0"/>
                <wp:positionH relativeFrom="column">
                  <wp:posOffset>3062605</wp:posOffset>
                </wp:positionH>
                <wp:positionV relativeFrom="paragraph">
                  <wp:posOffset>1661795</wp:posOffset>
                </wp:positionV>
                <wp:extent cx="2333625" cy="2667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266700"/>
                        </a:xfrm>
                        <a:prstGeom prst="rect">
                          <a:avLst/>
                        </a:prstGeom>
                        <a:solidFill>
                          <a:prstClr val="white"/>
                        </a:solidFill>
                        <a:ln>
                          <a:noFill/>
                        </a:ln>
                      </wps:spPr>
                      <wps:txbx>
                        <w:txbxContent>
                          <w:p w14:paraId="5E2CA549" w14:textId="77777777" w:rsidR="001E32C0" w:rsidRPr="000352EE" w:rsidRDefault="001E32C0" w:rsidP="001A78D3">
                            <w:pPr>
                              <w:pStyle w:val="Descripcin"/>
                              <w:jc w:val="center"/>
                              <w:rPr>
                                <w:rFonts w:ascii="Calibri" w:eastAsia="Calibri" w:hAnsi="Calibri" w:cs="Calibri"/>
                                <w:noProof/>
                                <w:color w:val="000000"/>
                              </w:rPr>
                            </w:pPr>
                            <w:r>
                              <w:t xml:space="preserve">Ilustración </w:t>
                            </w:r>
                            <w:fldSimple w:instr=" SEQ Ilustración \* ARABIC ">
                              <w:r>
                                <w:rPr>
                                  <w:noProof/>
                                </w:rPr>
                                <w:t>8</w:t>
                              </w:r>
                            </w:fldSimple>
                            <w:r>
                              <w:t xml:space="preserve"> - Logo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889A" id="Cuadro de texto 59" o:spid="_x0000_s1031" type="#_x0000_t202" style="position:absolute;left:0;text-align:left;margin-left:241.15pt;margin-top:130.85pt;width:183.7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emOQIAAHAEAAAOAAAAZHJzL2Uyb0RvYy54bWysVE1v2zAMvQ/YfxB0X5wPNFu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" stroked="f">
                <v:textbox style="mso-fit-shape-to-text:t" inset="0,0,0,0">
                  <w:txbxContent>
                    <w:p w14:paraId="5E2CA549" w14:textId="77777777" w:rsidR="001E32C0" w:rsidRPr="000352EE" w:rsidRDefault="001E32C0" w:rsidP="001A78D3">
                      <w:pPr>
                        <w:pStyle w:val="Descripcin"/>
                        <w:jc w:val="center"/>
                        <w:rPr>
                          <w:rFonts w:ascii="Calibri" w:eastAsia="Calibri" w:hAnsi="Calibri" w:cs="Calibri"/>
                          <w:noProof/>
                          <w:color w:val="000000"/>
                        </w:rPr>
                      </w:pPr>
                      <w:r>
                        <w:t xml:space="preserve">Ilustración </w:t>
                      </w:r>
                      <w:fldSimple w:instr=" SEQ Ilustración \* ARABIC ">
                        <w:r>
                          <w:rPr>
                            <w:noProof/>
                          </w:rPr>
                          <w:t>8</w:t>
                        </w:r>
                      </w:fldSimple>
                      <w:r>
                        <w:t xml:space="preserve"> - Logo Arduino</w:t>
                      </w:r>
                    </w:p>
                  </w:txbxContent>
                </v:textbox>
                <w10:wrap type="square"/>
              </v:shape>
            </w:pict>
          </mc:Fallback>
        </mc:AlternateContent>
      </w:r>
      <w:r>
        <w:rPr>
          <w:noProof/>
          <w:lang w:val="es-ES_tradnl" w:eastAsia="es-ES_tradnl"/>
        </w:rPr>
        <w:drawing>
          <wp:anchor distT="0" distB="0" distL="114300" distR="114300" simplePos="0" relativeHeight="251648000" behindDoc="0" locked="0" layoutInCell="1" allowOverlap="1" wp14:anchorId="0A79DF42" wp14:editId="00769E0E">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w:t>
      </w:r>
      <w:ins w:id="142" w:author="Nahuel Defossé" w:date="2017-12-08T18:54:00Z">
        <w:r w:rsidR="00B531F8">
          <w:rPr>
            <w:rFonts w:ascii="Arial" w:hAnsi="Arial" w:cs="Arial"/>
            <w:sz w:val="24"/>
            <w:szCs w:val="24"/>
          </w:rPr>
          <w:t xml:space="preserve"> y que cualquiera pueda fabricar y mejorrar</w:t>
        </w:r>
      </w:ins>
      <w:r w:rsidR="009E0758" w:rsidRPr="009E0758">
        <w:rPr>
          <w:rFonts w:ascii="Arial" w:hAnsi="Arial" w:cs="Arial"/>
          <w:sz w:val="24"/>
          <w:szCs w:val="24"/>
        </w:rPr>
        <w:t xml:space="preserve">. Es decir, </w:t>
      </w:r>
      <w:del w:id="143" w:author="Nahuel Defossé" w:date="2017-12-08T18:55:00Z">
        <w:r w:rsidR="009E0758" w:rsidRPr="009E0758" w:rsidDel="00B531F8">
          <w:rPr>
            <w:rFonts w:ascii="Arial" w:hAnsi="Arial" w:cs="Arial"/>
            <w:sz w:val="24"/>
            <w:szCs w:val="24"/>
          </w:rPr>
          <w:delText xml:space="preserve">que promete ser una </w:delText>
        </w:r>
      </w:del>
      <w:ins w:id="144" w:author="Nahuel Defossé" w:date="2017-12-08T18:55:00Z">
        <w:r w:rsidR="00B531F8">
          <w:rPr>
            <w:rFonts w:ascii="Arial" w:hAnsi="Arial" w:cs="Arial"/>
            <w:sz w:val="24"/>
            <w:szCs w:val="24"/>
          </w:rPr>
          <w:t xml:space="preserve">se propone como una </w:t>
        </w:r>
      </w:ins>
      <w:del w:id="145" w:author="Nahuel Defossé" w:date="2017-12-08T18:55:00Z">
        <w:r w:rsidR="009E0758" w:rsidRPr="009E0758" w:rsidDel="00B531F8">
          <w:rPr>
            <w:rFonts w:ascii="Arial" w:hAnsi="Arial" w:cs="Arial"/>
            <w:sz w:val="24"/>
            <w:szCs w:val="24"/>
          </w:rPr>
          <w:delText xml:space="preserve">forma </w:delText>
        </w:r>
      </w:del>
      <w:ins w:id="146" w:author="Nahuel Defossé" w:date="2017-12-08T18:55:00Z">
        <w:r w:rsidR="00B531F8">
          <w:rPr>
            <w:rFonts w:ascii="Arial" w:hAnsi="Arial" w:cs="Arial"/>
            <w:sz w:val="24"/>
            <w:szCs w:val="24"/>
          </w:rPr>
          <w:t xml:space="preserve">plataforma </w:t>
        </w:r>
      </w:ins>
      <w:r w:rsidR="009E0758" w:rsidRPr="009E0758">
        <w:rPr>
          <w:rFonts w:ascii="Arial" w:hAnsi="Arial" w:cs="Arial"/>
          <w:sz w:val="24"/>
          <w:szCs w:val="24"/>
        </w:rPr>
        <w:t xml:space="preserve">sencilla de </w:t>
      </w:r>
      <w:del w:id="147" w:author="Nahuel Defossé" w:date="2017-12-08T18:55:00Z">
        <w:r w:rsidR="009E0758" w:rsidRPr="009E0758" w:rsidDel="00B531F8">
          <w:rPr>
            <w:rFonts w:ascii="Arial" w:hAnsi="Arial" w:cs="Arial"/>
            <w:sz w:val="24"/>
            <w:szCs w:val="24"/>
          </w:rPr>
          <w:delText xml:space="preserve">realizar </w:delText>
        </w:r>
      </w:del>
      <w:ins w:id="148" w:author="Nahuel Defossé" w:date="2017-12-08T18:55:00Z">
        <w:r w:rsidR="00B531F8">
          <w:rPr>
            <w:rFonts w:ascii="Arial" w:hAnsi="Arial" w:cs="Arial"/>
            <w:sz w:val="24"/>
            <w:szCs w:val="24"/>
          </w:rPr>
          <w:t>aprender para realizar</w:t>
        </w:r>
        <w:r w:rsidR="00B531F8" w:rsidRPr="009E0758">
          <w:rPr>
            <w:rFonts w:ascii="Arial" w:hAnsi="Arial" w:cs="Arial"/>
            <w:sz w:val="24"/>
            <w:szCs w:val="24"/>
          </w:rPr>
          <w:t xml:space="preserve"> </w:t>
        </w:r>
      </w:ins>
      <w:r w:rsidR="009E0758" w:rsidRPr="009E0758">
        <w:rPr>
          <w:rFonts w:ascii="Arial" w:hAnsi="Arial" w:cs="Arial"/>
          <w:sz w:val="24"/>
          <w:szCs w:val="24"/>
        </w:rPr>
        <w:t xml:space="preserve">proyectos interactivos para </w:t>
      </w:r>
      <w:del w:id="149" w:author="Nahuel Defossé" w:date="2017-12-08T18:55:00Z">
        <w:r w:rsidR="009E0758" w:rsidRPr="009E0758" w:rsidDel="00B531F8">
          <w:rPr>
            <w:rFonts w:ascii="Arial" w:hAnsi="Arial" w:cs="Arial"/>
            <w:sz w:val="24"/>
            <w:szCs w:val="24"/>
          </w:rPr>
          <w:delText>cualquier persona</w:delText>
        </w:r>
      </w:del>
      <w:ins w:id="150" w:author="Nahuel Defossé" w:date="2017-12-08T18:55:00Z">
        <w:r w:rsidR="00B531F8">
          <w:rPr>
            <w:rFonts w:ascii="Arial" w:hAnsi="Arial" w:cs="Arial"/>
            <w:sz w:val="24"/>
            <w:szCs w:val="24"/>
          </w:rPr>
          <w:t>público no necesariamente con conocmientos técnicos</w:t>
        </w:r>
      </w:ins>
      <w:r w:rsidR="009E0758" w:rsidRPr="009E0758">
        <w:rPr>
          <w:rFonts w:ascii="Arial" w:hAnsi="Arial" w:cs="Arial"/>
          <w:sz w:val="24"/>
          <w:szCs w:val="24"/>
        </w:rPr>
        <w:t>.</w:t>
      </w:r>
      <w:r w:rsidR="009E0758" w:rsidRPr="009E0758">
        <w:rPr>
          <w:rFonts w:ascii="Arial" w:hAnsi="Arial" w:cs="Arial"/>
          <w:color w:val="0000FF"/>
          <w:sz w:val="24"/>
          <w:szCs w:val="24"/>
        </w:rPr>
        <w:t xml:space="preserve"> </w:t>
      </w:r>
    </w:p>
    <w:p w14:paraId="749C6481" w14:textId="218990E9"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w:t>
      </w:r>
      <w:del w:id="151" w:author="Nahuel Defossé" w:date="2017-12-08T18:56:00Z">
        <w:r w:rsidRPr="009E0758" w:rsidDel="00B531F8">
          <w:rPr>
            <w:rFonts w:ascii="Arial" w:hAnsi="Arial" w:cs="Arial"/>
            <w:sz w:val="24"/>
            <w:szCs w:val="24"/>
          </w:rPr>
          <w:delText>basa en una sencilla placa</w:delText>
        </w:r>
      </w:del>
      <w:ins w:id="152" w:author="Nahuel Defossé" w:date="2017-12-08T18:56:00Z">
        <w:r w:rsidR="00B531F8">
          <w:rPr>
            <w:rFonts w:ascii="Arial" w:hAnsi="Arial" w:cs="Arial"/>
            <w:sz w:val="24"/>
            <w:szCs w:val="24"/>
          </w:rPr>
          <w:t>trata de una SBC</w:t>
        </w:r>
      </w:ins>
      <w:r w:rsidRPr="009E0758">
        <w:rPr>
          <w:rFonts w:ascii="Arial" w:hAnsi="Arial" w:cs="Arial"/>
          <w:sz w:val="24"/>
          <w:szCs w:val="24"/>
        </w:rPr>
        <w:t xml:space="preserve"> con entradas y salidas, analógicas y digitales,</w:t>
      </w:r>
      <w:ins w:id="153" w:author="Nahuel Defossé" w:date="2017-12-08T18:56:00Z">
        <w:r w:rsidR="00B531F8">
          <w:rPr>
            <w:rFonts w:ascii="Arial" w:hAnsi="Arial" w:cs="Arial"/>
            <w:sz w:val="24"/>
            <w:szCs w:val="24"/>
          </w:rPr>
          <w:t xml:space="preserve"> la cual es programda bajo</w:t>
        </w:r>
      </w:ins>
      <w:r w:rsidRPr="009E0758">
        <w:rPr>
          <w:rFonts w:ascii="Arial" w:hAnsi="Arial" w:cs="Arial"/>
          <w:sz w:val="24"/>
          <w:szCs w:val="24"/>
        </w:rPr>
        <w:t xml:space="preserve"> </w:t>
      </w:r>
      <w:del w:id="154" w:author="Nahuel Defossé" w:date="2017-12-08T18:56:00Z">
        <w:r w:rsidRPr="009E0758" w:rsidDel="00B531F8">
          <w:rPr>
            <w:rFonts w:ascii="Arial" w:hAnsi="Arial" w:cs="Arial"/>
            <w:sz w:val="24"/>
            <w:szCs w:val="24"/>
          </w:rPr>
          <w:delText xml:space="preserve">en </w:delText>
        </w:r>
      </w:del>
      <w:r w:rsidRPr="009E0758">
        <w:rPr>
          <w:rFonts w:ascii="Arial" w:hAnsi="Arial" w:cs="Arial"/>
          <w:sz w:val="24"/>
          <w:szCs w:val="24"/>
        </w:rPr>
        <w:t xml:space="preserve">un entorno de desarrollo que </w:t>
      </w:r>
      <w:del w:id="155" w:author="Nahuel Defossé" w:date="2017-12-08T18:56:00Z">
        <w:r w:rsidRPr="009E0758" w:rsidDel="00B531F8">
          <w:rPr>
            <w:rFonts w:ascii="Arial" w:hAnsi="Arial" w:cs="Arial"/>
            <w:sz w:val="24"/>
            <w:szCs w:val="24"/>
          </w:rPr>
          <w:delText xml:space="preserve">está basado </w:delText>
        </w:r>
      </w:del>
      <w:ins w:id="156" w:author="Nahuel Defossé" w:date="2017-12-08T18:56:00Z">
        <w:r w:rsidR="00B531F8">
          <w:rPr>
            <w:rFonts w:ascii="Arial" w:hAnsi="Arial" w:cs="Arial"/>
            <w:sz w:val="24"/>
            <w:szCs w:val="24"/>
          </w:rPr>
          <w:t xml:space="preserve">inspirado </w:t>
        </w:r>
      </w:ins>
      <w:r w:rsidRPr="009E0758">
        <w:rPr>
          <w:rFonts w:ascii="Arial" w:hAnsi="Arial" w:cs="Arial"/>
          <w:sz w:val="24"/>
          <w:szCs w:val="24"/>
        </w:rPr>
        <w:t xml:space="preserve">en el </w:t>
      </w:r>
      <w:del w:id="157" w:author="Nahuel Defossé" w:date="2017-12-08T18:57:00Z">
        <w:r w:rsidRPr="009E0758" w:rsidDel="00B531F8">
          <w:rPr>
            <w:rFonts w:ascii="Arial" w:hAnsi="Arial" w:cs="Arial"/>
            <w:sz w:val="24"/>
            <w:szCs w:val="24"/>
          </w:rPr>
          <w:delText xml:space="preserve">lenguaje </w:delText>
        </w:r>
      </w:del>
      <w:ins w:id="158" w:author="Nahuel Defossé" w:date="2017-12-08T18:57:00Z">
        <w:r w:rsidR="00B531F8">
          <w:rPr>
            <w:rFonts w:ascii="Arial" w:hAnsi="Arial" w:cs="Arial"/>
            <w:sz w:val="24"/>
            <w:szCs w:val="24"/>
          </w:rPr>
          <w:t xml:space="preserve">entorno </w:t>
        </w:r>
      </w:ins>
      <w:r w:rsidRPr="009E0758">
        <w:rPr>
          <w:rFonts w:ascii="Arial" w:hAnsi="Arial" w:cs="Arial"/>
          <w:sz w:val="24"/>
          <w:szCs w:val="24"/>
        </w:rPr>
        <w:t xml:space="preserve">de programación </w:t>
      </w:r>
      <w:r w:rsidRPr="009E0758">
        <w:rPr>
          <w:rFonts w:ascii="Arial" w:hAnsi="Arial" w:cs="Arial"/>
          <w:b/>
          <w:sz w:val="24"/>
          <w:szCs w:val="24"/>
        </w:rPr>
        <w:t>Processing</w:t>
      </w:r>
      <w:ins w:id="159" w:author="Nahuel Defossé" w:date="2017-12-08T18:58:00Z">
        <w:r w:rsidR="00B531F8">
          <w:rPr>
            <w:rFonts w:ascii="Arial" w:hAnsi="Arial" w:cs="Arial"/>
            <w:sz w:val="24"/>
            <w:szCs w:val="24"/>
          </w:rPr>
          <w:t>.</w:t>
        </w:r>
      </w:ins>
      <w:del w:id="160" w:author="Nahuel Defossé" w:date="2017-12-08T18:57:00Z">
        <w:r w:rsidRPr="009E0758" w:rsidDel="00B531F8">
          <w:rPr>
            <w:rFonts w:ascii="Arial" w:hAnsi="Arial" w:cs="Arial"/>
            <w:sz w:val="24"/>
            <w:szCs w:val="24"/>
          </w:rPr>
          <w:delText>. Es un dispositivo que conecta el mundo físico con el mundo virtual, o el mundo analógico con el digital.</w:delText>
        </w:r>
      </w:del>
    </w:p>
    <w:p w14:paraId="2EC8ABB1"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636F5E78" w14:textId="77777777" w:rsidR="009E0758" w:rsidRDefault="00E36D15" w:rsidP="009E0758">
      <w:pPr>
        <w:pStyle w:val="Ttulo2"/>
        <w:rPr>
          <w:b/>
          <w:sz w:val="32"/>
          <w:szCs w:val="32"/>
        </w:rPr>
      </w:pPr>
      <w:bookmarkStart w:id="161" w:name="_Toc499023835"/>
      <w:r>
        <w:rPr>
          <w:b/>
          <w:sz w:val="32"/>
          <w:szCs w:val="32"/>
        </w:rPr>
        <w:t xml:space="preserve">3.2 </w:t>
      </w:r>
      <w:r w:rsidR="009E0758" w:rsidRPr="009E0758">
        <w:rPr>
          <w:b/>
          <w:sz w:val="32"/>
          <w:szCs w:val="32"/>
        </w:rPr>
        <w:t>¿Qué es Processing?</w:t>
      </w:r>
      <w:bookmarkEnd w:id="161"/>
    </w:p>
    <w:p w14:paraId="42881223" w14:textId="77777777" w:rsidR="009E0758" w:rsidRPr="009E0758" w:rsidRDefault="009E0758" w:rsidP="009E0758"/>
    <w:p w14:paraId="792C9BCF" w14:textId="77777777" w:rsidR="009E0758" w:rsidRPr="009E0758" w:rsidRDefault="009E0758" w:rsidP="009E0758">
      <w:pPr>
        <w:rPr>
          <w:rFonts w:ascii="Arial" w:hAnsi="Arial" w:cs="Arial"/>
          <w:sz w:val="24"/>
          <w:szCs w:val="24"/>
        </w:rPr>
      </w:pPr>
      <w:r w:rsidRPr="00B531F8">
        <w:rPr>
          <w:rFonts w:ascii="Arial" w:hAnsi="Arial" w:cs="Arial"/>
          <w:b/>
          <w:sz w:val="24"/>
          <w:szCs w:val="24"/>
          <w:rPrChange w:id="162" w:author="Nahuel Defossé" w:date="2017-12-08T18:57:00Z">
            <w:rPr>
              <w:rFonts w:ascii="Arial" w:hAnsi="Arial" w:cs="Arial"/>
              <w:sz w:val="24"/>
              <w:szCs w:val="24"/>
            </w:rPr>
          </w:rPrChange>
        </w:rPr>
        <w:t>Processing </w:t>
      </w:r>
      <w:r w:rsidRPr="009E0758">
        <w:rPr>
          <w:rFonts w:ascii="Arial" w:hAnsi="Arial" w:cs="Arial"/>
          <w:sz w:val="24"/>
          <w:szCs w:val="24"/>
        </w:rPr>
        <w:t>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p>
    <w:p w14:paraId="3F623EE6" w14:textId="77777777" w:rsidR="009E0758" w:rsidRPr="00125435" w:rsidRDefault="009E0758" w:rsidP="009E0758">
      <w:r>
        <w:rPr>
          <w:noProof/>
          <w:lang w:val="es-ES_tradnl" w:eastAsia="es-ES_tradnl"/>
        </w:rPr>
        <mc:AlternateContent>
          <mc:Choice Requires="wps">
            <w:drawing>
              <wp:anchor distT="0" distB="0" distL="114300" distR="114300" simplePos="0" relativeHeight="251640832" behindDoc="1" locked="0" layoutInCell="1" allowOverlap="1" wp14:anchorId="619A1F9A" wp14:editId="70BB50B4">
                <wp:simplePos x="0" y="0"/>
                <wp:positionH relativeFrom="column">
                  <wp:posOffset>1905</wp:posOffset>
                </wp:positionH>
                <wp:positionV relativeFrom="paragraph">
                  <wp:posOffset>2517775</wp:posOffset>
                </wp:positionV>
                <wp:extent cx="2457450" cy="266700"/>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EDB5019" w14:textId="77777777" w:rsidR="001E32C0" w:rsidRPr="00F55A56" w:rsidRDefault="001E32C0" w:rsidP="001A78D3">
                            <w:pPr>
                              <w:pStyle w:val="Descripcin"/>
                              <w:jc w:val="center"/>
                              <w:rPr>
                                <w:rFonts w:ascii="Calibri" w:eastAsia="Calibri" w:hAnsi="Calibri" w:cs="Calibri"/>
                                <w:noProof/>
                                <w:color w:val="000000"/>
                              </w:rPr>
                            </w:pPr>
                            <w:r>
                              <w:t xml:space="preserve">Ilustración </w:t>
                            </w:r>
                            <w:fldSimple w:instr=" SEQ Ilustración \* ARABIC ">
                              <w:r>
                                <w:rPr>
                                  <w:noProof/>
                                </w:rPr>
                                <w:t>9</w:t>
                              </w:r>
                            </w:fldSimple>
                            <w:r>
                              <w:t xml:space="preserve"> - Logo de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A1F9A" id="Cuadro de texto 21" o:spid="_x0000_s1032" type="#_x0000_t202" style="position:absolute;left:0;text-align:left;margin-left:.15pt;margin-top:198.25pt;width:193.5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" stroked="f">
                <v:textbox style="mso-fit-shape-to-text:t" inset="0,0,0,0">
                  <w:txbxContent>
                    <w:p w14:paraId="7EDB5019" w14:textId="77777777" w:rsidR="001E32C0" w:rsidRPr="00F55A56" w:rsidRDefault="001E32C0" w:rsidP="001A78D3">
                      <w:pPr>
                        <w:pStyle w:val="Descripcin"/>
                        <w:jc w:val="center"/>
                        <w:rPr>
                          <w:rFonts w:ascii="Calibri" w:eastAsia="Calibri" w:hAnsi="Calibri" w:cs="Calibri"/>
                          <w:noProof/>
                          <w:color w:val="000000"/>
                        </w:rPr>
                      </w:pPr>
                      <w:r>
                        <w:t xml:space="preserve">Ilustración </w:t>
                      </w:r>
                      <w:fldSimple w:instr=" SEQ Ilustración \* ARABIC ">
                        <w:r>
                          <w:rPr>
                            <w:noProof/>
                          </w:rPr>
                          <w:t>9</w:t>
                        </w:r>
                      </w:fldSimple>
                      <w:r>
                        <w:t xml:space="preserve"> - Logo de Processing</w:t>
                      </w:r>
                    </w:p>
                  </w:txbxContent>
                </v:textbox>
                <w10:wrap type="tight"/>
              </v:shape>
            </w:pict>
          </mc:Fallback>
        </mc:AlternateContent>
      </w:r>
      <w:r w:rsidRPr="00125435">
        <w:rPr>
          <w:noProof/>
          <w:lang w:val="es-ES_tradnl" w:eastAsia="es-ES_tradnl"/>
        </w:rPr>
        <w:drawing>
          <wp:anchor distT="0" distB="0" distL="114300" distR="114300" simplePos="0" relativeHeight="251635712" behindDoc="1" locked="0" layoutInCell="1" allowOverlap="1" wp14:anchorId="5D13F510" wp14:editId="61AD4166">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p>
    <w:p w14:paraId="3713CA35" w14:textId="4D1A0574" w:rsidR="00673E7D" w:rsidRDefault="009E0758" w:rsidP="009E0758">
      <w:pPr>
        <w:rPr>
          <w:rStyle w:val="Hipervnculo"/>
          <w:rFonts w:ascii="Arial" w:hAnsi="Arial" w:cs="Arial"/>
          <w:sz w:val="24"/>
          <w:szCs w:val="24"/>
        </w:rPr>
      </w:pPr>
      <w:r w:rsidRPr="009E0758">
        <w:rPr>
          <w:rFonts w:ascii="Arial" w:hAnsi="Arial" w:cs="Arial"/>
          <w:sz w:val="24"/>
          <w:szCs w:val="24"/>
        </w:rPr>
        <w:t xml:space="preserve">Uno de los objetivos </w:t>
      </w:r>
      <w:del w:id="163" w:author="Nahuel Defossé" w:date="2017-12-08T18:58:00Z">
        <w:r w:rsidRPr="009E0758" w:rsidDel="00B531F8">
          <w:rPr>
            <w:rFonts w:ascii="Arial" w:hAnsi="Arial" w:cs="Arial"/>
            <w:sz w:val="24"/>
            <w:szCs w:val="24"/>
          </w:rPr>
          <w:delText xml:space="preserve">declarados </w:delText>
        </w:r>
      </w:del>
      <w:ins w:id="164" w:author="Nahuel Defossé" w:date="2017-12-08T18:58:00Z">
        <w:r w:rsidR="00B531F8">
          <w:rPr>
            <w:rFonts w:ascii="Arial" w:hAnsi="Arial" w:cs="Arial"/>
            <w:sz w:val="24"/>
            <w:szCs w:val="24"/>
          </w:rPr>
          <w:t>expresos</w:t>
        </w:r>
        <w:r w:rsidR="00B531F8" w:rsidRPr="009E0758">
          <w:rPr>
            <w:rFonts w:ascii="Arial" w:hAnsi="Arial" w:cs="Arial"/>
            <w:sz w:val="24"/>
            <w:szCs w:val="24"/>
          </w:rPr>
          <w:t xml:space="preserve"> </w:t>
        </w:r>
      </w:ins>
      <w:r w:rsidRPr="009E0758">
        <w:rPr>
          <w:rFonts w:ascii="Arial" w:hAnsi="Arial" w:cs="Arial"/>
          <w:sz w:val="24"/>
          <w:szCs w:val="24"/>
        </w:rPr>
        <w:t xml:space="preserve">de Processing es el </w:t>
      </w:r>
      <w:r w:rsidRPr="00673E7D">
        <w:rPr>
          <w:rFonts w:ascii="Arial" w:hAnsi="Arial" w:cs="Arial"/>
          <w:sz w:val="24"/>
          <w:szCs w:val="24"/>
        </w:rPr>
        <w:t>de actuar como herramienta para que artistas, diseñadores visuales y miembros de otras comunidades ajenos a</w:t>
      </w:r>
      <w:del w:id="165" w:author="Nahuel Defossé" w:date="2017-12-08T18:58:00Z">
        <w:r w:rsidRPr="00673E7D" w:rsidDel="00B531F8">
          <w:rPr>
            <w:rFonts w:ascii="Arial" w:hAnsi="Arial" w:cs="Arial"/>
            <w:sz w:val="24"/>
            <w:szCs w:val="24"/>
          </w:rPr>
          <w:delText>l</w:delText>
        </w:r>
      </w:del>
      <w:r w:rsidRPr="00673E7D">
        <w:rPr>
          <w:rFonts w:ascii="Arial" w:hAnsi="Arial" w:cs="Arial"/>
          <w:sz w:val="24"/>
          <w:szCs w:val="24"/>
        </w:rPr>
        <w:t xml:space="preserve"> </w:t>
      </w:r>
      <w:del w:id="166" w:author="Nahuel Defossé" w:date="2017-12-08T18:58:00Z">
        <w:r w:rsidRPr="00673E7D" w:rsidDel="00B531F8">
          <w:rPr>
            <w:rFonts w:ascii="Arial" w:hAnsi="Arial" w:cs="Arial"/>
            <w:sz w:val="24"/>
            <w:szCs w:val="24"/>
          </w:rPr>
          <w:delText xml:space="preserve">lenguaje de </w:delText>
        </w:r>
      </w:del>
      <w:r w:rsidRPr="00673E7D">
        <w:rPr>
          <w:rFonts w:ascii="Arial" w:hAnsi="Arial" w:cs="Arial"/>
          <w:sz w:val="24"/>
          <w:szCs w:val="24"/>
        </w:rPr>
        <w:t>la programación</w:t>
      </w:r>
      <w:r w:rsidRPr="009E0758">
        <w:rPr>
          <w:rFonts w:ascii="Arial" w:hAnsi="Arial" w:cs="Arial"/>
          <w:sz w:val="24"/>
          <w:szCs w:val="24"/>
        </w:rPr>
        <w:t>, apren</w:t>
      </w:r>
      <w:ins w:id="167" w:author="Nahuel Defossé" w:date="2017-12-08T18:59:00Z">
        <w:r w:rsidR="00B92710">
          <w:rPr>
            <w:rFonts w:ascii="Arial" w:hAnsi="Arial" w:cs="Arial"/>
            <w:sz w:val="24"/>
            <w:szCs w:val="24"/>
          </w:rPr>
          <w:t>da</w:t>
        </w:r>
      </w:ins>
      <w:del w:id="168" w:author="Nahuel Defossé" w:date="2017-12-08T18:59:00Z">
        <w:r w:rsidRPr="009E0758" w:rsidDel="00B92710">
          <w:rPr>
            <w:rFonts w:ascii="Arial" w:hAnsi="Arial" w:cs="Arial"/>
            <w:sz w:val="24"/>
            <w:szCs w:val="24"/>
          </w:rPr>
          <w:delText>diera</w:delText>
        </w:r>
      </w:del>
      <w:r w:rsidRPr="009E0758">
        <w:rPr>
          <w:rFonts w:ascii="Arial" w:hAnsi="Arial" w:cs="Arial"/>
          <w:sz w:val="24"/>
          <w:szCs w:val="24"/>
        </w:rPr>
        <w:t xml:space="preserve">n las </w:t>
      </w:r>
      <w:r w:rsidR="00673E7D">
        <w:rPr>
          <w:rFonts w:ascii="Arial" w:hAnsi="Arial" w:cs="Arial"/>
          <w:sz w:val="24"/>
          <w:szCs w:val="24"/>
        </w:rPr>
        <w:t>b</w:t>
      </w:r>
      <w:r w:rsidRPr="009E0758">
        <w:rPr>
          <w:rFonts w:ascii="Arial" w:hAnsi="Arial" w:cs="Arial"/>
          <w:sz w:val="24"/>
          <w:szCs w:val="24"/>
        </w:rPr>
        <w:t xml:space="preserve">ases de la misma a través de una </w:t>
      </w:r>
      <w:del w:id="169" w:author="Nahuel Defossé" w:date="2017-12-08T18:59:00Z">
        <w:r w:rsidRPr="009E0758" w:rsidDel="00B92710">
          <w:rPr>
            <w:rFonts w:ascii="Arial" w:hAnsi="Arial" w:cs="Arial"/>
            <w:sz w:val="24"/>
            <w:szCs w:val="24"/>
          </w:rPr>
          <w:delText xml:space="preserve">muestra </w:delText>
        </w:r>
      </w:del>
      <w:ins w:id="170" w:author="Nahuel Defossé" w:date="2017-12-08T18:59:00Z">
        <w:r w:rsidR="00B92710">
          <w:rPr>
            <w:rFonts w:ascii="Arial" w:hAnsi="Arial" w:cs="Arial"/>
            <w:sz w:val="24"/>
            <w:szCs w:val="24"/>
          </w:rPr>
          <w:t xml:space="preserve">realmientación </w:t>
        </w:r>
      </w:ins>
      <w:r w:rsidRPr="009E0758">
        <w:rPr>
          <w:rFonts w:ascii="Arial" w:hAnsi="Arial" w:cs="Arial"/>
          <w:sz w:val="24"/>
          <w:szCs w:val="24"/>
        </w:rPr>
        <w:t xml:space="preserve">gráfica </w:t>
      </w:r>
      <w:del w:id="171" w:author="Nahuel Defossé" w:date="2017-12-08T18:59:00Z">
        <w:r w:rsidRPr="009E0758" w:rsidDel="00B92710">
          <w:rPr>
            <w:rFonts w:ascii="Arial" w:hAnsi="Arial" w:cs="Arial"/>
            <w:sz w:val="24"/>
            <w:szCs w:val="24"/>
          </w:rPr>
          <w:delText xml:space="preserve">instantánea </w:delText>
        </w:r>
      </w:del>
      <w:ins w:id="172" w:author="Nahuel Defossé" w:date="2017-12-08T18:59:00Z">
        <w:r w:rsidR="00B92710">
          <w:rPr>
            <w:rFonts w:ascii="Arial" w:hAnsi="Arial" w:cs="Arial"/>
            <w:sz w:val="24"/>
            <w:szCs w:val="24"/>
          </w:rPr>
          <w:t xml:space="preserve">inmediata </w:t>
        </w:r>
      </w:ins>
      <w:r w:rsidRPr="009E0758">
        <w:rPr>
          <w:rFonts w:ascii="Arial" w:hAnsi="Arial" w:cs="Arial"/>
          <w:sz w:val="24"/>
          <w:szCs w:val="24"/>
        </w:rPr>
        <w:t xml:space="preserve">y visual </w:t>
      </w:r>
      <w:del w:id="173" w:author="Nahuel Defossé" w:date="2017-12-08T18:59:00Z">
        <w:r w:rsidRPr="009E0758" w:rsidDel="00B92710">
          <w:rPr>
            <w:rFonts w:ascii="Arial" w:hAnsi="Arial" w:cs="Arial"/>
            <w:sz w:val="24"/>
            <w:szCs w:val="24"/>
          </w:rPr>
          <w:delText>de la información</w:delText>
        </w:r>
      </w:del>
      <w:ins w:id="174" w:author="Nahuel Defossé" w:date="2017-12-08T18:59:00Z">
        <w:r w:rsidR="00B92710">
          <w:rPr>
            <w:rFonts w:ascii="Arial" w:hAnsi="Arial" w:cs="Arial"/>
            <w:sz w:val="24"/>
            <w:szCs w:val="24"/>
          </w:rPr>
          <w:t>de los resultados obtenidos de su experiencia de programaic</w:t>
        </w:r>
      </w:ins>
      <w:ins w:id="175" w:author="Nahuel Defossé" w:date="2017-12-08T19:00:00Z">
        <w:r w:rsidR="00B92710">
          <w:rPr>
            <w:rFonts w:ascii="Arial" w:hAnsi="Arial" w:cs="Arial"/>
            <w:sz w:val="24"/>
            <w:szCs w:val="24"/>
          </w:rPr>
          <w:t>ión</w:t>
        </w:r>
      </w:ins>
      <w:r w:rsidRPr="00673E7D">
        <w:rPr>
          <w:rFonts w:ascii="Arial" w:hAnsi="Arial" w:cs="Arial"/>
          <w:sz w:val="24"/>
          <w:szCs w:val="24"/>
        </w:rPr>
        <w:t>.</w:t>
      </w:r>
    </w:p>
    <w:p w14:paraId="0D412621" w14:textId="47E96E86" w:rsidR="009E0758" w:rsidRPr="009E0758" w:rsidRDefault="009E0758" w:rsidP="009E0758">
      <w:pPr>
        <w:rPr>
          <w:rFonts w:ascii="Arial" w:hAnsi="Arial" w:cs="Arial"/>
          <w:sz w:val="24"/>
          <w:szCs w:val="24"/>
        </w:rPr>
      </w:pPr>
      <w:r w:rsidRPr="009E0758">
        <w:rPr>
          <w:rFonts w:ascii="Arial" w:hAnsi="Arial" w:cs="Arial"/>
          <w:sz w:val="24"/>
          <w:szCs w:val="24"/>
        </w:rPr>
        <w:t xml:space="preserve">El lenguaje de Processing se basa en Java, aunque hace uso de una sintaxis simplificada y de un </w:t>
      </w:r>
      <w:del w:id="176" w:author="Nahuel Defossé" w:date="2017-12-08T19:00:00Z">
        <w:r w:rsidRPr="009E0758" w:rsidDel="00B92710">
          <w:rPr>
            <w:rFonts w:ascii="Arial" w:hAnsi="Arial" w:cs="Arial"/>
            <w:sz w:val="24"/>
            <w:szCs w:val="24"/>
          </w:rPr>
          <w:delText xml:space="preserve">modelo </w:delText>
        </w:r>
      </w:del>
      <w:ins w:id="177" w:author="Nahuel Defossé" w:date="2017-12-08T19:00:00Z">
        <w:r w:rsidR="00B92710">
          <w:rPr>
            <w:rFonts w:ascii="Arial" w:hAnsi="Arial" w:cs="Arial"/>
            <w:sz w:val="24"/>
            <w:szCs w:val="24"/>
          </w:rPr>
          <w:t>una biblioteca sencilla para generación de</w:t>
        </w:r>
      </w:ins>
      <w:del w:id="178" w:author="Nahuel Defossé" w:date="2017-12-08T19:00:00Z">
        <w:r w:rsidRPr="009E0758" w:rsidDel="00B92710">
          <w:rPr>
            <w:rFonts w:ascii="Arial" w:hAnsi="Arial" w:cs="Arial"/>
            <w:sz w:val="24"/>
            <w:szCs w:val="24"/>
          </w:rPr>
          <w:delText>de programación de</w:delText>
        </w:r>
      </w:del>
      <w:r w:rsidRPr="009E0758">
        <w:rPr>
          <w:rFonts w:ascii="Arial" w:hAnsi="Arial" w:cs="Arial"/>
          <w:sz w:val="24"/>
          <w:szCs w:val="24"/>
        </w:rPr>
        <w:t xml:space="preserve"> gráficos.</w:t>
      </w:r>
    </w:p>
    <w:p w14:paraId="6C7063F0" w14:textId="77777777" w:rsidR="00B92710" w:rsidRDefault="00B92710" w:rsidP="009E0758">
      <w:pPr>
        <w:rPr>
          <w:ins w:id="179" w:author="Nahuel Defossé" w:date="2017-12-08T19:03:00Z"/>
          <w:rFonts w:ascii="Arial" w:hAnsi="Arial" w:cs="Arial"/>
          <w:sz w:val="24"/>
          <w:szCs w:val="24"/>
        </w:rPr>
      </w:pPr>
      <w:ins w:id="180" w:author="Nahuel Defossé" w:date="2017-12-08T19:00:00Z">
        <w:r>
          <w:rPr>
            <w:rFonts w:ascii="Arial" w:hAnsi="Arial" w:cs="Arial"/>
            <w:sz w:val="24"/>
            <w:szCs w:val="24"/>
          </w:rPr>
          <w:t xml:space="preserve">Basado en </w:t>
        </w:r>
      </w:ins>
      <w:r w:rsidR="009E0758" w:rsidRPr="009E0758">
        <w:rPr>
          <w:rFonts w:ascii="Arial" w:hAnsi="Arial" w:cs="Arial"/>
          <w:sz w:val="24"/>
          <w:szCs w:val="24"/>
        </w:rPr>
        <w:t xml:space="preserve">Processing </w:t>
      </w:r>
      <w:del w:id="181" w:author="Nahuel Defossé" w:date="2017-12-08T19:01:00Z">
        <w:r w:rsidR="009E0758" w:rsidRPr="009E0758" w:rsidDel="00B92710">
          <w:rPr>
            <w:rFonts w:ascii="Arial" w:hAnsi="Arial" w:cs="Arial"/>
            <w:sz w:val="24"/>
            <w:szCs w:val="24"/>
          </w:rPr>
          <w:delText>dio lugar a otro proyecto,</w:delText>
        </w:r>
      </w:del>
      <w:ins w:id="182" w:author="Nahuel Defossé" w:date="2017-12-08T19:01:00Z">
        <w:r>
          <w:rPr>
            <w:rFonts w:ascii="Arial" w:hAnsi="Arial" w:cs="Arial"/>
            <w:sz w:val="24"/>
            <w:szCs w:val="24"/>
          </w:rPr>
          <w:t>el proyecto</w:t>
        </w:r>
      </w:ins>
      <w:r w:rsidR="009E0758" w:rsidRPr="009E0758">
        <w:rPr>
          <w:rFonts w:ascii="Arial" w:hAnsi="Arial" w:cs="Arial"/>
          <w:sz w:val="24"/>
          <w:szCs w:val="24"/>
        </w:rPr>
        <w:t xml:space="preserve"> Wiring, que </w:t>
      </w:r>
      <w:ins w:id="183" w:author="Nahuel Defossé" w:date="2017-12-08T19:01:00Z">
        <w:r>
          <w:rPr>
            <w:rFonts w:ascii="Arial" w:hAnsi="Arial" w:cs="Arial"/>
            <w:sz w:val="24"/>
            <w:szCs w:val="24"/>
          </w:rPr>
          <w:t>re</w:t>
        </w:r>
      </w:ins>
      <w:r w:rsidR="009E0758" w:rsidRPr="009E0758">
        <w:rPr>
          <w:rFonts w:ascii="Arial" w:hAnsi="Arial" w:cs="Arial"/>
          <w:sz w:val="24"/>
          <w:szCs w:val="24"/>
        </w:rPr>
        <w:t xml:space="preserve">utiliza el IDE de Processing con </w:t>
      </w:r>
      <w:ins w:id="184" w:author="Nahuel Defossé" w:date="2017-12-08T19:01:00Z">
        <w:r>
          <w:rPr>
            <w:rFonts w:ascii="Arial" w:hAnsi="Arial" w:cs="Arial"/>
            <w:sz w:val="24"/>
            <w:szCs w:val="24"/>
          </w:rPr>
          <w:t xml:space="preserve">substitiyendo Java </w:t>
        </w:r>
      </w:ins>
      <w:r w:rsidR="009E0758" w:rsidRPr="009E0758">
        <w:rPr>
          <w:rFonts w:ascii="Arial" w:hAnsi="Arial" w:cs="Arial"/>
          <w:sz w:val="24"/>
          <w:szCs w:val="24"/>
        </w:rPr>
        <w:t xml:space="preserve">una versión </w:t>
      </w:r>
      <w:commentRangeStart w:id="185"/>
      <w:r w:rsidR="009E0758" w:rsidRPr="009E0758">
        <w:rPr>
          <w:rFonts w:ascii="Arial" w:hAnsi="Arial" w:cs="Arial"/>
          <w:sz w:val="24"/>
          <w:szCs w:val="24"/>
        </w:rPr>
        <w:t xml:space="preserve">simplificada </w:t>
      </w:r>
      <w:commentRangeEnd w:id="185"/>
      <w:r>
        <w:rPr>
          <w:rStyle w:val="Refdecomentario"/>
        </w:rPr>
        <w:commentReference w:id="185"/>
      </w:r>
      <w:r w:rsidR="009E0758" w:rsidRPr="009E0758">
        <w:rPr>
          <w:rFonts w:ascii="Arial" w:hAnsi="Arial" w:cs="Arial"/>
          <w:sz w:val="24"/>
          <w:szCs w:val="24"/>
        </w:rPr>
        <w:t xml:space="preserve">del lenguaje C++ como modo de enseñar a artistas cómo programar microcontroladores. En la actualidad hay dos Proyectos independientes de hardware, Wiring y Arduino, utilizando el entorno de Wiring y su lenguaje. </w:t>
      </w:r>
    </w:p>
    <w:p w14:paraId="3788CAAB" w14:textId="15D3E016" w:rsidR="00B92710" w:rsidRDefault="00B92710" w:rsidP="009E0758">
      <w:pPr>
        <w:rPr>
          <w:ins w:id="186" w:author="Nahuel Defossé" w:date="2017-12-08T19:03:00Z"/>
          <w:rFonts w:ascii="Arial" w:hAnsi="Arial" w:cs="Arial"/>
          <w:sz w:val="24"/>
          <w:szCs w:val="24"/>
        </w:rPr>
      </w:pPr>
      <w:ins w:id="187" w:author="Nahuel Defossé" w:date="2017-12-08T19:03:00Z">
        <w:r>
          <w:rPr>
            <w:rFonts w:ascii="Arial" w:hAnsi="Arial" w:cs="Arial"/>
            <w:sz w:val="24"/>
            <w:szCs w:val="24"/>
          </w:rPr>
          <w:t>PONER EJEMPLOS DE PROCESSING Y WIRING</w:t>
        </w:r>
      </w:ins>
    </w:p>
    <w:p w14:paraId="17606F6C" w14:textId="2EB6D7FD" w:rsidR="009E0758" w:rsidRPr="009E0758" w:rsidRDefault="009E0758" w:rsidP="009E0758">
      <w:pPr>
        <w:rPr>
          <w:rFonts w:ascii="Arial" w:hAnsi="Arial" w:cs="Arial"/>
          <w:sz w:val="24"/>
          <w:szCs w:val="24"/>
        </w:rPr>
      </w:pPr>
      <w:commentRangeStart w:id="188"/>
      <w:r w:rsidRPr="009E0758">
        <w:rPr>
          <w:rFonts w:ascii="Arial" w:hAnsi="Arial" w:cs="Arial"/>
          <w:sz w:val="24"/>
          <w:szCs w:val="24"/>
        </w:rPr>
        <w:lastRenderedPageBreak/>
        <w:t>El entorno Fritzing de software es otro del mismo tipo, que ayuda a los diseñadores y artistas a documentar sus prototipos interactivos y dar paso en la creación de prototipos físicos al producto real.</w:t>
      </w:r>
      <w:commentRangeEnd w:id="188"/>
      <w:r w:rsidR="00B92710">
        <w:rPr>
          <w:rStyle w:val="Refdecomentario"/>
        </w:rPr>
        <w:commentReference w:id="188"/>
      </w:r>
    </w:p>
    <w:p w14:paraId="699F34E2" w14:textId="77777777" w:rsidR="009E0758" w:rsidRDefault="00E36D15" w:rsidP="009E0758">
      <w:pPr>
        <w:pStyle w:val="Ttulo2"/>
        <w:rPr>
          <w:b/>
          <w:sz w:val="32"/>
          <w:szCs w:val="32"/>
        </w:rPr>
      </w:pPr>
      <w:bookmarkStart w:id="189" w:name="_Toc499023836"/>
      <w:r>
        <w:rPr>
          <w:b/>
          <w:sz w:val="32"/>
          <w:szCs w:val="32"/>
        </w:rPr>
        <w:t xml:space="preserve">3.3 </w:t>
      </w:r>
      <w:r w:rsidR="009E0758" w:rsidRPr="009E0758">
        <w:rPr>
          <w:b/>
          <w:sz w:val="32"/>
          <w:szCs w:val="32"/>
        </w:rPr>
        <w:t>¿Qué es Wiring?</w:t>
      </w:r>
      <w:bookmarkEnd w:id="189"/>
    </w:p>
    <w:p w14:paraId="1BBCBA37" w14:textId="77777777" w:rsidR="009E0758" w:rsidRPr="009E0758" w:rsidRDefault="009E0758" w:rsidP="009E0758"/>
    <w:p w14:paraId="324089FA" w14:textId="77777777"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14:paraId="70FA05EC"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14:paraId="42C2213A"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Este proceso se llama </w:t>
      </w:r>
      <w:commentRangeStart w:id="190"/>
      <w:r w:rsidRPr="009E0758">
        <w:rPr>
          <w:rFonts w:ascii="Arial" w:hAnsi="Arial" w:cs="Arial"/>
          <w:sz w:val="24"/>
          <w:szCs w:val="24"/>
        </w:rPr>
        <w:t xml:space="preserve">sketching </w:t>
      </w:r>
      <w:commentRangeEnd w:id="190"/>
      <w:r w:rsidR="00B92710">
        <w:rPr>
          <w:rStyle w:val="Refdecomentario"/>
        </w:rPr>
        <w:commentReference w:id="190"/>
      </w:r>
      <w:r w:rsidRPr="009E0758">
        <w:rPr>
          <w:rFonts w:ascii="Arial" w:hAnsi="Arial" w:cs="Arial"/>
          <w:sz w:val="24"/>
          <w:szCs w:val="24"/>
        </w:rPr>
        <w:t>con hardware; se explora una gran cantidad de ideas de forma muy rápida, se seleccionan las más interesantes, se afinan y producen prototipos en un proceso iterativo.</w:t>
      </w:r>
    </w:p>
    <w:p w14:paraId="2C817687"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7DACE551" w14:textId="77777777" w:rsidR="009E0758" w:rsidRDefault="00E36D15" w:rsidP="009E0758">
      <w:pPr>
        <w:pStyle w:val="Ttulo2"/>
        <w:rPr>
          <w:b/>
          <w:sz w:val="32"/>
          <w:szCs w:val="32"/>
        </w:rPr>
      </w:pPr>
      <w:bookmarkStart w:id="191" w:name="_Toc499023837"/>
      <w:r>
        <w:rPr>
          <w:b/>
          <w:sz w:val="32"/>
          <w:szCs w:val="32"/>
        </w:rPr>
        <w:t xml:space="preserve">3.4 </w:t>
      </w:r>
      <w:r w:rsidR="009E0758" w:rsidRPr="009E0758">
        <w:rPr>
          <w:b/>
          <w:sz w:val="32"/>
          <w:szCs w:val="32"/>
        </w:rPr>
        <w:t>Entonces Arduino es…</w:t>
      </w:r>
      <w:bookmarkEnd w:id="191"/>
    </w:p>
    <w:p w14:paraId="6CE6512E" w14:textId="77777777" w:rsidR="009E0758" w:rsidRPr="009E0758" w:rsidRDefault="009E0758" w:rsidP="009E0758"/>
    <w:p w14:paraId="5AC53C2F"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14:paraId="5BA2B542"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14:paraId="0C108B2F" w14:textId="77777777" w:rsidR="009E0758" w:rsidRPr="00125435" w:rsidRDefault="009E0758" w:rsidP="009E0758">
      <w:pPr>
        <w:pStyle w:val="Prrafodelista"/>
      </w:pPr>
    </w:p>
    <w:p w14:paraId="71B83442" w14:textId="105D3075" w:rsidR="009E0758" w:rsidRPr="009E0758" w:rsidRDefault="00E36D15" w:rsidP="009E0758">
      <w:pPr>
        <w:pStyle w:val="Ttulo2"/>
        <w:rPr>
          <w:b/>
          <w:sz w:val="32"/>
          <w:szCs w:val="32"/>
        </w:rPr>
      </w:pPr>
      <w:bookmarkStart w:id="192" w:name="_Toc499023838"/>
      <w:r>
        <w:rPr>
          <w:b/>
          <w:sz w:val="32"/>
          <w:szCs w:val="32"/>
        </w:rPr>
        <w:t xml:space="preserve">3.4 </w:t>
      </w:r>
      <w:del w:id="193" w:author="Nahuel Defossé" w:date="2017-12-08T19:05:00Z">
        <w:r w:rsidR="009E0758" w:rsidRPr="009E0758" w:rsidDel="00B92710">
          <w:rPr>
            <w:b/>
            <w:sz w:val="32"/>
            <w:szCs w:val="32"/>
          </w:rPr>
          <w:delText xml:space="preserve">Hardware </w:delText>
        </w:r>
      </w:del>
      <w:ins w:id="194" w:author="Nahuel Defossé" w:date="2017-12-08T19:05:00Z">
        <w:r w:rsidR="00B92710">
          <w:rPr>
            <w:b/>
            <w:sz w:val="32"/>
            <w:szCs w:val="32"/>
          </w:rPr>
          <w:t>Plataforma</w:t>
        </w:r>
        <w:r w:rsidR="00B92710" w:rsidRPr="009E0758">
          <w:rPr>
            <w:b/>
            <w:sz w:val="32"/>
            <w:szCs w:val="32"/>
          </w:rPr>
          <w:t xml:space="preserve"> </w:t>
        </w:r>
      </w:ins>
      <w:r w:rsidR="009E0758" w:rsidRPr="009E0758">
        <w:rPr>
          <w:b/>
          <w:sz w:val="32"/>
          <w:szCs w:val="32"/>
        </w:rPr>
        <w:t>Arduino</w:t>
      </w:r>
      <w:bookmarkEnd w:id="192"/>
    </w:p>
    <w:p w14:paraId="42B9ABEE" w14:textId="69819739" w:rsidR="009E0758" w:rsidRPr="00CD10E8" w:rsidRDefault="009E0758" w:rsidP="009E0758"/>
    <w:p w14:paraId="6805AF49" w14:textId="1E106030" w:rsidR="00D14530" w:rsidRDefault="009E0758" w:rsidP="009E0758">
      <w:pPr>
        <w:rPr>
          <w:rFonts w:ascii="Arial" w:hAnsi="Arial" w:cs="Arial"/>
          <w:sz w:val="24"/>
          <w:szCs w:val="24"/>
        </w:rPr>
      </w:pPr>
      <w:del w:id="195" w:author="Nahuel Defossé" w:date="2017-12-08T19:05:00Z">
        <w:r w:rsidRPr="009E0758" w:rsidDel="00B92710">
          <w:rPr>
            <w:rFonts w:ascii="Arial" w:hAnsi="Arial" w:cs="Arial"/>
            <w:sz w:val="24"/>
            <w:szCs w:val="24"/>
          </w:rPr>
          <w:delText>El hardware </w:delText>
        </w:r>
      </w:del>
      <w:ins w:id="196" w:author="Nahuel Defossé" w:date="2017-12-08T19:05:00Z">
        <w:r w:rsidR="00B92710">
          <w:rPr>
            <w:rFonts w:ascii="Arial" w:hAnsi="Arial" w:cs="Arial"/>
            <w:sz w:val="24"/>
            <w:szCs w:val="24"/>
          </w:rPr>
          <w:t xml:space="preserve">La plataforma </w:t>
        </w:r>
      </w:ins>
      <w:r w:rsidRPr="009E0758">
        <w:rPr>
          <w:rFonts w:ascii="Arial" w:hAnsi="Arial" w:cs="Arial"/>
          <w:sz w:val="24"/>
          <w:szCs w:val="24"/>
        </w:rPr>
        <w:t>consiste en una placa de circuito impreso con un microcontrolador, usualmente Atmel AVR, puertos digitales y analógicos de entrada/salida los cuales pueden conectarse a placas de expansión (</w:t>
      </w:r>
      <w:commentRangeStart w:id="197"/>
      <w:r w:rsidRPr="009E0758">
        <w:rPr>
          <w:rFonts w:ascii="Arial" w:hAnsi="Arial" w:cs="Arial"/>
          <w:b/>
          <w:sz w:val="24"/>
          <w:szCs w:val="24"/>
        </w:rPr>
        <w:t>shields</w:t>
      </w:r>
      <w:commentRangeEnd w:id="197"/>
      <w:r w:rsidR="00B92710">
        <w:rPr>
          <w:rStyle w:val="Refdecomentario"/>
        </w:rPr>
        <w:commentReference w:id="197"/>
      </w:r>
      <w:r w:rsidRPr="009E0758">
        <w:rPr>
          <w:rFonts w:ascii="Arial" w:hAnsi="Arial" w:cs="Arial"/>
          <w:sz w:val="24"/>
          <w:szCs w:val="24"/>
        </w:rPr>
        <w:t xml:space="preserve">), que amplían las características de funcionamiento de la placa Arduino. Asimismo, posee un puerto de conexión USB desde donde se puede alimentar la placa y establecer comunicación con el </w:t>
      </w:r>
      <w:commentRangeStart w:id="198"/>
      <w:r w:rsidRPr="009E0758">
        <w:rPr>
          <w:rFonts w:ascii="Arial" w:hAnsi="Arial" w:cs="Arial"/>
          <w:sz w:val="24"/>
          <w:szCs w:val="24"/>
        </w:rPr>
        <w:t>computador</w:t>
      </w:r>
      <w:commentRangeEnd w:id="198"/>
      <w:r w:rsidR="00B92710">
        <w:rPr>
          <w:rStyle w:val="Refdecomentario"/>
        </w:rPr>
        <w:commentReference w:id="198"/>
      </w:r>
      <w:r w:rsidRPr="009E0758">
        <w:rPr>
          <w:rFonts w:ascii="Arial" w:hAnsi="Arial" w:cs="Arial"/>
          <w:sz w:val="24"/>
          <w:szCs w:val="24"/>
        </w:rPr>
        <w:t>.</w:t>
      </w:r>
    </w:p>
    <w:p w14:paraId="3D227DF4" w14:textId="77777777" w:rsidR="00D14530" w:rsidRDefault="00D14530">
      <w:pPr>
        <w:rPr>
          <w:rFonts w:ascii="Arial" w:hAnsi="Arial" w:cs="Arial"/>
          <w:sz w:val="24"/>
          <w:szCs w:val="24"/>
        </w:rPr>
      </w:pPr>
      <w:r>
        <w:rPr>
          <w:rFonts w:ascii="Arial" w:hAnsi="Arial" w:cs="Arial"/>
          <w:sz w:val="24"/>
          <w:szCs w:val="24"/>
        </w:rPr>
        <w:br w:type="page"/>
      </w:r>
    </w:p>
    <w:p w14:paraId="6F46CBD6" w14:textId="77777777" w:rsidR="009E0758" w:rsidRPr="009E0758" w:rsidRDefault="00E36D15" w:rsidP="009E0758">
      <w:pPr>
        <w:pStyle w:val="Ttulo2"/>
        <w:rPr>
          <w:b/>
          <w:sz w:val="32"/>
          <w:szCs w:val="32"/>
        </w:rPr>
      </w:pPr>
      <w:bookmarkStart w:id="199" w:name="_Toc499023839"/>
      <w:r>
        <w:rPr>
          <w:b/>
          <w:sz w:val="32"/>
          <w:szCs w:val="32"/>
        </w:rPr>
        <w:lastRenderedPageBreak/>
        <w:t xml:space="preserve">3.5 </w:t>
      </w:r>
      <w:r w:rsidR="009E0758" w:rsidRPr="009E0758">
        <w:rPr>
          <w:b/>
          <w:sz w:val="32"/>
          <w:szCs w:val="32"/>
        </w:rPr>
        <w:t>Distintas plataformas para Arduino</w:t>
      </w:r>
      <w:bookmarkEnd w:id="199"/>
    </w:p>
    <w:p w14:paraId="0A06B48D" w14:textId="77777777" w:rsidR="009E0758" w:rsidRDefault="009E0758" w:rsidP="009E0758"/>
    <w:p w14:paraId="3E49369A" w14:textId="77777777" w:rsidR="00D14530" w:rsidRDefault="00D14530" w:rsidP="009E0758">
      <w:r>
        <w:rPr>
          <w:noProof/>
          <w:lang w:val="es-ES_tradnl" w:eastAsia="es-ES_tradnl"/>
        </w:rPr>
        <w:drawing>
          <wp:inline distT="0" distB="0" distL="0" distR="0" wp14:anchorId="4EB2D70C" wp14:editId="3DF0BDE7">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14:paraId="19C08053" w14:textId="77777777" w:rsidR="009E0758" w:rsidRDefault="00E36D15" w:rsidP="009E0758">
      <w:pPr>
        <w:pStyle w:val="Ttulo2"/>
        <w:rPr>
          <w:b/>
          <w:sz w:val="32"/>
          <w:szCs w:val="32"/>
        </w:rPr>
      </w:pPr>
      <w:bookmarkStart w:id="200" w:name="_Toc499023840"/>
      <w:r>
        <w:rPr>
          <w:b/>
          <w:sz w:val="32"/>
          <w:szCs w:val="32"/>
        </w:rPr>
        <w:t xml:space="preserve">3.6 </w:t>
      </w:r>
      <w:commentRangeStart w:id="201"/>
      <w:r w:rsidR="009E0758" w:rsidRPr="009E0758">
        <w:rPr>
          <w:b/>
          <w:sz w:val="32"/>
          <w:szCs w:val="32"/>
        </w:rPr>
        <w:t xml:space="preserve">Universo </w:t>
      </w:r>
      <w:commentRangeEnd w:id="201"/>
      <w:r w:rsidR="002319DD">
        <w:rPr>
          <w:rStyle w:val="Refdecomentario"/>
          <w:color w:val="000000"/>
        </w:rPr>
        <w:commentReference w:id="201"/>
      </w:r>
      <w:r w:rsidR="009E0758" w:rsidRPr="009E0758">
        <w:rPr>
          <w:b/>
          <w:sz w:val="32"/>
          <w:szCs w:val="32"/>
        </w:rPr>
        <w:t>Arduino</w:t>
      </w:r>
      <w:bookmarkEnd w:id="200"/>
    </w:p>
    <w:p w14:paraId="0907A37B" w14:textId="77777777" w:rsidR="009E0758" w:rsidRPr="009E0758" w:rsidRDefault="009E0758" w:rsidP="009E0758"/>
    <w:p w14:paraId="0517696C" w14:textId="77777777" w:rsidR="009E0758" w:rsidRPr="00E36D15" w:rsidRDefault="00E36D15" w:rsidP="00E36D15">
      <w:pPr>
        <w:pStyle w:val="Ttulo3"/>
        <w:rPr>
          <w:b w:val="0"/>
          <w:sz w:val="28"/>
          <w:szCs w:val="28"/>
        </w:rPr>
      </w:pPr>
      <w:bookmarkStart w:id="202" w:name="_Toc499023841"/>
      <w:commentRangeStart w:id="203"/>
      <w:r>
        <w:rPr>
          <w:b w:val="0"/>
          <w:sz w:val="28"/>
          <w:szCs w:val="28"/>
        </w:rPr>
        <w:t xml:space="preserve">3.6.1 </w:t>
      </w:r>
      <w:r w:rsidR="009E0758" w:rsidRPr="00E36D15">
        <w:rPr>
          <w:b w:val="0"/>
          <w:sz w:val="28"/>
          <w:szCs w:val="28"/>
        </w:rPr>
        <w:t>Placas</w:t>
      </w:r>
      <w:bookmarkEnd w:id="202"/>
    </w:p>
    <w:p w14:paraId="6E340F80" w14:textId="77777777"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t>
      </w:r>
    </w:p>
    <w:p w14:paraId="5E439556" w14:textId="77777777" w:rsidR="009E0758" w:rsidRPr="00CC4B6C" w:rsidRDefault="00E36D15" w:rsidP="00E36D15">
      <w:pPr>
        <w:pStyle w:val="Ttulo3"/>
        <w:rPr>
          <w:b w:val="0"/>
          <w:sz w:val="28"/>
          <w:szCs w:val="28"/>
          <w:lang w:val="en-US"/>
        </w:rPr>
      </w:pPr>
      <w:bookmarkStart w:id="204" w:name="_Toc499023842"/>
      <w:r w:rsidRPr="00CC4B6C">
        <w:rPr>
          <w:b w:val="0"/>
          <w:sz w:val="28"/>
          <w:szCs w:val="28"/>
          <w:lang w:val="en-US"/>
        </w:rPr>
        <w:t xml:space="preserve">3.6.2 </w:t>
      </w:r>
      <w:r w:rsidR="009E0758" w:rsidRPr="00CC4B6C">
        <w:rPr>
          <w:b w:val="0"/>
          <w:sz w:val="28"/>
          <w:szCs w:val="28"/>
          <w:lang w:val="en-US"/>
        </w:rPr>
        <w:t>Placas de expansión (shields)</w:t>
      </w:r>
      <w:bookmarkEnd w:id="204"/>
    </w:p>
    <w:p w14:paraId="61C4FD8D" w14:textId="77777777"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Arduino GSM Shield, Arduino Ethernet Shield, Arduino WiFi Shield, Arduino Wireless SD Shield, Arduino USB Host Shield, Arduino Motor Shield, Arduino Wireless Proto Shield, Arduino Proto Shield.</w:t>
      </w:r>
    </w:p>
    <w:p w14:paraId="5D3FE6FC" w14:textId="77777777" w:rsidR="009E0758" w:rsidRPr="00CC4B6C" w:rsidRDefault="00E36D15" w:rsidP="00E36D15">
      <w:pPr>
        <w:pStyle w:val="Ttulo3"/>
        <w:rPr>
          <w:b w:val="0"/>
          <w:sz w:val="28"/>
          <w:szCs w:val="28"/>
          <w:lang w:val="en-US"/>
        </w:rPr>
      </w:pPr>
      <w:bookmarkStart w:id="205" w:name="_Toc499023843"/>
      <w:r w:rsidRPr="00CC4B6C">
        <w:rPr>
          <w:b w:val="0"/>
          <w:sz w:val="28"/>
          <w:szCs w:val="28"/>
          <w:lang w:val="en-US"/>
        </w:rPr>
        <w:t xml:space="preserve">3.6.3 </w:t>
      </w:r>
      <w:r w:rsidR="009E0758" w:rsidRPr="00CC4B6C">
        <w:rPr>
          <w:b w:val="0"/>
          <w:sz w:val="28"/>
          <w:szCs w:val="28"/>
          <w:lang w:val="en-US"/>
        </w:rPr>
        <w:t>Kits</w:t>
      </w:r>
      <w:bookmarkEnd w:id="205"/>
    </w:p>
    <w:p w14:paraId="778D2670" w14:textId="77777777"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The Arduino Starter Kit, Arduino Materia 101.</w:t>
      </w:r>
    </w:p>
    <w:p w14:paraId="7D088F2B" w14:textId="77777777" w:rsidR="009E0758" w:rsidRPr="00E36D15" w:rsidRDefault="00E36D15" w:rsidP="00E36D15">
      <w:pPr>
        <w:pStyle w:val="Ttulo3"/>
        <w:rPr>
          <w:b w:val="0"/>
          <w:sz w:val="28"/>
          <w:szCs w:val="28"/>
        </w:rPr>
      </w:pPr>
      <w:bookmarkStart w:id="206" w:name="_Toc499023844"/>
      <w:r>
        <w:rPr>
          <w:b w:val="0"/>
          <w:sz w:val="28"/>
          <w:szCs w:val="28"/>
        </w:rPr>
        <w:lastRenderedPageBreak/>
        <w:t xml:space="preserve">3.6.4 </w:t>
      </w:r>
      <w:r w:rsidR="009E0758" w:rsidRPr="00E36D15">
        <w:rPr>
          <w:b w:val="0"/>
          <w:sz w:val="28"/>
          <w:szCs w:val="28"/>
        </w:rPr>
        <w:t>Accesorios</w:t>
      </w:r>
      <w:bookmarkEnd w:id="206"/>
    </w:p>
    <w:p w14:paraId="4C6967D2" w14:textId="77777777" w:rsidR="009E0758" w:rsidRPr="00CC4B6C" w:rsidRDefault="009E0758" w:rsidP="009E0758">
      <w:pPr>
        <w:shd w:val="clear" w:color="auto" w:fill="FFFFFF"/>
        <w:spacing w:after="24"/>
        <w:ind w:left="709"/>
        <w:rPr>
          <w:rFonts w:ascii="Arial" w:hAnsi="Arial" w:cs="Arial"/>
          <w:color w:val="222222"/>
          <w:sz w:val="24"/>
          <w:szCs w:val="24"/>
        </w:rPr>
      </w:pPr>
      <w:r w:rsidRPr="00CC4B6C">
        <w:rPr>
          <w:rFonts w:ascii="Arial" w:hAnsi="Arial" w:cs="Arial"/>
          <w:color w:val="222222"/>
          <w:sz w:val="24"/>
          <w:szCs w:val="24"/>
        </w:rPr>
        <w:t>TFT LCD Screen, USB/Serial Light Adapter, Arduino ISP, Mini USB/Serial Adapter.</w:t>
      </w:r>
    </w:p>
    <w:p w14:paraId="02C0BF3B" w14:textId="77777777" w:rsidR="009E0758" w:rsidRPr="00E36D15" w:rsidRDefault="00E36D15" w:rsidP="00E36D15">
      <w:pPr>
        <w:pStyle w:val="Ttulo3"/>
        <w:rPr>
          <w:b w:val="0"/>
          <w:sz w:val="28"/>
          <w:szCs w:val="28"/>
        </w:rPr>
      </w:pPr>
      <w:bookmarkStart w:id="207" w:name="_Toc499023845"/>
      <w:r>
        <w:rPr>
          <w:b w:val="0"/>
          <w:sz w:val="28"/>
          <w:szCs w:val="28"/>
        </w:rPr>
        <w:t xml:space="preserve">3.6.5 </w:t>
      </w:r>
      <w:r w:rsidR="009E0758" w:rsidRPr="00E36D15">
        <w:rPr>
          <w:b w:val="0"/>
          <w:sz w:val="28"/>
          <w:szCs w:val="28"/>
        </w:rPr>
        <w:t>Impresoras 3d</w:t>
      </w:r>
      <w:bookmarkEnd w:id="207"/>
    </w:p>
    <w:p w14:paraId="3774E90A" w14:textId="77777777"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Materia 101.</w:t>
      </w:r>
    </w:p>
    <w:commentRangeEnd w:id="203"/>
    <w:p w14:paraId="1B1CFDBA" w14:textId="77777777" w:rsidR="009E0758" w:rsidRPr="009E0758" w:rsidRDefault="002319DD" w:rsidP="009E0758">
      <w:pPr>
        <w:rPr>
          <w:rFonts w:ascii="Arial" w:hAnsi="Arial" w:cs="Arial"/>
          <w:sz w:val="24"/>
          <w:szCs w:val="24"/>
        </w:rPr>
      </w:pPr>
      <w:r>
        <w:rPr>
          <w:rStyle w:val="Refdecomentario"/>
        </w:rPr>
        <w:commentReference w:id="203"/>
      </w:r>
    </w:p>
    <w:p w14:paraId="423E91ED" w14:textId="16606ECE" w:rsidR="009E0758" w:rsidRDefault="009E0758" w:rsidP="009E0758">
      <w:pPr>
        <w:rPr>
          <w:rFonts w:ascii="Arial" w:hAnsi="Arial" w:cs="Arial"/>
          <w:sz w:val="24"/>
          <w:szCs w:val="24"/>
        </w:rPr>
      </w:pPr>
      <w:r w:rsidRPr="009E0758">
        <w:rPr>
          <w:rFonts w:ascii="Arial" w:hAnsi="Arial" w:cs="Arial"/>
          <w:sz w:val="24"/>
          <w:szCs w:val="24"/>
        </w:rPr>
        <w:t xml:space="preserve"> El hardware Arduino más sencillo consiste en una placa con un microcontrolador y una serie de puertos de entrada y salida. Los microcontroladores </w:t>
      </w:r>
      <w:ins w:id="208" w:author="Nahuel Defossé" w:date="2017-12-08T19:18:00Z">
        <w:r w:rsidR="00F3750F">
          <w:rPr>
            <w:rFonts w:ascii="Arial" w:hAnsi="Arial" w:cs="Arial"/>
            <w:sz w:val="24"/>
            <w:szCs w:val="24"/>
          </w:rPr>
          <w:t xml:space="preserve"> de 8 bits de </w:t>
        </w:r>
      </w:ins>
      <w:r w:rsidRPr="009E0758">
        <w:rPr>
          <w:rFonts w:ascii="Arial" w:hAnsi="Arial" w:cs="Arial"/>
          <w:sz w:val="24"/>
          <w:szCs w:val="24"/>
        </w:rPr>
        <w:t xml:space="preserve">AVR más </w:t>
      </w:r>
      <w:del w:id="209" w:author="Nahuel Defossé" w:date="2017-12-08T19:18:00Z">
        <w:r w:rsidRPr="009E0758" w:rsidDel="00F3750F">
          <w:rPr>
            <w:rFonts w:ascii="Arial" w:hAnsi="Arial" w:cs="Arial"/>
            <w:sz w:val="24"/>
            <w:szCs w:val="24"/>
          </w:rPr>
          <w:delText xml:space="preserve">usados </w:delText>
        </w:r>
      </w:del>
      <w:ins w:id="210" w:author="Nahuel Defossé" w:date="2017-12-08T19:18:00Z">
        <w:r w:rsidR="00F3750F">
          <w:rPr>
            <w:rFonts w:ascii="Arial" w:hAnsi="Arial" w:cs="Arial"/>
            <w:sz w:val="24"/>
            <w:szCs w:val="24"/>
          </w:rPr>
          <w:t xml:space="preserve">utilizados en estas placas </w:t>
        </w:r>
      </w:ins>
      <w:r w:rsidRPr="009E0758">
        <w:rPr>
          <w:rFonts w:ascii="Arial" w:hAnsi="Arial" w:cs="Arial"/>
          <w:sz w:val="24"/>
          <w:szCs w:val="24"/>
        </w:rPr>
        <w:t>son el Atmega168, Atmega328, Atmega1280, y Atmega8 por su sencillez y bajo coste</w:t>
      </w:r>
      <w:del w:id="211" w:author="Nahuel Defossé" w:date="2017-12-08T19:18:00Z">
        <w:r w:rsidRPr="009E0758" w:rsidDel="00F3750F">
          <w:rPr>
            <w:rFonts w:ascii="Arial" w:hAnsi="Arial" w:cs="Arial"/>
            <w:sz w:val="24"/>
            <w:szCs w:val="24"/>
          </w:rPr>
          <w:delText xml:space="preserve"> que permiten el desarrollo de múltiples diseños</w:delText>
        </w:r>
      </w:del>
      <w:r w:rsidRPr="009E0758">
        <w:rPr>
          <w:rFonts w:ascii="Arial" w:hAnsi="Arial" w:cs="Arial"/>
          <w:sz w:val="24"/>
          <w:szCs w:val="24"/>
        </w:rPr>
        <w:t xml:space="preserve">, aunque también </w:t>
      </w:r>
      <w:del w:id="212" w:author="Nahuel Defossé" w:date="2017-12-08T19:19:00Z">
        <w:r w:rsidRPr="009E0758" w:rsidDel="00F3750F">
          <w:rPr>
            <w:rFonts w:ascii="Arial" w:hAnsi="Arial" w:cs="Arial"/>
            <w:sz w:val="24"/>
            <w:szCs w:val="24"/>
          </w:rPr>
          <w:delText xml:space="preserve">nos </w:delText>
        </w:r>
      </w:del>
      <w:ins w:id="213" w:author="Nahuel Defossé" w:date="2017-12-08T19:19:00Z">
        <w:r w:rsidR="00F3750F">
          <w:rPr>
            <w:rFonts w:ascii="Arial" w:hAnsi="Arial" w:cs="Arial"/>
            <w:sz w:val="24"/>
            <w:szCs w:val="24"/>
          </w:rPr>
          <w:t>se dispone</w:t>
        </w:r>
        <w:r w:rsidR="00F3750F" w:rsidRPr="009E0758">
          <w:rPr>
            <w:rFonts w:ascii="Arial" w:hAnsi="Arial" w:cs="Arial"/>
            <w:sz w:val="24"/>
            <w:szCs w:val="24"/>
          </w:rPr>
          <w:t xml:space="preserve"> </w:t>
        </w:r>
      </w:ins>
      <w:del w:id="214" w:author="Nahuel Defossé" w:date="2017-12-08T19:19:00Z">
        <w:r w:rsidRPr="009E0758" w:rsidDel="00F3750F">
          <w:rPr>
            <w:rFonts w:ascii="Arial" w:hAnsi="Arial" w:cs="Arial"/>
            <w:sz w:val="24"/>
            <w:szCs w:val="24"/>
          </w:rPr>
          <w:delText xml:space="preserve">encontramos </w:delText>
        </w:r>
        <w:r w:rsidR="008B6A96" w:rsidDel="00F3750F">
          <w:rPr>
            <w:rFonts w:ascii="Arial" w:hAnsi="Arial" w:cs="Arial"/>
            <w:sz w:val="24"/>
            <w:szCs w:val="24"/>
          </w:rPr>
          <w:delText xml:space="preserve">con </w:delText>
        </w:r>
      </w:del>
      <w:ins w:id="215" w:author="Nahuel Defossé" w:date="2017-12-08T19:19:00Z">
        <w:r w:rsidR="00F3750F">
          <w:rPr>
            <w:rFonts w:ascii="Arial" w:hAnsi="Arial" w:cs="Arial"/>
            <w:sz w:val="24"/>
            <w:szCs w:val="24"/>
          </w:rPr>
          <w:t xml:space="preserve">de </w:t>
        </w:r>
      </w:ins>
      <w:r w:rsidRPr="009E0758">
        <w:rPr>
          <w:rFonts w:ascii="Arial" w:hAnsi="Arial" w:cs="Arial"/>
          <w:sz w:val="24"/>
          <w:szCs w:val="24"/>
        </w:rPr>
        <w:t xml:space="preserve">microcontroladores </w:t>
      </w:r>
      <w:ins w:id="216" w:author="Nahuel Defossé" w:date="2017-12-08T19:19:00Z">
        <w:r w:rsidR="00F3750F">
          <w:rPr>
            <w:rFonts w:ascii="Arial" w:hAnsi="Arial" w:cs="Arial"/>
            <w:sz w:val="24"/>
            <w:szCs w:val="24"/>
          </w:rPr>
          <w:t xml:space="preserve">ARM, cómo el caso del </w:t>
        </w:r>
      </w:ins>
      <w:r w:rsidRPr="009E0758">
        <w:rPr>
          <w:rFonts w:ascii="Arial" w:hAnsi="Arial" w:cs="Arial"/>
          <w:sz w:val="24"/>
          <w:szCs w:val="24"/>
        </w:rPr>
        <w:t xml:space="preserve">CortexM3 </w:t>
      </w:r>
      <w:del w:id="217" w:author="Nahuel Defossé" w:date="2017-12-08T19:19:00Z">
        <w:r w:rsidRPr="009E0758" w:rsidDel="00F3750F">
          <w:rPr>
            <w:rFonts w:ascii="Arial" w:hAnsi="Arial" w:cs="Arial"/>
            <w:sz w:val="24"/>
            <w:szCs w:val="24"/>
          </w:rPr>
          <w:delText xml:space="preserve">de ARM </w:delText>
        </w:r>
      </w:del>
      <w:r w:rsidRPr="009E0758">
        <w:rPr>
          <w:rFonts w:ascii="Arial" w:hAnsi="Arial" w:cs="Arial"/>
          <w:sz w:val="24"/>
          <w:szCs w:val="24"/>
        </w:rPr>
        <w:t>de 32 bits</w:t>
      </w:r>
      <w:del w:id="218" w:author="Nahuel Defossé" w:date="2017-12-08T19:19:00Z">
        <w:r w:rsidRPr="009E0758" w:rsidDel="00F3750F">
          <w:rPr>
            <w:rFonts w:ascii="Arial" w:hAnsi="Arial" w:cs="Arial"/>
            <w:sz w:val="24"/>
            <w:szCs w:val="24"/>
          </w:rPr>
          <w:delText>, que coexistirán con las más limitadas, pero también económicas AVR de 8 bits</w:delText>
        </w:r>
      </w:del>
      <w:r w:rsidRPr="009E0758">
        <w:rPr>
          <w:rFonts w:ascii="Arial" w:hAnsi="Arial" w:cs="Arial"/>
          <w:sz w:val="24"/>
          <w:szCs w:val="24"/>
        </w:rPr>
        <w:t xml:space="preserve">. </w:t>
      </w:r>
      <w:ins w:id="219" w:author="Nahuel Defossé" w:date="2017-12-08T19:19:00Z">
        <w:r w:rsidR="00F3750F">
          <w:rPr>
            <w:rFonts w:ascii="Arial" w:hAnsi="Arial" w:cs="Arial"/>
            <w:sz w:val="24"/>
            <w:szCs w:val="24"/>
          </w:rPr>
          <w:t xml:space="preserve">A pesar de que </w:t>
        </w:r>
      </w:ins>
      <w:r w:rsidRPr="009E0758">
        <w:rPr>
          <w:rFonts w:ascii="Arial" w:hAnsi="Arial" w:cs="Arial"/>
          <w:sz w:val="24"/>
          <w:szCs w:val="24"/>
        </w:rPr>
        <w:t xml:space="preserve">ARM y AVR son plataformas diferentes, </w:t>
      </w:r>
      <w:del w:id="220" w:author="Nahuel Defossé" w:date="2017-12-08T19:20:00Z">
        <w:r w:rsidRPr="009E0758" w:rsidDel="00F3750F">
          <w:rPr>
            <w:rFonts w:ascii="Arial" w:hAnsi="Arial" w:cs="Arial"/>
            <w:sz w:val="24"/>
            <w:szCs w:val="24"/>
          </w:rPr>
          <w:delText xml:space="preserve">pero gracias </w:delText>
        </w:r>
      </w:del>
      <w:r w:rsidRPr="009E0758">
        <w:rPr>
          <w:rFonts w:ascii="Arial" w:hAnsi="Arial" w:cs="Arial"/>
          <w:sz w:val="24"/>
          <w:szCs w:val="24"/>
        </w:rPr>
        <w:t>al</w:t>
      </w:r>
      <w:ins w:id="221" w:author="Nahuel Defossé" w:date="2017-12-08T19:20:00Z">
        <w:r w:rsidR="00F3750F">
          <w:rPr>
            <w:rFonts w:ascii="Arial" w:hAnsi="Arial" w:cs="Arial"/>
            <w:sz w:val="24"/>
            <w:szCs w:val="24"/>
          </w:rPr>
          <w:t xml:space="preserve"> utilizar la</w:t>
        </w:r>
      </w:ins>
      <w:r w:rsidRPr="009E0758">
        <w:rPr>
          <w:rFonts w:ascii="Arial" w:hAnsi="Arial" w:cs="Arial"/>
          <w:sz w:val="24"/>
          <w:szCs w:val="24"/>
        </w:rPr>
        <w:t xml:space="preserve"> IDE de Arduino</w:t>
      </w:r>
      <w:ins w:id="222" w:author="Nahuel Defossé" w:date="2017-12-08T19:20:00Z">
        <w:r w:rsidR="00F3750F">
          <w:rPr>
            <w:rFonts w:ascii="Arial" w:hAnsi="Arial" w:cs="Arial"/>
            <w:sz w:val="24"/>
            <w:szCs w:val="24"/>
          </w:rPr>
          <w:t xml:space="preserve">, </w:t>
        </w:r>
      </w:ins>
      <w:del w:id="223" w:author="Nahuel Defossé" w:date="2017-12-08T19:20:00Z">
        <w:r w:rsidRPr="009E0758" w:rsidDel="00F3750F">
          <w:rPr>
            <w:rFonts w:ascii="Arial" w:hAnsi="Arial" w:cs="Arial"/>
            <w:sz w:val="24"/>
            <w:szCs w:val="24"/>
          </w:rPr>
          <w:delText xml:space="preserve"> </w:delText>
        </w:r>
      </w:del>
      <w:r w:rsidRPr="009E0758">
        <w:rPr>
          <w:rFonts w:ascii="Arial" w:hAnsi="Arial" w:cs="Arial"/>
          <w:sz w:val="24"/>
          <w:szCs w:val="24"/>
        </w:rPr>
        <w:t>los programas se compilan y luego se ejecutan sin cambios en cualquiera de las plataformas.</w:t>
      </w:r>
    </w:p>
    <w:p w14:paraId="75710444" w14:textId="77777777" w:rsidR="00464F9E" w:rsidRPr="009E0758" w:rsidRDefault="00464F9E" w:rsidP="009E0758">
      <w:pPr>
        <w:rPr>
          <w:rFonts w:ascii="Arial" w:hAnsi="Arial" w:cs="Arial"/>
          <w:sz w:val="24"/>
          <w:szCs w:val="24"/>
        </w:rPr>
      </w:pPr>
    </w:p>
    <w:p w14:paraId="0BBD965F" w14:textId="77777777" w:rsidR="009E0758" w:rsidRDefault="009E0758" w:rsidP="009E0758">
      <w:pPr>
        <w:keepNext/>
      </w:pPr>
      <w:r>
        <w:rPr>
          <w:noProof/>
          <w:lang w:val="es-ES_tradnl" w:eastAsia="es-ES_tradnl"/>
        </w:rPr>
        <w:drawing>
          <wp:inline distT="0" distB="0" distL="0" distR="0" wp14:anchorId="57B218E3" wp14:editId="6671B1BA">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14:paraId="033E831F" w14:textId="77777777" w:rsidR="009E0758" w:rsidRDefault="009E0758" w:rsidP="00464F9E">
      <w:pPr>
        <w:pStyle w:val="Descripcin"/>
        <w:jc w:val="center"/>
        <w:rPr>
          <w:rStyle w:val="apple-converted-space"/>
          <w:rFonts w:ascii="Georgia" w:hAnsi="Georgia"/>
          <w:color w:val="333333"/>
          <w:shd w:val="clear" w:color="auto" w:fill="FFFFFF"/>
        </w:rPr>
      </w:pPr>
      <w:r>
        <w:t xml:space="preserve">Ilustración </w:t>
      </w:r>
      <w:fldSimple w:instr=" SEQ Ilustración \* ARABIC ">
        <w:r w:rsidR="00294A12">
          <w:rPr>
            <w:noProof/>
          </w:rPr>
          <w:t>10</w:t>
        </w:r>
      </w:fldSimple>
      <w:r>
        <w:t xml:space="preserve"> - Arduino Uno</w:t>
      </w:r>
    </w:p>
    <w:p w14:paraId="1038F01E" w14:textId="77777777" w:rsidR="009E0758" w:rsidRDefault="009E0758" w:rsidP="009E0758">
      <w:pPr>
        <w:rPr>
          <w:rStyle w:val="apple-converted-space"/>
          <w:rFonts w:ascii="Georgia" w:hAnsi="Georgia"/>
          <w:color w:val="333333"/>
          <w:shd w:val="clear" w:color="auto" w:fill="FFFFFF"/>
        </w:rPr>
      </w:pPr>
    </w:p>
    <w:p w14:paraId="736056AF" w14:textId="77777777" w:rsidR="009E0758" w:rsidRDefault="00646568" w:rsidP="009E0758">
      <w:pPr>
        <w:pStyle w:val="Ttulo2"/>
        <w:rPr>
          <w:b/>
          <w:sz w:val="32"/>
          <w:szCs w:val="32"/>
        </w:rPr>
      </w:pPr>
      <w:bookmarkStart w:id="224" w:name="_Toc499023846"/>
      <w:r>
        <w:rPr>
          <w:b/>
          <w:sz w:val="32"/>
          <w:szCs w:val="32"/>
        </w:rPr>
        <w:t xml:space="preserve">3.7 </w:t>
      </w:r>
      <w:r w:rsidR="009E0758" w:rsidRPr="009E0758">
        <w:rPr>
          <w:b/>
          <w:sz w:val="32"/>
          <w:szCs w:val="32"/>
        </w:rPr>
        <w:t>Diferencias entre distintas placas de la familia Arduino</w:t>
      </w:r>
      <w:bookmarkEnd w:id="224"/>
    </w:p>
    <w:p w14:paraId="51EA79B9" w14:textId="77777777" w:rsidR="009E0758" w:rsidRPr="009E0758" w:rsidRDefault="009E0758" w:rsidP="009E0758"/>
    <w:p w14:paraId="2B4C9BAE" w14:textId="70CA08DE" w:rsidR="0019110A" w:rsidRDefault="009E0758" w:rsidP="009E0758">
      <w:pPr>
        <w:rPr>
          <w:rFonts w:ascii="Arial" w:hAnsi="Arial" w:cs="Arial"/>
          <w:sz w:val="24"/>
          <w:szCs w:val="24"/>
        </w:rPr>
      </w:pPr>
      <w:del w:id="225" w:author="Nahuel Defossé" w:date="2017-12-09T19:43:00Z">
        <w:r w:rsidRPr="009E0758" w:rsidDel="00E37D5E">
          <w:rPr>
            <w:rFonts w:ascii="Arial" w:hAnsi="Arial" w:cs="Arial"/>
            <w:sz w:val="24"/>
            <w:szCs w:val="24"/>
          </w:rPr>
          <w:delText xml:space="preserve">La </w:delText>
        </w:r>
      </w:del>
      <w:ins w:id="226" w:author="Nahuel Defossé" w:date="2017-12-09T19:43:00Z">
        <w:r w:rsidR="00E37D5E">
          <w:rPr>
            <w:rFonts w:ascii="Arial" w:hAnsi="Arial" w:cs="Arial"/>
            <w:sz w:val="24"/>
            <w:szCs w:val="24"/>
          </w:rPr>
          <w:t>Una primera</w:t>
        </w:r>
        <w:r w:rsidR="00E37D5E" w:rsidRPr="009E0758">
          <w:rPr>
            <w:rFonts w:ascii="Arial" w:hAnsi="Arial" w:cs="Arial"/>
            <w:sz w:val="24"/>
            <w:szCs w:val="24"/>
          </w:rPr>
          <w:t xml:space="preserve"> </w:t>
        </w:r>
      </w:ins>
      <w:r w:rsidRPr="009E0758">
        <w:rPr>
          <w:rFonts w:ascii="Arial" w:hAnsi="Arial" w:cs="Arial"/>
          <w:sz w:val="24"/>
          <w:szCs w:val="24"/>
        </w:rPr>
        <w:t>diferencia</w:t>
      </w:r>
      <w:ins w:id="227" w:author="Nahuel Defossé" w:date="2017-12-09T19:43:00Z">
        <w:r w:rsidR="00E37D5E">
          <w:rPr>
            <w:rFonts w:ascii="Arial" w:hAnsi="Arial" w:cs="Arial"/>
            <w:sz w:val="24"/>
            <w:szCs w:val="24"/>
          </w:rPr>
          <w:t>ción</w:t>
        </w:r>
      </w:ins>
      <w:r w:rsidRPr="009E0758">
        <w:rPr>
          <w:rFonts w:ascii="Arial" w:hAnsi="Arial" w:cs="Arial"/>
          <w:sz w:val="24"/>
          <w:szCs w:val="24"/>
        </w:rPr>
        <w:t xml:space="preserve"> entre los distintos </w:t>
      </w:r>
      <w:ins w:id="228" w:author="Nahuel Defossé" w:date="2017-12-09T19:40:00Z">
        <w:r w:rsidR="005747C8">
          <w:rPr>
            <w:rFonts w:ascii="Arial" w:hAnsi="Arial" w:cs="Arial"/>
            <w:sz w:val="24"/>
            <w:szCs w:val="24"/>
          </w:rPr>
          <w:t xml:space="preserve">modelos de </w:t>
        </w:r>
      </w:ins>
      <w:r w:rsidRPr="009E0758">
        <w:rPr>
          <w:rFonts w:ascii="Arial" w:hAnsi="Arial" w:cs="Arial"/>
          <w:sz w:val="24"/>
          <w:szCs w:val="24"/>
        </w:rPr>
        <w:t xml:space="preserve">Arduino la encontraremos </w:t>
      </w:r>
      <w:del w:id="229" w:author="Nahuel Defossé" w:date="2017-12-09T19:43:00Z">
        <w:r w:rsidRPr="009E0758" w:rsidDel="00E37D5E">
          <w:rPr>
            <w:rFonts w:ascii="Arial" w:hAnsi="Arial" w:cs="Arial"/>
            <w:sz w:val="24"/>
            <w:szCs w:val="24"/>
          </w:rPr>
          <w:delText xml:space="preserve">por un lado </w:delText>
        </w:r>
      </w:del>
      <w:r w:rsidRPr="009E0758">
        <w:rPr>
          <w:rFonts w:ascii="Arial" w:hAnsi="Arial" w:cs="Arial"/>
          <w:sz w:val="24"/>
          <w:szCs w:val="24"/>
        </w:rPr>
        <w:t xml:space="preserve">en </w:t>
      </w:r>
      <w:del w:id="230" w:author="Nahuel Defossé" w:date="2017-12-09T19:40:00Z">
        <w:r w:rsidRPr="009E0758" w:rsidDel="00E37D5E">
          <w:rPr>
            <w:rFonts w:ascii="Arial" w:hAnsi="Arial" w:cs="Arial"/>
            <w:sz w:val="24"/>
            <w:szCs w:val="24"/>
          </w:rPr>
          <w:delText xml:space="preserve">la tensión </w:delText>
        </w:r>
      </w:del>
      <w:ins w:id="231" w:author="Nahuel Defossé" w:date="2017-12-09T19:40:00Z">
        <w:r w:rsidR="00E37D5E">
          <w:rPr>
            <w:rFonts w:ascii="Arial" w:hAnsi="Arial" w:cs="Arial"/>
            <w:sz w:val="24"/>
            <w:szCs w:val="24"/>
          </w:rPr>
          <w:t xml:space="preserve">el voltaje </w:t>
        </w:r>
      </w:ins>
      <w:ins w:id="232" w:author="Nahuel Defossé" w:date="2017-12-09T19:43:00Z">
        <w:r w:rsidR="00E37D5E">
          <w:rPr>
            <w:rFonts w:ascii="Arial" w:hAnsi="Arial" w:cs="Arial"/>
            <w:sz w:val="24"/>
            <w:szCs w:val="24"/>
          </w:rPr>
          <w:t xml:space="preserve"> o tensión de almientación</w:t>
        </w:r>
      </w:ins>
      <w:del w:id="233" w:author="Nahuel Defossé" w:date="2017-12-09T19:43:00Z">
        <w:r w:rsidRPr="009E0758" w:rsidDel="00E37D5E">
          <w:rPr>
            <w:rFonts w:ascii="Arial" w:hAnsi="Arial" w:cs="Arial"/>
            <w:sz w:val="24"/>
            <w:szCs w:val="24"/>
          </w:rPr>
          <w:delText>utilizad</w:delText>
        </w:r>
      </w:del>
      <w:del w:id="234" w:author="Nahuel Defossé" w:date="2017-12-09T19:41:00Z">
        <w:r w:rsidRPr="009E0758" w:rsidDel="00E37D5E">
          <w:rPr>
            <w:rFonts w:ascii="Arial" w:hAnsi="Arial" w:cs="Arial"/>
            <w:sz w:val="24"/>
            <w:szCs w:val="24"/>
          </w:rPr>
          <w:delText>a</w:delText>
        </w:r>
      </w:del>
      <w:del w:id="235" w:author="Nahuel Defossé" w:date="2017-12-09T19:43:00Z">
        <w:r w:rsidRPr="009E0758" w:rsidDel="00E37D5E">
          <w:rPr>
            <w:rFonts w:ascii="Arial" w:hAnsi="Arial" w:cs="Arial"/>
            <w:sz w:val="24"/>
            <w:szCs w:val="24"/>
          </w:rPr>
          <w:delText xml:space="preserve"> en </w:delText>
        </w:r>
      </w:del>
      <w:ins w:id="236" w:author="Nahuel Defossé" w:date="2017-12-09T19:43:00Z">
        <w:r w:rsidR="00E37D5E">
          <w:rPr>
            <w:rFonts w:ascii="Arial" w:hAnsi="Arial" w:cs="Arial"/>
            <w:sz w:val="24"/>
            <w:szCs w:val="24"/>
          </w:rPr>
          <w:t xml:space="preserve"> de </w:t>
        </w:r>
      </w:ins>
      <w:r w:rsidRPr="009E0758">
        <w:rPr>
          <w:rFonts w:ascii="Arial" w:hAnsi="Arial" w:cs="Arial"/>
          <w:sz w:val="24"/>
          <w:szCs w:val="24"/>
        </w:rPr>
        <w:t xml:space="preserve">las placas. </w:t>
      </w:r>
      <w:del w:id="237" w:author="Nahuel Defossé" w:date="2017-12-09T19:44:00Z">
        <w:r w:rsidRPr="009E0758" w:rsidDel="00E37D5E">
          <w:rPr>
            <w:rFonts w:ascii="Arial" w:hAnsi="Arial" w:cs="Arial"/>
            <w:sz w:val="24"/>
            <w:szCs w:val="24"/>
          </w:rPr>
          <w:delText xml:space="preserve">Generalmente las microcontroladoras con </w:delText>
        </w:r>
      </w:del>
      <w:ins w:id="238" w:author="Nahuel Defossé" w:date="2017-12-09T19:44:00Z">
        <w:r w:rsidR="00E37D5E">
          <w:rPr>
            <w:rFonts w:ascii="Arial" w:hAnsi="Arial" w:cs="Arial"/>
            <w:sz w:val="24"/>
            <w:szCs w:val="24"/>
          </w:rPr>
          <w:t xml:space="preserve">Las basadas en </w:t>
        </w:r>
      </w:ins>
      <w:r w:rsidRPr="009E0758">
        <w:rPr>
          <w:rFonts w:ascii="Arial" w:hAnsi="Arial" w:cs="Arial"/>
          <w:sz w:val="24"/>
          <w:szCs w:val="24"/>
        </w:rPr>
        <w:t xml:space="preserve">CortexM3 </w:t>
      </w:r>
      <w:del w:id="239" w:author="Nahuel Defossé" w:date="2017-12-09T19:44:00Z">
        <w:r w:rsidRPr="009E0758" w:rsidDel="00E37D5E">
          <w:rPr>
            <w:rFonts w:ascii="Arial" w:hAnsi="Arial" w:cs="Arial"/>
            <w:sz w:val="24"/>
            <w:szCs w:val="24"/>
          </w:rPr>
          <w:delText xml:space="preserve">tienen </w:delText>
        </w:r>
      </w:del>
      <w:ins w:id="240" w:author="Nahuel Defossé" w:date="2017-12-09T19:44:00Z">
        <w:r w:rsidR="00E37D5E">
          <w:rPr>
            <w:rFonts w:ascii="Arial" w:hAnsi="Arial" w:cs="Arial"/>
            <w:sz w:val="24"/>
            <w:szCs w:val="24"/>
          </w:rPr>
          <w:t xml:space="preserve">operan con </w:t>
        </w:r>
      </w:ins>
      <w:r w:rsidRPr="009E0758">
        <w:rPr>
          <w:rFonts w:ascii="Arial" w:hAnsi="Arial" w:cs="Arial"/>
          <w:sz w:val="24"/>
          <w:szCs w:val="24"/>
        </w:rPr>
        <w:t xml:space="preserve">un voltaje de 3,3 voltios, mientras que la mayor parte de las placas </w:t>
      </w:r>
      <w:ins w:id="241" w:author="Nahuel Defossé" w:date="2017-12-09T19:44:00Z">
        <w:r w:rsidR="00E37D5E">
          <w:rPr>
            <w:rFonts w:ascii="Arial" w:hAnsi="Arial" w:cs="Arial"/>
            <w:sz w:val="24"/>
            <w:szCs w:val="24"/>
          </w:rPr>
          <w:t xml:space="preserve">basadas en </w:t>
        </w:r>
      </w:ins>
      <w:del w:id="242" w:author="Nahuel Defossé" w:date="2017-12-09T19:44:00Z">
        <w:r w:rsidRPr="009E0758" w:rsidDel="00E37D5E">
          <w:rPr>
            <w:rFonts w:ascii="Arial" w:hAnsi="Arial" w:cs="Arial"/>
            <w:sz w:val="24"/>
            <w:szCs w:val="24"/>
          </w:rPr>
          <w:delText xml:space="preserve">con </w:delText>
        </w:r>
      </w:del>
      <w:r w:rsidRPr="009E0758">
        <w:rPr>
          <w:rFonts w:ascii="Arial" w:hAnsi="Arial" w:cs="Arial"/>
          <w:sz w:val="24"/>
          <w:szCs w:val="24"/>
        </w:rPr>
        <w:t xml:space="preserve">AVR utilizan una tensión de 5 voltios. Esto de todas formas no es un factor decisivo en la </w:t>
      </w:r>
      <w:del w:id="243" w:author="Nahuel Defossé" w:date="2017-12-09T19:44:00Z">
        <w:r w:rsidRPr="009E0758" w:rsidDel="00E37D5E">
          <w:rPr>
            <w:rFonts w:ascii="Arial" w:hAnsi="Arial" w:cs="Arial"/>
            <w:sz w:val="24"/>
            <w:szCs w:val="24"/>
          </w:rPr>
          <w:delText xml:space="preserve">adquisición </w:delText>
        </w:r>
      </w:del>
      <w:ins w:id="244" w:author="Nahuel Defossé" w:date="2017-12-09T19:44:00Z">
        <w:r w:rsidR="00E37D5E">
          <w:rPr>
            <w:rFonts w:ascii="Arial" w:hAnsi="Arial" w:cs="Arial"/>
            <w:sz w:val="24"/>
            <w:szCs w:val="24"/>
          </w:rPr>
          <w:t>elección</w:t>
        </w:r>
        <w:r w:rsidR="00E37D5E" w:rsidRPr="009E0758">
          <w:rPr>
            <w:rFonts w:ascii="Arial" w:hAnsi="Arial" w:cs="Arial"/>
            <w:sz w:val="24"/>
            <w:szCs w:val="24"/>
          </w:rPr>
          <w:t xml:space="preserve"> </w:t>
        </w:r>
      </w:ins>
      <w:r w:rsidRPr="009E0758">
        <w:rPr>
          <w:rFonts w:ascii="Arial" w:hAnsi="Arial" w:cs="Arial"/>
          <w:sz w:val="24"/>
          <w:szCs w:val="24"/>
        </w:rPr>
        <w:t>de una placa</w:t>
      </w:r>
      <w:ins w:id="245" w:author="Nahuel Defossé" w:date="2017-12-09T19:44:00Z">
        <w:r w:rsidR="00E37D5E">
          <w:rPr>
            <w:rFonts w:ascii="Arial" w:hAnsi="Arial" w:cs="Arial"/>
            <w:sz w:val="24"/>
            <w:szCs w:val="24"/>
          </w:rPr>
          <w:t>,</w:t>
        </w:r>
      </w:ins>
      <w:r w:rsidRPr="009E0758">
        <w:rPr>
          <w:rFonts w:ascii="Arial" w:hAnsi="Arial" w:cs="Arial"/>
          <w:sz w:val="24"/>
          <w:szCs w:val="24"/>
        </w:rPr>
        <w:t xml:space="preserve"> dado que existen conmutadores de tensión </w:t>
      </w:r>
      <w:del w:id="246" w:author="Nahuel Defossé" w:date="2017-12-09T20:04:00Z">
        <w:r w:rsidRPr="009E0758" w:rsidDel="00D96C8B">
          <w:rPr>
            <w:rFonts w:ascii="Arial" w:hAnsi="Arial" w:cs="Arial"/>
            <w:sz w:val="24"/>
            <w:szCs w:val="24"/>
          </w:rPr>
          <w:delText xml:space="preserve">como </w:delText>
        </w:r>
      </w:del>
      <w:ins w:id="247" w:author="Nahuel Defossé" w:date="2017-12-09T20:04:00Z">
        <w:r w:rsidR="00D96C8B">
          <w:rPr>
            <w:rFonts w:ascii="Arial" w:hAnsi="Arial" w:cs="Arial"/>
            <w:sz w:val="24"/>
            <w:szCs w:val="24"/>
          </w:rPr>
          <w:t>en muchos</w:t>
        </w:r>
        <w:r w:rsidR="00D96C8B" w:rsidRPr="009E0758">
          <w:rPr>
            <w:rFonts w:ascii="Arial" w:hAnsi="Arial" w:cs="Arial"/>
            <w:sz w:val="24"/>
            <w:szCs w:val="24"/>
          </w:rPr>
          <w:t xml:space="preserve"> </w:t>
        </w:r>
      </w:ins>
      <w:r w:rsidRPr="009E0758">
        <w:rPr>
          <w:rFonts w:ascii="Arial" w:hAnsi="Arial" w:cs="Arial"/>
          <w:sz w:val="24"/>
          <w:szCs w:val="24"/>
        </w:rPr>
        <w:t>actuadores</w:t>
      </w:r>
      <w:ins w:id="248" w:author="Nahuel Defossé" w:date="2017-12-09T20:04:00Z">
        <w:r w:rsidR="00D96C8B">
          <w:rPr>
            <w:rFonts w:ascii="Arial" w:hAnsi="Arial" w:cs="Arial"/>
            <w:sz w:val="24"/>
            <w:szCs w:val="24"/>
          </w:rPr>
          <w:t xml:space="preserve"> y </w:t>
        </w:r>
      </w:ins>
      <w:del w:id="249" w:author="Nahuel Defossé" w:date="2017-12-09T20:04:00Z">
        <w:r w:rsidRPr="009E0758" w:rsidDel="00D96C8B">
          <w:rPr>
            <w:rFonts w:ascii="Arial" w:hAnsi="Arial" w:cs="Arial"/>
            <w:sz w:val="24"/>
            <w:szCs w:val="24"/>
          </w:rPr>
          <w:delText>/</w:delText>
        </w:r>
      </w:del>
      <w:r w:rsidRPr="009E0758">
        <w:rPr>
          <w:rFonts w:ascii="Arial" w:hAnsi="Arial" w:cs="Arial"/>
          <w:sz w:val="24"/>
          <w:szCs w:val="24"/>
        </w:rPr>
        <w:t>sensores compatibles.</w:t>
      </w:r>
    </w:p>
    <w:p w14:paraId="34FD2426" w14:textId="77777777" w:rsidR="0019110A" w:rsidRDefault="0019110A">
      <w:pPr>
        <w:rPr>
          <w:rFonts w:ascii="Arial" w:hAnsi="Arial" w:cs="Arial"/>
          <w:sz w:val="24"/>
          <w:szCs w:val="24"/>
        </w:rPr>
      </w:pPr>
      <w:r>
        <w:rPr>
          <w:rFonts w:ascii="Arial" w:hAnsi="Arial" w:cs="Arial"/>
          <w:sz w:val="24"/>
          <w:szCs w:val="24"/>
        </w:rPr>
        <w:br w:type="page"/>
      </w:r>
    </w:p>
    <w:p w14:paraId="6E6099A6" w14:textId="77777777" w:rsidR="009E0758" w:rsidRPr="009E0758" w:rsidRDefault="009E0758" w:rsidP="009E0758">
      <w:pPr>
        <w:rPr>
          <w:rFonts w:ascii="Arial" w:hAnsi="Arial" w:cs="Arial"/>
          <w:sz w:val="24"/>
          <w:szCs w:val="24"/>
        </w:rPr>
      </w:pPr>
      <w:commentRangeStart w:id="250"/>
      <w:r w:rsidRPr="009E0758">
        <w:rPr>
          <w:rFonts w:ascii="Arial" w:hAnsi="Arial" w:cs="Arial"/>
          <w:sz w:val="24"/>
          <w:szCs w:val="24"/>
        </w:rPr>
        <w:lastRenderedPageBreak/>
        <w:t>Los usos posibles que se le pueden dar a un Arduino, en forma general son:</w:t>
      </w:r>
    </w:p>
    <w:p w14:paraId="0AF358F7" w14:textId="77777777"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14:paraId="34A89F53" w14:textId="77777777"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14:paraId="43F4F158" w14:textId="77777777" w:rsidR="009E0758" w:rsidRPr="009E0758" w:rsidRDefault="008D3897" w:rsidP="009E0758">
      <w:pPr>
        <w:pStyle w:val="Ttulo2"/>
        <w:rPr>
          <w:b/>
          <w:sz w:val="32"/>
          <w:szCs w:val="32"/>
        </w:rPr>
      </w:pPr>
      <w:bookmarkStart w:id="251" w:name="_Toc499023847"/>
      <w:commentRangeEnd w:id="250"/>
      <w:r>
        <w:rPr>
          <w:rStyle w:val="Refdecomentario"/>
          <w:color w:val="000000"/>
        </w:rPr>
        <w:commentReference w:id="250"/>
      </w:r>
      <w:r w:rsidR="00646568">
        <w:rPr>
          <w:b/>
          <w:sz w:val="32"/>
          <w:szCs w:val="32"/>
        </w:rPr>
        <w:t xml:space="preserve">3.8 </w:t>
      </w:r>
      <w:r w:rsidR="009E0758" w:rsidRPr="009E0758">
        <w:rPr>
          <w:b/>
          <w:sz w:val="32"/>
          <w:szCs w:val="32"/>
        </w:rPr>
        <w:t>¿Por qué usar Arduino?</w:t>
      </w:r>
      <w:bookmarkEnd w:id="251"/>
    </w:p>
    <w:p w14:paraId="26DB8DAB" w14:textId="77777777" w:rsidR="009E0758" w:rsidRPr="00BA7ADF" w:rsidRDefault="009E0758" w:rsidP="009E0758"/>
    <w:p w14:paraId="4FD6A4A6" w14:textId="544D97F0" w:rsidR="009E0758" w:rsidRPr="00646568" w:rsidRDefault="00646568" w:rsidP="00E36D15">
      <w:pPr>
        <w:pStyle w:val="Ttulo3"/>
        <w:rPr>
          <w:b w:val="0"/>
          <w:sz w:val="28"/>
          <w:szCs w:val="28"/>
        </w:rPr>
      </w:pPr>
      <w:bookmarkStart w:id="252" w:name="_Toc499023848"/>
      <w:r w:rsidRPr="00646568">
        <w:rPr>
          <w:b w:val="0"/>
          <w:sz w:val="28"/>
          <w:szCs w:val="28"/>
        </w:rPr>
        <w:t xml:space="preserve">3.8.1 </w:t>
      </w:r>
      <w:r w:rsidR="009E0758" w:rsidRPr="00646568">
        <w:rPr>
          <w:b w:val="0"/>
          <w:sz w:val="28"/>
          <w:szCs w:val="28"/>
        </w:rPr>
        <w:t>La c</w:t>
      </w:r>
      <w:r w:rsidR="00E36D15" w:rsidRPr="00646568">
        <w:rPr>
          <w:b w:val="0"/>
          <w:sz w:val="28"/>
          <w:szCs w:val="28"/>
        </w:rPr>
        <w:t xml:space="preserve">omunidad </w:t>
      </w:r>
      <w:del w:id="253" w:author="Nahuel Defossé" w:date="2017-12-09T20:07:00Z">
        <w:r w:rsidR="00E36D15" w:rsidRPr="00646568" w:rsidDel="008D3897">
          <w:rPr>
            <w:b w:val="0"/>
            <w:sz w:val="28"/>
            <w:szCs w:val="28"/>
          </w:rPr>
          <w:delText>formada a su alrededor</w:delText>
        </w:r>
        <w:r w:rsidR="009E0758" w:rsidRPr="00646568" w:rsidDel="008D3897">
          <w:rPr>
            <w:b w:val="0"/>
            <w:sz w:val="28"/>
            <w:szCs w:val="28"/>
          </w:rPr>
          <w:delText xml:space="preserve"> y la generación de</w:delText>
        </w:r>
        <w:r w:rsidR="009E0758" w:rsidRPr="00E36D15" w:rsidDel="008D3897">
          <w:rPr>
            <w:sz w:val="28"/>
            <w:szCs w:val="28"/>
          </w:rPr>
          <w:delText xml:space="preserve"> </w:delText>
        </w:r>
        <w:r w:rsidR="009E0758" w:rsidRPr="00646568" w:rsidDel="008D3897">
          <w:rPr>
            <w:b w:val="0"/>
            <w:sz w:val="28"/>
            <w:szCs w:val="28"/>
          </w:rPr>
          <w:delText xml:space="preserve">habilidades </w:delText>
        </w:r>
        <w:r w:rsidR="009E0758" w:rsidRPr="00E36D15" w:rsidDel="008D3897">
          <w:rPr>
            <w:b w:val="0"/>
            <w:sz w:val="28"/>
            <w:szCs w:val="28"/>
          </w:rPr>
          <w:delText>compartidas</w:delText>
        </w:r>
      </w:del>
      <w:bookmarkEnd w:id="252"/>
    </w:p>
    <w:p w14:paraId="787751BD" w14:textId="77777777" w:rsidR="00E36D15" w:rsidRPr="009E0758" w:rsidRDefault="00E36D15" w:rsidP="009E0758">
      <w:pPr>
        <w:rPr>
          <w:rFonts w:ascii="Arial" w:hAnsi="Arial" w:cs="Arial"/>
          <w:b/>
          <w:sz w:val="24"/>
          <w:szCs w:val="24"/>
        </w:rPr>
      </w:pPr>
    </w:p>
    <w:p w14:paraId="1487ACE9" w14:textId="77777777" w:rsidR="009E0758" w:rsidRDefault="009E0758" w:rsidP="009E0758">
      <w:pPr>
        <w:rPr>
          <w:rFonts w:ascii="Arial" w:hAnsi="Arial" w:cs="Arial"/>
          <w:sz w:val="24"/>
          <w:szCs w:val="24"/>
        </w:rPr>
      </w:pPr>
      <w:commentRangeStart w:id="254"/>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commentRangeEnd w:id="254"/>
      <w:r w:rsidR="008D3897">
        <w:rPr>
          <w:rStyle w:val="Refdecomentario"/>
        </w:rPr>
        <w:commentReference w:id="254"/>
      </w:r>
    </w:p>
    <w:p w14:paraId="340113D4" w14:textId="77777777" w:rsidR="00E36D15" w:rsidRPr="009E0758" w:rsidRDefault="00E36D15" w:rsidP="009E0758">
      <w:pPr>
        <w:rPr>
          <w:rFonts w:ascii="Arial" w:hAnsi="Arial" w:cs="Arial"/>
          <w:sz w:val="24"/>
          <w:szCs w:val="24"/>
        </w:rPr>
      </w:pPr>
    </w:p>
    <w:p w14:paraId="286273CC" w14:textId="77777777" w:rsidR="009E0758" w:rsidRPr="00E36D15" w:rsidRDefault="00646568" w:rsidP="00E36D15">
      <w:pPr>
        <w:pStyle w:val="Ttulo3"/>
        <w:rPr>
          <w:b w:val="0"/>
          <w:sz w:val="28"/>
          <w:szCs w:val="28"/>
        </w:rPr>
      </w:pPr>
      <w:bookmarkStart w:id="255" w:name="_Toc499023849"/>
      <w:r>
        <w:rPr>
          <w:b w:val="0"/>
          <w:sz w:val="28"/>
          <w:szCs w:val="28"/>
        </w:rPr>
        <w:t xml:space="preserve">3.8.2 </w:t>
      </w:r>
      <w:r w:rsidR="009E0758" w:rsidRPr="00E36D15">
        <w:rPr>
          <w:b w:val="0"/>
          <w:sz w:val="28"/>
          <w:szCs w:val="28"/>
        </w:rPr>
        <w:t>La sencillez del lenguaje de programación</w:t>
      </w:r>
      <w:bookmarkEnd w:id="255"/>
    </w:p>
    <w:p w14:paraId="64013365" w14:textId="77777777" w:rsidR="00E36D15" w:rsidRPr="009E0758" w:rsidRDefault="00E36D15" w:rsidP="009E0758">
      <w:pPr>
        <w:rPr>
          <w:rFonts w:ascii="Arial" w:hAnsi="Arial" w:cs="Arial"/>
          <w:b/>
          <w:sz w:val="24"/>
          <w:szCs w:val="24"/>
        </w:rPr>
      </w:pPr>
    </w:p>
    <w:p w14:paraId="1D1DA52D" w14:textId="77777777" w:rsidR="009E0758" w:rsidRDefault="009E0758" w:rsidP="009E0758">
      <w:pPr>
        <w:rPr>
          <w:rFonts w:ascii="Arial" w:hAnsi="Arial" w:cs="Arial"/>
          <w:sz w:val="24"/>
          <w:szCs w:val="24"/>
        </w:rPr>
      </w:pPr>
      <w:commentRangeStart w:id="256"/>
      <w:r w:rsidRPr="009E0758">
        <w:rPr>
          <w:rFonts w:ascii="Arial" w:hAnsi="Arial" w:cs="Arial"/>
          <w:sz w:val="24"/>
          <w:szCs w:val="24"/>
        </w:rPr>
        <w:t>Programar la placa es muy sencillo y accesible, y la ayuda por parte de la comunidad lo hace aún más fácil.</w:t>
      </w:r>
      <w:commentRangeEnd w:id="256"/>
      <w:r w:rsidR="008D3897">
        <w:rPr>
          <w:rStyle w:val="Refdecomentario"/>
        </w:rPr>
        <w:commentReference w:id="256"/>
      </w:r>
    </w:p>
    <w:p w14:paraId="15567004" w14:textId="77777777" w:rsidR="00E36D15" w:rsidRPr="009E0758" w:rsidRDefault="00E36D15" w:rsidP="009E0758">
      <w:pPr>
        <w:rPr>
          <w:rFonts w:ascii="Arial" w:hAnsi="Arial" w:cs="Arial"/>
          <w:sz w:val="24"/>
          <w:szCs w:val="24"/>
        </w:rPr>
      </w:pPr>
    </w:p>
    <w:p w14:paraId="3013F390" w14:textId="77777777" w:rsidR="009E0758" w:rsidRPr="00E36D15" w:rsidRDefault="00646568" w:rsidP="00E36D15">
      <w:pPr>
        <w:pStyle w:val="Ttulo3"/>
        <w:rPr>
          <w:b w:val="0"/>
          <w:sz w:val="28"/>
          <w:szCs w:val="28"/>
        </w:rPr>
      </w:pPr>
      <w:bookmarkStart w:id="257" w:name="_Toc499023850"/>
      <w:r>
        <w:rPr>
          <w:b w:val="0"/>
          <w:sz w:val="28"/>
          <w:szCs w:val="28"/>
        </w:rPr>
        <w:t xml:space="preserve">3.8.3 </w:t>
      </w:r>
      <w:r w:rsidR="009E0758" w:rsidRPr="00E36D15">
        <w:rPr>
          <w:b w:val="0"/>
          <w:sz w:val="28"/>
          <w:szCs w:val="28"/>
        </w:rPr>
        <w:t>Es hardware de bajo costo</w:t>
      </w:r>
      <w:bookmarkEnd w:id="257"/>
    </w:p>
    <w:p w14:paraId="0873B84D" w14:textId="77777777" w:rsidR="00E36D15" w:rsidRPr="009E0758" w:rsidRDefault="00E36D15" w:rsidP="009E0758">
      <w:pPr>
        <w:rPr>
          <w:rFonts w:ascii="Arial" w:hAnsi="Arial" w:cs="Arial"/>
          <w:b/>
          <w:sz w:val="24"/>
          <w:szCs w:val="24"/>
        </w:rPr>
      </w:pPr>
    </w:p>
    <w:p w14:paraId="5A722568" w14:textId="77777777"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14:paraId="6811F2E7" w14:textId="77777777" w:rsidR="009E0758" w:rsidRPr="009E0758" w:rsidRDefault="009E0758" w:rsidP="009E0758">
      <w:pPr>
        <w:rPr>
          <w:rFonts w:ascii="Arial" w:hAnsi="Arial" w:cs="Arial"/>
          <w:sz w:val="24"/>
          <w:szCs w:val="24"/>
        </w:rPr>
      </w:pPr>
    </w:p>
    <w:p w14:paraId="13A065E2" w14:textId="77777777" w:rsidR="009E0758" w:rsidRPr="00E36D15" w:rsidRDefault="00646568" w:rsidP="00E36D15">
      <w:pPr>
        <w:pStyle w:val="Ttulo3"/>
        <w:rPr>
          <w:b w:val="0"/>
          <w:sz w:val="28"/>
          <w:szCs w:val="28"/>
        </w:rPr>
      </w:pPr>
      <w:bookmarkStart w:id="258" w:name="_Toc499023851"/>
      <w:commentRangeStart w:id="259"/>
      <w:r>
        <w:rPr>
          <w:b w:val="0"/>
          <w:sz w:val="28"/>
          <w:szCs w:val="28"/>
        </w:rPr>
        <w:t xml:space="preserve">3.8.4 </w:t>
      </w:r>
      <w:r w:rsidR="00E36D15" w:rsidRPr="00E36D15">
        <w:rPr>
          <w:b w:val="0"/>
          <w:sz w:val="28"/>
          <w:szCs w:val="28"/>
        </w:rPr>
        <w:t>I</w:t>
      </w:r>
      <w:r w:rsidR="009E0758" w:rsidRPr="00E36D15">
        <w:rPr>
          <w:b w:val="0"/>
          <w:sz w:val="28"/>
          <w:szCs w:val="28"/>
        </w:rPr>
        <w:t>ncorporación de Arduino en las escuelas</w:t>
      </w:r>
      <w:bookmarkEnd w:id="258"/>
      <w:commentRangeEnd w:id="259"/>
      <w:r w:rsidR="001F53D0">
        <w:rPr>
          <w:rStyle w:val="Refdecomentario"/>
          <w:rFonts w:ascii="Calibri" w:eastAsia="Calibri" w:hAnsi="Calibri" w:cs="Calibri"/>
          <w:b w:val="0"/>
          <w:color w:val="000000"/>
        </w:rPr>
        <w:commentReference w:id="259"/>
      </w:r>
    </w:p>
    <w:p w14:paraId="0B713A0A" w14:textId="77777777" w:rsidR="00E36D15" w:rsidRPr="009E0758" w:rsidRDefault="00E36D15" w:rsidP="009E0758">
      <w:pPr>
        <w:rPr>
          <w:rFonts w:ascii="Arial" w:hAnsi="Arial" w:cs="Arial"/>
          <w:b/>
          <w:sz w:val="24"/>
          <w:szCs w:val="24"/>
        </w:rPr>
      </w:pPr>
    </w:p>
    <w:p w14:paraId="11CC482F" w14:textId="77777777" w:rsidR="009E0758" w:rsidRPr="009E0758" w:rsidRDefault="009E0758" w:rsidP="009E0758">
      <w:pPr>
        <w:rPr>
          <w:rFonts w:ascii="Arial" w:hAnsi="Arial" w:cs="Arial"/>
          <w:sz w:val="24"/>
          <w:szCs w:val="24"/>
        </w:rPr>
      </w:pPr>
      <w:commentRangeStart w:id="260"/>
      <w:r w:rsidRPr="009E0758">
        <w:rPr>
          <w:rFonts w:ascii="Arial" w:hAnsi="Arial" w:cs="Arial"/>
          <w:sz w:val="24"/>
          <w:szCs w:val="24"/>
        </w:rPr>
        <w:t>La posibilidad que permite articular el modo de funcionamiento propio de la comunidad Arduino con la dinámica de las escuelas a través de la conformación de una red de trabajo colaborativo, utilizando los medios multimediales para abordar sobre cursos y capacitaciones.</w:t>
      </w:r>
      <w:commentRangeEnd w:id="260"/>
      <w:r w:rsidR="0083348D">
        <w:rPr>
          <w:rStyle w:val="Refdecomentario"/>
        </w:rPr>
        <w:commentReference w:id="260"/>
      </w:r>
    </w:p>
    <w:p w14:paraId="64F9EF8A" w14:textId="77777777" w:rsidR="009E0758" w:rsidRPr="009E0758" w:rsidRDefault="009E0758" w:rsidP="009E0758">
      <w:pPr>
        <w:rPr>
          <w:rFonts w:ascii="Arial" w:hAnsi="Arial" w:cs="Arial"/>
          <w:sz w:val="24"/>
          <w:szCs w:val="24"/>
        </w:rPr>
      </w:pPr>
      <w:r w:rsidRPr="009E0758">
        <w:rPr>
          <w:rFonts w:ascii="Arial" w:hAnsi="Arial" w:cs="Arial"/>
          <w:sz w:val="24"/>
          <w:szCs w:val="24"/>
        </w:rPr>
        <w: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p>
    <w:p w14:paraId="63677160"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 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14:paraId="12754D77" w14:textId="77777777" w:rsidR="009E0758" w:rsidRPr="00406496" w:rsidRDefault="009E0758" w:rsidP="009E0758">
      <w:pPr>
        <w:rPr>
          <w:rFonts w:ascii="Arial" w:hAnsi="Arial" w:cs="Arial"/>
          <w:sz w:val="24"/>
          <w:szCs w:val="24"/>
        </w:rPr>
      </w:pPr>
      <w:r w:rsidRPr="009E0758">
        <w:rPr>
          <w:rFonts w:ascii="Arial" w:hAnsi="Arial" w:cs="Arial"/>
          <w:sz w:val="24"/>
          <w:szCs w:val="24"/>
        </w:rPr>
        <w:t xml:space="preserve">Este tipo de actividades educativas hacen que la tecnología y su uso se pongan al servicio de la creatividad, el juego, la experimentación y la invención, </w:t>
      </w:r>
      <w:r w:rsidRPr="009E0758">
        <w:rPr>
          <w:rFonts w:ascii="Arial" w:hAnsi="Arial" w:cs="Arial"/>
          <w:sz w:val="24"/>
          <w:szCs w:val="24"/>
        </w:rPr>
        <w:lastRenderedPageBreak/>
        <w:t xml:space="preserve">con la posibilidad de ser adaptado al contexto en el que se inserta. Además, proporcionar la recuperación de la tecnología obsoleta existente en ellas </w:t>
      </w:r>
      <w:commentRangeStart w:id="261"/>
      <w:r w:rsidRPr="009E0758">
        <w:rPr>
          <w:rFonts w:ascii="Arial" w:hAnsi="Arial" w:cs="Arial"/>
          <w:b/>
          <w:sz w:val="24"/>
          <w:szCs w:val="24"/>
        </w:rPr>
        <w:t>(3r: reducir, reciclar, reutilizar).</w:t>
      </w:r>
      <w:commentRangeEnd w:id="261"/>
      <w:r w:rsidR="0083348D">
        <w:rPr>
          <w:rStyle w:val="Refdecomentario"/>
        </w:rPr>
        <w:commentReference w:id="261"/>
      </w:r>
    </w:p>
    <w:p w14:paraId="39297CB0" w14:textId="77777777" w:rsidR="009E0758" w:rsidRDefault="00646568" w:rsidP="009E0758">
      <w:pPr>
        <w:pStyle w:val="Ttulo2"/>
        <w:rPr>
          <w:b/>
          <w:sz w:val="32"/>
          <w:szCs w:val="32"/>
        </w:rPr>
      </w:pPr>
      <w:bookmarkStart w:id="262" w:name="_Toc499023852"/>
      <w:r>
        <w:rPr>
          <w:b/>
          <w:sz w:val="32"/>
          <w:szCs w:val="32"/>
        </w:rPr>
        <w:t xml:space="preserve">3.9 </w:t>
      </w:r>
      <w:r w:rsidR="009E0758" w:rsidRPr="009E0758">
        <w:rPr>
          <w:b/>
          <w:sz w:val="32"/>
          <w:szCs w:val="32"/>
        </w:rPr>
        <w:t>Actuadores y sensores</w:t>
      </w:r>
      <w:bookmarkEnd w:id="262"/>
    </w:p>
    <w:p w14:paraId="07A13718" w14:textId="77777777" w:rsidR="00646568" w:rsidRPr="00646568" w:rsidRDefault="00646568" w:rsidP="00646568"/>
    <w:p w14:paraId="4ECB4E50" w14:textId="77777777"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14:paraId="68882E8C" w14:textId="5E2F494B"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ins w:id="263" w:author="Nahuel Defossé" w:date="2017-12-10T20:52:00Z">
        <w:r w:rsidR="001C11FE">
          <w:rPr>
            <w:rFonts w:ascii="Arial" w:hAnsi="Arial" w:cs="Arial"/>
            <w:sz w:val="24"/>
            <w:szCs w:val="24"/>
            <w:shd w:val="clear" w:color="auto" w:fill="FFFFFF"/>
          </w:rPr>
          <w:t>p</w:t>
        </w:r>
      </w:ins>
      <w:del w:id="264" w:author="Nahuel Defossé" w:date="2017-12-10T20:52:00Z">
        <w:r w:rsidRPr="00646568" w:rsidDel="001C11FE">
          <w:rPr>
            <w:rFonts w:ascii="Arial" w:hAnsi="Arial" w:cs="Arial"/>
            <w:sz w:val="24"/>
            <w:szCs w:val="24"/>
            <w:shd w:val="clear" w:color="auto" w:fill="FFFFFF"/>
          </w:rPr>
          <w:delText>P</w:delText>
        </w:r>
      </w:del>
      <w:r w:rsidRPr="00646568">
        <w:rPr>
          <w:rFonts w:ascii="Arial" w:hAnsi="Arial" w:cs="Arial"/>
          <w:sz w:val="24"/>
          <w:szCs w:val="24"/>
          <w:shd w:val="clear" w:color="auto" w:fill="FFFFFF"/>
        </w:rPr>
        <w:t>H</w:t>
      </w:r>
      <w:r w:rsidRPr="00646568">
        <w:rPr>
          <w:rFonts w:ascii="Arial" w:hAnsi="Arial" w:cs="Arial"/>
          <w:color w:val="222222"/>
          <w:sz w:val="24"/>
          <w:szCs w:val="24"/>
          <w:shd w:val="clear" w:color="auto" w:fill="FFFFFF"/>
        </w:rPr>
        <w:t>, etc.</w:t>
      </w:r>
    </w:p>
    <w:p w14:paraId="4B6EA8BF" w14:textId="1E5C5D4B" w:rsidR="009E0758" w:rsidRPr="00646568" w:rsidRDefault="009E0758" w:rsidP="009E0758">
      <w:pPr>
        <w:rPr>
          <w:rFonts w:ascii="Arial" w:hAnsi="Arial" w:cs="Arial"/>
          <w:color w:val="222222"/>
          <w:sz w:val="24"/>
          <w:szCs w:val="24"/>
          <w:shd w:val="clear" w:color="auto" w:fill="FFFFFF"/>
        </w:rPr>
      </w:pPr>
      <w:del w:id="265" w:author="Nahuel Defossé" w:date="2017-12-10T20:53:00Z">
        <w:r w:rsidRPr="00646568" w:rsidDel="001C11FE">
          <w:rPr>
            <w:rFonts w:ascii="Arial" w:hAnsi="Arial" w:cs="Arial"/>
            <w:color w:val="222222"/>
            <w:sz w:val="24"/>
            <w:szCs w:val="24"/>
            <w:shd w:val="clear" w:color="auto" w:fill="FFFFFF"/>
          </w:rPr>
          <w:delText xml:space="preserve">Este </w:delText>
        </w:r>
      </w:del>
      <w:ins w:id="266" w:author="Nahuel Defossé" w:date="2017-12-10T20:53:00Z">
        <w:r w:rsidR="001C11FE">
          <w:rPr>
            <w:rFonts w:ascii="Arial" w:hAnsi="Arial" w:cs="Arial"/>
            <w:color w:val="222222"/>
            <w:sz w:val="24"/>
            <w:szCs w:val="24"/>
            <w:shd w:val="clear" w:color="auto" w:fill="FFFFFF"/>
          </w:rPr>
          <w:t xml:space="preserve">En </w:t>
        </w:r>
        <w:r w:rsidR="001C11FE" w:rsidRPr="00646568">
          <w:rPr>
            <w:rFonts w:ascii="Arial" w:hAnsi="Arial" w:cs="Arial"/>
            <w:color w:val="222222"/>
            <w:sz w:val="24"/>
            <w:szCs w:val="24"/>
            <w:shd w:val="clear" w:color="auto" w:fill="FFFFFF"/>
          </w:rPr>
          <w:t xml:space="preserve"> </w:t>
        </w:r>
      </w:ins>
      <w:r w:rsidRPr="00646568">
        <w:rPr>
          <w:rFonts w:ascii="Arial" w:hAnsi="Arial" w:cs="Arial"/>
          <w:color w:val="222222"/>
          <w:sz w:val="24"/>
          <w:szCs w:val="24"/>
          <w:shd w:val="clear" w:color="auto" w:fill="FFFFFF"/>
        </w:rPr>
        <w:t>conjunto</w:t>
      </w:r>
      <w:ins w:id="267" w:author="Nahuel Defossé" w:date="2017-12-10T20:53:00Z">
        <w:r w:rsidR="001C11FE">
          <w:rPr>
            <w:rFonts w:ascii="Arial" w:hAnsi="Arial" w:cs="Arial"/>
            <w:color w:val="222222"/>
            <w:sz w:val="24"/>
            <w:szCs w:val="24"/>
            <w:shd w:val="clear" w:color="auto" w:fill="FFFFFF"/>
          </w:rPr>
          <w:t xml:space="preserve">, </w:t>
        </w:r>
      </w:ins>
      <w:del w:id="268" w:author="Nahuel Defossé" w:date="2017-12-10T20:53:00Z">
        <w:r w:rsidRPr="00646568" w:rsidDel="001C11FE">
          <w:rPr>
            <w:rFonts w:ascii="Arial" w:hAnsi="Arial" w:cs="Arial"/>
            <w:color w:val="222222"/>
            <w:sz w:val="24"/>
            <w:szCs w:val="24"/>
            <w:shd w:val="clear" w:color="auto" w:fill="FFFFFF"/>
          </w:rPr>
          <w:delText xml:space="preserve"> </w:delText>
        </w:r>
      </w:del>
      <w:ins w:id="269" w:author="Nahuel Defossé" w:date="2017-12-10T20:53:00Z">
        <w:r w:rsidR="001C11FE">
          <w:rPr>
            <w:rFonts w:ascii="Arial" w:hAnsi="Arial" w:cs="Arial"/>
            <w:color w:val="222222"/>
            <w:sz w:val="24"/>
            <w:szCs w:val="24"/>
            <w:shd w:val="clear" w:color="auto" w:fill="FFFFFF"/>
          </w:rPr>
          <w:t xml:space="preserve">los </w:t>
        </w:r>
      </w:ins>
      <w:del w:id="270" w:author="Nahuel Defossé" w:date="2017-12-10T20:53:00Z">
        <w:r w:rsidRPr="00646568" w:rsidDel="001C11FE">
          <w:rPr>
            <w:rFonts w:ascii="Arial" w:hAnsi="Arial" w:cs="Arial"/>
            <w:color w:val="222222"/>
            <w:sz w:val="24"/>
            <w:szCs w:val="24"/>
            <w:shd w:val="clear" w:color="auto" w:fill="FFFFFF"/>
          </w:rPr>
          <w:delText xml:space="preserve">de </w:delText>
        </w:r>
      </w:del>
      <w:r w:rsidRPr="00646568">
        <w:rPr>
          <w:rFonts w:ascii="Arial" w:hAnsi="Arial" w:cs="Arial"/>
          <w:color w:val="222222"/>
          <w:sz w:val="24"/>
          <w:szCs w:val="24"/>
          <w:shd w:val="clear" w:color="auto" w:fill="FFFFFF"/>
        </w:rPr>
        <w:t>sensores y actuadores</w:t>
      </w:r>
      <w:ins w:id="271" w:author="Nahuel Defossé" w:date="2017-12-10T20:53:00Z">
        <w:r w:rsidR="001C11FE">
          <w:rPr>
            <w:rFonts w:ascii="Arial" w:hAnsi="Arial" w:cs="Arial"/>
            <w:color w:val="222222"/>
            <w:sz w:val="24"/>
            <w:szCs w:val="24"/>
            <w:shd w:val="clear" w:color="auto" w:fill="FFFFFF"/>
          </w:rPr>
          <w:t xml:space="preserve">, </w:t>
        </w:r>
      </w:ins>
      <w:del w:id="272" w:author="Nahuel Defossé" w:date="2017-12-10T20:53:00Z">
        <w:r w:rsidRPr="00646568" w:rsidDel="001C11FE">
          <w:rPr>
            <w:rFonts w:ascii="Arial" w:hAnsi="Arial" w:cs="Arial"/>
            <w:color w:val="222222"/>
            <w:sz w:val="24"/>
            <w:szCs w:val="24"/>
            <w:shd w:val="clear" w:color="auto" w:fill="FFFFFF"/>
          </w:rPr>
          <w:delText xml:space="preserve"> </w:delText>
        </w:r>
      </w:del>
      <w:r w:rsidRPr="00646568">
        <w:rPr>
          <w:rFonts w:ascii="Arial" w:hAnsi="Arial" w:cs="Arial"/>
          <w:color w:val="222222"/>
          <w:sz w:val="24"/>
          <w:szCs w:val="24"/>
          <w:shd w:val="clear" w:color="auto" w:fill="FFFFFF"/>
        </w:rPr>
        <w:t>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14:paraId="6F4C72D6" w14:textId="77777777" w:rsidR="009E0758" w:rsidRPr="00FE4F7A" w:rsidRDefault="009E0758" w:rsidP="009E0758"/>
    <w:p w14:paraId="62DE7892" w14:textId="77777777" w:rsidR="009E0758" w:rsidRDefault="009E0758" w:rsidP="009E0758">
      <w:pPr>
        <w:keepNext/>
      </w:pPr>
      <w:r>
        <w:rPr>
          <w:noProof/>
          <w:lang w:val="es-ES_tradnl" w:eastAsia="es-ES_tradnl"/>
        </w:rPr>
        <w:drawing>
          <wp:inline distT="0" distB="0" distL="0" distR="0" wp14:anchorId="32BC10AD" wp14:editId="73D88A19">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14:paraId="0BC46A8F" w14:textId="77777777" w:rsidR="009E0758" w:rsidRPr="00FE4F7A" w:rsidRDefault="009E0758" w:rsidP="0019110A">
      <w:pPr>
        <w:pStyle w:val="Descripcin"/>
      </w:pPr>
      <w:r>
        <w:t xml:space="preserve">Ilustración </w:t>
      </w:r>
      <w:fldSimple w:instr=" SEQ Ilustración \* ARABIC ">
        <w:r w:rsidR="00294A12">
          <w:rPr>
            <w:noProof/>
          </w:rPr>
          <w:t>11</w:t>
        </w:r>
      </w:fldSimple>
      <w:r>
        <w:t>- Representación actuadores y sensores</w:t>
      </w:r>
    </w:p>
    <w:p w14:paraId="0938AA8C" w14:textId="77777777" w:rsidR="009E0758" w:rsidRDefault="00646568" w:rsidP="009E0758">
      <w:pPr>
        <w:pStyle w:val="Ttulo2"/>
        <w:rPr>
          <w:b/>
          <w:sz w:val="32"/>
          <w:szCs w:val="32"/>
        </w:rPr>
      </w:pPr>
      <w:bookmarkStart w:id="273" w:name="_Toc499023853"/>
      <w:r>
        <w:rPr>
          <w:b/>
          <w:sz w:val="32"/>
          <w:szCs w:val="32"/>
        </w:rPr>
        <w:t xml:space="preserve">3.10 </w:t>
      </w:r>
      <w:r w:rsidR="009E0758" w:rsidRPr="009E0758">
        <w:rPr>
          <w:b/>
          <w:sz w:val="32"/>
          <w:szCs w:val="32"/>
        </w:rPr>
        <w:t>Actuadores en el SAR</w:t>
      </w:r>
      <w:bookmarkEnd w:id="273"/>
    </w:p>
    <w:p w14:paraId="5DF371FB" w14:textId="77777777" w:rsidR="00646568" w:rsidRPr="00646568" w:rsidRDefault="00646568" w:rsidP="00646568"/>
    <w:p w14:paraId="5F68A211" w14:textId="77777777" w:rsidR="009E0758" w:rsidRPr="00646568" w:rsidRDefault="009E0758" w:rsidP="009E0758">
      <w:pPr>
        <w:rPr>
          <w:rFonts w:ascii="Arial" w:hAnsi="Arial" w:cs="Arial"/>
          <w:sz w:val="24"/>
          <w:szCs w:val="24"/>
        </w:rPr>
      </w:pPr>
      <w:r w:rsidRPr="00646568">
        <w:rPr>
          <w:rFonts w:ascii="Arial" w:hAnsi="Arial" w:cs="Arial"/>
          <w:sz w:val="24"/>
          <w:szCs w:val="24"/>
        </w:rPr>
        <w:t xml:space="preserve">Una de las ventajas que dio el empuje </w:t>
      </w:r>
      <w:commentRangeStart w:id="274"/>
      <w:r w:rsidRPr="00646568">
        <w:rPr>
          <w:rFonts w:ascii="Arial" w:hAnsi="Arial" w:cs="Arial"/>
          <w:sz w:val="24"/>
          <w:szCs w:val="24"/>
        </w:rPr>
        <w:t xml:space="preserve">industrial </w:t>
      </w:r>
      <w:commentRangeEnd w:id="274"/>
      <w:r w:rsidR="001C11FE">
        <w:rPr>
          <w:rStyle w:val="Refdecomentario"/>
        </w:rPr>
        <w:commentReference w:id="274"/>
      </w:r>
      <w:r w:rsidRPr="00646568">
        <w:rPr>
          <w:rFonts w:ascii="Arial" w:hAnsi="Arial" w:cs="Arial"/>
          <w:sz w:val="24"/>
          <w:szCs w:val="24"/>
        </w:rPr>
        <w:t>alrededor de tecnologías como Arduino fue la creación de actuadores compatibles con estas placas.</w:t>
      </w:r>
    </w:p>
    <w:p w14:paraId="4C1E57FE" w14:textId="77777777" w:rsidR="009E0758" w:rsidRPr="00646568" w:rsidRDefault="009E0758" w:rsidP="009E0758">
      <w:pPr>
        <w:rPr>
          <w:rFonts w:ascii="Arial" w:hAnsi="Arial" w:cs="Arial"/>
          <w:sz w:val="24"/>
          <w:szCs w:val="24"/>
        </w:rPr>
      </w:pPr>
      <w:r w:rsidRPr="00646568">
        <w:rPr>
          <w:rFonts w:ascii="Arial" w:hAnsi="Arial" w:cs="Arial"/>
          <w:sz w:val="24"/>
          <w:szCs w:val="24"/>
        </w:rPr>
        <w:t xml:space="preserve">Precisamente en el SAR </w:t>
      </w:r>
      <w:commentRangeStart w:id="275"/>
      <w:r w:rsidRPr="00646568">
        <w:rPr>
          <w:rFonts w:ascii="Arial" w:hAnsi="Arial" w:cs="Arial"/>
          <w:sz w:val="24"/>
          <w:szCs w:val="24"/>
        </w:rPr>
        <w:t xml:space="preserve">(Sistema Autónomo Robótico) </w:t>
      </w:r>
      <w:commentRangeEnd w:id="275"/>
      <w:r w:rsidR="00222B70">
        <w:rPr>
          <w:rStyle w:val="Refdecomentario"/>
        </w:rPr>
        <w:commentReference w:id="275"/>
      </w:r>
      <w:r w:rsidRPr="00646568">
        <w:rPr>
          <w:rFonts w:ascii="Arial" w:hAnsi="Arial" w:cs="Arial"/>
          <w:sz w:val="24"/>
          <w:szCs w:val="24"/>
        </w:rPr>
        <w:t xml:space="preserve">se utilizarán </w:t>
      </w:r>
    </w:p>
    <w:p w14:paraId="432281BE" w14:textId="77777777"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14:paraId="1DD82107" w14:textId="77777777"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14:paraId="0777DC91" w14:textId="77777777"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14:paraId="1C55640B" w14:textId="77777777"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14:paraId="12EBCAC6" w14:textId="77777777" w:rsidR="009E0758" w:rsidRDefault="009E0758" w:rsidP="009E0758">
      <w:pPr>
        <w:keepNext/>
      </w:pPr>
      <w:commentRangeStart w:id="276"/>
      <w:r>
        <w:rPr>
          <w:noProof/>
          <w:lang w:val="es-ES_tradnl" w:eastAsia="es-ES_tradnl"/>
        </w:rPr>
        <w:lastRenderedPageBreak/>
        <w:drawing>
          <wp:inline distT="0" distB="0" distL="0" distR="0" wp14:anchorId="5536C556" wp14:editId="313D4F95">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commentRangeEnd w:id="276"/>
      <w:r w:rsidR="00222B70">
        <w:rPr>
          <w:rStyle w:val="Refdecomentario"/>
        </w:rPr>
        <w:commentReference w:id="276"/>
      </w:r>
    </w:p>
    <w:p w14:paraId="7ACEBA0F" w14:textId="77777777" w:rsidR="009E0758" w:rsidRPr="00BB028C" w:rsidRDefault="009E0758" w:rsidP="00406496">
      <w:pPr>
        <w:pStyle w:val="Descripcin"/>
        <w:jc w:val="center"/>
      </w:pPr>
      <w:r>
        <w:t xml:space="preserve">Ilustración </w:t>
      </w:r>
      <w:fldSimple w:instr=" SEQ Ilustración \* ARABIC ">
        <w:r w:rsidR="00294A12">
          <w:rPr>
            <w:noProof/>
          </w:rPr>
          <w:t>12</w:t>
        </w:r>
      </w:fldSimple>
      <w:r>
        <w:t>- Actuadores y Sensores (Mundo Arduino)</w:t>
      </w:r>
    </w:p>
    <w:p w14:paraId="67C4D120" w14:textId="77777777" w:rsidR="009E0758" w:rsidRDefault="00646568" w:rsidP="009E0758">
      <w:pPr>
        <w:pStyle w:val="Ttulo2"/>
        <w:rPr>
          <w:b/>
          <w:sz w:val="32"/>
          <w:szCs w:val="32"/>
        </w:rPr>
      </w:pPr>
      <w:bookmarkStart w:id="277" w:name="_Toc499023854"/>
      <w:r>
        <w:rPr>
          <w:b/>
          <w:sz w:val="32"/>
          <w:szCs w:val="32"/>
        </w:rPr>
        <w:t xml:space="preserve">3.11 </w:t>
      </w:r>
      <w:r w:rsidR="009E0758" w:rsidRPr="009E0758">
        <w:rPr>
          <w:b/>
          <w:sz w:val="32"/>
          <w:szCs w:val="32"/>
        </w:rPr>
        <w:t>Sensores en el SAR</w:t>
      </w:r>
      <w:bookmarkEnd w:id="277"/>
    </w:p>
    <w:p w14:paraId="0497A640" w14:textId="77777777" w:rsidR="00646568" w:rsidRPr="00646568" w:rsidRDefault="00646568" w:rsidP="00646568"/>
    <w:p w14:paraId="48D18EC3" w14:textId="77777777"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14:paraId="2A5E9A72"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14:paraId="0A57C575"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 xml:space="preserve">Para detectar objetos, y distancia entre el </w:t>
      </w:r>
      <w:commentRangeStart w:id="278"/>
      <w:r w:rsidRPr="00646568">
        <w:rPr>
          <w:rFonts w:ascii="Arial" w:hAnsi="Arial" w:cs="Arial"/>
          <w:sz w:val="24"/>
          <w:szCs w:val="24"/>
        </w:rPr>
        <w:t xml:space="preserve">RM </w:t>
      </w:r>
      <w:commentRangeEnd w:id="278"/>
      <w:r w:rsidR="00222B70">
        <w:rPr>
          <w:rStyle w:val="Refdecomentario"/>
          <w:rFonts w:ascii="Calibri" w:eastAsia="Calibri" w:hAnsi="Calibri" w:cs="Calibri"/>
          <w:color w:val="000000"/>
          <w:lang w:eastAsia="es-AR"/>
        </w:rPr>
        <w:commentReference w:id="278"/>
      </w:r>
      <w:r w:rsidRPr="00646568">
        <w:rPr>
          <w:rFonts w:ascii="Arial" w:hAnsi="Arial" w:cs="Arial"/>
          <w:sz w:val="24"/>
          <w:szCs w:val="24"/>
        </w:rPr>
        <w:t>y elementos del ambiente</w:t>
      </w:r>
    </w:p>
    <w:p w14:paraId="643EDC43" w14:textId="792788F0" w:rsidR="009E0758" w:rsidRPr="00646568" w:rsidRDefault="00222B70" w:rsidP="009E0758">
      <w:pPr>
        <w:pStyle w:val="Prrafodelista"/>
        <w:numPr>
          <w:ilvl w:val="0"/>
          <w:numId w:val="11"/>
        </w:numPr>
        <w:jc w:val="both"/>
        <w:rPr>
          <w:rFonts w:ascii="Arial" w:hAnsi="Arial" w:cs="Arial"/>
          <w:sz w:val="24"/>
          <w:szCs w:val="24"/>
        </w:rPr>
      </w:pPr>
      <w:ins w:id="279" w:author="Nahuel Defossé" w:date="2017-12-10T21:00:00Z">
        <w:r>
          <w:rPr>
            <w:rFonts w:ascii="Arial" w:hAnsi="Arial" w:cs="Arial"/>
            <w:sz w:val="24"/>
            <w:szCs w:val="24"/>
          </w:rPr>
          <w:t xml:space="preserve">Sensor de </w:t>
        </w:r>
      </w:ins>
      <w:r w:rsidR="009E0758" w:rsidRPr="00646568">
        <w:rPr>
          <w:rFonts w:ascii="Arial" w:hAnsi="Arial" w:cs="Arial"/>
          <w:sz w:val="24"/>
          <w:szCs w:val="24"/>
        </w:rPr>
        <w:t>Temperatura KY-001</w:t>
      </w:r>
    </w:p>
    <w:p w14:paraId="5A94F079"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14:paraId="1EDA2EA5"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14:paraId="333C3DDE" w14:textId="77777777"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14:paraId="291E43E5" w14:textId="77777777" w:rsidR="009E0758" w:rsidRPr="003C5C57" w:rsidRDefault="009E0758" w:rsidP="009E0758"/>
    <w:p w14:paraId="091F5E4B" w14:textId="77777777" w:rsidR="009E0758" w:rsidRDefault="009E0758" w:rsidP="00406496">
      <w:pPr>
        <w:keepNext/>
        <w:jc w:val="center"/>
      </w:pPr>
      <w:commentRangeStart w:id="280"/>
      <w:r>
        <w:rPr>
          <w:noProof/>
          <w:lang w:val="es-ES_tradnl" w:eastAsia="es-ES_tradnl"/>
        </w:rPr>
        <w:lastRenderedPageBreak/>
        <w:drawing>
          <wp:inline distT="0" distB="0" distL="0" distR="0" wp14:anchorId="1822CAB8" wp14:editId="09C7A22E">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commentRangeEnd w:id="280"/>
      <w:r w:rsidR="00222B70">
        <w:rPr>
          <w:rStyle w:val="Refdecomentario"/>
        </w:rPr>
        <w:commentReference w:id="280"/>
      </w:r>
    </w:p>
    <w:p w14:paraId="13711C45" w14:textId="77777777" w:rsidR="009E0758" w:rsidRPr="00BB028C" w:rsidRDefault="009E0758" w:rsidP="00406496">
      <w:pPr>
        <w:pStyle w:val="Descripcin"/>
        <w:jc w:val="center"/>
      </w:pPr>
      <w:r>
        <w:t xml:space="preserve">Ilustración </w:t>
      </w:r>
      <w:fldSimple w:instr=" SEQ Ilustración \* ARABIC ">
        <w:r w:rsidR="00294A12">
          <w:rPr>
            <w:noProof/>
          </w:rPr>
          <w:t>13</w:t>
        </w:r>
      </w:fldSimple>
      <w:r>
        <w:t>- Representación de sensores</w:t>
      </w:r>
    </w:p>
    <w:p w14:paraId="75563F4E" w14:textId="77777777" w:rsidR="009E0758" w:rsidRPr="009E0758" w:rsidRDefault="00646568" w:rsidP="009E0758">
      <w:pPr>
        <w:pStyle w:val="Ttulo2"/>
        <w:rPr>
          <w:b/>
          <w:sz w:val="32"/>
          <w:szCs w:val="32"/>
        </w:rPr>
      </w:pPr>
      <w:bookmarkStart w:id="281" w:name="_Toc499023855"/>
      <w:r>
        <w:rPr>
          <w:b/>
          <w:sz w:val="32"/>
          <w:szCs w:val="32"/>
        </w:rPr>
        <w:t xml:space="preserve">3.12 </w:t>
      </w:r>
      <w:r w:rsidR="009E0758" w:rsidRPr="009E0758">
        <w:rPr>
          <w:b/>
          <w:sz w:val="32"/>
          <w:szCs w:val="32"/>
        </w:rPr>
        <w:t xml:space="preserve">Módulos o </w:t>
      </w:r>
      <w:r w:rsidR="009E0758" w:rsidRPr="00222B70">
        <w:rPr>
          <w:b/>
          <w:i/>
          <w:sz w:val="32"/>
          <w:szCs w:val="32"/>
          <w:rPrChange w:id="282" w:author="Nahuel Defossé" w:date="2017-12-10T21:00:00Z">
            <w:rPr>
              <w:b/>
              <w:sz w:val="32"/>
              <w:szCs w:val="32"/>
            </w:rPr>
          </w:rPrChange>
        </w:rPr>
        <w:t>shields</w:t>
      </w:r>
      <w:r w:rsidR="009E0758" w:rsidRPr="009E0758">
        <w:rPr>
          <w:b/>
          <w:sz w:val="32"/>
          <w:szCs w:val="32"/>
        </w:rPr>
        <w:t xml:space="preserve"> en el SAR</w:t>
      </w:r>
      <w:bookmarkEnd w:id="281"/>
    </w:p>
    <w:p w14:paraId="08C7950A" w14:textId="77777777" w:rsidR="009E0758" w:rsidRDefault="009E0758" w:rsidP="009E0758"/>
    <w:p w14:paraId="6BAD644A" w14:textId="198E4F4A" w:rsidR="009E0758" w:rsidRPr="00646568" w:rsidRDefault="009E0758" w:rsidP="009E0758">
      <w:pPr>
        <w:rPr>
          <w:rFonts w:ascii="Arial" w:hAnsi="Arial" w:cs="Arial"/>
          <w:sz w:val="24"/>
          <w:szCs w:val="24"/>
        </w:rPr>
      </w:pPr>
      <w:r w:rsidRPr="00646568">
        <w:rPr>
          <w:rFonts w:ascii="Arial" w:hAnsi="Arial" w:cs="Arial"/>
          <w:sz w:val="24"/>
          <w:szCs w:val="24"/>
        </w:rPr>
        <w:t xml:space="preserve">El SAR </w:t>
      </w:r>
      <w:del w:id="283" w:author="Nahuel Defossé" w:date="2017-12-10T21:01:00Z">
        <w:r w:rsidRPr="00646568" w:rsidDel="00222B70">
          <w:rPr>
            <w:rFonts w:ascii="Arial" w:hAnsi="Arial" w:cs="Arial"/>
            <w:sz w:val="24"/>
            <w:szCs w:val="24"/>
          </w:rPr>
          <w:delText>usa</w:delText>
        </w:r>
      </w:del>
      <w:ins w:id="284" w:author="Nahuel Defossé" w:date="2017-12-10T21:01:00Z">
        <w:r w:rsidR="00222B70">
          <w:rPr>
            <w:rFonts w:ascii="Arial" w:hAnsi="Arial" w:cs="Arial"/>
            <w:sz w:val="24"/>
            <w:szCs w:val="24"/>
          </w:rPr>
          <w:t>utiliza:</w:t>
        </w:r>
      </w:ins>
    </w:p>
    <w:p w14:paraId="75ED6BE8"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14:paraId="30519B65"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14:paraId="45C32BC3" w14:textId="3727479A" w:rsidR="009E0758" w:rsidRPr="00646568" w:rsidRDefault="009E0758" w:rsidP="009E0758">
      <w:pPr>
        <w:pStyle w:val="Prrafodelista"/>
        <w:numPr>
          <w:ilvl w:val="0"/>
          <w:numId w:val="12"/>
        </w:numPr>
        <w:rPr>
          <w:rFonts w:ascii="Arial" w:hAnsi="Arial" w:cs="Arial"/>
          <w:sz w:val="24"/>
          <w:szCs w:val="24"/>
        </w:rPr>
      </w:pPr>
      <w:del w:id="285" w:author="Nahuel Defossé" w:date="2017-12-10T21:03:00Z">
        <w:r w:rsidRPr="00646568" w:rsidDel="00C71751">
          <w:rPr>
            <w:rFonts w:ascii="Arial" w:hAnsi="Arial" w:cs="Arial"/>
            <w:sz w:val="24"/>
            <w:szCs w:val="24"/>
          </w:rPr>
          <w:delText>*</w:delText>
        </w:r>
      </w:del>
      <w:r w:rsidRPr="00646568">
        <w:rPr>
          <w:rFonts w:ascii="Arial" w:hAnsi="Arial" w:cs="Arial"/>
          <w:sz w:val="24"/>
          <w:szCs w:val="24"/>
        </w:rPr>
        <w:t>Módulo bluetooth HC-05</w:t>
      </w:r>
      <w:ins w:id="286" w:author="Nahuel Defossé" w:date="2017-12-10T21:03:00Z">
        <w:r w:rsidR="00C71751">
          <w:rPr>
            <w:rStyle w:val="Refdenotaalpie"/>
            <w:rFonts w:ascii="Arial" w:hAnsi="Arial" w:cs="Arial"/>
            <w:sz w:val="24"/>
            <w:szCs w:val="24"/>
          </w:rPr>
          <w:footnoteReference w:id="2"/>
        </w:r>
      </w:ins>
    </w:p>
    <w:p w14:paraId="6B72A8E9"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14:paraId="28C6E104"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14:paraId="70B31F5B"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14:paraId="22C6DC26"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14:paraId="41F85B79"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14:paraId="6FD9F73D"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14:paraId="17EEC78A"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14:paraId="3E69ADA8" w14:textId="518AFBC4" w:rsidR="009E0758" w:rsidRPr="00646568" w:rsidRDefault="009E0758" w:rsidP="009E0758">
      <w:pPr>
        <w:rPr>
          <w:rFonts w:ascii="Arial" w:hAnsi="Arial" w:cs="Arial"/>
          <w:sz w:val="24"/>
          <w:szCs w:val="24"/>
        </w:rPr>
      </w:pPr>
      <w:del w:id="289" w:author="Nahuel Defossé" w:date="2017-12-10T21:04:00Z">
        <w:r w:rsidRPr="00646568" w:rsidDel="00C71751">
          <w:rPr>
            <w:rFonts w:ascii="Arial" w:hAnsi="Arial" w:cs="Arial"/>
            <w:sz w:val="24"/>
            <w:szCs w:val="24"/>
          </w:rPr>
          <w:delText>*</w:delText>
        </w:r>
      </w:del>
      <w:del w:id="290" w:author="Nahuel Defossé" w:date="2017-12-10T21:03:00Z">
        <w:r w:rsidRPr="00646568" w:rsidDel="00C71751">
          <w:rPr>
            <w:rFonts w:ascii="Arial" w:hAnsi="Arial" w:cs="Arial"/>
            <w:sz w:val="24"/>
            <w:szCs w:val="24"/>
          </w:rPr>
          <w:delText>El uso de estos módulos queda en forma tentativa, dado que existen también en la Raspberry y su uso puede ser complementario.</w:delText>
        </w:r>
      </w:del>
    </w:p>
    <w:p w14:paraId="7737EC88" w14:textId="77777777" w:rsidR="009E0758" w:rsidRPr="00646568" w:rsidRDefault="009E0758" w:rsidP="009E0758">
      <w:pPr>
        <w:rPr>
          <w:rFonts w:ascii="Arial" w:hAnsi="Arial" w:cs="Arial"/>
          <w:sz w:val="24"/>
          <w:szCs w:val="24"/>
        </w:rPr>
      </w:pPr>
      <w:r w:rsidRPr="00646568">
        <w:rPr>
          <w:rFonts w:ascii="Arial" w:hAnsi="Arial" w:cs="Arial"/>
          <w:sz w:val="24"/>
          <w:szCs w:val="24"/>
        </w:rPr>
        <w:t xml:space="preserve">** </w:t>
      </w:r>
      <w:commentRangeStart w:id="291"/>
      <w:r w:rsidRPr="00646568">
        <w:rPr>
          <w:rFonts w:ascii="Arial" w:hAnsi="Arial" w:cs="Arial"/>
          <w:sz w:val="24"/>
          <w:szCs w:val="24"/>
        </w:rPr>
        <w:t>La implementación y el esquema se encuentran en los anexos a este documento.</w:t>
      </w:r>
      <w:commentRangeEnd w:id="291"/>
      <w:r w:rsidR="00C71751">
        <w:rPr>
          <w:rStyle w:val="Refdecomentario"/>
        </w:rPr>
        <w:commentReference w:id="291"/>
      </w:r>
    </w:p>
    <w:p w14:paraId="377A09D4" w14:textId="77777777" w:rsidR="009E0758" w:rsidRPr="00646568" w:rsidRDefault="009E0758" w:rsidP="009E0758">
      <w:pPr>
        <w:rPr>
          <w:rFonts w:ascii="Arial" w:eastAsiaTheme="majorEastAsia" w:hAnsi="Arial" w:cs="Arial"/>
          <w:color w:val="2F5496" w:themeColor="accent1" w:themeShade="BF"/>
          <w:sz w:val="24"/>
          <w:szCs w:val="24"/>
        </w:rPr>
      </w:pPr>
    </w:p>
    <w:p w14:paraId="5FD7DD8F" w14:textId="77777777" w:rsidR="009E0758" w:rsidRDefault="009E0758" w:rsidP="009E0758"/>
    <w:p w14:paraId="775BA517" w14:textId="77777777" w:rsidR="00646568" w:rsidRDefault="00646568">
      <w:r>
        <w:br w:type="page"/>
      </w:r>
    </w:p>
    <w:p w14:paraId="11D96403" w14:textId="77777777" w:rsidR="00646568" w:rsidRDefault="00646568" w:rsidP="00646568">
      <w:pPr>
        <w:pStyle w:val="Ttulo1"/>
        <w:rPr>
          <w:sz w:val="36"/>
          <w:szCs w:val="36"/>
        </w:rPr>
      </w:pPr>
      <w:bookmarkStart w:id="292" w:name="_Toc499023857"/>
      <w:r w:rsidRPr="00646568">
        <w:rPr>
          <w:sz w:val="36"/>
          <w:szCs w:val="36"/>
        </w:rPr>
        <w:lastRenderedPageBreak/>
        <w:t>Capítulo 4 – Raspberry Pi</w:t>
      </w:r>
      <w:bookmarkEnd w:id="292"/>
    </w:p>
    <w:p w14:paraId="5BDE75EB" w14:textId="77777777" w:rsidR="00646568" w:rsidRPr="00646568" w:rsidRDefault="00646568" w:rsidP="00646568"/>
    <w:p w14:paraId="005EA65F" w14:textId="77777777" w:rsidR="00646568" w:rsidRPr="00646568" w:rsidRDefault="00646568" w:rsidP="00646568">
      <w:pPr>
        <w:pStyle w:val="Ttulo2"/>
        <w:rPr>
          <w:b/>
          <w:sz w:val="32"/>
          <w:szCs w:val="32"/>
        </w:rPr>
      </w:pPr>
      <w:bookmarkStart w:id="293" w:name="_Toc499023858"/>
      <w:r>
        <w:rPr>
          <w:b/>
          <w:sz w:val="32"/>
          <w:szCs w:val="32"/>
        </w:rPr>
        <w:t xml:space="preserve">4.1 </w:t>
      </w:r>
      <w:r w:rsidRPr="00646568">
        <w:rPr>
          <w:b/>
          <w:sz w:val="32"/>
          <w:szCs w:val="32"/>
        </w:rPr>
        <w:t>¿Qué es Raspberry Pi?</w:t>
      </w:r>
      <w:bookmarkEnd w:id="293"/>
    </w:p>
    <w:p w14:paraId="4A213080" w14:textId="77777777" w:rsidR="00646568" w:rsidRPr="00E30925" w:rsidRDefault="00646568" w:rsidP="00646568">
      <w:pPr>
        <w:rPr>
          <w:rFonts w:ascii="Arial" w:hAnsi="Arial" w:cs="Arial"/>
          <w:b/>
          <w:bCs/>
          <w:color w:val="222222"/>
          <w:sz w:val="28"/>
          <w:szCs w:val="28"/>
          <w:shd w:val="clear" w:color="auto" w:fill="FFFFFF"/>
        </w:rPr>
      </w:pPr>
    </w:p>
    <w:p w14:paraId="764E7BDC" w14:textId="15D4C57A" w:rsidR="00646568" w:rsidRDefault="00BD20C9" w:rsidP="00646568">
      <w:pPr>
        <w:rPr>
          <w:rFonts w:ascii="Arial" w:hAnsi="Arial" w:cs="Arial"/>
          <w:color w:val="222222"/>
          <w:sz w:val="21"/>
          <w:szCs w:val="21"/>
          <w:shd w:val="clear" w:color="auto" w:fill="FFFFFF"/>
        </w:rPr>
      </w:pPr>
      <w:r w:rsidRPr="00E30925">
        <w:rPr>
          <w:noProof/>
          <w:sz w:val="28"/>
          <w:szCs w:val="28"/>
          <w:lang w:val="es-ES_tradnl" w:eastAsia="es-ES_tradnl"/>
        </w:rPr>
        <w:drawing>
          <wp:anchor distT="0" distB="0" distL="114300" distR="114300" simplePos="0" relativeHeight="251611136" behindDoc="0" locked="0" layoutInCell="1" allowOverlap="1" wp14:anchorId="4AA56E11" wp14:editId="477C5439">
            <wp:simplePos x="0" y="0"/>
            <wp:positionH relativeFrom="column">
              <wp:posOffset>4524535</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Su costo es relativamente bajo en relación a sus especificaciones técnicas</w:t>
      </w:r>
      <w:ins w:id="294" w:author="Nahuel Defossé" w:date="2017-12-10T21:05:00Z">
        <w:r w:rsidR="00B53720">
          <w:rPr>
            <w:rFonts w:ascii="Arial" w:hAnsi="Arial" w:cs="Arial"/>
            <w:color w:val="222222"/>
            <w:sz w:val="24"/>
            <w:szCs w:val="24"/>
            <w:shd w:val="clear" w:color="auto" w:fill="FFFFFF"/>
          </w:rPr>
          <w:t xml:space="preserve"> (U$D 25)</w:t>
        </w:r>
      </w:ins>
      <w:r w:rsidR="00646568"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p>
    <w:p w14:paraId="3BF29B96" w14:textId="77777777" w:rsidR="00646568" w:rsidRDefault="00BD20C9" w:rsidP="00646568">
      <w:pPr>
        <w:rPr>
          <w:rFonts w:ascii="Arial" w:hAnsi="Arial" w:cs="Arial"/>
          <w:color w:val="222222"/>
          <w:sz w:val="21"/>
          <w:szCs w:val="21"/>
          <w:shd w:val="clear" w:color="auto" w:fill="FFFFFF"/>
        </w:rPr>
      </w:pPr>
      <w:r w:rsidRPr="005709F8">
        <w:rPr>
          <w:noProof/>
          <w:sz w:val="24"/>
          <w:szCs w:val="24"/>
          <w:lang w:val="es-ES_tradnl" w:eastAsia="es-ES_tradnl"/>
        </w:rPr>
        <mc:AlternateContent>
          <mc:Choice Requires="wps">
            <w:drawing>
              <wp:anchor distT="0" distB="0" distL="114300" distR="114300" simplePos="0" relativeHeight="251616256" behindDoc="0" locked="0" layoutInCell="1" allowOverlap="1" wp14:anchorId="07B7E494" wp14:editId="34C8BB63">
                <wp:simplePos x="0" y="0"/>
                <wp:positionH relativeFrom="column">
                  <wp:posOffset>4416722</wp:posOffset>
                </wp:positionH>
                <wp:positionV relativeFrom="paragraph">
                  <wp:posOffset>10581</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14:paraId="1D539D1A" w14:textId="77777777" w:rsidR="001E32C0" w:rsidRPr="00CE0E84" w:rsidRDefault="001E32C0" w:rsidP="00646568">
                            <w:pPr>
                              <w:pStyle w:val="Descripcin"/>
                              <w:rPr>
                                <w:noProof/>
                              </w:rPr>
                            </w:pPr>
                            <w:r>
                              <w:t xml:space="preserve">Ilustración </w:t>
                            </w:r>
                            <w:fldSimple w:instr=" SEQ Ilustración \* ARABIC ">
                              <w:r>
                                <w:rPr>
                                  <w:noProof/>
                                </w:rPr>
                                <w:t>14</w:t>
                              </w:r>
                            </w:fldSimple>
                            <w:r>
                              <w:t xml:space="preserve"> - Logo oficial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E494" id="Cuadro de texto 22" o:spid="_x0000_s1033" type="#_x0000_t202" style="position:absolute;left:0;text-align:left;margin-left:347.75pt;margin-top:.85pt;width:84.9pt;height:25.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" stroked="f">
                <v:textbox inset="0,0,0,0">
                  <w:txbxContent>
                    <w:p w14:paraId="1D539D1A" w14:textId="77777777" w:rsidR="001E32C0" w:rsidRPr="00CE0E84" w:rsidRDefault="001E32C0" w:rsidP="00646568">
                      <w:pPr>
                        <w:pStyle w:val="Descripcin"/>
                        <w:rPr>
                          <w:noProof/>
                        </w:rPr>
                      </w:pPr>
                      <w:r>
                        <w:t xml:space="preserve">Ilustración </w:t>
                      </w:r>
                      <w:fldSimple w:instr=" SEQ Ilustración \* ARABIC ">
                        <w:r>
                          <w:rPr>
                            <w:noProof/>
                          </w:rPr>
                          <w:t>14</w:t>
                        </w:r>
                      </w:fldSimple>
                      <w:r>
                        <w:t xml:space="preserve"> - Logo oficial de Raspberry Pi</w:t>
                      </w:r>
                    </w:p>
                  </w:txbxContent>
                </v:textbox>
                <w10:wrap type="square"/>
              </v:shape>
            </w:pict>
          </mc:Fallback>
        </mc:AlternateContent>
      </w:r>
    </w:p>
    <w:p w14:paraId="65479C49" w14:textId="77777777" w:rsidR="00646568" w:rsidRPr="00646568" w:rsidRDefault="00646568" w:rsidP="00646568">
      <w:pPr>
        <w:pStyle w:val="Ttulo2"/>
        <w:rPr>
          <w:b/>
          <w:sz w:val="32"/>
          <w:szCs w:val="32"/>
        </w:rPr>
      </w:pPr>
      <w:bookmarkStart w:id="295" w:name="_Toc499023859"/>
      <w:r>
        <w:rPr>
          <w:b/>
          <w:sz w:val="32"/>
          <w:szCs w:val="32"/>
        </w:rPr>
        <w:t xml:space="preserve">4.2 </w:t>
      </w:r>
      <w:r w:rsidRPr="00646568">
        <w:rPr>
          <w:b/>
          <w:sz w:val="32"/>
          <w:szCs w:val="32"/>
        </w:rPr>
        <w:t>Especificaciones técnicas de las distintas versiones</w:t>
      </w:r>
      <w:bookmarkEnd w:id="295"/>
    </w:p>
    <w:p w14:paraId="074391B6" w14:textId="77777777"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14:paraId="3358D3E3" w14:textId="77777777" w:rsidTr="00646568">
        <w:tc>
          <w:tcPr>
            <w:tcW w:w="1702" w:type="dxa"/>
          </w:tcPr>
          <w:p w14:paraId="4639A9E4" w14:textId="77777777" w:rsidR="00646568" w:rsidRPr="003652EF" w:rsidRDefault="00646568" w:rsidP="00646568">
            <w:pPr>
              <w:rPr>
                <w:rFonts w:ascii="Arial" w:hAnsi="Arial" w:cs="Arial"/>
                <w:b/>
                <w:color w:val="222222"/>
                <w:sz w:val="21"/>
                <w:szCs w:val="21"/>
                <w:shd w:val="clear" w:color="auto" w:fill="FFFFFF"/>
              </w:rPr>
            </w:pPr>
          </w:p>
        </w:tc>
        <w:tc>
          <w:tcPr>
            <w:tcW w:w="1739" w:type="dxa"/>
            <w:gridSpan w:val="2"/>
          </w:tcPr>
          <w:p w14:paraId="2D376134"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4098C568"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3FDA057E"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2A117D07"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7BF64F9A"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14:paraId="352980A6" w14:textId="77777777" w:rsidTr="00646568">
        <w:tc>
          <w:tcPr>
            <w:tcW w:w="1702" w:type="dxa"/>
          </w:tcPr>
          <w:p w14:paraId="71C5789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FAF28FE" w14:textId="77777777"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29"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30"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31"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32"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14:paraId="3DC47BB4" w14:textId="77777777"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14:paraId="35CA83A7" w14:textId="77777777"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1E32C0" w14:paraId="45A0B2C2" w14:textId="77777777" w:rsidTr="00646568">
        <w:tc>
          <w:tcPr>
            <w:tcW w:w="1702" w:type="dxa"/>
          </w:tcPr>
          <w:p w14:paraId="1439382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722AD29A" w14:textId="77777777"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14:paraId="6FDE59E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14:paraId="402AD10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14:paraId="50FA1F75" w14:textId="77777777" w:rsidTr="00646568">
        <w:tc>
          <w:tcPr>
            <w:tcW w:w="1702" w:type="dxa"/>
          </w:tcPr>
          <w:p w14:paraId="40F69A7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4F8F8BFC" w14:textId="77777777"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14:paraId="620EF9D8" w14:textId="77777777" w:rsidTr="00646568">
        <w:trPr>
          <w:trHeight w:val="370"/>
        </w:trPr>
        <w:tc>
          <w:tcPr>
            <w:tcW w:w="1702" w:type="dxa"/>
          </w:tcPr>
          <w:p w14:paraId="2695AE5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14:paraId="574DE31F" w14:textId="77777777"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33"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14:paraId="13DC5E4A" w14:textId="77777777" w:rsidTr="00646568">
        <w:trPr>
          <w:trHeight w:val="370"/>
        </w:trPr>
        <w:tc>
          <w:tcPr>
            <w:tcW w:w="1702" w:type="dxa"/>
          </w:tcPr>
          <w:p w14:paraId="7393CEA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086BA7D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14:paraId="2512045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14:paraId="3F3CA03F"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14:paraId="70E7F8CE" w14:textId="77777777" w:rsidTr="00646568">
        <w:trPr>
          <w:trHeight w:val="370"/>
        </w:trPr>
        <w:tc>
          <w:tcPr>
            <w:tcW w:w="1702" w:type="dxa"/>
          </w:tcPr>
          <w:p w14:paraId="081A08B7"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69CD011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14:paraId="78AE9F92"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14:paraId="5E2C9F4B"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14:paraId="3D70212A" w14:textId="77777777" w:rsidTr="00646568">
        <w:trPr>
          <w:trHeight w:val="370"/>
        </w:trPr>
        <w:tc>
          <w:tcPr>
            <w:tcW w:w="1702" w:type="dxa"/>
          </w:tcPr>
          <w:p w14:paraId="0E40DAA5"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69109D51"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14:paraId="0852F3BA" w14:textId="77777777" w:rsidTr="00646568">
        <w:trPr>
          <w:trHeight w:val="370"/>
        </w:trPr>
        <w:tc>
          <w:tcPr>
            <w:tcW w:w="1702" w:type="dxa"/>
          </w:tcPr>
          <w:p w14:paraId="11B521F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6CE42B03"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14:paraId="2A8EC661" w14:textId="77777777" w:rsidTr="00646568">
        <w:trPr>
          <w:trHeight w:val="370"/>
        </w:trPr>
        <w:tc>
          <w:tcPr>
            <w:tcW w:w="1702" w:type="dxa"/>
          </w:tcPr>
          <w:p w14:paraId="715CCDC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104E653E"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14:paraId="3B40A8D3" w14:textId="77777777" w:rsidTr="00646568">
        <w:trPr>
          <w:trHeight w:val="370"/>
        </w:trPr>
        <w:tc>
          <w:tcPr>
            <w:tcW w:w="1702" w:type="dxa"/>
          </w:tcPr>
          <w:p w14:paraId="425D3C5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0DE001C4"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14:paraId="65B065DC"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1E32C0" w14:paraId="2692FC01" w14:textId="77777777" w:rsidTr="00646568">
        <w:trPr>
          <w:trHeight w:val="370"/>
        </w:trPr>
        <w:tc>
          <w:tcPr>
            <w:tcW w:w="1702" w:type="dxa"/>
          </w:tcPr>
          <w:p w14:paraId="3A9982D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2E3C4F7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14:paraId="5AC0486A" w14:textId="77777777"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14:paraId="1DA6E459"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14:paraId="2E0CB767" w14:textId="77777777" w:rsidTr="00646568">
        <w:trPr>
          <w:trHeight w:val="370"/>
        </w:trPr>
        <w:tc>
          <w:tcPr>
            <w:tcW w:w="1702" w:type="dxa"/>
          </w:tcPr>
          <w:p w14:paraId="6FDA8BC0" w14:textId="77777777"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lastRenderedPageBreak/>
              <w:t xml:space="preserve">Periféricos de bajo nivel </w:t>
            </w:r>
          </w:p>
        </w:tc>
        <w:tc>
          <w:tcPr>
            <w:tcW w:w="5244" w:type="dxa"/>
            <w:gridSpan w:val="5"/>
          </w:tcPr>
          <w:p w14:paraId="2E303957"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14:paraId="0B148A5D" w14:textId="77777777"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14:paraId="7928DF36" w14:textId="77777777" w:rsidTr="00646568">
        <w:trPr>
          <w:trHeight w:val="370"/>
        </w:trPr>
        <w:tc>
          <w:tcPr>
            <w:tcW w:w="1702" w:type="dxa"/>
          </w:tcPr>
          <w:p w14:paraId="38E4A4F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36985FB5"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14:paraId="0E9C7866"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14:paraId="23C3AC23"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14:paraId="24AF6E58"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14:paraId="2CC78A50" w14:textId="77777777" w:rsidTr="00646568">
        <w:trPr>
          <w:trHeight w:val="370"/>
        </w:trPr>
        <w:tc>
          <w:tcPr>
            <w:tcW w:w="1702" w:type="dxa"/>
          </w:tcPr>
          <w:p w14:paraId="3008122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40AC4B0A"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14:paraId="0D9587A5" w14:textId="77777777" w:rsidTr="00646568">
        <w:trPr>
          <w:trHeight w:val="370"/>
        </w:trPr>
        <w:tc>
          <w:tcPr>
            <w:tcW w:w="1702" w:type="dxa"/>
          </w:tcPr>
          <w:p w14:paraId="7E11E41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0F676B8C" w14:textId="77777777"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14:paraId="514A5BDD" w14:textId="77777777" w:rsidTr="00646568">
        <w:trPr>
          <w:trHeight w:val="370"/>
        </w:trPr>
        <w:tc>
          <w:tcPr>
            <w:tcW w:w="1702" w:type="dxa"/>
          </w:tcPr>
          <w:p w14:paraId="3C8177BE"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4DDB93B5" w14:textId="77777777"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14:paraId="7BBE5EDE" w14:textId="77777777"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14:paraId="2CB318CF" w14:textId="77777777" w:rsidR="00646568" w:rsidRDefault="00646568" w:rsidP="00646568">
      <w:pPr>
        <w:rPr>
          <w:ins w:id="296" w:author="Nahuel Defossé" w:date="2017-12-10T21:32:00Z"/>
          <w:rFonts w:ascii="Arial" w:eastAsia="Times New Roman" w:hAnsi="Arial" w:cs="Arial"/>
          <w:color w:val="222222"/>
          <w:sz w:val="21"/>
          <w:szCs w:val="21"/>
        </w:rPr>
      </w:pPr>
    </w:p>
    <w:p w14:paraId="68797FB2" w14:textId="060B2F9A" w:rsidR="00F54EE7" w:rsidRDefault="00F54EE7" w:rsidP="00646568">
      <w:pPr>
        <w:rPr>
          <w:rFonts w:ascii="Arial" w:eastAsia="Times New Roman" w:hAnsi="Arial" w:cs="Arial"/>
          <w:color w:val="222222"/>
          <w:sz w:val="21"/>
          <w:szCs w:val="21"/>
        </w:rPr>
      </w:pPr>
      <w:ins w:id="297" w:author="Nahuel Defossé" w:date="2017-12-10T21:32:00Z">
        <w:r>
          <w:rPr>
            <w:rFonts w:ascii="Arial" w:eastAsia="Times New Roman" w:hAnsi="Arial" w:cs="Arial"/>
            <w:color w:val="222222"/>
            <w:sz w:val="21"/>
            <w:szCs w:val="21"/>
          </w:rPr>
          <w:t xml:space="preserve">AGREGAR </w:t>
        </w:r>
        <w:r w:rsidR="00EB19E6">
          <w:rPr>
            <w:rFonts w:ascii="Arial" w:eastAsia="Times New Roman" w:hAnsi="Arial" w:cs="Arial"/>
            <w:color w:val="222222"/>
            <w:sz w:val="21"/>
            <w:szCs w:val="21"/>
          </w:rPr>
          <w:t>UN EJEMPLO DE LOS DIFERENTES CONECTORES DE LA PLACA</w:t>
        </w:r>
      </w:ins>
      <w:ins w:id="298" w:author="Nahuel Defossé" w:date="2017-12-10T21:33:00Z">
        <w:r w:rsidR="00EB19E6">
          <w:rPr>
            <w:rFonts w:ascii="Arial" w:eastAsia="Times New Roman" w:hAnsi="Arial" w:cs="Arial"/>
            <w:color w:val="222222"/>
            <w:sz w:val="21"/>
            <w:szCs w:val="21"/>
          </w:rPr>
          <w:t xml:space="preserve"> DE ALGÚN MODELO</w:t>
        </w:r>
      </w:ins>
    </w:p>
    <w:p w14:paraId="6DCB89C6" w14:textId="77777777" w:rsidR="00646568" w:rsidRPr="00646568" w:rsidRDefault="00646568" w:rsidP="00646568">
      <w:pPr>
        <w:pStyle w:val="Ttulo2"/>
        <w:rPr>
          <w:b/>
          <w:sz w:val="32"/>
          <w:szCs w:val="32"/>
        </w:rPr>
      </w:pPr>
      <w:bookmarkStart w:id="299" w:name="_Toc499023860"/>
      <w:r>
        <w:rPr>
          <w:b/>
          <w:sz w:val="32"/>
          <w:szCs w:val="32"/>
        </w:rPr>
        <w:t xml:space="preserve">4.3 </w:t>
      </w:r>
      <w:r w:rsidRPr="00646568">
        <w:rPr>
          <w:b/>
          <w:sz w:val="32"/>
          <w:szCs w:val="32"/>
        </w:rPr>
        <w:t>Sistemas Operativos compatibles</w:t>
      </w:r>
      <w:bookmarkEnd w:id="299"/>
    </w:p>
    <w:p w14:paraId="34716332"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7CF74F26"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36A46AC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5CA12570"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2D262F0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CE6E441"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30CF5ABF"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1DD90FA8"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2B3A5156" w14:textId="77777777" w:rsidR="00646568" w:rsidRPr="005709F8" w:rsidRDefault="00646568" w:rsidP="00CC4B6C">
      <w:pPr>
        <w:shd w:val="clear" w:color="auto" w:fill="FFFFFF"/>
        <w:spacing w:before="120" w:after="120"/>
        <w:rPr>
          <w:rFonts w:ascii="Arial" w:eastAsia="Times New Roman" w:hAnsi="Arial" w:cs="Arial"/>
          <w:color w:val="222222"/>
          <w:sz w:val="24"/>
          <w:szCs w:val="24"/>
        </w:rPr>
      </w:pPr>
      <w:commentRangeStart w:id="300"/>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commentRangeEnd w:id="300"/>
      <w:r w:rsidR="00B53720">
        <w:rPr>
          <w:rStyle w:val="Refdecomentario"/>
        </w:rPr>
        <w:commentReference w:id="300"/>
      </w:r>
    </w:p>
    <w:p w14:paraId="774F17A5"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commentRangeStart w:id="301"/>
      <w:r w:rsidRPr="005709F8">
        <w:rPr>
          <w:rFonts w:ascii="Arial" w:eastAsia="Times New Roman" w:hAnsi="Arial" w:cs="Arial"/>
          <w:color w:val="222222"/>
          <w:sz w:val="24"/>
          <w:szCs w:val="24"/>
        </w:rPr>
        <w:t>Los sistemas operativos del tipo RISC son también compatibles con Raspberry Pi.</w:t>
      </w:r>
      <w:commentRangeEnd w:id="301"/>
      <w:r w:rsidR="00B53720">
        <w:rPr>
          <w:rStyle w:val="Refdecomentario"/>
        </w:rPr>
        <w:commentReference w:id="301"/>
      </w:r>
    </w:p>
    <w:p w14:paraId="304B191E" w14:textId="77777777" w:rsidR="00646568" w:rsidRDefault="00646568" w:rsidP="00646568">
      <w:pPr>
        <w:shd w:val="clear" w:color="auto" w:fill="FFFFFF"/>
        <w:spacing w:before="120" w:after="120"/>
        <w:rPr>
          <w:rFonts w:ascii="Arial" w:eastAsia="Times New Roman" w:hAnsi="Arial" w:cs="Arial"/>
          <w:color w:val="222222"/>
          <w:sz w:val="21"/>
          <w:szCs w:val="21"/>
        </w:rPr>
      </w:pPr>
    </w:p>
    <w:p w14:paraId="4C0F5742" w14:textId="77777777" w:rsidR="00646568" w:rsidRDefault="00FC6F5E" w:rsidP="00646568">
      <w:pPr>
        <w:pStyle w:val="Ttulo2"/>
        <w:rPr>
          <w:b/>
          <w:sz w:val="32"/>
          <w:szCs w:val="32"/>
        </w:rPr>
      </w:pPr>
      <w:bookmarkStart w:id="302" w:name="_Toc499023861"/>
      <w:r>
        <w:rPr>
          <w:b/>
          <w:sz w:val="32"/>
          <w:szCs w:val="32"/>
        </w:rPr>
        <w:t xml:space="preserve">4.4 </w:t>
      </w:r>
      <w:r w:rsidR="00646568" w:rsidRPr="00646568">
        <w:rPr>
          <w:b/>
          <w:sz w:val="32"/>
          <w:szCs w:val="32"/>
        </w:rPr>
        <w:t>Accesorios para Raspberry Pi</w:t>
      </w:r>
      <w:bookmarkEnd w:id="302"/>
    </w:p>
    <w:p w14:paraId="03936422" w14:textId="77777777" w:rsidR="006F3399" w:rsidRPr="006F3399" w:rsidRDefault="006F3399" w:rsidP="006F3399"/>
    <w:p w14:paraId="48752812" w14:textId="69669E7C" w:rsidR="00646568" w:rsidRPr="005709F8" w:rsidRDefault="00146FF9" w:rsidP="00646568">
      <w:pPr>
        <w:shd w:val="clear" w:color="auto" w:fill="FFFFFF"/>
        <w:spacing w:before="120" w:after="120"/>
        <w:rPr>
          <w:rFonts w:ascii="Arial" w:eastAsia="Times New Roman" w:hAnsi="Arial" w:cs="Arial"/>
          <w:color w:val="222222"/>
          <w:sz w:val="24"/>
          <w:szCs w:val="24"/>
        </w:rPr>
      </w:pPr>
      <w:ins w:id="303" w:author="Nahuel Defossé" w:date="2017-12-10T21:25:00Z">
        <w:r>
          <w:rPr>
            <w:rFonts w:ascii="Arial" w:eastAsia="Times New Roman" w:hAnsi="Arial" w:cs="Arial"/>
            <w:color w:val="222222"/>
            <w:sz w:val="24"/>
            <w:szCs w:val="24"/>
          </w:rPr>
          <w:t xml:space="preserve">Para poder operar </w:t>
        </w:r>
      </w:ins>
      <w:del w:id="304" w:author="Nahuel Defossé" w:date="2017-12-10T21:25:00Z">
        <w:r w:rsidR="00646568" w:rsidRPr="005709F8" w:rsidDel="00146FF9">
          <w:rPr>
            <w:rFonts w:ascii="Arial" w:eastAsia="Times New Roman" w:hAnsi="Arial" w:cs="Arial"/>
            <w:color w:val="222222"/>
            <w:sz w:val="24"/>
            <w:szCs w:val="24"/>
          </w:rPr>
          <w:delText xml:space="preserve">La </w:delText>
        </w:r>
      </w:del>
      <w:ins w:id="305" w:author="Nahuel Defossé" w:date="2017-12-10T21:25:00Z">
        <w:r>
          <w:rPr>
            <w:rFonts w:ascii="Arial" w:eastAsia="Times New Roman" w:hAnsi="Arial" w:cs="Arial"/>
            <w:color w:val="222222"/>
            <w:sz w:val="24"/>
            <w:szCs w:val="24"/>
          </w:rPr>
          <w:t>l</w:t>
        </w:r>
        <w:r w:rsidRPr="005709F8">
          <w:rPr>
            <w:rFonts w:ascii="Arial" w:eastAsia="Times New Roman" w:hAnsi="Arial" w:cs="Arial"/>
            <w:color w:val="222222"/>
            <w:sz w:val="24"/>
            <w:szCs w:val="24"/>
          </w:rPr>
          <w:t xml:space="preserve">a </w:t>
        </w:r>
      </w:ins>
      <w:r w:rsidR="00646568" w:rsidRPr="005709F8">
        <w:rPr>
          <w:rFonts w:ascii="Arial" w:eastAsia="Times New Roman" w:hAnsi="Arial" w:cs="Arial"/>
          <w:color w:val="222222"/>
          <w:sz w:val="24"/>
          <w:szCs w:val="24"/>
        </w:rPr>
        <w:t xml:space="preserve">placa </w:t>
      </w:r>
      <w:r w:rsidR="00646568" w:rsidRPr="005709F8">
        <w:rPr>
          <w:rFonts w:ascii="Arial" w:eastAsia="Times New Roman" w:hAnsi="Arial" w:cs="Arial"/>
          <w:b/>
          <w:bCs/>
          <w:color w:val="222222"/>
          <w:sz w:val="24"/>
          <w:szCs w:val="24"/>
        </w:rPr>
        <w:t>Raspberry Pi</w:t>
      </w:r>
      <w:ins w:id="306" w:author="Nahuel Defossé" w:date="2017-12-10T21:25:00Z">
        <w:r>
          <w:rPr>
            <w:rFonts w:ascii="Arial" w:eastAsia="Times New Roman" w:hAnsi="Arial" w:cs="Arial"/>
            <w:bCs/>
            <w:color w:val="222222"/>
            <w:sz w:val="24"/>
            <w:szCs w:val="24"/>
          </w:rPr>
          <w:t xml:space="preserve">, es </w:t>
        </w:r>
      </w:ins>
      <w:del w:id="307" w:author="Nahuel Defossé" w:date="2017-12-10T21:25:00Z">
        <w:r w:rsidR="00646568" w:rsidRPr="005709F8" w:rsidDel="00146FF9">
          <w:rPr>
            <w:rFonts w:ascii="Arial" w:eastAsia="Times New Roman" w:hAnsi="Arial" w:cs="Arial"/>
            <w:color w:val="222222"/>
            <w:sz w:val="24"/>
            <w:szCs w:val="24"/>
          </w:rPr>
          <w:delText> </w:delText>
        </w:r>
      </w:del>
      <w:r w:rsidR="00646568" w:rsidRPr="005709F8">
        <w:rPr>
          <w:rFonts w:ascii="Arial" w:eastAsia="Times New Roman" w:hAnsi="Arial" w:cs="Arial"/>
          <w:color w:val="222222"/>
          <w:sz w:val="24"/>
          <w:szCs w:val="24"/>
        </w:rPr>
        <w:t>neces</w:t>
      </w:r>
      <w:ins w:id="308" w:author="Nahuel Defossé" w:date="2017-12-10T21:25:00Z">
        <w:r>
          <w:rPr>
            <w:rFonts w:ascii="Arial" w:eastAsia="Times New Roman" w:hAnsi="Arial" w:cs="Arial"/>
            <w:color w:val="222222"/>
            <w:sz w:val="24"/>
            <w:szCs w:val="24"/>
          </w:rPr>
          <w:t>ario contar</w:t>
        </w:r>
      </w:ins>
      <w:del w:id="309" w:author="Nahuel Defossé" w:date="2017-12-10T21:25:00Z">
        <w:r w:rsidR="00646568" w:rsidRPr="005709F8" w:rsidDel="00146FF9">
          <w:rPr>
            <w:rFonts w:ascii="Arial" w:eastAsia="Times New Roman" w:hAnsi="Arial" w:cs="Arial"/>
            <w:color w:val="222222"/>
            <w:sz w:val="24"/>
            <w:szCs w:val="24"/>
          </w:rPr>
          <w:delText>ita</w:delText>
        </w:r>
      </w:del>
      <w:r w:rsidR="00646568" w:rsidRPr="005709F8">
        <w:rPr>
          <w:rFonts w:ascii="Arial" w:eastAsia="Times New Roman" w:hAnsi="Arial" w:cs="Arial"/>
          <w:color w:val="222222"/>
          <w:sz w:val="24"/>
          <w:szCs w:val="24"/>
        </w:rPr>
        <w:t xml:space="preserve"> </w:t>
      </w:r>
      <w:del w:id="310" w:author="Nahuel Defossé" w:date="2017-12-10T21:25:00Z">
        <w:r w:rsidR="00646568" w:rsidRPr="005709F8" w:rsidDel="00146FF9">
          <w:rPr>
            <w:rFonts w:ascii="Arial" w:eastAsia="Times New Roman" w:hAnsi="Arial" w:cs="Arial"/>
            <w:color w:val="222222"/>
            <w:sz w:val="24"/>
            <w:szCs w:val="24"/>
          </w:rPr>
          <w:delText xml:space="preserve">de </w:delText>
        </w:r>
      </w:del>
      <w:ins w:id="311" w:author="Nahuel Defossé" w:date="2017-12-10T21:25:00Z">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w:t>
        </w:r>
      </w:ins>
      <w:r w:rsidR="00646568" w:rsidRPr="005709F8">
        <w:rPr>
          <w:rFonts w:ascii="Arial" w:eastAsia="Times New Roman" w:hAnsi="Arial" w:cs="Arial"/>
          <w:color w:val="222222"/>
          <w:sz w:val="24"/>
          <w:szCs w:val="24"/>
        </w:rPr>
        <w:t>ciertos accesorios</w:t>
      </w:r>
      <w:del w:id="312" w:author="Nahuel Defossé" w:date="2017-12-10T21:26:00Z">
        <w:r w:rsidR="00646568" w:rsidRPr="005709F8" w:rsidDel="00146FF9">
          <w:rPr>
            <w:rFonts w:ascii="Arial" w:eastAsia="Times New Roman" w:hAnsi="Arial" w:cs="Arial"/>
            <w:color w:val="222222"/>
            <w:sz w:val="24"/>
            <w:szCs w:val="24"/>
          </w:rPr>
          <w:delText xml:space="preserve"> para poder ponerla en funcionamiento</w:delText>
        </w:r>
      </w:del>
      <w:r w:rsidR="00646568" w:rsidRPr="005709F8">
        <w:rPr>
          <w:rFonts w:ascii="Arial" w:eastAsia="Times New Roman" w:hAnsi="Arial" w:cs="Arial"/>
          <w:color w:val="222222"/>
          <w:sz w:val="24"/>
          <w:szCs w:val="24"/>
        </w:rPr>
        <w:t xml:space="preserve">, como una fuente de alimentación de al menos </w:t>
      </w:r>
      <w:del w:id="313" w:author="Nahuel Defossé" w:date="2017-12-10T21:23:00Z">
        <w:r w:rsidR="00646568" w:rsidRPr="005709F8" w:rsidDel="00C2212A">
          <w:rPr>
            <w:rFonts w:ascii="Arial" w:eastAsia="Times New Roman" w:hAnsi="Arial" w:cs="Arial"/>
            <w:color w:val="222222"/>
            <w:sz w:val="24"/>
            <w:szCs w:val="24"/>
          </w:rPr>
          <w:delText>1000ma</w:delText>
        </w:r>
      </w:del>
      <w:ins w:id="314" w:author="Nahuel Defossé" w:date="2017-12-10T21:23:00Z">
        <w:r w:rsidR="00C2212A">
          <w:rPr>
            <w:rFonts w:ascii="Arial" w:eastAsia="Times New Roman" w:hAnsi="Arial" w:cs="Arial"/>
            <w:color w:val="222222"/>
            <w:sz w:val="24"/>
            <w:szCs w:val="24"/>
          </w:rPr>
          <w:t>1A</w:t>
        </w:r>
      </w:ins>
      <w:del w:id="315" w:author="Nahuel Defossé" w:date="2017-12-10T21:23:00Z">
        <w:r w:rsidR="00646568" w:rsidRPr="005709F8" w:rsidDel="00C2212A">
          <w:rPr>
            <w:rFonts w:ascii="Arial" w:eastAsia="Times New Roman" w:hAnsi="Arial" w:cs="Arial"/>
            <w:color w:val="222222"/>
            <w:sz w:val="24"/>
            <w:szCs w:val="24"/>
          </w:rPr>
          <w:delText>h</w:delText>
        </w:r>
      </w:del>
      <w:r w:rsidR="00646568" w:rsidRPr="005709F8">
        <w:rPr>
          <w:rFonts w:ascii="Arial" w:eastAsia="Times New Roman" w:hAnsi="Arial" w:cs="Arial"/>
          <w:color w:val="222222"/>
          <w:sz w:val="24"/>
          <w:szCs w:val="24"/>
        </w:rPr>
        <w:t xml:space="preserve">, un cable HDMI, una tarjeta de memoria </w:t>
      </w:r>
      <w:del w:id="316" w:author="Nahuel Defossé" w:date="2017-12-10T21:24:00Z">
        <w:r w:rsidR="00646568" w:rsidRPr="005709F8" w:rsidDel="00C2212A">
          <w:rPr>
            <w:rFonts w:ascii="Arial" w:eastAsia="Times New Roman" w:hAnsi="Arial" w:cs="Arial"/>
            <w:color w:val="222222"/>
            <w:sz w:val="24"/>
            <w:szCs w:val="24"/>
          </w:rPr>
          <w:delText>SD/</w:delText>
        </w:r>
      </w:del>
      <w:r w:rsidR="00646568" w:rsidRPr="005709F8">
        <w:rPr>
          <w:rFonts w:ascii="Arial" w:eastAsia="Times New Roman" w:hAnsi="Arial" w:cs="Arial"/>
          <w:color w:val="222222"/>
          <w:sz w:val="24"/>
          <w:szCs w:val="24"/>
        </w:rPr>
        <w:t xml:space="preserve">microSD con el Sistema Operativo y un adaptador WIFI o un cable RJ45 para poder conectarla en red. Además, </w:t>
      </w:r>
      <w:ins w:id="317" w:author="Nahuel Defossé" w:date="2017-12-10T21:24:00Z">
        <w:r>
          <w:rPr>
            <w:rFonts w:ascii="Arial" w:eastAsia="Times New Roman" w:hAnsi="Arial" w:cs="Arial"/>
            <w:color w:val="222222"/>
            <w:sz w:val="24"/>
            <w:szCs w:val="24"/>
          </w:rPr>
          <w:t xml:space="preserve">ya sea </w:t>
        </w:r>
      </w:ins>
      <w:r w:rsidR="00646568" w:rsidRPr="005709F8">
        <w:rPr>
          <w:rFonts w:ascii="Arial" w:eastAsia="Times New Roman" w:hAnsi="Arial" w:cs="Arial"/>
          <w:color w:val="222222"/>
          <w:sz w:val="24"/>
          <w:szCs w:val="24"/>
        </w:rPr>
        <w:t>por estética o por protección existen variad</w:t>
      </w:r>
      <w:ins w:id="318" w:author="Nahuel Defossé" w:date="2017-12-10T21:25:00Z">
        <w:r>
          <w:rPr>
            <w:rFonts w:ascii="Arial" w:eastAsia="Times New Roman" w:hAnsi="Arial" w:cs="Arial"/>
            <w:color w:val="222222"/>
            <w:sz w:val="24"/>
            <w:szCs w:val="24"/>
          </w:rPr>
          <w:t>o</w:t>
        </w:r>
      </w:ins>
      <w:del w:id="319" w:author="Nahuel Defossé" w:date="2017-12-10T21:25:00Z">
        <w:r w:rsidR="00646568" w:rsidRPr="005709F8" w:rsidDel="00146FF9">
          <w:rPr>
            <w:rFonts w:ascii="Arial" w:eastAsia="Times New Roman" w:hAnsi="Arial" w:cs="Arial"/>
            <w:color w:val="222222"/>
            <w:sz w:val="24"/>
            <w:szCs w:val="24"/>
          </w:rPr>
          <w:delText>a</w:delText>
        </w:r>
      </w:del>
      <w:r w:rsidR="00646568" w:rsidRPr="005709F8">
        <w:rPr>
          <w:rFonts w:ascii="Arial" w:eastAsia="Times New Roman" w:hAnsi="Arial" w:cs="Arial"/>
          <w:color w:val="222222"/>
          <w:sz w:val="24"/>
          <w:szCs w:val="24"/>
        </w:rPr>
        <w:t xml:space="preserve">s </w:t>
      </w:r>
      <w:del w:id="320" w:author="Nahuel Defossé" w:date="2017-12-10T21:25:00Z">
        <w:r w:rsidR="00646568" w:rsidRPr="005709F8" w:rsidDel="00146FF9">
          <w:rPr>
            <w:rFonts w:ascii="Arial" w:eastAsia="Times New Roman" w:hAnsi="Arial" w:cs="Arial"/>
            <w:color w:val="222222"/>
            <w:sz w:val="24"/>
            <w:szCs w:val="24"/>
          </w:rPr>
          <w:delText xml:space="preserve">cajas </w:delText>
        </w:r>
      </w:del>
      <w:ins w:id="321" w:author="Nahuel Defossé" w:date="2017-12-10T21:25:00Z">
        <w:r>
          <w:rPr>
            <w:rFonts w:ascii="Arial" w:eastAsia="Times New Roman" w:hAnsi="Arial" w:cs="Arial"/>
            <w:color w:val="222222"/>
            <w:sz w:val="24"/>
            <w:szCs w:val="24"/>
          </w:rPr>
          <w:t xml:space="preserve">gabinetes </w:t>
        </w:r>
      </w:ins>
      <w:r w:rsidR="00646568" w:rsidRPr="005709F8">
        <w:rPr>
          <w:rFonts w:ascii="Arial" w:eastAsia="Times New Roman" w:hAnsi="Arial" w:cs="Arial"/>
          <w:color w:val="222222"/>
          <w:sz w:val="24"/>
          <w:szCs w:val="24"/>
        </w:rPr>
        <w:t>o carcasas para su resguardo.</w:t>
      </w:r>
    </w:p>
    <w:p w14:paraId="518F0B76" w14:textId="77777777"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77B78E4C" w14:textId="77777777" w:rsidR="006F3399" w:rsidRDefault="006F3399">
      <w:pPr>
        <w:rPr>
          <w:rFonts w:ascii="Arial" w:eastAsia="Times New Roman" w:hAnsi="Arial" w:cs="Arial"/>
          <w:color w:val="222222"/>
          <w:sz w:val="24"/>
          <w:szCs w:val="24"/>
        </w:rPr>
      </w:pPr>
      <w:r>
        <w:rPr>
          <w:rFonts w:ascii="Arial" w:eastAsia="Times New Roman" w:hAnsi="Arial" w:cs="Arial"/>
          <w:color w:val="222222"/>
          <w:sz w:val="24"/>
          <w:szCs w:val="24"/>
        </w:rPr>
        <w:lastRenderedPageBreak/>
        <w:br w:type="page"/>
      </w:r>
    </w:p>
    <w:p w14:paraId="57DAF10B"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055E2185" w14:textId="20DAF375"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s-ES_tradnl" w:eastAsia="es-ES_tradnl"/>
        </w:rPr>
        <mc:AlternateContent>
          <mc:Choice Requires="wps">
            <w:drawing>
              <wp:anchor distT="0" distB="0" distL="114300" distR="114300" simplePos="0" relativeHeight="251634688" behindDoc="0" locked="0" layoutInCell="1" allowOverlap="1" wp14:anchorId="13C99298" wp14:editId="37098B97">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4CCF3B77" w14:textId="77777777" w:rsidR="001E32C0" w:rsidRPr="00331E92" w:rsidRDefault="001E32C0" w:rsidP="00646568">
                            <w:pPr>
                              <w:pStyle w:val="Descripcin"/>
                              <w:rPr>
                                <w:noProof/>
                              </w:rPr>
                            </w:pPr>
                            <w:r>
                              <w:t xml:space="preserve">Ilustración </w:t>
                            </w:r>
                            <w:fldSimple w:instr=" SEQ Ilustración \* ARABIC ">
                              <w:r>
                                <w:rPr>
                                  <w:noProof/>
                                </w:rPr>
                                <w:t>15</w:t>
                              </w:r>
                            </w:fldSimple>
                            <w:r>
                              <w:t xml:space="preserve"> - Cámara Raspberry Pi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298" id="Cuadro de texto 23" o:spid="_x0000_s1034" type="#_x0000_t202" style="position:absolute;left:0;text-align:left;margin-left:334.8pt;margin-top:73.5pt;width:72.65pt;height:43.7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SROQIAAG8EAAAOAAAAZHJzL2Uyb0RvYy54bWysVMFu2zAMvQ/YPwi6L06ypWi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izkkTkCAABvBAAADgAAAAAA&#10;AAAAAAAAAAAuAgAAZHJzL2Uyb0RvYy54bWxQSwECLQAUAAYACAAAACEAUuSo6eAAAAALAQAADwAA&#10;AAAAAAAAAAAAAACTBAAAZHJzL2Rvd25yZXYueG1sUEsFBgAAAAAEAAQA8wAAAKAFAAAAAA==&#10;" stroked="f">
                <v:textbox inset="0,0,0,0">
                  <w:txbxContent>
                    <w:p w14:paraId="4CCF3B77" w14:textId="77777777" w:rsidR="001E32C0" w:rsidRPr="00331E92" w:rsidRDefault="001E32C0" w:rsidP="00646568">
                      <w:pPr>
                        <w:pStyle w:val="Descripcin"/>
                        <w:rPr>
                          <w:noProof/>
                        </w:rPr>
                      </w:pPr>
                      <w:r>
                        <w:t xml:space="preserve">Ilustración </w:t>
                      </w:r>
                      <w:fldSimple w:instr=" SEQ Ilustración \* ARABIC ">
                        <w:r>
                          <w:rPr>
                            <w:noProof/>
                          </w:rPr>
                          <w:t>15</w:t>
                        </w:r>
                      </w:fldSimple>
                      <w:r>
                        <w:t xml:space="preserve"> - Cámara Raspberry Pi V2</w:t>
                      </w:r>
                    </w:p>
                  </w:txbxContent>
                </v:textbox>
                <w10:wrap type="square" anchorx="margin"/>
              </v:shape>
            </w:pict>
          </mc:Fallback>
        </mc:AlternateContent>
      </w:r>
      <w:r w:rsidRPr="005709F8">
        <w:rPr>
          <w:i/>
          <w:noProof/>
          <w:sz w:val="24"/>
          <w:szCs w:val="24"/>
          <w:u w:val="single"/>
          <w:lang w:val="es-ES_tradnl" w:eastAsia="es-ES_tradnl"/>
        </w:rPr>
        <w:drawing>
          <wp:anchor distT="0" distB="0" distL="114300" distR="114300" simplePos="0" relativeHeight="251627520" behindDoc="0" locked="0" layoutInCell="1" allowOverlap="1" wp14:anchorId="043CE671" wp14:editId="2F613493">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ins w:id="322" w:author="Nahuel Defossé" w:date="2017-12-10T21:27:00Z">
        <w:r w:rsidR="00146FF9">
          <w:rPr>
            <w:rFonts w:ascii="Arial" w:eastAsia="Times New Roman" w:hAnsi="Arial" w:cs="Arial"/>
            <w:color w:val="222222"/>
            <w:sz w:val="24"/>
            <w:szCs w:val="24"/>
            <w:lang w:eastAsia="es-AR"/>
          </w:rPr>
          <w:t>,</w:t>
        </w:r>
      </w:ins>
      <w:r w:rsidR="00646568" w:rsidRPr="005709F8">
        <w:rPr>
          <w:rFonts w:ascii="Arial" w:eastAsia="Times New Roman" w:hAnsi="Arial" w:cs="Arial"/>
          <w:color w:val="222222"/>
          <w:sz w:val="24"/>
          <w:szCs w:val="24"/>
          <w:lang w:eastAsia="es-AR"/>
        </w:rPr>
        <w:t xml:space="preserve"> el cual ofrece imágenes de video de alta velocidad y alta sensibilidad, además de un </w:t>
      </w:r>
      <w:commentRangeStart w:id="323"/>
      <w:r w:rsidR="00646568" w:rsidRPr="005709F8">
        <w:rPr>
          <w:rFonts w:ascii="Arial" w:eastAsia="Times New Roman" w:hAnsi="Arial" w:cs="Arial"/>
          <w:color w:val="222222"/>
          <w:sz w:val="24"/>
          <w:szCs w:val="24"/>
          <w:lang w:eastAsia="es-AR"/>
        </w:rPr>
        <w:t>enfoque fijo de hasta 8 megapíxeles</w:t>
      </w:r>
      <w:commentRangeEnd w:id="323"/>
      <w:r w:rsidR="00146FF9">
        <w:rPr>
          <w:rStyle w:val="Refdecomentario"/>
          <w:rFonts w:ascii="Calibri" w:eastAsia="Calibri" w:hAnsi="Calibri" w:cs="Calibri"/>
          <w:color w:val="000000"/>
          <w:lang w:eastAsia="es-AR"/>
        </w:rPr>
        <w:commentReference w:id="323"/>
      </w:r>
      <w:r w:rsidR="00646568" w:rsidRPr="005709F8">
        <w:rPr>
          <w:rFonts w:ascii="Arial" w:eastAsia="Times New Roman" w:hAnsi="Arial" w:cs="Arial"/>
          <w:color w:val="222222"/>
          <w:sz w:val="24"/>
          <w:szCs w:val="24"/>
          <w:lang w:eastAsia="es-AR"/>
        </w:rPr>
        <w:t>.</w:t>
      </w:r>
    </w:p>
    <w:p w14:paraId="07389BB9"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21BAC8B9" w14:textId="3DA6D117"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12160" behindDoc="0" locked="0" layoutInCell="1" allowOverlap="1" wp14:anchorId="3F2AB5BB" wp14:editId="648AA7F7">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lang w:val="es-ES_tradnl" w:eastAsia="es-ES_tradnl"/>
        </w:rPr>
        <mc:AlternateContent>
          <mc:Choice Requires="wps">
            <w:drawing>
              <wp:anchor distT="0" distB="0" distL="114300" distR="114300" simplePos="0" relativeHeight="251660288" behindDoc="0" locked="0" layoutInCell="1" allowOverlap="1" wp14:anchorId="365A9130" wp14:editId="4B80ABD7">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54F7CFC5" w14:textId="77777777" w:rsidR="001E32C0" w:rsidRPr="00947DFE" w:rsidRDefault="001E32C0" w:rsidP="006F3399">
                            <w:pPr>
                              <w:pStyle w:val="Descripcin"/>
                              <w:rPr>
                                <w:noProof/>
                              </w:rPr>
                            </w:pPr>
                            <w:r>
                              <w:t xml:space="preserve">Ilustración </w:t>
                            </w:r>
                            <w:fldSimple w:instr=" SEQ Ilustración \* ARABIC ">
                              <w:r>
                                <w:rPr>
                                  <w:noProof/>
                                </w:rPr>
                                <w:t>16</w:t>
                              </w:r>
                            </w:fldSimple>
                            <w:r>
                              <w:t xml:space="preserve"> - Pantalla táctil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9130" id="Cuadro de texto 60" o:spid="_x0000_s1035" type="#_x0000_t202" style="position:absolute;left:0;text-align:left;margin-left:306.5pt;margin-top:100.9pt;width:118.5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BwkC4oNgIAAHAEAAAOAAAAAAAA&#10;AAAAAAAAAC4CAABkcnMvZTJvRG9jLnhtbFBLAQItABQABgAIAAAAIQC+CHR14gAAAAsBAAAPAAAA&#10;AAAAAAAAAAAAAJAEAABkcnMvZG93bnJldi54bWxQSwUGAAAAAAQABADzAAAAnwUAAAAA&#10;" stroked="f">
                <v:textbox style="mso-fit-shape-to-text:t" inset="0,0,0,0">
                  <w:txbxContent>
                    <w:p w14:paraId="54F7CFC5" w14:textId="77777777" w:rsidR="001E32C0" w:rsidRPr="00947DFE" w:rsidRDefault="001E32C0" w:rsidP="006F3399">
                      <w:pPr>
                        <w:pStyle w:val="Descripcin"/>
                        <w:rPr>
                          <w:noProof/>
                        </w:rPr>
                      </w:pPr>
                      <w:r>
                        <w:t xml:space="preserve">Ilustración </w:t>
                      </w:r>
                      <w:fldSimple w:instr=" SEQ Ilustración \* ARABIC ">
                        <w:r>
                          <w:rPr>
                            <w:noProof/>
                          </w:rPr>
                          <w:t>16</w:t>
                        </w:r>
                      </w:fldSimple>
                      <w:r>
                        <w:t xml:space="preserve"> - Pantalla táctil de Raspberry Pi</w:t>
                      </w:r>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 xml:space="preserve">Es la pantalla táctil oficial de </w:t>
      </w:r>
      <w:del w:id="324" w:author="Nahuel Defossé" w:date="2017-12-10T21:28:00Z">
        <w:r w:rsidR="00646568" w:rsidDel="00146FF9">
          <w:rPr>
            <w:rFonts w:ascii="Arial" w:eastAsia="Times New Roman" w:hAnsi="Arial" w:cs="Arial"/>
            <w:color w:val="222222"/>
            <w:sz w:val="24"/>
            <w:szCs w:val="24"/>
            <w:lang w:eastAsia="es-AR"/>
          </w:rPr>
          <w:delText xml:space="preserve">esta </w:delText>
        </w:r>
      </w:del>
      <w:ins w:id="325" w:author="Nahuel Defossé" w:date="2017-12-10T21:28:00Z">
        <w:r w:rsidR="00146FF9">
          <w:rPr>
            <w:rFonts w:ascii="Arial" w:eastAsia="Times New Roman" w:hAnsi="Arial" w:cs="Arial"/>
            <w:color w:val="222222"/>
            <w:sz w:val="24"/>
            <w:szCs w:val="24"/>
            <w:lang w:eastAsia="es-AR"/>
          </w:rPr>
          <w:t xml:space="preserve">la </w:t>
        </w:r>
      </w:ins>
      <w:r w:rsidR="00646568">
        <w:rPr>
          <w:rFonts w:ascii="Arial" w:eastAsia="Times New Roman" w:hAnsi="Arial" w:cs="Arial"/>
          <w:color w:val="222222"/>
          <w:sz w:val="24"/>
          <w:szCs w:val="24"/>
          <w:lang w:eastAsia="es-AR"/>
        </w:rPr>
        <w:t xml:space="preserve">plataforma. Se trata de una pantalla táctil LCD capacitiva </w:t>
      </w:r>
      <w:del w:id="326" w:author="Nahuel Defossé" w:date="2017-12-10T21:28:00Z">
        <w:r w:rsidR="00646568" w:rsidDel="00146FF9">
          <w:rPr>
            <w:rFonts w:ascii="Arial" w:eastAsia="Times New Roman" w:hAnsi="Arial" w:cs="Arial"/>
            <w:color w:val="222222"/>
            <w:sz w:val="24"/>
            <w:szCs w:val="24"/>
            <w:lang w:eastAsia="es-AR"/>
          </w:rPr>
          <w:delText xml:space="preserve">de </w:delText>
        </w:r>
      </w:del>
      <w:ins w:id="327" w:author="Nahuel Defossé" w:date="2017-12-10T21:29:00Z">
        <w:r w:rsidR="00146FF9">
          <w:rPr>
            <w:rFonts w:ascii="Arial" w:eastAsia="Times New Roman" w:hAnsi="Arial" w:cs="Arial"/>
            <w:color w:val="222222"/>
            <w:sz w:val="24"/>
            <w:szCs w:val="24"/>
            <w:lang w:eastAsia="es-AR"/>
          </w:rPr>
          <w:t xml:space="preserve">multitáctil </w:t>
        </w:r>
      </w:ins>
      <w:del w:id="328" w:author="Nahuel Defossé" w:date="2017-12-10T21:29:00Z">
        <w:r w:rsidR="00646568" w:rsidDel="00146FF9">
          <w:rPr>
            <w:rFonts w:ascii="Arial" w:eastAsia="Times New Roman" w:hAnsi="Arial" w:cs="Arial"/>
            <w:color w:val="222222"/>
            <w:sz w:val="24"/>
            <w:szCs w:val="24"/>
            <w:lang w:eastAsia="es-AR"/>
          </w:rPr>
          <w:delText xml:space="preserve">varios toques </w:delText>
        </w:r>
      </w:del>
      <w:r w:rsidR="00646568">
        <w:rPr>
          <w:rFonts w:ascii="Arial" w:eastAsia="Times New Roman" w:hAnsi="Arial" w:cs="Arial"/>
          <w:color w:val="222222"/>
          <w:sz w:val="24"/>
          <w:szCs w:val="24"/>
          <w:lang w:eastAsia="es-AR"/>
        </w:rPr>
        <w:t>(</w:t>
      </w:r>
      <w:ins w:id="329" w:author="Nahuel Defossé" w:date="2017-12-10T21:30:00Z">
        <w:r w:rsidR="00F54EE7">
          <w:rPr>
            <w:rFonts w:ascii="Arial" w:eastAsia="Times New Roman" w:hAnsi="Arial" w:cs="Arial"/>
            <w:color w:val="222222"/>
            <w:sz w:val="24"/>
            <w:szCs w:val="24"/>
            <w:lang w:eastAsia="es-AR"/>
          </w:rPr>
          <w:t xml:space="preserve">de </w:t>
        </w:r>
      </w:ins>
      <w:r w:rsidR="00646568">
        <w:rPr>
          <w:rFonts w:ascii="Arial" w:eastAsia="Times New Roman" w:hAnsi="Arial" w:cs="Arial"/>
          <w:color w:val="222222"/>
          <w:sz w:val="24"/>
          <w:szCs w:val="24"/>
          <w:lang w:eastAsia="es-AR"/>
        </w:rPr>
        <w:t xml:space="preserve">hasta 10 </w:t>
      </w:r>
      <w:del w:id="330" w:author="Nahuel Defossé" w:date="2017-12-10T21:30:00Z">
        <w:r w:rsidR="00646568" w:rsidDel="00F54EE7">
          <w:rPr>
            <w:rFonts w:ascii="Arial" w:eastAsia="Times New Roman" w:hAnsi="Arial" w:cs="Arial"/>
            <w:color w:val="222222"/>
            <w:sz w:val="24"/>
            <w:szCs w:val="24"/>
            <w:lang w:eastAsia="es-AR"/>
          </w:rPr>
          <w:delText xml:space="preserve">toques </w:delText>
        </w:r>
      </w:del>
      <w:ins w:id="331" w:author="Nahuel Defossé" w:date="2017-12-10T21:30:00Z">
        <w:r w:rsidR="00F54EE7">
          <w:rPr>
            <w:rFonts w:ascii="Arial" w:eastAsia="Times New Roman" w:hAnsi="Arial" w:cs="Arial"/>
            <w:color w:val="222222"/>
            <w:sz w:val="24"/>
            <w:szCs w:val="24"/>
            <w:lang w:eastAsia="es-AR"/>
          </w:rPr>
          <w:t>puntos de contacto</w:t>
        </w:r>
      </w:ins>
      <w:del w:id="332" w:author="Nahuel Defossé" w:date="2017-12-10T21:30:00Z">
        <w:r w:rsidR="00646568" w:rsidDel="00F54EE7">
          <w:rPr>
            <w:rFonts w:ascii="Arial" w:eastAsia="Times New Roman" w:hAnsi="Arial" w:cs="Arial"/>
            <w:color w:val="222222"/>
            <w:sz w:val="24"/>
            <w:szCs w:val="24"/>
            <w:lang w:eastAsia="es-AR"/>
          </w:rPr>
          <w:delText>con los dedos</w:delText>
        </w:r>
      </w:del>
      <w:r w:rsidR="00646568">
        <w:rPr>
          <w:rFonts w:ascii="Arial" w:eastAsia="Times New Roman" w:hAnsi="Arial" w:cs="Arial"/>
          <w:color w:val="222222"/>
          <w:sz w:val="24"/>
          <w:szCs w:val="24"/>
          <w:lang w:eastAsia="es-AR"/>
        </w:rPr>
        <w:t>)</w:t>
      </w:r>
      <w:ins w:id="333" w:author="Nahuel Defossé" w:date="2017-12-10T21:30:00Z">
        <w:r w:rsidR="00F54EE7">
          <w:rPr>
            <w:rFonts w:ascii="Arial" w:eastAsia="Times New Roman" w:hAnsi="Arial" w:cs="Arial"/>
            <w:color w:val="222222"/>
            <w:sz w:val="24"/>
            <w:szCs w:val="24"/>
            <w:lang w:eastAsia="es-AR"/>
          </w:rPr>
          <w:t>.</w:t>
        </w:r>
      </w:ins>
      <w:del w:id="334"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w:t>
      </w:r>
      <w:del w:id="335" w:author="Nahuel Defossé" w:date="2017-12-10T21:30:00Z">
        <w:r w:rsidR="00646568" w:rsidDel="00F54EE7">
          <w:rPr>
            <w:rFonts w:ascii="Arial" w:eastAsia="Times New Roman" w:hAnsi="Arial" w:cs="Arial"/>
            <w:color w:val="222222"/>
            <w:sz w:val="24"/>
            <w:szCs w:val="24"/>
            <w:lang w:eastAsia="es-AR"/>
          </w:rPr>
          <w:delText xml:space="preserve">con un </w:delText>
        </w:r>
      </w:del>
      <w:ins w:id="336" w:author="Nahuel Defossé" w:date="2017-12-10T21:30:00Z">
        <w:r w:rsidR="00F54EE7">
          <w:rPr>
            <w:rFonts w:ascii="Arial" w:eastAsia="Times New Roman" w:hAnsi="Arial" w:cs="Arial"/>
            <w:color w:val="222222"/>
            <w:sz w:val="24"/>
            <w:szCs w:val="24"/>
            <w:lang w:eastAsia="es-AR"/>
          </w:rPr>
          <w:t xml:space="preserve">El </w:t>
        </w:r>
      </w:ins>
      <w:r w:rsidR="00646568">
        <w:rPr>
          <w:rFonts w:ascii="Arial" w:eastAsia="Times New Roman" w:hAnsi="Arial" w:cs="Arial"/>
          <w:color w:val="222222"/>
          <w:sz w:val="24"/>
          <w:szCs w:val="24"/>
          <w:lang w:eastAsia="es-AR"/>
        </w:rPr>
        <w:t>display de 7 pulgadas</w:t>
      </w:r>
      <w:ins w:id="337" w:author="Nahuel Defossé" w:date="2017-12-10T21:30:00Z">
        <w:r w:rsidR="00F54EE7">
          <w:rPr>
            <w:rFonts w:ascii="Arial" w:eastAsia="Times New Roman" w:hAnsi="Arial" w:cs="Arial"/>
            <w:color w:val="222222"/>
            <w:sz w:val="24"/>
            <w:szCs w:val="24"/>
            <w:lang w:eastAsia="es-AR"/>
          </w:rPr>
          <w:t xml:space="preserve"> posee</w:t>
        </w:r>
      </w:ins>
      <w:del w:id="338"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una resolución de 800x480</w:t>
      </w:r>
      <w:ins w:id="339" w:author="Nahuel Defossé" w:date="2017-12-10T21:30:00Z">
        <w:r w:rsidR="00F54EE7">
          <w:rPr>
            <w:rFonts w:ascii="Arial" w:eastAsia="Times New Roman" w:hAnsi="Arial" w:cs="Arial"/>
            <w:color w:val="222222"/>
            <w:sz w:val="24"/>
            <w:szCs w:val="24"/>
            <w:lang w:eastAsia="es-AR"/>
          </w:rPr>
          <w:t xml:space="preserve"> píxeles</w:t>
        </w:r>
      </w:ins>
      <w:r w:rsidR="00646568">
        <w:rPr>
          <w:rFonts w:ascii="Arial" w:eastAsia="Times New Roman" w:hAnsi="Arial" w:cs="Arial"/>
          <w:color w:val="222222"/>
          <w:sz w:val="24"/>
          <w:szCs w:val="24"/>
          <w:lang w:eastAsia="es-AR"/>
        </w:rPr>
        <w:t xml:space="preserve"> con </w:t>
      </w:r>
      <w:ins w:id="340" w:author="Nahuel Defossé" w:date="2017-12-10T21:30:00Z">
        <w:r w:rsidR="00F54EE7">
          <w:rPr>
            <w:rFonts w:ascii="Arial" w:eastAsia="Times New Roman" w:hAnsi="Arial" w:cs="Arial"/>
            <w:color w:val="222222"/>
            <w:sz w:val="24"/>
            <w:szCs w:val="24"/>
            <w:lang w:eastAsia="es-AR"/>
          </w:rPr>
          <w:t xml:space="preserve">una velocidad de refresco de </w:t>
        </w:r>
      </w:ins>
      <w:r w:rsidR="00646568">
        <w:rPr>
          <w:rFonts w:ascii="Arial" w:eastAsia="Times New Roman" w:hAnsi="Arial" w:cs="Arial"/>
          <w:color w:val="222222"/>
          <w:sz w:val="24"/>
          <w:szCs w:val="24"/>
          <w:lang w:eastAsia="es-AR"/>
        </w:rPr>
        <w:t>60</w:t>
      </w:r>
      <w:ins w:id="341" w:author="Nahuel Defossé" w:date="2017-12-10T21:31:00Z">
        <w:r w:rsidR="00F54EE7">
          <w:rPr>
            <w:rFonts w:ascii="Arial" w:eastAsia="Times New Roman" w:hAnsi="Arial" w:cs="Arial"/>
            <w:color w:val="222222"/>
            <w:sz w:val="24"/>
            <w:szCs w:val="24"/>
            <w:lang w:eastAsia="es-AR"/>
          </w:rPr>
          <w:t xml:space="preserve"> fps (</w:t>
        </w:r>
      </w:ins>
      <w:r w:rsidR="00646568">
        <w:rPr>
          <w:rFonts w:ascii="Arial" w:eastAsia="Times New Roman" w:hAnsi="Arial" w:cs="Arial"/>
          <w:color w:val="222222"/>
          <w:sz w:val="24"/>
          <w:szCs w:val="24"/>
          <w:lang w:eastAsia="es-AR"/>
        </w:rPr>
        <w:t xml:space="preserve"> fotogramas por segundo</w:t>
      </w:r>
      <w:del w:id="342" w:author="Nahuel Defossé" w:date="2017-12-10T21:31:00Z">
        <w:r w:rsidR="00646568" w:rsidDel="00F54EE7">
          <w:rPr>
            <w:rFonts w:ascii="Arial" w:eastAsia="Times New Roman" w:hAnsi="Arial" w:cs="Arial"/>
            <w:color w:val="222222"/>
            <w:sz w:val="24"/>
            <w:szCs w:val="24"/>
            <w:lang w:eastAsia="es-AR"/>
          </w:rPr>
          <w:delText xml:space="preserve"> (fps</w:delText>
        </w:r>
      </w:del>
      <w:r w:rsidR="00646568">
        <w:rPr>
          <w:rFonts w:ascii="Arial" w:eastAsia="Times New Roman" w:hAnsi="Arial" w:cs="Arial"/>
          <w:color w:val="222222"/>
          <w:sz w:val="24"/>
          <w:szCs w:val="24"/>
          <w:lang w:eastAsia="es-AR"/>
        </w:rPr>
        <w:t>)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w:t>
      </w:r>
      <w:commentRangeStart w:id="343"/>
      <w:r w:rsidR="00646568">
        <w:rPr>
          <w:rFonts w:ascii="Arial" w:eastAsia="Times New Roman" w:hAnsi="Arial" w:cs="Arial"/>
          <w:color w:val="222222"/>
          <w:sz w:val="24"/>
          <w:szCs w:val="24"/>
          <w:lang w:eastAsia="es-AR"/>
        </w:rPr>
        <w:t xml:space="preserve">DSI </w:t>
      </w:r>
      <w:commentRangeEnd w:id="343"/>
      <w:r w:rsidR="00F54EE7">
        <w:rPr>
          <w:rStyle w:val="Refdecomentario"/>
          <w:rFonts w:ascii="Calibri" w:eastAsia="Calibri" w:hAnsi="Calibri" w:cs="Calibri"/>
          <w:color w:val="000000"/>
          <w:lang w:eastAsia="es-AR"/>
        </w:rPr>
        <w:commentReference w:id="343"/>
      </w:r>
      <w:r w:rsidR="00646568">
        <w:rPr>
          <w:rFonts w:ascii="Arial" w:eastAsia="Times New Roman" w:hAnsi="Arial" w:cs="Arial"/>
          <w:color w:val="222222"/>
          <w:sz w:val="24"/>
          <w:szCs w:val="24"/>
          <w:lang w:eastAsia="es-AR"/>
        </w:rPr>
        <w:t>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14:paraId="15B323BF" w14:textId="77777777" w:rsidR="00646568" w:rsidRPr="0070449D" w:rsidRDefault="009B5E50" w:rsidP="00646568">
      <w:pPr>
        <w:pStyle w:val="Prrafodelista"/>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17280" behindDoc="0" locked="0" layoutInCell="1" allowOverlap="1" wp14:anchorId="224D22EF" wp14:editId="0441FDC6">
            <wp:simplePos x="0" y="0"/>
            <wp:positionH relativeFrom="margin">
              <wp:posOffset>3895380</wp:posOffset>
            </wp:positionH>
            <wp:positionV relativeFrom="paragraph">
              <wp:posOffset>51572</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F1541" w14:textId="6BEA7714" w:rsidR="00646568" w:rsidRPr="00651D66" w:rsidRDefault="00EB19E6"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ins w:id="344" w:author="Nahuel Defossé" w:date="2017-12-10T21:34:00Z">
        <w:r>
          <w:rPr>
            <w:rFonts w:ascii="Arial" w:eastAsia="Times New Roman" w:hAnsi="Arial" w:cs="Arial"/>
            <w:i/>
            <w:color w:val="222222"/>
            <w:sz w:val="24"/>
            <w:szCs w:val="24"/>
            <w:u w:val="single"/>
            <w:lang w:eastAsia="es-AR"/>
          </w:rPr>
          <w:t xml:space="preserve">Kit de Placa de prototipado de Pi de </w:t>
        </w:r>
      </w:ins>
      <w:r w:rsidR="00646568" w:rsidRPr="00387BC2">
        <w:rPr>
          <w:rFonts w:ascii="Arial" w:eastAsia="Times New Roman" w:hAnsi="Arial" w:cs="Arial"/>
          <w:i/>
          <w:color w:val="222222"/>
          <w:sz w:val="24"/>
          <w:szCs w:val="24"/>
          <w:u w:val="single"/>
          <w:lang w:eastAsia="es-AR"/>
        </w:rPr>
        <w:t xml:space="preserve">Adafruit </w:t>
      </w:r>
      <w:ins w:id="345" w:author="Nahuel Defossé" w:date="2017-12-10T21:34:00Z">
        <w:r>
          <w:rPr>
            <w:rFonts w:ascii="Arial" w:eastAsia="Times New Roman" w:hAnsi="Arial" w:cs="Arial"/>
            <w:i/>
            <w:color w:val="222222"/>
            <w:sz w:val="24"/>
            <w:szCs w:val="24"/>
            <w:u w:val="single"/>
            <w:lang w:eastAsia="es-AR"/>
          </w:rPr>
          <w:t xml:space="preserve">(Adafruit </w:t>
        </w:r>
      </w:ins>
      <w:r w:rsidR="00646568" w:rsidRPr="00387BC2">
        <w:rPr>
          <w:rFonts w:ascii="Arial" w:eastAsia="Times New Roman" w:hAnsi="Arial" w:cs="Arial"/>
          <w:i/>
          <w:color w:val="222222"/>
          <w:sz w:val="24"/>
          <w:szCs w:val="24"/>
          <w:u w:val="single"/>
          <w:lang w:eastAsia="es-AR"/>
        </w:rPr>
        <w:t>Prototyping Pi Plate Kit</w:t>
      </w:r>
      <w:ins w:id="346" w:author="Nahuel Defossé" w:date="2017-12-10T21:34:00Z">
        <w:r>
          <w:rPr>
            <w:rFonts w:ascii="Arial" w:eastAsia="Times New Roman" w:hAnsi="Arial" w:cs="Arial"/>
            <w:i/>
            <w:color w:val="222222"/>
            <w:sz w:val="24"/>
            <w:szCs w:val="24"/>
            <w:u w:val="single"/>
            <w:lang w:eastAsia="es-AR"/>
          </w:rPr>
          <w:t>)</w:t>
        </w:r>
      </w:ins>
      <w:r w:rsidR="00646568" w:rsidRPr="00387BC2">
        <w:rPr>
          <w:rFonts w:ascii="Arial" w:eastAsia="Times New Roman" w:hAnsi="Arial" w:cs="Arial"/>
          <w:i/>
          <w:color w:val="222222"/>
          <w:sz w:val="24"/>
          <w:szCs w:val="24"/>
          <w:u w:val="single"/>
          <w:lang w:eastAsia="es-AR"/>
        </w:rPr>
        <w:t>:</w:t>
      </w:r>
      <w:r w:rsidR="00646568" w:rsidRPr="00387BC2">
        <w:rPr>
          <w:rFonts w:ascii="Arial" w:eastAsia="Times New Roman" w:hAnsi="Arial" w:cs="Arial"/>
          <w:color w:val="222222"/>
          <w:sz w:val="24"/>
          <w:szCs w:val="24"/>
          <w:lang w:eastAsia="es-AR"/>
        </w:rPr>
        <w:t xml:space="preserve"> Se trata de una placa</w:t>
      </w:r>
      <w:r w:rsidR="00646568">
        <w:rPr>
          <w:rFonts w:ascii="Arial" w:eastAsia="Times New Roman" w:hAnsi="Arial" w:cs="Arial"/>
          <w:color w:val="222222"/>
          <w:sz w:val="24"/>
          <w:szCs w:val="24"/>
          <w:lang w:eastAsia="es-AR"/>
        </w:rPr>
        <w:t xml:space="preserve"> que se </w:t>
      </w:r>
      <w:del w:id="347" w:author="Nahuel Defossé" w:date="2017-12-10T21:35:00Z">
        <w:r w:rsidR="00646568" w:rsidDel="00EB19E6">
          <w:rPr>
            <w:rFonts w:ascii="Arial" w:eastAsia="Times New Roman" w:hAnsi="Arial" w:cs="Arial"/>
            <w:color w:val="222222"/>
            <w:sz w:val="24"/>
            <w:szCs w:val="24"/>
            <w:lang w:eastAsia="es-AR"/>
          </w:rPr>
          <w:delText xml:space="preserve">empalma </w:delText>
        </w:r>
      </w:del>
      <w:ins w:id="348" w:author="Nahuel Defossé" w:date="2017-12-10T21:35:00Z">
        <w:r>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 xml:space="preserve">en la parte superior de las Raspberry Pi, en la cual se pueden soldar componentes en su área de </w:t>
      </w:r>
      <w:commentRangeStart w:id="349"/>
      <w:r w:rsidR="00646568">
        <w:rPr>
          <w:rFonts w:ascii="Arial" w:eastAsia="Times New Roman" w:hAnsi="Arial" w:cs="Arial"/>
          <w:color w:val="222222"/>
          <w:sz w:val="24"/>
          <w:szCs w:val="24"/>
          <w:lang w:eastAsia="es-AR"/>
        </w:rPr>
        <w:t xml:space="preserve">GPIO </w:t>
      </w:r>
      <w:commentRangeEnd w:id="349"/>
      <w:r>
        <w:rPr>
          <w:rStyle w:val="Refdecomentario"/>
          <w:rFonts w:ascii="Calibri" w:eastAsia="Calibri" w:hAnsi="Calibri" w:cs="Calibri"/>
          <w:color w:val="000000"/>
          <w:lang w:eastAsia="es-AR"/>
        </w:rPr>
        <w:commentReference w:id="349"/>
      </w:r>
      <w:r w:rsidR="00646568">
        <w:rPr>
          <w:rFonts w:ascii="Arial" w:eastAsia="Times New Roman" w:hAnsi="Arial" w:cs="Arial"/>
          <w:color w:val="222222"/>
          <w:sz w:val="24"/>
          <w:szCs w:val="24"/>
          <w:lang w:eastAsia="es-AR"/>
        </w:rPr>
        <w:t xml:space="preserve">y además cuenta en su centro con un área de </w:t>
      </w:r>
      <w:commentRangeStart w:id="350"/>
      <w:r w:rsidR="00646568">
        <w:rPr>
          <w:rFonts w:ascii="Arial" w:eastAsia="Times New Roman" w:hAnsi="Arial" w:cs="Arial"/>
          <w:color w:val="222222"/>
          <w:sz w:val="24"/>
          <w:szCs w:val="24"/>
          <w:lang w:eastAsia="es-AR"/>
        </w:rPr>
        <w:t>protoboard</w:t>
      </w:r>
      <w:commentRangeEnd w:id="350"/>
      <w:r>
        <w:rPr>
          <w:rStyle w:val="Refdecomentario"/>
          <w:rFonts w:ascii="Calibri" w:eastAsia="Calibri" w:hAnsi="Calibri" w:cs="Calibri"/>
          <w:color w:val="000000"/>
          <w:lang w:eastAsia="es-AR"/>
        </w:rPr>
        <w:commentReference w:id="350"/>
      </w:r>
      <w:r w:rsidR="00646568">
        <w:rPr>
          <w:rFonts w:ascii="Arial" w:eastAsia="Times New Roman" w:hAnsi="Arial" w:cs="Arial"/>
          <w:color w:val="222222"/>
          <w:sz w:val="24"/>
          <w:szCs w:val="24"/>
          <w:lang w:eastAsia="es-AR"/>
        </w:rPr>
        <w:t xml:space="preserve">. </w:t>
      </w:r>
    </w:p>
    <w:p w14:paraId="048F214E" w14:textId="77777777" w:rsidR="00646568" w:rsidRDefault="009B5E50" w:rsidP="00646568">
      <w:pPr>
        <w:rPr>
          <w:rFonts w:ascii="Arial" w:eastAsia="Times New Roman" w:hAnsi="Arial" w:cs="Arial"/>
          <w:i/>
          <w:color w:val="222222"/>
          <w:sz w:val="24"/>
          <w:szCs w:val="24"/>
          <w:u w:val="single"/>
        </w:rPr>
      </w:pPr>
      <w:r>
        <w:rPr>
          <w:noProof/>
          <w:lang w:val="es-ES_tradnl" w:eastAsia="es-ES_tradnl"/>
        </w:rPr>
        <mc:AlternateContent>
          <mc:Choice Requires="wps">
            <w:drawing>
              <wp:anchor distT="0" distB="0" distL="114300" distR="114300" simplePos="0" relativeHeight="251653120" behindDoc="0" locked="0" layoutInCell="1" allowOverlap="1" wp14:anchorId="72B14B53" wp14:editId="16A3AA6A">
                <wp:simplePos x="0" y="0"/>
                <wp:positionH relativeFrom="column">
                  <wp:posOffset>3938110</wp:posOffset>
                </wp:positionH>
                <wp:positionV relativeFrom="paragraph">
                  <wp:posOffset>10908</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627D693B" w14:textId="77777777" w:rsidR="001E32C0" w:rsidRPr="003A5C10" w:rsidRDefault="001E32C0" w:rsidP="009B5E50">
                            <w:pPr>
                              <w:pStyle w:val="Descripcin"/>
                              <w:rPr>
                                <w:noProof/>
                              </w:rPr>
                            </w:pPr>
                            <w:r>
                              <w:t xml:space="preserve">Ilustración </w:t>
                            </w:r>
                            <w:fldSimple w:instr=" SEQ Ilustración \* ARABIC ">
                              <w:r>
                                <w:rPr>
                                  <w:noProof/>
                                </w:rPr>
                                <w:t>17</w:t>
                              </w:r>
                            </w:fldSimple>
                            <w:r>
                              <w:t xml:space="preserve"> - Adafruit Prototyping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B53" id="Cuadro de texto 61" o:spid="_x0000_s1036" type="#_x0000_t202" style="position:absolute;left:0;text-align:left;margin-left:310.1pt;margin-top:.85pt;width:118.8pt;height:31.9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" stroked="f">
                <v:textbox style="mso-fit-shape-to-text:t" inset="0,0,0,0">
                  <w:txbxContent>
                    <w:p w14:paraId="627D693B" w14:textId="77777777" w:rsidR="001E32C0" w:rsidRPr="003A5C10" w:rsidRDefault="001E32C0" w:rsidP="009B5E50">
                      <w:pPr>
                        <w:pStyle w:val="Descripcin"/>
                        <w:rPr>
                          <w:noProof/>
                        </w:rPr>
                      </w:pPr>
                      <w:r>
                        <w:t xml:space="preserve">Ilustración </w:t>
                      </w:r>
                      <w:fldSimple w:instr=" SEQ Ilustración \* ARABIC ">
                        <w:r>
                          <w:rPr>
                            <w:noProof/>
                          </w:rPr>
                          <w:t>17</w:t>
                        </w:r>
                      </w:fldSimple>
                      <w:r>
                        <w:t xml:space="preserve"> - Adafruit Prototyping Pi</w:t>
                      </w:r>
                    </w:p>
                  </w:txbxContent>
                </v:textbox>
                <w10:wrap type="square"/>
              </v:shape>
            </w:pict>
          </mc:Fallback>
        </mc:AlternateContent>
      </w:r>
    </w:p>
    <w:p w14:paraId="01FD53C7" w14:textId="77777777" w:rsidR="00646568" w:rsidRPr="00387BC2" w:rsidRDefault="00646568" w:rsidP="00646568">
      <w:pPr>
        <w:pStyle w:val="Prrafodelista"/>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14208" behindDoc="0" locked="0" layoutInCell="1" allowOverlap="1" wp14:anchorId="1FCD5058" wp14:editId="228FFD69">
            <wp:simplePos x="0" y="0"/>
            <wp:positionH relativeFrom="column">
              <wp:posOffset>4089232</wp:posOffset>
            </wp:positionH>
            <wp:positionV relativeFrom="paragraph">
              <wp:posOffset>9201</wp:posOffset>
            </wp:positionV>
            <wp:extent cx="1309370" cy="1309370"/>
            <wp:effectExtent l="0" t="0" r="5080" b="5080"/>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937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3B3BC" w14:textId="77777777"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rFonts w:ascii="Arial" w:eastAsia="Times New Roman" w:hAnsi="Arial" w:cs="Arial"/>
          <w:i/>
          <w:color w:val="222222"/>
          <w:sz w:val="24"/>
          <w:szCs w:val="24"/>
          <w:u w:val="single"/>
          <w:lang w:eastAsia="es-AR"/>
        </w:rPr>
        <w:t xml:space="preserve">Western digital Pidrive: </w:t>
      </w:r>
      <w:r>
        <w:rPr>
          <w:rFonts w:ascii="Arial" w:eastAsia="Times New Roman" w:hAnsi="Arial" w:cs="Arial"/>
          <w:color w:val="222222"/>
          <w:sz w:val="24"/>
          <w:szCs w:val="24"/>
          <w:lang w:eastAsia="es-AR"/>
        </w:rPr>
        <w:t>Es un disco rígido exclusivo para esta plataforma, de una capacidad de 314 GB, creado por la marca homónima. Cuenta con una interfaz de conexión USB para comunicarse con la Raspberry Pi.</w:t>
      </w:r>
    </w:p>
    <w:p w14:paraId="4D932736" w14:textId="77777777"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lang w:val="es-ES_tradnl" w:eastAsia="es-ES_tradnl"/>
        </w:rPr>
        <mc:AlternateContent>
          <mc:Choice Requires="wps">
            <w:drawing>
              <wp:anchor distT="0" distB="0" distL="114300" distR="114300" simplePos="0" relativeHeight="251662336" behindDoc="0" locked="0" layoutInCell="1" allowOverlap="1" wp14:anchorId="08F97CE4" wp14:editId="6638DED6">
                <wp:simplePos x="0" y="0"/>
                <wp:positionH relativeFrom="column">
                  <wp:posOffset>4088765</wp:posOffset>
                </wp:positionH>
                <wp:positionV relativeFrom="paragraph">
                  <wp:posOffset>9876</wp:posOffset>
                </wp:positionV>
                <wp:extent cx="1309370" cy="266700"/>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266700"/>
                        </a:xfrm>
                        <a:prstGeom prst="rect">
                          <a:avLst/>
                        </a:prstGeom>
                        <a:solidFill>
                          <a:prstClr val="white"/>
                        </a:solidFill>
                        <a:ln>
                          <a:noFill/>
                        </a:ln>
                      </wps:spPr>
                      <wps:txbx>
                        <w:txbxContent>
                          <w:p w14:paraId="6F90C6B0" w14:textId="77777777" w:rsidR="001E32C0" w:rsidRPr="000E068D" w:rsidRDefault="001E32C0" w:rsidP="009870EE">
                            <w:pPr>
                              <w:pStyle w:val="Descripcin"/>
                              <w:rPr>
                                <w:noProof/>
                              </w:rPr>
                            </w:pPr>
                            <w:r>
                              <w:t xml:space="preserve">Ilustración </w:t>
                            </w:r>
                            <w:fldSimple w:instr=" SEQ Ilustración \* ARABIC ">
                              <w:r>
                                <w:rPr>
                                  <w:noProof/>
                                </w:rPr>
                                <w:t>18</w:t>
                              </w:r>
                            </w:fldSimple>
                            <w:r>
                              <w:t xml:space="preserve"> - Pidrive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7CE4" id="Cuadro de texto 62" o:spid="_x0000_s1037" type="#_x0000_t202" style="position:absolute;left:0;text-align:left;margin-left:321.95pt;margin-top:.8pt;width:103.1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" stroked="f">
                <v:textbox style="mso-fit-shape-to-text:t" inset="0,0,0,0">
                  <w:txbxContent>
                    <w:p w14:paraId="6F90C6B0" w14:textId="77777777" w:rsidR="001E32C0" w:rsidRPr="000E068D" w:rsidRDefault="001E32C0" w:rsidP="009870EE">
                      <w:pPr>
                        <w:pStyle w:val="Descripcin"/>
                        <w:rPr>
                          <w:noProof/>
                        </w:rPr>
                      </w:pPr>
                      <w:r>
                        <w:t xml:space="preserve">Ilustración </w:t>
                      </w:r>
                      <w:fldSimple w:instr=" SEQ Ilustración \* ARABIC ">
                        <w:r>
                          <w:rPr>
                            <w:noProof/>
                          </w:rPr>
                          <w:t>18</w:t>
                        </w:r>
                      </w:fldSimple>
                      <w:r>
                        <w:t xml:space="preserve"> - Pidrive</w:t>
                      </w:r>
                    </w:p>
                  </w:txbxContent>
                </v:textbox>
                <w10:wrap type="square"/>
              </v:shape>
            </w:pict>
          </mc:Fallback>
        </mc:AlternateContent>
      </w:r>
    </w:p>
    <w:p w14:paraId="21543363" w14:textId="0B67DDB1" w:rsidR="00646568" w:rsidRPr="00387BC2"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mc:AlternateContent>
          <mc:Choice Requires="wps">
            <w:drawing>
              <wp:anchor distT="0" distB="0" distL="114300" distR="114300" simplePos="0" relativeHeight="251674624" behindDoc="0" locked="0" layoutInCell="1" allowOverlap="1" wp14:anchorId="2EC9B7CC" wp14:editId="0B9CD0D9">
                <wp:simplePos x="0" y="0"/>
                <wp:positionH relativeFrom="column">
                  <wp:posOffset>4182110</wp:posOffset>
                </wp:positionH>
                <wp:positionV relativeFrom="paragraph">
                  <wp:posOffset>1182370</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05F53594" w14:textId="77777777" w:rsidR="001E32C0" w:rsidRPr="00D82251" w:rsidRDefault="001E32C0" w:rsidP="009870EE">
                            <w:pPr>
                              <w:pStyle w:val="Descripcin"/>
                              <w:rPr>
                                <w:noProof/>
                              </w:rPr>
                            </w:pPr>
                            <w:r>
                              <w:t xml:space="preserve">Ilustración </w:t>
                            </w:r>
                            <w:fldSimple w:instr=" SEQ Ilustración \* ARABIC ">
                              <w:r>
                                <w:rPr>
                                  <w:noProof/>
                                </w:rPr>
                                <w:t>19</w:t>
                              </w:r>
                            </w:fldSimple>
                            <w:r>
                              <w:t xml:space="preserve"> - Pi TFT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7CC" id="Cuadro de texto 63" o:spid="_x0000_s1038" type="#_x0000_t202" style="position:absolute;left:0;text-align:left;margin-left:329.3pt;margin-top:93.1pt;width:95.3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" stroked="f">
                <v:textbox style="mso-fit-shape-to-text:t" inset="0,0,0,0">
                  <w:txbxContent>
                    <w:p w14:paraId="05F53594" w14:textId="77777777" w:rsidR="001E32C0" w:rsidRPr="00D82251" w:rsidRDefault="001E32C0" w:rsidP="009870EE">
                      <w:pPr>
                        <w:pStyle w:val="Descripcin"/>
                        <w:rPr>
                          <w:noProof/>
                        </w:rPr>
                      </w:pPr>
                      <w:r>
                        <w:t xml:space="preserve">Ilustración </w:t>
                      </w:r>
                      <w:fldSimple w:instr=" SEQ Ilustración \* ARABIC ">
                        <w:r>
                          <w:rPr>
                            <w:noProof/>
                          </w:rPr>
                          <w:t>19</w:t>
                        </w:r>
                      </w:fldSimple>
                      <w:r>
                        <w:t xml:space="preserve"> - Pi TFT</w:t>
                      </w:r>
                    </w:p>
                  </w:txbxContent>
                </v:textbox>
                <w10:wrap type="square"/>
              </v:shape>
            </w:pict>
          </mc:Fallback>
        </mc:AlternateContent>
      </w:r>
      <w:r w:rsidR="00646568">
        <w:rPr>
          <w:noProof/>
          <w:lang w:val="es-ES_tradnl" w:eastAsia="es-ES_tradnl"/>
        </w:rPr>
        <w:drawing>
          <wp:anchor distT="0" distB="0" distL="114300" distR="114300" simplePos="0" relativeHeight="251642880" behindDoc="0" locked="0" layoutInCell="1" allowOverlap="1" wp14:anchorId="1A04D01A" wp14:editId="45B042EC">
            <wp:simplePos x="0" y="0"/>
            <wp:positionH relativeFrom="column">
              <wp:posOffset>4182673</wp:posOffset>
            </wp:positionH>
            <wp:positionV relativeFrom="paragraph">
              <wp:posOffset>4385</wp:posOffset>
            </wp:positionV>
            <wp:extent cx="1210945" cy="1121410"/>
            <wp:effectExtent l="0" t="0" r="8255" b="254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38">
                      <a:extLst>
                        <a:ext uri="{28A0092B-C50C-407E-A947-70E740481C1C}">
                          <a14:useLocalDpi xmlns:a14="http://schemas.microsoft.com/office/drawing/2010/main" val="0"/>
                        </a:ext>
                      </a:extLst>
                    </a:blip>
                    <a:srcRect l="7477" t="7062" r="5468" b="4099"/>
                    <a:stretch/>
                  </pic:blipFill>
                  <pic:spPr bwMode="auto">
                    <a:xfrm>
                      <a:off x="0" y="0"/>
                      <a:ext cx="1210945" cy="112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 que se </w:t>
      </w:r>
      <w:del w:id="351" w:author="Nahuel Defossé" w:date="2017-12-10T21:36:00Z">
        <w:r w:rsidR="00646568" w:rsidDel="00EB19E6">
          <w:rPr>
            <w:rFonts w:ascii="Arial" w:eastAsia="Times New Roman" w:hAnsi="Arial" w:cs="Arial"/>
            <w:color w:val="222222"/>
            <w:sz w:val="24"/>
            <w:szCs w:val="24"/>
            <w:lang w:eastAsia="es-AR"/>
          </w:rPr>
          <w:delText xml:space="preserve">empalma </w:delText>
        </w:r>
      </w:del>
      <w:ins w:id="352" w:author="Nahuel Defossé" w:date="2017-12-10T21:36: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en la parte superior del Raspberry. Su resolución es de 320x240 y color de 16 bits. Se le pueden soldar 4 botones de forma opcional para su manipulación.</w:t>
      </w:r>
      <w:r w:rsidR="00646568" w:rsidRPr="003D5D3C">
        <w:t xml:space="preserve"> </w:t>
      </w:r>
    </w:p>
    <w:p w14:paraId="36441E9A" w14:textId="77777777" w:rsidR="00646568" w:rsidRDefault="00646568" w:rsidP="00646568">
      <w:pPr>
        <w:rPr>
          <w:rFonts w:ascii="Arial" w:hAnsi="Arial" w:cs="Arial"/>
          <w:b/>
          <w:bCs/>
          <w:color w:val="222222"/>
          <w:sz w:val="28"/>
          <w:szCs w:val="28"/>
          <w:shd w:val="clear" w:color="auto" w:fill="FFFFFF"/>
        </w:rPr>
      </w:pPr>
    </w:p>
    <w:p w14:paraId="6E56D847" w14:textId="77777777" w:rsidR="00646568" w:rsidRDefault="00646568" w:rsidP="00646568">
      <w:pPr>
        <w:rPr>
          <w:rFonts w:ascii="Arial" w:hAnsi="Arial" w:cs="Arial"/>
          <w:b/>
          <w:bCs/>
          <w:color w:val="222222"/>
          <w:sz w:val="28"/>
          <w:szCs w:val="28"/>
          <w:shd w:val="clear" w:color="auto" w:fill="FFFFFF"/>
        </w:rPr>
      </w:pPr>
    </w:p>
    <w:p w14:paraId="14B40FEF" w14:textId="77777777" w:rsidR="00646568" w:rsidRPr="00646568" w:rsidRDefault="00FC6F5E" w:rsidP="00646568">
      <w:pPr>
        <w:pStyle w:val="Ttulo2"/>
        <w:rPr>
          <w:b/>
          <w:sz w:val="32"/>
          <w:szCs w:val="32"/>
        </w:rPr>
      </w:pPr>
      <w:bookmarkStart w:id="353" w:name="_Toc499023862"/>
      <w:r>
        <w:rPr>
          <w:b/>
          <w:sz w:val="32"/>
          <w:szCs w:val="32"/>
        </w:rPr>
        <w:lastRenderedPageBreak/>
        <w:t xml:space="preserve">4.5 </w:t>
      </w:r>
      <w:r w:rsidR="00646568" w:rsidRPr="00646568">
        <w:rPr>
          <w:b/>
          <w:sz w:val="32"/>
          <w:szCs w:val="32"/>
        </w:rPr>
        <w:t>¿Por qué elegir Raspberry Pi?</w:t>
      </w:r>
      <w:bookmarkEnd w:id="353"/>
    </w:p>
    <w:p w14:paraId="5AD40C47" w14:textId="77777777"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13E7F270" w14:textId="77777777"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xml:space="preserve">: Existe una vasta comunidad en variadas partes del mundo que trabaja, da soporte y utiliza esta plataforma </w:t>
      </w:r>
      <w:commentRangeStart w:id="354"/>
      <w:r w:rsidRPr="00286527">
        <w:rPr>
          <w:rFonts w:ascii="Arial" w:eastAsia="Times New Roman" w:hAnsi="Arial" w:cs="Arial"/>
          <w:color w:val="222222"/>
          <w:sz w:val="24"/>
          <w:szCs w:val="24"/>
          <w:lang w:eastAsia="es-AR"/>
        </w:rPr>
        <w:t>para diversos proyectos, que dado esto</w:t>
      </w:r>
      <w:commentRangeEnd w:id="354"/>
      <w:r w:rsidR="00EB19E6">
        <w:rPr>
          <w:rStyle w:val="Refdecomentario"/>
          <w:rFonts w:ascii="Calibri" w:eastAsia="Calibri" w:hAnsi="Calibri" w:cs="Calibri"/>
          <w:color w:val="000000"/>
          <w:lang w:eastAsia="es-AR"/>
        </w:rPr>
        <w:commentReference w:id="354"/>
      </w:r>
      <w:r w:rsidRPr="00286527">
        <w:rPr>
          <w:rFonts w:ascii="Arial" w:eastAsia="Times New Roman" w:hAnsi="Arial" w:cs="Arial"/>
          <w:color w:val="222222"/>
          <w:sz w:val="24"/>
          <w:szCs w:val="24"/>
          <w:lang w:eastAsia="es-AR"/>
        </w:rPr>
        <w:t>, se expande con él tiempo. A su vez, como se mostró en el apartado anterior, se cuenta con una serie de accesorios que facilitan su uso.</w:t>
      </w:r>
    </w:p>
    <w:p w14:paraId="64BF6DB3" w14:textId="77777777" w:rsidR="00D35F33" w:rsidRDefault="00646568" w:rsidP="00646568">
      <w:pPr>
        <w:pStyle w:val="Prrafodelista"/>
        <w:numPr>
          <w:ilvl w:val="0"/>
          <w:numId w:val="15"/>
        </w:numPr>
        <w:shd w:val="clear" w:color="auto" w:fill="FFFFFF"/>
        <w:spacing w:before="120" w:after="120" w:line="240" w:lineRule="auto"/>
        <w:jc w:val="both"/>
        <w:rPr>
          <w:ins w:id="355" w:author="Nahuel Defossé" w:date="2017-12-10T21:39:00Z"/>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xml:space="preserve">: Como se mencionó con anterioridad esta SBC, </w:t>
      </w:r>
      <w:commentRangeStart w:id="356"/>
      <w:r w:rsidRPr="00286527">
        <w:rPr>
          <w:rFonts w:ascii="Arial" w:eastAsia="Times New Roman" w:hAnsi="Arial" w:cs="Arial"/>
          <w:color w:val="222222"/>
          <w:sz w:val="24"/>
          <w:szCs w:val="24"/>
          <w:lang w:eastAsia="es-AR"/>
        </w:rPr>
        <w:t>como lo es la Raspberry Pi</w:t>
      </w:r>
      <w:commentRangeEnd w:id="356"/>
      <w:r w:rsidR="00D35F33">
        <w:rPr>
          <w:rStyle w:val="Refdecomentario"/>
          <w:rFonts w:ascii="Calibri" w:eastAsia="Calibri" w:hAnsi="Calibri" w:cs="Calibri"/>
          <w:color w:val="000000"/>
          <w:lang w:eastAsia="es-AR"/>
        </w:rPr>
        <w:commentReference w:id="356"/>
      </w:r>
      <w:r w:rsidRPr="00286527">
        <w:rPr>
          <w:rFonts w:ascii="Arial" w:eastAsia="Times New Roman" w:hAnsi="Arial" w:cs="Arial"/>
          <w:color w:val="222222"/>
          <w:sz w:val="24"/>
          <w:szCs w:val="24"/>
          <w:lang w:eastAsia="es-AR"/>
        </w:rPr>
        <w:t xml:space="preserve">, se puede conseguir a un bajo costo teniendo en cuenta las prestaciones que posee. </w:t>
      </w:r>
    </w:p>
    <w:p w14:paraId="444C62B7" w14:textId="2230F2EC" w:rsidR="00646568" w:rsidRPr="00D35F33" w:rsidRDefault="00646568" w:rsidP="00D35F33">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Change w:id="357" w:author="Nahuel Defossé" w:date="2017-12-10T21:40:00Z">
            <w:rPr>
              <w:lang w:eastAsia="es-AR"/>
            </w:rPr>
          </w:rPrChange>
        </w:rPr>
      </w:pPr>
      <w:commentRangeStart w:id="358"/>
      <w:del w:id="359" w:author="Nahuel Defossé" w:date="2017-12-10T21:40:00Z">
        <w:r w:rsidRPr="00286527" w:rsidDel="00D35F33">
          <w:rPr>
            <w:rFonts w:ascii="Arial" w:eastAsia="Times New Roman" w:hAnsi="Arial" w:cs="Arial"/>
            <w:color w:val="222222"/>
            <w:sz w:val="24"/>
            <w:szCs w:val="24"/>
            <w:lang w:eastAsia="es-AR"/>
          </w:rPr>
          <w:delText>Dado que su fin es más bien educativo</w:delText>
        </w:r>
      </w:del>
      <w:ins w:id="360" w:author="Nahuel Defossé" w:date="2017-12-10T21:40:00Z">
        <w:r w:rsidR="00D35F33">
          <w:rPr>
            <w:rFonts w:ascii="Arial" w:eastAsia="Times New Roman" w:hAnsi="Arial" w:cs="Arial"/>
            <w:color w:val="222222"/>
            <w:sz w:val="24"/>
            <w:szCs w:val="24"/>
            <w:lang w:eastAsia="es-AR"/>
          </w:rPr>
          <w:t>Desarrollada con finalidad educativa:</w:t>
        </w:r>
        <w:r w:rsidR="00D35F33">
          <w:rPr>
            <w:rFonts w:ascii="Arial" w:eastAsia="Times New Roman" w:hAnsi="Arial" w:cs="Arial"/>
            <w:color w:val="222222"/>
            <w:sz w:val="24"/>
            <w:szCs w:val="24"/>
            <w:lang w:eastAsia="es-AR"/>
          </w:rPr>
          <w:br/>
          <w:t>Expandir</w:t>
        </w:r>
      </w:ins>
      <w:del w:id="361" w:author="Nahuel Defossé" w:date="2017-12-10T21:40:00Z">
        <w:r w:rsidRPr="00D35F33" w:rsidDel="00D35F33">
          <w:rPr>
            <w:rFonts w:ascii="Arial" w:eastAsia="Times New Roman" w:hAnsi="Arial" w:cs="Arial"/>
            <w:color w:val="222222"/>
            <w:sz w:val="24"/>
            <w:szCs w:val="24"/>
            <w:lang w:eastAsia="es-AR"/>
            <w:rPrChange w:id="362" w:author="Nahuel Defossé" w:date="2017-12-10T21:40:00Z">
              <w:rPr>
                <w:lang w:eastAsia="es-AR"/>
              </w:rPr>
            </w:rPrChange>
          </w:rPr>
          <w:delText>.</w:delText>
        </w:r>
      </w:del>
      <w:commentRangeEnd w:id="358"/>
      <w:r w:rsidR="00D35F33">
        <w:rPr>
          <w:rStyle w:val="Refdecomentario"/>
          <w:rFonts w:ascii="Calibri" w:eastAsia="Calibri" w:hAnsi="Calibri" w:cs="Calibri"/>
          <w:color w:val="000000"/>
          <w:lang w:eastAsia="es-AR"/>
        </w:rPr>
        <w:commentReference w:id="358"/>
      </w:r>
    </w:p>
    <w:p w14:paraId="4173F0E1" w14:textId="77777777"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commentRangeStart w:id="363"/>
      <w:r w:rsidRPr="00286527">
        <w:rPr>
          <w:rFonts w:ascii="Arial" w:eastAsia="Times New Roman" w:hAnsi="Arial" w:cs="Arial"/>
          <w:color w:val="222222"/>
          <w:sz w:val="24"/>
          <w:szCs w:val="24"/>
          <w:lang w:eastAsia="es-AR"/>
        </w:rPr>
        <w:t>: Después de un análisis en relación a variados proyectos educativos que han utilizado esta plataforma, se puede deducir que cumple con el objetivo para el cual fue desarrollado alla por el año 2012.</w:t>
      </w:r>
      <w:commentRangeEnd w:id="363"/>
      <w:r w:rsidR="00D35F33">
        <w:rPr>
          <w:rStyle w:val="Refdecomentario"/>
          <w:rFonts w:ascii="Calibri" w:eastAsia="Calibri" w:hAnsi="Calibri" w:cs="Calibri"/>
          <w:color w:val="000000"/>
          <w:lang w:eastAsia="es-AR"/>
        </w:rPr>
        <w:commentReference w:id="363"/>
      </w:r>
    </w:p>
    <w:p w14:paraId="17ECBEE2" w14:textId="77777777" w:rsidR="00646568" w:rsidRPr="00286527" w:rsidRDefault="00286527"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commentRangeStart w:id="364"/>
      <w:commentRangeStart w:id="365"/>
      <w:r w:rsidRPr="00286527">
        <w:rPr>
          <w:noProof/>
          <w:sz w:val="24"/>
          <w:szCs w:val="24"/>
          <w:lang w:val="es-ES_tradnl" w:eastAsia="es-ES_tradnl"/>
        </w:rPr>
        <w:drawing>
          <wp:anchor distT="0" distB="0" distL="114300" distR="114300" simplePos="0" relativeHeight="251630592" behindDoc="0" locked="0" layoutInCell="1" allowOverlap="1" wp14:anchorId="16042A88" wp14:editId="38E0723B">
            <wp:simplePos x="0" y="0"/>
            <wp:positionH relativeFrom="margin">
              <wp:posOffset>410845</wp:posOffset>
            </wp:positionH>
            <wp:positionV relativeFrom="paragraph">
              <wp:posOffset>1202868</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364"/>
      <w:commentRangeEnd w:id="365"/>
      <w:r w:rsidR="00C1105C">
        <w:rPr>
          <w:rStyle w:val="Refdecomentario"/>
          <w:rFonts w:ascii="Calibri" w:eastAsia="Calibri" w:hAnsi="Calibri" w:cs="Calibri"/>
          <w:color w:val="000000"/>
          <w:lang w:eastAsia="es-AR"/>
        </w:rPr>
        <w:commentReference w:id="364"/>
      </w:r>
      <w:r w:rsidR="00C1105C">
        <w:rPr>
          <w:rStyle w:val="Refdecomentario"/>
          <w:rFonts w:ascii="Calibri" w:eastAsia="Calibri" w:hAnsi="Calibri" w:cs="Calibri"/>
          <w:color w:val="000000"/>
          <w:lang w:eastAsia="es-AR"/>
        </w:rPr>
        <w:commentReference w:id="365"/>
      </w:r>
      <w:r w:rsidR="00406496" w:rsidRPr="00286527">
        <w:rPr>
          <w:noProof/>
          <w:sz w:val="24"/>
          <w:szCs w:val="24"/>
          <w:lang w:val="es-ES_tradnl" w:eastAsia="es-ES_tradnl"/>
        </w:rPr>
        <mc:AlternateContent>
          <mc:Choice Requires="wps">
            <w:drawing>
              <wp:anchor distT="0" distB="0" distL="114300" distR="114300" simplePos="0" relativeHeight="251668480" behindDoc="0" locked="0" layoutInCell="1" allowOverlap="1" wp14:anchorId="158B1E93" wp14:editId="1520986A">
                <wp:simplePos x="0" y="0"/>
                <wp:positionH relativeFrom="column">
                  <wp:posOffset>410845</wp:posOffset>
                </wp:positionH>
                <wp:positionV relativeFrom="paragraph">
                  <wp:posOffset>5010785</wp:posOffset>
                </wp:positionV>
                <wp:extent cx="4578985" cy="266700"/>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4578985" cy="266700"/>
                        </a:xfrm>
                        <a:prstGeom prst="rect">
                          <a:avLst/>
                        </a:prstGeom>
                        <a:solidFill>
                          <a:prstClr val="white"/>
                        </a:solidFill>
                        <a:ln>
                          <a:noFill/>
                        </a:ln>
                      </wps:spPr>
                      <wps:txbx>
                        <w:txbxContent>
                          <w:p w14:paraId="6636C607" w14:textId="77777777" w:rsidR="001E32C0" w:rsidRPr="00067B0C" w:rsidRDefault="001E32C0" w:rsidP="00406496">
                            <w:pPr>
                              <w:pStyle w:val="Descripcin"/>
                              <w:jc w:val="center"/>
                              <w:rPr>
                                <w:noProof/>
                              </w:rPr>
                            </w:pPr>
                            <w:r>
                              <w:t xml:space="preserve">Ilustración </w:t>
                            </w:r>
                            <w:fldSimple w:instr=" SEQ Ilustración \* ARABIC ">
                              <w:r>
                                <w:rPr>
                                  <w:noProof/>
                                </w:rPr>
                                <w:t>20</w:t>
                              </w:r>
                            </w:fldSimple>
                            <w:r>
                              <w:t xml:space="preserve"> - Raspberry Pi y sus GPIO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B1E93" id="Cuadro de texto 52" o:spid="_x0000_s1039" type="#_x0000_t202" style="position:absolute;left:0;text-align:left;margin-left:32.35pt;margin-top:394.55pt;width:360.5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" stroked="f">
                <v:textbox style="mso-fit-shape-to-text:t" inset="0,0,0,0">
                  <w:txbxContent>
                    <w:p w14:paraId="6636C607" w14:textId="77777777" w:rsidR="001E32C0" w:rsidRPr="00067B0C" w:rsidRDefault="001E32C0" w:rsidP="00406496">
                      <w:pPr>
                        <w:pStyle w:val="Descripcin"/>
                        <w:jc w:val="center"/>
                        <w:rPr>
                          <w:noProof/>
                        </w:rPr>
                      </w:pPr>
                      <w:r>
                        <w:t xml:space="preserve">Ilustración </w:t>
                      </w:r>
                      <w:fldSimple w:instr=" SEQ Ilustración \* ARABIC ">
                        <w:r>
                          <w:rPr>
                            <w:noProof/>
                          </w:rPr>
                          <w:t>20</w:t>
                        </w:r>
                      </w:fldSimple>
                      <w:r>
                        <w:t xml:space="preserve"> - Raspberry Pi y sus GPIO</w:t>
                      </w:r>
                    </w:p>
                  </w:txbxContent>
                </v:textbox>
                <w10:wrap type="topAndBottom"/>
              </v:shape>
            </w:pict>
          </mc:Fallback>
        </mc:AlternateContent>
      </w:r>
      <w:r w:rsidR="00646568" w:rsidRPr="00286527">
        <w:rPr>
          <w:rFonts w:ascii="Arial" w:eastAsia="Times New Roman" w:hAnsi="Arial" w:cs="Arial"/>
          <w:b/>
          <w:color w:val="222222"/>
          <w:sz w:val="24"/>
          <w:szCs w:val="24"/>
          <w:lang w:eastAsia="es-AR"/>
        </w:rPr>
        <w:t xml:space="preserve">Interfaces y </w:t>
      </w:r>
      <w:commentRangeStart w:id="366"/>
      <w:r w:rsidR="00646568" w:rsidRPr="00286527">
        <w:rPr>
          <w:rFonts w:ascii="Arial" w:eastAsia="Times New Roman" w:hAnsi="Arial" w:cs="Arial"/>
          <w:b/>
          <w:color w:val="222222"/>
          <w:sz w:val="24"/>
          <w:szCs w:val="24"/>
          <w:lang w:eastAsia="es-AR"/>
        </w:rPr>
        <w:t>GPIO</w:t>
      </w:r>
      <w:commentRangeEnd w:id="366"/>
      <w:r w:rsidR="00D35F33">
        <w:rPr>
          <w:rStyle w:val="Refdecomentario"/>
          <w:rFonts w:ascii="Calibri" w:eastAsia="Calibri" w:hAnsi="Calibri" w:cs="Calibri"/>
          <w:color w:val="000000"/>
          <w:lang w:eastAsia="es-AR"/>
        </w:rPr>
        <w:commentReference w:id="366"/>
      </w:r>
      <w:r w:rsidR="00646568" w:rsidRPr="00286527">
        <w:rPr>
          <w:rFonts w:ascii="Arial" w:eastAsia="Times New Roman" w:hAnsi="Arial" w:cs="Arial"/>
          <w:b/>
          <w:color w:val="222222"/>
          <w:sz w:val="24"/>
          <w:szCs w:val="24"/>
          <w:lang w:eastAsia="es-AR"/>
        </w:rPr>
        <w:t xml:space="preserve">: </w:t>
      </w:r>
      <w:r w:rsidR="00646568"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ins w:id="367" w:author="Nahuel Defossé" w:date="2017-12-10T21:41:00Z">
        <w:r w:rsidR="00C1105C">
          <w:rPr>
            <w:rFonts w:ascii="Arial" w:eastAsia="Times New Roman" w:hAnsi="Arial" w:cs="Arial"/>
            <w:color w:val="222222"/>
            <w:sz w:val="24"/>
            <w:szCs w:val="24"/>
            <w:lang w:eastAsia="es-AR"/>
          </w:rPr>
          <w:t>B</w:t>
        </w:r>
      </w:ins>
      <w:del w:id="368" w:author="Nahuel Defossé" w:date="2017-12-10T21:41:00Z">
        <w:r w:rsidR="00646568" w:rsidRPr="00286527" w:rsidDel="00C1105C">
          <w:rPr>
            <w:rFonts w:ascii="Arial" w:eastAsia="Times New Roman" w:hAnsi="Arial" w:cs="Arial"/>
            <w:color w:val="222222"/>
            <w:sz w:val="24"/>
            <w:szCs w:val="24"/>
            <w:lang w:eastAsia="es-AR"/>
          </w:rPr>
          <w:delText>b</w:delText>
        </w:r>
      </w:del>
      <w:r w:rsidR="00646568" w:rsidRPr="00286527">
        <w:rPr>
          <w:rFonts w:ascii="Arial" w:eastAsia="Times New Roman" w:hAnsi="Arial" w:cs="Arial"/>
          <w:color w:val="222222"/>
          <w:sz w:val="24"/>
          <w:szCs w:val="24"/>
          <w:lang w:eastAsia="es-AR"/>
        </w:rPr>
        <w:t xml:space="preserve">luetooth) y a su vez, los modelos más actuales (la versión 3), vienen </w:t>
      </w:r>
      <w:commentRangeStart w:id="369"/>
      <w:r w:rsidR="00646568" w:rsidRPr="00286527">
        <w:rPr>
          <w:rFonts w:ascii="Arial" w:eastAsia="Times New Roman" w:hAnsi="Arial" w:cs="Arial"/>
          <w:color w:val="222222"/>
          <w:sz w:val="24"/>
          <w:szCs w:val="24"/>
          <w:lang w:eastAsia="es-AR"/>
        </w:rPr>
        <w:t xml:space="preserve">con 40 pines </w:t>
      </w:r>
      <w:commentRangeEnd w:id="369"/>
      <w:r w:rsidR="00C1105C">
        <w:rPr>
          <w:rStyle w:val="Refdecomentario"/>
          <w:rFonts w:ascii="Calibri" w:eastAsia="Calibri" w:hAnsi="Calibri" w:cs="Calibri"/>
          <w:color w:val="000000"/>
          <w:lang w:eastAsia="es-AR"/>
        </w:rPr>
        <w:commentReference w:id="369"/>
      </w:r>
      <w:r w:rsidR="00646568" w:rsidRPr="00286527">
        <w:rPr>
          <w:rFonts w:ascii="Arial" w:eastAsia="Times New Roman" w:hAnsi="Arial" w:cs="Arial"/>
          <w:color w:val="222222"/>
          <w:sz w:val="24"/>
          <w:szCs w:val="24"/>
          <w:lang w:eastAsia="es-AR"/>
        </w:rPr>
        <w:t>del tipo GPIO</w:t>
      </w:r>
      <w:r>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 </w:t>
      </w:r>
      <w:commentRangeStart w:id="370"/>
      <w:r>
        <w:rPr>
          <w:rFonts w:ascii="Arial" w:eastAsia="Times New Roman" w:hAnsi="Arial" w:cs="Arial"/>
          <w:color w:val="222222"/>
          <w:sz w:val="24"/>
          <w:szCs w:val="24"/>
          <w:lang w:eastAsia="es-AR"/>
        </w:rPr>
        <w:t>E</w:t>
      </w:r>
      <w:r w:rsidR="00646568" w:rsidRPr="00286527">
        <w:rPr>
          <w:rFonts w:ascii="Arial" w:eastAsia="Times New Roman" w:hAnsi="Arial" w:cs="Arial"/>
          <w:color w:val="222222"/>
          <w:sz w:val="24"/>
          <w:szCs w:val="24"/>
          <w:lang w:eastAsia="es-AR"/>
        </w:rPr>
        <w:t xml:space="preserve">n las siguientes imágenes se pueden apreciar las distintas interfaces y GPIOs de esta plataforma. </w:t>
      </w:r>
      <w:commentRangeEnd w:id="370"/>
      <w:r w:rsidR="00C1105C">
        <w:rPr>
          <w:rStyle w:val="Refdecomentario"/>
          <w:rFonts w:ascii="Calibri" w:eastAsia="Calibri" w:hAnsi="Calibri" w:cs="Calibri"/>
          <w:color w:val="000000"/>
          <w:lang w:eastAsia="es-AR"/>
        </w:rPr>
        <w:commentReference w:id="370"/>
      </w:r>
    </w:p>
    <w:p w14:paraId="7063A117" w14:textId="77777777" w:rsidR="00646568" w:rsidRDefault="00646568" w:rsidP="00646568">
      <w:pPr>
        <w:rPr>
          <w:rFonts w:ascii="Arial" w:eastAsia="Times New Roman" w:hAnsi="Arial" w:cs="Arial"/>
          <w:sz w:val="21"/>
          <w:szCs w:val="21"/>
        </w:rPr>
      </w:pPr>
    </w:p>
    <w:p w14:paraId="3927EA04" w14:textId="77777777" w:rsidR="00FC6F5E" w:rsidRPr="00D132EB" w:rsidRDefault="00286527">
      <w:pPr>
        <w:rPr>
          <w:noProof/>
        </w:rPr>
      </w:pPr>
      <w:r>
        <w:rPr>
          <w:noProof/>
          <w:lang w:val="es-ES_tradnl" w:eastAsia="es-ES_tradnl"/>
        </w:rPr>
        <w:lastRenderedPageBreak/>
        <mc:AlternateContent>
          <mc:Choice Requires="wps">
            <w:drawing>
              <wp:anchor distT="0" distB="0" distL="114300" distR="114300" simplePos="0" relativeHeight="251673600" behindDoc="0" locked="0" layoutInCell="1" allowOverlap="1" wp14:anchorId="1E83D807" wp14:editId="43033CE4">
                <wp:simplePos x="0" y="0"/>
                <wp:positionH relativeFrom="column">
                  <wp:posOffset>661670</wp:posOffset>
                </wp:positionH>
                <wp:positionV relativeFrom="paragraph">
                  <wp:posOffset>4706856</wp:posOffset>
                </wp:positionV>
                <wp:extent cx="4073525" cy="266700"/>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073525" cy="266700"/>
                        </a:xfrm>
                        <a:prstGeom prst="rect">
                          <a:avLst/>
                        </a:prstGeom>
                        <a:solidFill>
                          <a:prstClr val="white"/>
                        </a:solidFill>
                        <a:ln>
                          <a:noFill/>
                        </a:ln>
                      </wps:spPr>
                      <wps:txbx>
                        <w:txbxContent>
                          <w:p w14:paraId="6DB48028" w14:textId="77777777" w:rsidR="001E32C0" w:rsidRPr="00E12CE4" w:rsidRDefault="001E32C0" w:rsidP="00406496">
                            <w:pPr>
                              <w:pStyle w:val="Descripcin"/>
                              <w:jc w:val="center"/>
                              <w:rPr>
                                <w:rFonts w:ascii="Calibri" w:eastAsia="Calibri" w:hAnsi="Calibri" w:cs="Calibri"/>
                                <w:noProof/>
                                <w:color w:val="000000"/>
                              </w:rPr>
                            </w:pPr>
                            <w:r>
                              <w:t xml:space="preserve">Ilustración </w:t>
                            </w:r>
                            <w:fldSimple w:instr=" SEQ Ilustración \* ARABIC ">
                              <w:r>
                                <w:rPr>
                                  <w:noProof/>
                                </w:rPr>
                                <w:t>21</w:t>
                              </w:r>
                            </w:fldSimple>
                            <w:r>
                              <w:t xml:space="preserve"> - Interfaces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3D807" id="Cuadro de texto 53" o:spid="_x0000_s1040" type="#_x0000_t202" style="position:absolute;left:0;text-align:left;margin-left:52.1pt;margin-top:370.6pt;width:320.7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" stroked="f">
                <v:textbox style="mso-fit-shape-to-text:t" inset="0,0,0,0">
                  <w:txbxContent>
                    <w:p w14:paraId="6DB48028" w14:textId="77777777" w:rsidR="001E32C0" w:rsidRPr="00E12CE4" w:rsidRDefault="001E32C0" w:rsidP="00406496">
                      <w:pPr>
                        <w:pStyle w:val="Descripcin"/>
                        <w:jc w:val="center"/>
                        <w:rPr>
                          <w:rFonts w:ascii="Calibri" w:eastAsia="Calibri" w:hAnsi="Calibri" w:cs="Calibri"/>
                          <w:noProof/>
                          <w:color w:val="000000"/>
                        </w:rPr>
                      </w:pPr>
                      <w:r>
                        <w:t xml:space="preserve">Ilustración </w:t>
                      </w:r>
                      <w:fldSimple w:instr=" SEQ Ilustración \* ARABIC ">
                        <w:r>
                          <w:rPr>
                            <w:noProof/>
                          </w:rPr>
                          <w:t>21</w:t>
                        </w:r>
                      </w:fldSimple>
                      <w:r>
                        <w:t xml:space="preserve"> - Interfaces de Raspberry Pi</w:t>
                      </w:r>
                    </w:p>
                  </w:txbxContent>
                </v:textbox>
                <w10:wrap type="topAndBottom"/>
              </v:shape>
            </w:pict>
          </mc:Fallback>
        </mc:AlternateContent>
      </w:r>
      <w:r>
        <w:rPr>
          <w:noProof/>
          <w:lang w:val="es-ES_tradnl" w:eastAsia="es-ES_tradnl"/>
        </w:rPr>
        <w:drawing>
          <wp:anchor distT="0" distB="0" distL="114300" distR="114300" simplePos="0" relativeHeight="251621376" behindDoc="0" locked="0" layoutInCell="1" allowOverlap="1" wp14:anchorId="6E43C114" wp14:editId="38531CB2">
            <wp:simplePos x="0" y="0"/>
            <wp:positionH relativeFrom="margin">
              <wp:posOffset>248285</wp:posOffset>
            </wp:positionH>
            <wp:positionV relativeFrom="paragraph">
              <wp:posOffset>165237</wp:posOffset>
            </wp:positionV>
            <wp:extent cx="5135880" cy="4543425"/>
            <wp:effectExtent l="0" t="0" r="7620" b="952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588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F5E">
        <w:rPr>
          <w:rFonts w:ascii="Arial" w:eastAsia="Times New Roman" w:hAnsi="Arial" w:cs="Arial"/>
          <w:sz w:val="21"/>
          <w:szCs w:val="21"/>
        </w:rPr>
        <w:br w:type="page"/>
      </w:r>
    </w:p>
    <w:p w14:paraId="4B495C44" w14:textId="77777777" w:rsidR="00FC6F5E" w:rsidRPr="00FC6F5E" w:rsidRDefault="00FC6F5E" w:rsidP="00FC6F5E">
      <w:pPr>
        <w:pStyle w:val="Ttulo1"/>
        <w:rPr>
          <w:sz w:val="36"/>
          <w:szCs w:val="36"/>
        </w:rPr>
      </w:pPr>
      <w:bookmarkStart w:id="371" w:name="_Hlk484544161"/>
      <w:bookmarkStart w:id="372" w:name="_Toc499023863"/>
      <w:bookmarkEnd w:id="371"/>
      <w:r w:rsidRPr="00FC6F5E">
        <w:rPr>
          <w:sz w:val="36"/>
          <w:szCs w:val="36"/>
        </w:rPr>
        <w:lastRenderedPageBreak/>
        <w:t>Capítulo 5 - Aplicaciones Móviles</w:t>
      </w:r>
      <w:bookmarkEnd w:id="372"/>
    </w:p>
    <w:p w14:paraId="58657B1D"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4830DC47" w14:textId="77777777" w:rsidR="00FC6F5E" w:rsidRPr="00FC6F5E" w:rsidRDefault="00236A45" w:rsidP="00FC6F5E">
      <w:pPr>
        <w:pStyle w:val="Ttulo2"/>
        <w:rPr>
          <w:b/>
          <w:sz w:val="32"/>
          <w:szCs w:val="32"/>
        </w:rPr>
      </w:pPr>
      <w:bookmarkStart w:id="373" w:name="_Toc499023864"/>
      <w:r>
        <w:rPr>
          <w:b/>
          <w:sz w:val="32"/>
          <w:szCs w:val="32"/>
        </w:rPr>
        <w:t xml:space="preserve">5.1 </w:t>
      </w:r>
      <w:r w:rsidR="00FC6F5E" w:rsidRPr="00FC6F5E">
        <w:rPr>
          <w:b/>
          <w:sz w:val="32"/>
          <w:szCs w:val="32"/>
        </w:rPr>
        <w:t>¿Qué son las aplicaciones móviles?</w:t>
      </w:r>
      <w:bookmarkEnd w:id="373"/>
    </w:p>
    <w:p w14:paraId="157F7A58"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568540AF" w14:textId="5B3E4427" w:rsidR="00FC6F5E" w:rsidRPr="0084385F" w:rsidRDefault="00FC6F5E" w:rsidP="00FC6F5E">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 xml:space="preserve">“Una aplicación móvil es un programa que se puede descargar y/o acceder directamente desde un </w:t>
      </w:r>
      <w:del w:id="374" w:author="Nahuel Defossé" w:date="2017-12-20T10:02:00Z">
        <w:r w:rsidRPr="0084385F" w:rsidDel="00DA0A17">
          <w:rPr>
            <w:rFonts w:ascii="Arial" w:hAnsi="Arial" w:cs="Arial"/>
            <w:color w:val="FF0000"/>
            <w:shd w:val="clear" w:color="auto" w:fill="FFFFFF"/>
          </w:rPr>
          <w:delText xml:space="preserve">aparato </w:delText>
        </w:r>
      </w:del>
      <w:ins w:id="375" w:author="Nahuel Defossé" w:date="2017-12-20T10:02:00Z">
        <w:r w:rsidR="00DA0A17">
          <w:rPr>
            <w:rFonts w:ascii="Arial" w:hAnsi="Arial" w:cs="Arial"/>
            <w:color w:val="FF0000"/>
            <w:shd w:val="clear" w:color="auto" w:fill="FFFFFF"/>
          </w:rPr>
          <w:t>dispositivo</w:t>
        </w:r>
        <w:r w:rsidR="00DA0A17" w:rsidRPr="0084385F">
          <w:rPr>
            <w:rFonts w:ascii="Arial" w:hAnsi="Arial" w:cs="Arial"/>
            <w:color w:val="FF0000"/>
            <w:shd w:val="clear" w:color="auto" w:fill="FFFFFF"/>
          </w:rPr>
          <w:t xml:space="preserve"> </w:t>
        </w:r>
      </w:ins>
      <w:r w:rsidRPr="0084385F">
        <w:rPr>
          <w:rFonts w:ascii="Arial" w:hAnsi="Arial" w:cs="Arial"/>
          <w:color w:val="FF0000"/>
          <w:shd w:val="clear" w:color="auto" w:fill="FFFFFF"/>
        </w:rPr>
        <w:t>móvil”</w:t>
      </w:r>
    </w:p>
    <w:p w14:paraId="510F54B0"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14:paraId="5430B8FB" w14:textId="77777777" w:rsidR="00FC6F5E" w:rsidRPr="00FC6F5E" w:rsidRDefault="00236A45" w:rsidP="00FC6F5E">
      <w:pPr>
        <w:pStyle w:val="Ttulo2"/>
        <w:rPr>
          <w:b/>
          <w:sz w:val="32"/>
          <w:szCs w:val="32"/>
        </w:rPr>
      </w:pPr>
      <w:bookmarkStart w:id="376" w:name="_Toc499023865"/>
      <w:r>
        <w:rPr>
          <w:b/>
          <w:sz w:val="32"/>
          <w:szCs w:val="32"/>
        </w:rPr>
        <w:t xml:space="preserve">5.2 </w:t>
      </w:r>
      <w:r w:rsidR="00FC6F5E" w:rsidRPr="00FC6F5E">
        <w:rPr>
          <w:b/>
          <w:sz w:val="32"/>
          <w:szCs w:val="32"/>
        </w:rPr>
        <w:t>Las App’s</w:t>
      </w:r>
      <w:bookmarkEnd w:id="376"/>
    </w:p>
    <w:p w14:paraId="6C35553D"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14:paraId="5514001E" w14:textId="53C43DC6" w:rsidR="00FC6F5E" w:rsidRPr="00FC6F5E" w:rsidRDefault="00FC6F5E" w:rsidP="00FC6F5E">
      <w:pPr>
        <w:rPr>
          <w:rFonts w:ascii="Arial" w:hAnsi="Arial" w:cs="Arial"/>
          <w:sz w:val="24"/>
          <w:szCs w:val="24"/>
        </w:rPr>
      </w:pPr>
      <w:r w:rsidRPr="00FC6F5E">
        <w:rPr>
          <w:rFonts w:ascii="Arial" w:hAnsi="Arial" w:cs="Arial"/>
          <w:noProof/>
          <w:sz w:val="24"/>
          <w:szCs w:val="24"/>
          <w:lang w:val="es-ES_tradnl" w:eastAsia="es-ES_tradnl"/>
        </w:rPr>
        <w:drawing>
          <wp:anchor distT="0" distB="0" distL="114300" distR="114300" simplePos="0" relativeHeight="251636736" behindDoc="0" locked="0" layoutInCell="1" allowOverlap="1" wp14:anchorId="67809906" wp14:editId="4B7B7C81">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33" name="Imagen 33"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w:t>
      </w:r>
      <w:del w:id="377" w:author="Nahuel Defossé" w:date="2017-12-20T10:02:00Z">
        <w:r w:rsidRPr="00DA0A17" w:rsidDel="00DA0A17">
          <w:rPr>
            <w:rFonts w:ascii="Arial" w:hAnsi="Arial" w:cs="Arial"/>
            <w:i/>
            <w:sz w:val="24"/>
            <w:szCs w:val="24"/>
            <w:rPrChange w:id="378" w:author="Nahuel Defossé" w:date="2017-12-20T10:02:00Z">
              <w:rPr>
                <w:rFonts w:ascii="Arial" w:hAnsi="Arial" w:cs="Arial"/>
                <w:sz w:val="24"/>
                <w:szCs w:val="24"/>
              </w:rPr>
            </w:rPrChange>
          </w:rPr>
          <w:delText>app </w:delText>
        </w:r>
      </w:del>
      <w:ins w:id="379" w:author="Nahuel Defossé" w:date="2017-12-20T10:02:00Z">
        <w:r w:rsidR="00DA0A17">
          <w:rPr>
            <w:rFonts w:ascii="Arial" w:hAnsi="Arial" w:cs="Arial"/>
            <w:i/>
            <w:sz w:val="24"/>
            <w:szCs w:val="24"/>
          </w:rPr>
          <w:t>A</w:t>
        </w:r>
        <w:r w:rsidR="00DA0A17" w:rsidRPr="00DA0A17">
          <w:rPr>
            <w:rFonts w:ascii="Arial" w:hAnsi="Arial" w:cs="Arial"/>
            <w:i/>
            <w:sz w:val="24"/>
            <w:szCs w:val="24"/>
            <w:rPrChange w:id="380" w:author="Nahuel Defossé" w:date="2017-12-20T10:02:00Z">
              <w:rPr>
                <w:rFonts w:ascii="Arial" w:hAnsi="Arial" w:cs="Arial"/>
                <w:sz w:val="24"/>
                <w:szCs w:val="24"/>
              </w:rPr>
            </w:rPrChange>
          </w:rPr>
          <w:t>pp </w:t>
        </w:r>
      </w:ins>
      <w:r w:rsidRPr="00FC6F5E">
        <w:rPr>
          <w:rFonts w:ascii="Arial" w:hAnsi="Arial" w:cs="Arial"/>
          <w:sz w:val="24"/>
          <w:szCs w:val="24"/>
        </w:rPr>
        <w:t>es una aplicación informática diseñada para ser ejecutada en teléfonos inteligentes, tabletas y otros dispositivos móviles y que permite al usuario efectuar una tarea concreta de cualquier tipo —profesional, de ocio, educativa</w:t>
      </w:r>
      <w:del w:id="381" w:author="Nahuel Defossé" w:date="2017-12-20T10:03:00Z">
        <w:r w:rsidRPr="00FC6F5E" w:rsidDel="00DA0A17">
          <w:rPr>
            <w:rFonts w:ascii="Arial" w:hAnsi="Arial" w:cs="Arial"/>
            <w:sz w:val="24"/>
            <w:szCs w:val="24"/>
          </w:rPr>
          <w:delText>s</w:delText>
        </w:r>
      </w:del>
      <w:r w:rsidRPr="00FC6F5E">
        <w:rPr>
          <w:rFonts w:ascii="Arial" w:hAnsi="Arial" w:cs="Arial"/>
          <w:sz w:val="24"/>
          <w:szCs w:val="24"/>
        </w:rPr>
        <w:t>, de acceso a servicios, etc</w:t>
      </w:r>
      <w:commentRangeStart w:id="382"/>
      <w:r w:rsidRPr="00FC6F5E">
        <w:rPr>
          <w:rFonts w:ascii="Arial" w:hAnsi="Arial" w:cs="Arial"/>
          <w:sz w:val="24"/>
          <w:szCs w:val="24"/>
        </w:rPr>
        <w:t>—</w:t>
      </w:r>
      <w:commentRangeEnd w:id="382"/>
      <w:r w:rsidR="00DA0A17">
        <w:rPr>
          <w:rStyle w:val="Refdecomentario"/>
        </w:rPr>
        <w:commentReference w:id="382"/>
      </w:r>
      <w:r w:rsidRPr="00FC6F5E">
        <w:rPr>
          <w:rFonts w:ascii="Arial" w:hAnsi="Arial" w:cs="Arial"/>
          <w:sz w:val="24"/>
          <w:szCs w:val="24"/>
        </w:rPr>
        <w:t>, facilitando las gestiones o actividades a desarrollar”</w:t>
      </w:r>
    </w:p>
    <w:p w14:paraId="7B555B95" w14:textId="77777777" w:rsidR="00FC6F5E" w:rsidRPr="00FC6F5E" w:rsidRDefault="00FC6F5E" w:rsidP="00FC6F5E">
      <w:pPr>
        <w:jc w:val="center"/>
        <w:rPr>
          <w:rFonts w:ascii="Arial" w:hAnsi="Arial" w:cs="Arial"/>
          <w:sz w:val="24"/>
          <w:szCs w:val="24"/>
        </w:rPr>
      </w:pPr>
    </w:p>
    <w:p w14:paraId="14A7576C" w14:textId="77777777" w:rsidR="00FC6F5E" w:rsidRPr="00FC6F5E" w:rsidRDefault="0084385F" w:rsidP="00FC6F5E">
      <w:pPr>
        <w:rPr>
          <w:rFonts w:ascii="Arial" w:hAnsi="Arial" w:cs="Arial"/>
          <w:sz w:val="24"/>
          <w:szCs w:val="24"/>
        </w:rPr>
      </w:pPr>
      <w:r>
        <w:rPr>
          <w:noProof/>
          <w:lang w:val="es-ES_tradnl" w:eastAsia="es-ES_tradnl"/>
        </w:rPr>
        <mc:AlternateContent>
          <mc:Choice Requires="wps">
            <w:drawing>
              <wp:anchor distT="0" distB="0" distL="114300" distR="114300" simplePos="0" relativeHeight="251676672" behindDoc="0" locked="0" layoutInCell="1" allowOverlap="1" wp14:anchorId="5B644E55" wp14:editId="321DFB2E">
                <wp:simplePos x="0" y="0"/>
                <wp:positionH relativeFrom="column">
                  <wp:posOffset>3469345</wp:posOffset>
                </wp:positionH>
                <wp:positionV relativeFrom="paragraph">
                  <wp:posOffset>248239</wp:posOffset>
                </wp:positionV>
                <wp:extent cx="1828800" cy="266700"/>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266700"/>
                        </a:xfrm>
                        <a:prstGeom prst="rect">
                          <a:avLst/>
                        </a:prstGeom>
                        <a:solidFill>
                          <a:prstClr val="white"/>
                        </a:solidFill>
                        <a:ln>
                          <a:noFill/>
                        </a:ln>
                      </wps:spPr>
                      <wps:txbx>
                        <w:txbxContent>
                          <w:p w14:paraId="2324DBB6" w14:textId="77777777" w:rsidR="001E32C0" w:rsidRPr="009F43AD" w:rsidRDefault="001E32C0" w:rsidP="0084385F">
                            <w:pPr>
                              <w:pStyle w:val="Descripcin"/>
                              <w:jc w:val="center"/>
                              <w:rPr>
                                <w:rFonts w:ascii="Arial" w:eastAsia="Calibri" w:hAnsi="Arial" w:cs="Arial"/>
                                <w:noProof/>
                                <w:color w:val="000000"/>
                                <w:sz w:val="24"/>
                                <w:szCs w:val="24"/>
                              </w:rPr>
                            </w:pPr>
                            <w:r>
                              <w:t xml:space="preserve">Ilustración </w:t>
                            </w:r>
                            <w:fldSimple w:instr=" SEQ Ilustración \* ARABIC ">
                              <w:r>
                                <w:rPr>
                                  <w:noProof/>
                                </w:rPr>
                                <w:t>22</w:t>
                              </w:r>
                            </w:fldSimple>
                            <w:r>
                              <w:t xml:space="preserve"> - Aplicaciones móviles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44E55" id="Cuadro de texto 192" o:spid="_x0000_s1041" type="#_x0000_t202" style="position:absolute;left:0;text-align:left;margin-left:273.2pt;margin-top:19.55pt;width:2in;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" stroked="f">
                <v:textbox style="mso-fit-shape-to-text:t" inset="0,0,0,0">
                  <w:txbxContent>
                    <w:p w14:paraId="2324DBB6" w14:textId="77777777" w:rsidR="001E32C0" w:rsidRPr="009F43AD" w:rsidRDefault="001E32C0" w:rsidP="0084385F">
                      <w:pPr>
                        <w:pStyle w:val="Descripcin"/>
                        <w:jc w:val="center"/>
                        <w:rPr>
                          <w:rFonts w:ascii="Arial" w:eastAsia="Calibri" w:hAnsi="Arial" w:cs="Arial"/>
                          <w:noProof/>
                          <w:color w:val="000000"/>
                          <w:sz w:val="24"/>
                          <w:szCs w:val="24"/>
                        </w:rPr>
                      </w:pPr>
                      <w:r>
                        <w:t xml:space="preserve">Ilustración </w:t>
                      </w:r>
                      <w:fldSimple w:instr=" SEQ Ilustración \* ARABIC ">
                        <w:r>
                          <w:rPr>
                            <w:noProof/>
                          </w:rPr>
                          <w:t>22</w:t>
                        </w:r>
                      </w:fldSimple>
                      <w:r>
                        <w:t xml:space="preserve"> - Aplicaciones móviles</w:t>
                      </w:r>
                    </w:p>
                  </w:txbxContent>
                </v:textbox>
                <w10:wrap type="through"/>
              </v:shape>
            </w:pict>
          </mc:Fallback>
        </mc:AlternateContent>
      </w:r>
      <w:r w:rsidR="00FC6F5E" w:rsidRPr="00FC6F5E">
        <w:rPr>
          <w:rFonts w:ascii="Arial" w:hAnsi="Arial" w:cs="Arial"/>
          <w:sz w:val="24"/>
          <w:szCs w:val="24"/>
        </w:rPr>
        <w:t xml:space="preserve">Al ser aplicaciones residentes en los dispositivos están escritas en algún lenguaje de programación </w:t>
      </w:r>
      <w:commentRangeStart w:id="383"/>
      <w:r w:rsidR="00FC6F5E" w:rsidRPr="00FC6F5E">
        <w:rPr>
          <w:rFonts w:ascii="Arial" w:hAnsi="Arial" w:cs="Arial"/>
          <w:sz w:val="24"/>
          <w:szCs w:val="24"/>
        </w:rPr>
        <w:t>compilado</w:t>
      </w:r>
      <w:commentRangeEnd w:id="383"/>
      <w:r w:rsidR="00DA0A17">
        <w:rPr>
          <w:rStyle w:val="Refdecomentario"/>
        </w:rPr>
        <w:commentReference w:id="383"/>
      </w:r>
      <w:r w:rsidR="00FC6F5E" w:rsidRPr="00FC6F5E">
        <w:rPr>
          <w:rFonts w:ascii="Arial" w:hAnsi="Arial" w:cs="Arial"/>
          <w:sz w:val="24"/>
          <w:szCs w:val="24"/>
        </w:rPr>
        <w:t>, y su funcionamiento y recursos se encaminan a aportar una serie de ventajas tales como:</w:t>
      </w:r>
    </w:p>
    <w:p w14:paraId="72D17A1C"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14:paraId="694686FF"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 xml:space="preserve">Un almacenamiento de datos personales que, a priori, </w:t>
      </w:r>
      <w:commentRangeStart w:id="384"/>
      <w:r w:rsidRPr="00FC6F5E">
        <w:rPr>
          <w:rFonts w:ascii="Arial" w:hAnsi="Arial" w:cs="Arial"/>
          <w:sz w:val="24"/>
          <w:szCs w:val="24"/>
        </w:rPr>
        <w:t>es de una manera segura.</w:t>
      </w:r>
      <w:commentRangeEnd w:id="384"/>
      <w:r w:rsidR="00DA0A17">
        <w:rPr>
          <w:rStyle w:val="Refdecomentario"/>
          <w:rFonts w:ascii="Calibri" w:eastAsia="Calibri" w:hAnsi="Calibri" w:cs="Calibri"/>
          <w:color w:val="000000"/>
          <w:lang w:eastAsia="es-AR"/>
        </w:rPr>
        <w:commentReference w:id="384"/>
      </w:r>
    </w:p>
    <w:p w14:paraId="51B5C42B" w14:textId="77777777" w:rsidR="00FC6F5E" w:rsidRPr="00FC6F5E" w:rsidRDefault="00FC6F5E" w:rsidP="00FC6F5E">
      <w:pPr>
        <w:pStyle w:val="Prrafodelista"/>
        <w:numPr>
          <w:ilvl w:val="0"/>
          <w:numId w:val="16"/>
        </w:numPr>
        <w:rPr>
          <w:rFonts w:ascii="Arial" w:hAnsi="Arial" w:cs="Arial"/>
          <w:sz w:val="24"/>
          <w:szCs w:val="24"/>
        </w:rPr>
      </w:pPr>
      <w:commentRangeStart w:id="385"/>
      <w:r w:rsidRPr="00FC6F5E">
        <w:rPr>
          <w:rFonts w:ascii="Arial" w:hAnsi="Arial" w:cs="Arial"/>
          <w:sz w:val="24"/>
          <w:szCs w:val="24"/>
        </w:rPr>
        <w:t>Una gran versatilidad en cuanto a su utilización o aplicación práctica.</w:t>
      </w:r>
      <w:commentRangeEnd w:id="385"/>
      <w:r w:rsidR="00DA0A17">
        <w:rPr>
          <w:rStyle w:val="Refdecomentario"/>
          <w:rFonts w:ascii="Calibri" w:eastAsia="Calibri" w:hAnsi="Calibri" w:cs="Calibri"/>
          <w:color w:val="000000"/>
          <w:lang w:eastAsia="es-AR"/>
        </w:rPr>
        <w:commentReference w:id="385"/>
      </w:r>
    </w:p>
    <w:p w14:paraId="4533962A" w14:textId="77777777" w:rsidR="00FC6F5E" w:rsidRPr="00FC6F5E" w:rsidRDefault="00FC6F5E" w:rsidP="00FC6F5E">
      <w:pPr>
        <w:pStyle w:val="Prrafodelista"/>
        <w:numPr>
          <w:ilvl w:val="0"/>
          <w:numId w:val="16"/>
        </w:numPr>
        <w:rPr>
          <w:rFonts w:ascii="Arial" w:hAnsi="Arial" w:cs="Arial"/>
          <w:sz w:val="24"/>
          <w:szCs w:val="24"/>
        </w:rPr>
      </w:pPr>
      <w:commentRangeStart w:id="386"/>
      <w:r w:rsidRPr="00FC6F5E">
        <w:rPr>
          <w:rFonts w:ascii="Arial" w:hAnsi="Arial" w:cs="Arial"/>
          <w:sz w:val="24"/>
          <w:szCs w:val="24"/>
        </w:rPr>
        <w:t>La atribución de funcionalidades específicas.</w:t>
      </w:r>
      <w:commentRangeEnd w:id="386"/>
      <w:r w:rsidR="00DA0A17">
        <w:rPr>
          <w:rStyle w:val="Refdecomentario"/>
          <w:rFonts w:ascii="Calibri" w:eastAsia="Calibri" w:hAnsi="Calibri" w:cs="Calibri"/>
          <w:color w:val="000000"/>
          <w:lang w:eastAsia="es-AR"/>
        </w:rPr>
        <w:commentReference w:id="386"/>
      </w:r>
    </w:p>
    <w:p w14:paraId="67149C5A"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14:paraId="1CBF1365" w14:textId="306AEFAF" w:rsidR="00FC6F5E" w:rsidRDefault="00236A45" w:rsidP="00236A45">
      <w:pPr>
        <w:pStyle w:val="Ttulo3"/>
        <w:rPr>
          <w:b w:val="0"/>
          <w:sz w:val="28"/>
          <w:szCs w:val="28"/>
        </w:rPr>
      </w:pPr>
      <w:bookmarkStart w:id="387" w:name="_Toc499023866"/>
      <w:r>
        <w:rPr>
          <w:b w:val="0"/>
          <w:sz w:val="28"/>
          <w:szCs w:val="28"/>
        </w:rPr>
        <w:t xml:space="preserve">5.2.1 </w:t>
      </w:r>
      <w:r w:rsidR="00FC6F5E" w:rsidRPr="00236A45">
        <w:rPr>
          <w:b w:val="0"/>
          <w:sz w:val="28"/>
          <w:szCs w:val="28"/>
        </w:rPr>
        <w:t>Las</w:t>
      </w:r>
      <w:r w:rsidR="00FC6F5E">
        <w:t xml:space="preserve"> </w:t>
      </w:r>
      <w:del w:id="388" w:author="Nahuel Defossé" w:date="2017-12-20T10:07:00Z">
        <w:r w:rsidR="00FC6F5E" w:rsidRPr="00236A45" w:rsidDel="00DA0A17">
          <w:rPr>
            <w:b w:val="0"/>
            <w:sz w:val="28"/>
            <w:szCs w:val="28"/>
          </w:rPr>
          <w:delText>webApps</w:delText>
        </w:r>
      </w:del>
      <w:bookmarkEnd w:id="387"/>
      <w:ins w:id="389" w:author="Nahuel Defossé" w:date="2017-12-20T10:07:00Z">
        <w:r w:rsidR="00DA0A17">
          <w:rPr>
            <w:b w:val="0"/>
            <w:sz w:val="28"/>
            <w:szCs w:val="28"/>
          </w:rPr>
          <w:t>W</w:t>
        </w:r>
        <w:r w:rsidR="00DA0A17" w:rsidRPr="00236A45">
          <w:rPr>
            <w:b w:val="0"/>
            <w:sz w:val="28"/>
            <w:szCs w:val="28"/>
          </w:rPr>
          <w:t>eb</w:t>
        </w:r>
        <w:r w:rsidR="00DA0A17">
          <w:rPr>
            <w:b w:val="0"/>
            <w:sz w:val="28"/>
            <w:szCs w:val="28"/>
          </w:rPr>
          <w:t xml:space="preserve"> </w:t>
        </w:r>
        <w:r w:rsidR="00DA0A17" w:rsidRPr="00236A45">
          <w:rPr>
            <w:b w:val="0"/>
            <w:sz w:val="28"/>
            <w:szCs w:val="28"/>
          </w:rPr>
          <w:t>Apps</w:t>
        </w:r>
      </w:ins>
    </w:p>
    <w:p w14:paraId="6957D657" w14:textId="77777777" w:rsidR="00406496" w:rsidRPr="00406496" w:rsidRDefault="00406496" w:rsidP="00406496"/>
    <w:p w14:paraId="69C6C0D6" w14:textId="5A900312" w:rsidR="00FC6F5E" w:rsidRPr="00236A45" w:rsidRDefault="0084385F" w:rsidP="00FC6F5E">
      <w:pPr>
        <w:rPr>
          <w:rFonts w:ascii="Arial" w:hAnsi="Arial" w:cs="Arial"/>
          <w:sz w:val="24"/>
          <w:szCs w:val="24"/>
        </w:rPr>
      </w:pPr>
      <w:r>
        <w:rPr>
          <w:noProof/>
          <w:lang w:val="es-ES_tradnl" w:eastAsia="es-ES_tradnl"/>
        </w:rPr>
        <mc:AlternateContent>
          <mc:Choice Requires="wps">
            <w:drawing>
              <wp:anchor distT="0" distB="0" distL="114300" distR="114300" simplePos="0" relativeHeight="251677696" behindDoc="0" locked="0" layoutInCell="1" allowOverlap="1" wp14:anchorId="4339E78E" wp14:editId="1F75163E">
                <wp:simplePos x="0" y="0"/>
                <wp:positionH relativeFrom="column">
                  <wp:posOffset>2535555</wp:posOffset>
                </wp:positionH>
                <wp:positionV relativeFrom="paragraph">
                  <wp:posOffset>1764665</wp:posOffset>
                </wp:positionV>
                <wp:extent cx="2861310" cy="266700"/>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266700"/>
                        </a:xfrm>
                        <a:prstGeom prst="rect">
                          <a:avLst/>
                        </a:prstGeom>
                        <a:solidFill>
                          <a:prstClr val="white"/>
                        </a:solidFill>
                        <a:ln>
                          <a:noFill/>
                        </a:ln>
                      </wps:spPr>
                      <wps:txbx>
                        <w:txbxContent>
                          <w:p w14:paraId="1BE48DE2" w14:textId="77777777" w:rsidR="001E32C0" w:rsidRPr="002876DC" w:rsidRDefault="001E32C0" w:rsidP="0084385F">
                            <w:pPr>
                              <w:pStyle w:val="Descripcin"/>
                              <w:jc w:val="center"/>
                              <w:rPr>
                                <w:rFonts w:ascii="Calibri" w:eastAsia="Calibri" w:hAnsi="Calibri" w:cs="Calibri"/>
                                <w:b/>
                                <w:noProof/>
                                <w:color w:val="000000"/>
                                <w:sz w:val="28"/>
                                <w:szCs w:val="28"/>
                              </w:rPr>
                            </w:pPr>
                            <w:r>
                              <w:t xml:space="preserve">Ilustración </w:t>
                            </w:r>
                            <w:fldSimple w:instr=" SEQ Ilustración \* ARABIC ">
                              <w:r>
                                <w:rPr>
                                  <w:noProof/>
                                </w:rPr>
                                <w:t>23</w:t>
                              </w:r>
                            </w:fldSimple>
                            <w:r>
                              <w:t xml:space="preserve"> - App nativa vs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E78E" id="Cuadro de texto 193" o:spid="_x0000_s1042" type="#_x0000_t202" style="position:absolute;left:0;text-align:left;margin-left:199.65pt;margin-top:138.95pt;width:225.3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" stroked="f">
                <v:textbox style="mso-fit-shape-to-text:t" inset="0,0,0,0">
                  <w:txbxContent>
                    <w:p w14:paraId="1BE48DE2" w14:textId="77777777" w:rsidR="001E32C0" w:rsidRPr="002876DC" w:rsidRDefault="001E32C0" w:rsidP="0084385F">
                      <w:pPr>
                        <w:pStyle w:val="Descripcin"/>
                        <w:jc w:val="center"/>
                        <w:rPr>
                          <w:rFonts w:ascii="Calibri" w:eastAsia="Calibri" w:hAnsi="Calibri" w:cs="Calibri"/>
                          <w:b/>
                          <w:noProof/>
                          <w:color w:val="000000"/>
                          <w:sz w:val="28"/>
                          <w:szCs w:val="28"/>
                        </w:rPr>
                      </w:pPr>
                      <w:r>
                        <w:t xml:space="preserve">Ilustración </w:t>
                      </w:r>
                      <w:fldSimple w:instr=" SEQ Ilustración \* ARABIC ">
                        <w:r>
                          <w:rPr>
                            <w:noProof/>
                          </w:rPr>
                          <w:t>23</w:t>
                        </w:r>
                      </w:fldSimple>
                      <w:r>
                        <w:t xml:space="preserve"> - App nativa vs Web App</w:t>
                      </w:r>
                    </w:p>
                  </w:txbxContent>
                </v:textbox>
                <w10:wrap type="square"/>
              </v:shape>
            </w:pict>
          </mc:Fallback>
        </mc:AlternateContent>
      </w:r>
      <w:r w:rsidR="00236A45" w:rsidRPr="00236A45">
        <w:rPr>
          <w:b/>
          <w:noProof/>
          <w:sz w:val="28"/>
          <w:szCs w:val="28"/>
          <w:lang w:val="es-ES_tradnl" w:eastAsia="es-ES_tradnl"/>
        </w:rPr>
        <w:drawing>
          <wp:anchor distT="0" distB="0" distL="114300" distR="114300" simplePos="0" relativeHeight="251644928" behindDoc="0" locked="0" layoutInCell="1" allowOverlap="1" wp14:anchorId="69E31253" wp14:editId="4742F722">
            <wp:simplePos x="0" y="0"/>
            <wp:positionH relativeFrom="margin">
              <wp:posOffset>2535555</wp:posOffset>
            </wp:positionH>
            <wp:positionV relativeFrom="paragraph">
              <wp:posOffset>108609</wp:posOffset>
            </wp:positionV>
            <wp:extent cx="2861310" cy="1598930"/>
            <wp:effectExtent l="0" t="0" r="0" b="1270"/>
            <wp:wrapSquare wrapText="bothSides"/>
            <wp:docPr id="34" name="Imagen 34"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00FC6F5E" w:rsidRPr="00236A45">
        <w:rPr>
          <w:rFonts w:ascii="Arial" w:hAnsi="Arial" w:cs="Arial"/>
          <w:sz w:val="24"/>
          <w:szCs w:val="24"/>
        </w:rPr>
        <w:t xml:space="preserve">Una </w:t>
      </w:r>
      <w:del w:id="390" w:author="Nahuel Defossé" w:date="2017-12-20T10:07:00Z">
        <w:r w:rsidR="00FC6F5E" w:rsidRPr="00236A45" w:rsidDel="00DA0A17">
          <w:rPr>
            <w:rFonts w:ascii="Arial" w:hAnsi="Arial" w:cs="Arial"/>
            <w:sz w:val="24"/>
            <w:szCs w:val="24"/>
          </w:rPr>
          <w:delText xml:space="preserve">web </w:delText>
        </w:r>
      </w:del>
      <w:ins w:id="391" w:author="Nahuel Defossé" w:date="2017-12-20T10:07:00Z">
        <w:r w:rsidR="00DA0A17">
          <w:rPr>
            <w:rFonts w:ascii="Arial" w:hAnsi="Arial" w:cs="Arial"/>
            <w:sz w:val="24"/>
            <w:szCs w:val="24"/>
          </w:rPr>
          <w:t>W</w:t>
        </w:r>
        <w:r w:rsidR="00DA0A17" w:rsidRPr="00236A45">
          <w:rPr>
            <w:rFonts w:ascii="Arial" w:hAnsi="Arial" w:cs="Arial"/>
            <w:sz w:val="24"/>
            <w:szCs w:val="24"/>
          </w:rPr>
          <w:t xml:space="preserve">eb </w:t>
        </w:r>
      </w:ins>
      <w:del w:id="392" w:author="Nahuel Defossé" w:date="2017-12-20T10:07:00Z">
        <w:r w:rsidR="00FC6F5E" w:rsidRPr="00236A45" w:rsidDel="00DA0A17">
          <w:rPr>
            <w:rFonts w:ascii="Arial" w:hAnsi="Arial" w:cs="Arial"/>
            <w:sz w:val="24"/>
            <w:szCs w:val="24"/>
          </w:rPr>
          <w:delText xml:space="preserve">app </w:delText>
        </w:r>
      </w:del>
      <w:ins w:id="393" w:author="Nahuel Defossé" w:date="2017-12-20T10:07:00Z">
        <w:r w:rsidR="00DA0A17">
          <w:rPr>
            <w:rFonts w:ascii="Arial" w:hAnsi="Arial" w:cs="Arial"/>
            <w:sz w:val="24"/>
            <w:szCs w:val="24"/>
          </w:rPr>
          <w:t>A</w:t>
        </w:r>
        <w:r w:rsidR="00DA0A17" w:rsidRPr="00236A45">
          <w:rPr>
            <w:rFonts w:ascii="Arial" w:hAnsi="Arial" w:cs="Arial"/>
            <w:sz w:val="24"/>
            <w:szCs w:val="24"/>
          </w:rPr>
          <w:t xml:space="preserve">pp </w:t>
        </w:r>
      </w:ins>
      <w:del w:id="394" w:author="Nahuel Defossé" w:date="2017-12-20T10:08:00Z">
        <w:r w:rsidR="00FC6F5E" w:rsidRPr="00236A45" w:rsidDel="00DA0A17">
          <w:rPr>
            <w:rFonts w:ascii="Arial" w:hAnsi="Arial" w:cs="Arial"/>
            <w:sz w:val="24"/>
            <w:szCs w:val="24"/>
          </w:rPr>
          <w:delText xml:space="preserve">no </w:delText>
        </w:r>
      </w:del>
      <w:r w:rsidR="00FC6F5E" w:rsidRPr="00236A45">
        <w:rPr>
          <w:rFonts w:ascii="Arial" w:hAnsi="Arial" w:cs="Arial"/>
          <w:sz w:val="24"/>
          <w:szCs w:val="24"/>
        </w:rPr>
        <w:t xml:space="preserve">es </w:t>
      </w:r>
      <w:del w:id="395" w:author="Nahuel Defossé" w:date="2017-12-20T10:08:00Z">
        <w:r w:rsidR="00FC6F5E" w:rsidRPr="00236A45" w:rsidDel="00DA0A17">
          <w:rPr>
            <w:rFonts w:ascii="Arial" w:hAnsi="Arial" w:cs="Arial"/>
            <w:sz w:val="24"/>
            <w:szCs w:val="24"/>
          </w:rPr>
          <w:delText xml:space="preserve">más que </w:delText>
        </w:r>
      </w:del>
      <w:r w:rsidR="00FC6F5E" w:rsidRPr="00236A45">
        <w:rPr>
          <w:rFonts w:ascii="Arial" w:hAnsi="Arial" w:cs="Arial"/>
          <w:sz w:val="24"/>
          <w:szCs w:val="24"/>
        </w:rPr>
        <w:t xml:space="preserve">una versión de </w:t>
      </w:r>
      <w:ins w:id="396" w:author="Nahuel Defossé" w:date="2017-12-20T10:07:00Z">
        <w:r w:rsidR="00DA0A17">
          <w:rPr>
            <w:rFonts w:ascii="Arial" w:hAnsi="Arial" w:cs="Arial"/>
            <w:sz w:val="24"/>
            <w:szCs w:val="24"/>
          </w:rPr>
          <w:t xml:space="preserve">una </w:t>
        </w:r>
      </w:ins>
      <w:r w:rsidR="00FC6F5E" w:rsidRPr="00236A45">
        <w:rPr>
          <w:rFonts w:ascii="Arial" w:hAnsi="Arial" w:cs="Arial"/>
          <w:sz w:val="24"/>
          <w:szCs w:val="24"/>
        </w:rPr>
        <w:t>página web optimizada y adaptable</w:t>
      </w:r>
      <w:del w:id="397" w:author="Nahuel Defossé" w:date="2017-12-20T10:08:00Z">
        <w:r w:rsidR="00FC6F5E" w:rsidRPr="00236A45" w:rsidDel="00DA0A17">
          <w:rPr>
            <w:rFonts w:ascii="Arial" w:hAnsi="Arial" w:cs="Arial"/>
            <w:sz w:val="24"/>
            <w:szCs w:val="24"/>
          </w:rPr>
          <w:delText>,</w:delText>
        </w:r>
      </w:del>
      <w:r w:rsidR="00FC6F5E" w:rsidRPr="00236A45">
        <w:rPr>
          <w:rFonts w:ascii="Arial" w:hAnsi="Arial" w:cs="Arial"/>
          <w:sz w:val="24"/>
          <w:szCs w:val="24"/>
        </w:rPr>
        <w:t xml:space="preserve"> a </w:t>
      </w:r>
      <w:del w:id="398" w:author="Nahuel Defossé" w:date="2017-12-20T10:08:00Z">
        <w:r w:rsidR="00FC6F5E" w:rsidRPr="00236A45" w:rsidDel="00DA0A17">
          <w:rPr>
            <w:rFonts w:ascii="Arial" w:hAnsi="Arial" w:cs="Arial"/>
            <w:sz w:val="24"/>
            <w:szCs w:val="24"/>
          </w:rPr>
          <w:delText xml:space="preserve">cualquier </w:delText>
        </w:r>
      </w:del>
      <w:ins w:id="399" w:author="Nahuel Defossé" w:date="2017-12-20T10:08:00Z">
        <w:r w:rsidR="00DA0A17">
          <w:rPr>
            <w:rFonts w:ascii="Arial" w:hAnsi="Arial" w:cs="Arial"/>
            <w:sz w:val="24"/>
            <w:szCs w:val="24"/>
          </w:rPr>
          <w:t xml:space="preserve">un grán número de </w:t>
        </w:r>
      </w:ins>
      <w:r w:rsidR="00FC6F5E" w:rsidRPr="00236A45">
        <w:rPr>
          <w:rFonts w:ascii="Arial" w:hAnsi="Arial" w:cs="Arial"/>
          <w:sz w:val="24"/>
          <w:szCs w:val="24"/>
        </w:rPr>
        <w:t>dispositivo</w:t>
      </w:r>
      <w:ins w:id="400" w:author="Nahuel Defossé" w:date="2017-12-20T10:08:00Z">
        <w:r w:rsidR="00DA0A17">
          <w:rPr>
            <w:rFonts w:ascii="Arial" w:hAnsi="Arial" w:cs="Arial"/>
            <w:sz w:val="24"/>
            <w:szCs w:val="24"/>
          </w:rPr>
          <w:t>s</w:t>
        </w:r>
      </w:ins>
      <w:r w:rsidR="00FC6F5E" w:rsidRPr="00236A45">
        <w:rPr>
          <w:rFonts w:ascii="Arial" w:hAnsi="Arial" w:cs="Arial"/>
          <w:sz w:val="24"/>
          <w:szCs w:val="24"/>
        </w:rPr>
        <w:t xml:space="preserve"> móvil</w:t>
      </w:r>
      <w:ins w:id="401" w:author="Nahuel Defossé" w:date="2017-12-20T10:08:00Z">
        <w:r w:rsidR="00DA0A17">
          <w:rPr>
            <w:rFonts w:ascii="Arial" w:hAnsi="Arial" w:cs="Arial"/>
            <w:sz w:val="24"/>
            <w:szCs w:val="24"/>
          </w:rPr>
          <w:t>es</w:t>
        </w:r>
      </w:ins>
      <w:r w:rsidR="00FC6F5E" w:rsidRPr="00236A45">
        <w:rPr>
          <w:rFonts w:ascii="Arial" w:hAnsi="Arial" w:cs="Arial"/>
          <w:sz w:val="24"/>
          <w:szCs w:val="24"/>
        </w:rPr>
        <w:t xml:space="preserve"> independientemente del sistema operativo que utilice. Esta optimización es posible gracias al</w:t>
      </w:r>
      <w:ins w:id="402" w:author="Nahuel Defossé" w:date="2017-12-20T10:15:00Z">
        <w:r w:rsidR="00EC0AED">
          <w:rPr>
            <w:rFonts w:ascii="Arial" w:hAnsi="Arial" w:cs="Arial"/>
            <w:sz w:val="24"/>
            <w:szCs w:val="24"/>
          </w:rPr>
          <w:t xml:space="preserve"> características provistas por</w:t>
        </w:r>
      </w:ins>
      <w:r w:rsidR="00FC6F5E" w:rsidRPr="00236A45">
        <w:rPr>
          <w:rFonts w:ascii="Arial" w:hAnsi="Arial" w:cs="Arial"/>
          <w:sz w:val="24"/>
          <w:szCs w:val="24"/>
        </w:rPr>
        <w:t xml:space="preserve"> lenguaje </w:t>
      </w:r>
      <w:ins w:id="403" w:author="Nahuel Defossé" w:date="2017-12-20T10:16:00Z">
        <w:r w:rsidR="00EC0AED">
          <w:rPr>
            <w:rFonts w:ascii="Arial" w:hAnsi="Arial" w:cs="Arial"/>
            <w:sz w:val="24"/>
            <w:szCs w:val="24"/>
          </w:rPr>
          <w:t xml:space="preserve">de marcado </w:t>
        </w:r>
      </w:ins>
      <w:r w:rsidR="00FC6F5E" w:rsidRPr="00236A45">
        <w:rPr>
          <w:rFonts w:ascii="Arial" w:hAnsi="Arial" w:cs="Arial"/>
          <w:sz w:val="24"/>
          <w:szCs w:val="24"/>
        </w:rPr>
        <w:t xml:space="preserve">HTML5, combinado con hojas de estilo </w:t>
      </w:r>
      <w:ins w:id="404" w:author="Nahuel Defossé" w:date="2017-12-20T10:16:00Z">
        <w:r w:rsidR="00EC0AED">
          <w:rPr>
            <w:rFonts w:ascii="Arial" w:hAnsi="Arial" w:cs="Arial"/>
            <w:sz w:val="24"/>
            <w:szCs w:val="24"/>
          </w:rPr>
          <w:t xml:space="preserve">e  cascada </w:t>
        </w:r>
      </w:ins>
      <w:r w:rsidR="00FC6F5E" w:rsidRPr="00236A45">
        <w:rPr>
          <w:rFonts w:ascii="Arial" w:hAnsi="Arial" w:cs="Arial"/>
          <w:sz w:val="24"/>
          <w:szCs w:val="24"/>
        </w:rPr>
        <w:t xml:space="preserve">CSS3, que permiten </w:t>
      </w:r>
      <w:del w:id="405" w:author="Nahuel Defossé" w:date="2017-12-20T10:16:00Z">
        <w:r w:rsidR="00FC6F5E" w:rsidRPr="00236A45" w:rsidDel="00EC0AED">
          <w:rPr>
            <w:rFonts w:ascii="Arial" w:hAnsi="Arial" w:cs="Arial"/>
            <w:sz w:val="24"/>
            <w:szCs w:val="24"/>
          </w:rPr>
          <w:delText xml:space="preserve">dicha </w:delText>
        </w:r>
      </w:del>
      <w:ins w:id="406" w:author="Nahuel Defossé" w:date="2017-12-20T10:16:00Z">
        <w:r w:rsidR="00EC0AED">
          <w:rPr>
            <w:rFonts w:ascii="Arial" w:hAnsi="Arial" w:cs="Arial"/>
            <w:sz w:val="24"/>
            <w:szCs w:val="24"/>
          </w:rPr>
          <w:t>proveer</w:t>
        </w:r>
        <w:r w:rsidR="00EC0AED" w:rsidRPr="00236A45">
          <w:rPr>
            <w:rFonts w:ascii="Arial" w:hAnsi="Arial" w:cs="Arial"/>
            <w:sz w:val="24"/>
            <w:szCs w:val="24"/>
          </w:rPr>
          <w:t xml:space="preserve"> </w:t>
        </w:r>
      </w:ins>
      <w:r w:rsidR="00FC6F5E" w:rsidRPr="00236A45">
        <w:rPr>
          <w:rFonts w:ascii="Arial" w:hAnsi="Arial" w:cs="Arial"/>
          <w:sz w:val="24"/>
          <w:szCs w:val="24"/>
        </w:rPr>
        <w:t xml:space="preserve">adaptabilidad, denominada </w:t>
      </w:r>
      <w:ins w:id="407" w:author="Nahuel Defossé" w:date="2017-12-20T10:16:00Z">
        <w:r w:rsidR="00EC0AED">
          <w:rPr>
            <w:rFonts w:ascii="Arial" w:hAnsi="Arial" w:cs="Arial"/>
            <w:sz w:val="24"/>
            <w:szCs w:val="24"/>
          </w:rPr>
          <w:t xml:space="preserve">en inglés </w:t>
        </w:r>
      </w:ins>
      <w:r w:rsidR="00FC6F5E" w:rsidRPr="00236A45">
        <w:rPr>
          <w:rFonts w:ascii="Arial" w:hAnsi="Arial" w:cs="Arial"/>
          <w:sz w:val="24"/>
          <w:szCs w:val="24"/>
        </w:rPr>
        <w:t>“</w:t>
      </w:r>
      <w:r w:rsidR="00FC6F5E" w:rsidRPr="00EC0AED">
        <w:rPr>
          <w:rFonts w:ascii="Arial" w:hAnsi="Arial" w:cs="Arial"/>
          <w:i/>
          <w:sz w:val="24"/>
          <w:szCs w:val="24"/>
          <w:rPrChange w:id="408" w:author="Nahuel Defossé" w:date="2017-12-20T10:16:00Z">
            <w:rPr>
              <w:rFonts w:ascii="Arial" w:hAnsi="Arial" w:cs="Arial"/>
              <w:sz w:val="24"/>
              <w:szCs w:val="24"/>
            </w:rPr>
          </w:rPrChange>
        </w:rPr>
        <w:t>Responsive Web Design</w:t>
      </w:r>
      <w:r w:rsidR="00FC6F5E" w:rsidRPr="00236A45">
        <w:rPr>
          <w:rFonts w:ascii="Arial" w:hAnsi="Arial" w:cs="Arial"/>
          <w:sz w:val="24"/>
          <w:szCs w:val="24"/>
        </w:rPr>
        <w:t xml:space="preserve">”. </w:t>
      </w:r>
    </w:p>
    <w:p w14:paraId="08E0CDE7" w14:textId="77777777" w:rsidR="00FC6F5E" w:rsidRDefault="00FC6F5E" w:rsidP="00FC6F5E">
      <w:pPr>
        <w:pStyle w:val="NormalWeb"/>
        <w:shd w:val="clear" w:color="auto" w:fill="FFFFFF"/>
        <w:spacing w:before="120" w:beforeAutospacing="0" w:after="120" w:afterAutospacing="0"/>
        <w:jc w:val="center"/>
        <w:rPr>
          <w:rFonts w:ascii="Arial" w:hAnsi="Arial" w:cs="Arial"/>
          <w:color w:val="222222"/>
          <w:sz w:val="21"/>
          <w:szCs w:val="21"/>
        </w:rPr>
      </w:pPr>
    </w:p>
    <w:p w14:paraId="3347C992" w14:textId="77777777" w:rsidR="00FC6F5E" w:rsidRDefault="00FC6F5E" w:rsidP="00FC6F5E">
      <w:pPr>
        <w:rPr>
          <w:rFonts w:ascii="Times New Roman" w:eastAsia="Times New Roman" w:hAnsi="Times New Roman" w:cs="Times New Roman"/>
          <w:b/>
          <w:bCs/>
          <w:sz w:val="27"/>
          <w:szCs w:val="27"/>
        </w:rPr>
      </w:pPr>
    </w:p>
    <w:p w14:paraId="640CB7C9" w14:textId="77777777" w:rsidR="00FC6F5E" w:rsidRDefault="00236A45" w:rsidP="00236A45">
      <w:pPr>
        <w:pStyle w:val="Ttulo3"/>
        <w:rPr>
          <w:b w:val="0"/>
          <w:sz w:val="28"/>
          <w:szCs w:val="28"/>
        </w:rPr>
      </w:pPr>
      <w:bookmarkStart w:id="409" w:name="_Toc499023867"/>
      <w:r>
        <w:rPr>
          <w:b w:val="0"/>
          <w:sz w:val="28"/>
          <w:szCs w:val="28"/>
        </w:rPr>
        <w:t xml:space="preserve">5.2.2 </w:t>
      </w:r>
      <w:r w:rsidR="00FC6F5E" w:rsidRPr="00236A45">
        <w:rPr>
          <w:b w:val="0"/>
          <w:sz w:val="28"/>
          <w:szCs w:val="28"/>
        </w:rPr>
        <w:t>Ventajas de las Web-App:</w:t>
      </w:r>
      <w:bookmarkEnd w:id="409"/>
    </w:p>
    <w:p w14:paraId="56F37A60" w14:textId="77777777" w:rsidR="00236A45" w:rsidRPr="00236A45" w:rsidRDefault="00236A45" w:rsidP="00236A45"/>
    <w:p w14:paraId="55AAA557" w14:textId="0E258870"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 xml:space="preserve">No ocupa espacio de memoria </w:t>
      </w:r>
      <w:ins w:id="410" w:author="Nahuel Defossé" w:date="2017-12-20T10:17:00Z">
        <w:r w:rsidR="00EC0AED">
          <w:rPr>
            <w:rFonts w:ascii="Arial" w:hAnsi="Arial" w:cs="Arial"/>
            <w:sz w:val="24"/>
            <w:szCs w:val="24"/>
          </w:rPr>
          <w:t xml:space="preserve">de almacenamiento </w:t>
        </w:r>
      </w:ins>
      <w:r w:rsidRPr="00236A45">
        <w:rPr>
          <w:rFonts w:ascii="Arial" w:hAnsi="Arial" w:cs="Arial"/>
          <w:sz w:val="24"/>
          <w:szCs w:val="24"/>
        </w:rPr>
        <w:t xml:space="preserve">en los dispositivos (no es una </w:t>
      </w:r>
      <w:del w:id="411" w:author="Nahuel Defossé" w:date="2017-12-20T10:17:00Z">
        <w:r w:rsidRPr="00236A45" w:rsidDel="00EC0AED">
          <w:rPr>
            <w:rFonts w:ascii="Arial" w:hAnsi="Arial" w:cs="Arial"/>
            <w:sz w:val="24"/>
            <w:szCs w:val="24"/>
          </w:rPr>
          <w:delText>app</w:delText>
        </w:r>
      </w:del>
      <w:ins w:id="412" w:author="Nahuel Defossé" w:date="2017-12-20T10:17:00Z">
        <w:r w:rsidR="00EC0AED">
          <w:rPr>
            <w:rFonts w:ascii="Arial" w:hAnsi="Arial" w:cs="Arial"/>
            <w:sz w:val="24"/>
            <w:szCs w:val="24"/>
          </w:rPr>
          <w:t>A</w:t>
        </w:r>
        <w:r w:rsidR="00EC0AED" w:rsidRPr="00236A45">
          <w:rPr>
            <w:rFonts w:ascii="Arial" w:hAnsi="Arial" w:cs="Arial"/>
            <w:sz w:val="24"/>
            <w:szCs w:val="24"/>
          </w:rPr>
          <w:t>pp</w:t>
        </w:r>
      </w:ins>
      <w:r w:rsidRPr="00236A45">
        <w:rPr>
          <w:rFonts w:ascii="Arial" w:hAnsi="Arial" w:cs="Arial"/>
          <w:sz w:val="24"/>
          <w:szCs w:val="24"/>
        </w:rPr>
        <w:t>).</w:t>
      </w:r>
    </w:p>
    <w:p w14:paraId="0E95ED19"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14:paraId="28B5A08A" w14:textId="77777777" w:rsidR="00FC6F5E" w:rsidRPr="00236A45" w:rsidRDefault="00FC6F5E" w:rsidP="00FC6F5E">
      <w:pPr>
        <w:pStyle w:val="Prrafodelista"/>
        <w:numPr>
          <w:ilvl w:val="0"/>
          <w:numId w:val="17"/>
        </w:numPr>
        <w:jc w:val="both"/>
        <w:rPr>
          <w:rFonts w:ascii="Arial" w:hAnsi="Arial" w:cs="Arial"/>
          <w:sz w:val="24"/>
          <w:szCs w:val="24"/>
        </w:rPr>
      </w:pPr>
      <w:commentRangeStart w:id="413"/>
      <w:r w:rsidRPr="00236A45">
        <w:rPr>
          <w:rFonts w:ascii="Arial" w:hAnsi="Arial" w:cs="Arial"/>
          <w:sz w:val="24"/>
          <w:szCs w:val="24"/>
        </w:rPr>
        <w:t>Menor consumo de recursos del dispositivo y mejor rendimiento del mismo al no ser una aplicación nativa.</w:t>
      </w:r>
      <w:commentRangeEnd w:id="413"/>
      <w:r w:rsidR="00EC0AED">
        <w:rPr>
          <w:rStyle w:val="Refdecomentario"/>
          <w:rFonts w:ascii="Calibri" w:eastAsia="Calibri" w:hAnsi="Calibri" w:cs="Calibri"/>
          <w:color w:val="000000"/>
          <w:lang w:eastAsia="es-AR"/>
        </w:rPr>
        <w:commentReference w:id="413"/>
      </w:r>
    </w:p>
    <w:p w14:paraId="5ADC9A69" w14:textId="2C462E21" w:rsidR="00FC6F5E" w:rsidRPr="00236A45" w:rsidRDefault="00FC6F5E" w:rsidP="00FC6F5E">
      <w:pPr>
        <w:pStyle w:val="Prrafodelista"/>
        <w:numPr>
          <w:ilvl w:val="0"/>
          <w:numId w:val="17"/>
        </w:numPr>
        <w:jc w:val="both"/>
        <w:rPr>
          <w:rFonts w:ascii="Arial" w:hAnsi="Arial" w:cs="Arial"/>
          <w:sz w:val="24"/>
          <w:szCs w:val="24"/>
        </w:rPr>
      </w:pPr>
      <w:del w:id="414" w:author="Nahuel Defossé" w:date="2017-12-20T10:18:00Z">
        <w:r w:rsidRPr="00236A45" w:rsidDel="00EC0AED">
          <w:rPr>
            <w:rFonts w:ascii="Arial" w:hAnsi="Arial" w:cs="Arial"/>
            <w:sz w:val="24"/>
            <w:szCs w:val="24"/>
          </w:rPr>
          <w:delText xml:space="preserve">El proyecto de </w:delText>
        </w:r>
      </w:del>
      <w:ins w:id="415" w:author="Nahuel Defossé" w:date="2017-12-20T10:18:00Z">
        <w:r w:rsidR="00EC0AED">
          <w:rPr>
            <w:rFonts w:ascii="Arial" w:hAnsi="Arial" w:cs="Arial"/>
            <w:sz w:val="24"/>
            <w:szCs w:val="24"/>
          </w:rPr>
          <w:t xml:space="preserve">En líneas generales la </w:t>
        </w:r>
      </w:ins>
      <w:r w:rsidRPr="00236A45">
        <w:rPr>
          <w:rFonts w:ascii="Arial" w:hAnsi="Arial" w:cs="Arial"/>
          <w:sz w:val="24"/>
          <w:szCs w:val="24"/>
        </w:rPr>
        <w:t>implementación de una Web</w:t>
      </w:r>
      <w:ins w:id="416" w:author="Nahuel Defossé" w:date="2017-12-20T10:19:00Z">
        <w:r w:rsidR="00EC0AED">
          <w:rPr>
            <w:rFonts w:ascii="Arial" w:hAnsi="Arial" w:cs="Arial"/>
            <w:sz w:val="24"/>
            <w:szCs w:val="24"/>
          </w:rPr>
          <w:t xml:space="preserve"> </w:t>
        </w:r>
      </w:ins>
      <w:del w:id="417" w:author="Nahuel Defossé" w:date="2017-12-20T10:19:00Z">
        <w:r w:rsidRPr="00236A45" w:rsidDel="00EC0AED">
          <w:rPr>
            <w:rFonts w:ascii="Arial" w:hAnsi="Arial" w:cs="Arial"/>
            <w:sz w:val="24"/>
            <w:szCs w:val="24"/>
          </w:rPr>
          <w:delText>-</w:delText>
        </w:r>
      </w:del>
      <w:r w:rsidRPr="00236A45">
        <w:rPr>
          <w:rFonts w:ascii="Arial" w:hAnsi="Arial" w:cs="Arial"/>
          <w:sz w:val="24"/>
          <w:szCs w:val="24"/>
        </w:rPr>
        <w:t>App es más económic</w:t>
      </w:r>
      <w:ins w:id="418" w:author="Nahuel Defossé" w:date="2017-12-20T10:18:00Z">
        <w:r w:rsidR="00EC0AED">
          <w:rPr>
            <w:rFonts w:ascii="Arial" w:hAnsi="Arial" w:cs="Arial"/>
            <w:sz w:val="24"/>
            <w:szCs w:val="24"/>
          </w:rPr>
          <w:t>a</w:t>
        </w:r>
      </w:ins>
      <w:del w:id="419" w:author="Nahuel Defossé" w:date="2017-12-20T10:18:00Z">
        <w:r w:rsidRPr="00236A45" w:rsidDel="00EC0AED">
          <w:rPr>
            <w:rFonts w:ascii="Arial" w:hAnsi="Arial" w:cs="Arial"/>
            <w:sz w:val="24"/>
            <w:szCs w:val="24"/>
          </w:rPr>
          <w:delText>o</w:delText>
        </w:r>
      </w:del>
      <w:r w:rsidRPr="00236A45">
        <w:rPr>
          <w:rFonts w:ascii="Arial" w:hAnsi="Arial" w:cs="Arial"/>
          <w:sz w:val="24"/>
          <w:szCs w:val="24"/>
        </w:rPr>
        <w:t xml:space="preserve"> que el de una App.</w:t>
      </w:r>
    </w:p>
    <w:p w14:paraId="5C1C8489" w14:textId="77777777" w:rsidR="00FC6F5E" w:rsidRDefault="00236A45" w:rsidP="00236A45">
      <w:pPr>
        <w:pStyle w:val="Ttulo3"/>
        <w:rPr>
          <w:b w:val="0"/>
          <w:sz w:val="28"/>
          <w:szCs w:val="28"/>
        </w:rPr>
      </w:pPr>
      <w:bookmarkStart w:id="420" w:name="_Toc499023868"/>
      <w:r>
        <w:rPr>
          <w:b w:val="0"/>
          <w:sz w:val="28"/>
          <w:szCs w:val="28"/>
        </w:rPr>
        <w:t xml:space="preserve">5.2.3 </w:t>
      </w:r>
      <w:r w:rsidR="00FC6F5E" w:rsidRPr="00236A45">
        <w:rPr>
          <w:b w:val="0"/>
          <w:sz w:val="28"/>
          <w:szCs w:val="28"/>
        </w:rPr>
        <w:t>Desventajas de las Web-Apps</w:t>
      </w:r>
      <w:bookmarkEnd w:id="420"/>
    </w:p>
    <w:p w14:paraId="4D15662B" w14:textId="77777777" w:rsidR="00236A45" w:rsidRPr="00236A45" w:rsidRDefault="00236A45" w:rsidP="00236A45"/>
    <w:p w14:paraId="48FD56C3" w14:textId="6754FDF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 xml:space="preserve">No permite la promoción y distribución a través de los </w:t>
      </w:r>
      <w:r w:rsidRPr="00EC0AED">
        <w:rPr>
          <w:rFonts w:ascii="Arial" w:hAnsi="Arial" w:cs="Arial"/>
          <w:i/>
          <w:sz w:val="24"/>
          <w:szCs w:val="24"/>
          <w:rPrChange w:id="421" w:author="Nahuel Defossé" w:date="2017-12-20T10:19:00Z">
            <w:rPr>
              <w:rFonts w:ascii="Arial" w:hAnsi="Arial" w:cs="Arial"/>
              <w:sz w:val="24"/>
              <w:szCs w:val="24"/>
            </w:rPr>
          </w:rPrChange>
        </w:rPr>
        <w:t>markets</w:t>
      </w:r>
      <w:r w:rsidRPr="00236A45">
        <w:rPr>
          <w:rFonts w:ascii="Arial" w:hAnsi="Arial" w:cs="Arial"/>
          <w:sz w:val="24"/>
          <w:szCs w:val="24"/>
        </w:rPr>
        <w:t xml:space="preserve"> (</w:t>
      </w:r>
      <w:ins w:id="422" w:author="Nahuel Defossé" w:date="2017-12-20T10:19:00Z">
        <w:r w:rsidR="00D80C93">
          <w:rPr>
            <w:rFonts w:ascii="Arial" w:hAnsi="Arial" w:cs="Arial"/>
            <w:sz w:val="24"/>
            <w:szCs w:val="24"/>
          </w:rPr>
          <w:t xml:space="preserve">Google </w:t>
        </w:r>
      </w:ins>
      <w:r w:rsidRPr="00236A45">
        <w:rPr>
          <w:rFonts w:ascii="Arial" w:hAnsi="Arial" w:cs="Arial"/>
          <w:sz w:val="24"/>
          <w:szCs w:val="24"/>
        </w:rPr>
        <w:t>Play</w:t>
      </w:r>
      <w:del w:id="423" w:author="Nahuel Defossé" w:date="2017-12-20T10:19:00Z">
        <w:r w:rsidRPr="00236A45" w:rsidDel="00EC0AED">
          <w:rPr>
            <w:rFonts w:ascii="Arial" w:hAnsi="Arial" w:cs="Arial"/>
            <w:sz w:val="24"/>
            <w:szCs w:val="24"/>
          </w:rPr>
          <w:delText>store</w:delText>
        </w:r>
      </w:del>
      <w:r w:rsidRPr="00236A45">
        <w:rPr>
          <w:rFonts w:ascii="Arial" w:hAnsi="Arial" w:cs="Arial"/>
          <w:sz w:val="24"/>
          <w:szCs w:val="24"/>
        </w:rPr>
        <w:t xml:space="preserve">, Nokia </w:t>
      </w:r>
      <w:del w:id="424" w:author="Nahuel Defossé" w:date="2017-12-20T10:19:00Z">
        <w:r w:rsidRPr="00236A45" w:rsidDel="00EC0AED">
          <w:rPr>
            <w:rFonts w:ascii="Arial" w:hAnsi="Arial" w:cs="Arial"/>
            <w:sz w:val="24"/>
            <w:szCs w:val="24"/>
          </w:rPr>
          <w:delText>store</w:delText>
        </w:r>
      </w:del>
      <w:ins w:id="425" w:author="Nahuel Defossé" w:date="2017-12-20T10:19:00Z">
        <w:r w:rsidR="00EC0AED">
          <w:rPr>
            <w:rFonts w:ascii="Arial" w:hAnsi="Arial" w:cs="Arial"/>
            <w:sz w:val="24"/>
            <w:szCs w:val="24"/>
          </w:rPr>
          <w:t>S</w:t>
        </w:r>
        <w:r w:rsidR="00EC0AED" w:rsidRPr="00236A45">
          <w:rPr>
            <w:rFonts w:ascii="Arial" w:hAnsi="Arial" w:cs="Arial"/>
            <w:sz w:val="24"/>
            <w:szCs w:val="24"/>
          </w:rPr>
          <w:t>tore</w:t>
        </w:r>
      </w:ins>
      <w:r w:rsidRPr="00236A45">
        <w:rPr>
          <w:rFonts w:ascii="Arial" w:hAnsi="Arial" w:cs="Arial"/>
          <w:sz w:val="24"/>
          <w:szCs w:val="24"/>
        </w:rPr>
        <w:t>, App Store, Windows Phone Apps)</w:t>
      </w:r>
    </w:p>
    <w:p w14:paraId="39F65A32" w14:textId="0D9FDA2C"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sidR="00FD36BA">
        <w:rPr>
          <w:rFonts w:ascii="Arial" w:hAnsi="Arial" w:cs="Arial"/>
          <w:sz w:val="24"/>
          <w:szCs w:val="24"/>
        </w:rPr>
        <w:t xml:space="preserve"> una</w:t>
      </w:r>
      <w:r w:rsidRPr="00236A45">
        <w:rPr>
          <w:rFonts w:ascii="Arial" w:hAnsi="Arial" w:cs="Arial"/>
          <w:sz w:val="24"/>
          <w:szCs w:val="24"/>
        </w:rPr>
        <w:t xml:space="preserve"> conexión</w:t>
      </w:r>
      <w:r w:rsidR="00FD36BA">
        <w:rPr>
          <w:rFonts w:ascii="Arial" w:hAnsi="Arial" w:cs="Arial"/>
          <w:sz w:val="24"/>
          <w:szCs w:val="24"/>
        </w:rPr>
        <w:t xml:space="preserve"> entre el cliente y el servidor (por ejemplo por </w:t>
      </w:r>
      <w:r w:rsidRPr="00236A45">
        <w:rPr>
          <w:rFonts w:ascii="Arial" w:hAnsi="Arial" w:cs="Arial"/>
          <w:sz w:val="24"/>
          <w:szCs w:val="24"/>
        </w:rPr>
        <w:t>internet</w:t>
      </w:r>
      <w:r w:rsidR="00FD36BA">
        <w:rPr>
          <w:rFonts w:ascii="Arial" w:hAnsi="Arial" w:cs="Arial"/>
          <w:sz w:val="24"/>
          <w:szCs w:val="24"/>
        </w:rPr>
        <w:t xml:space="preserve"> o una </w:t>
      </w:r>
      <w:ins w:id="426" w:author="Nahuel Defossé" w:date="2017-12-20T10:20:00Z">
        <w:r w:rsidR="00D80C93">
          <w:rPr>
            <w:rFonts w:ascii="Arial" w:hAnsi="Arial" w:cs="Arial"/>
            <w:sz w:val="24"/>
            <w:szCs w:val="24"/>
          </w:rPr>
          <w:t>W</w:t>
        </w:r>
      </w:ins>
      <w:r w:rsidR="00FD36BA">
        <w:rPr>
          <w:rFonts w:ascii="Arial" w:hAnsi="Arial" w:cs="Arial"/>
          <w:sz w:val="24"/>
          <w:szCs w:val="24"/>
        </w:rPr>
        <w:t>LAN)</w:t>
      </w:r>
      <w:r w:rsidRPr="00236A45">
        <w:rPr>
          <w:rFonts w:ascii="Arial" w:hAnsi="Arial" w:cs="Arial"/>
          <w:sz w:val="24"/>
          <w:szCs w:val="24"/>
        </w:rPr>
        <w:t>.</w:t>
      </w:r>
    </w:p>
    <w:p w14:paraId="3AEF0476"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Menor usabilidad, al no poder aprovecharse de los recursos del propio dispositivo (</w:t>
      </w:r>
      <w:commentRangeStart w:id="427"/>
      <w:r w:rsidRPr="00236A45">
        <w:rPr>
          <w:rFonts w:ascii="Arial" w:hAnsi="Arial" w:cs="Arial"/>
          <w:sz w:val="24"/>
          <w:szCs w:val="24"/>
        </w:rPr>
        <w:t>geolocalización</w:t>
      </w:r>
      <w:commentRangeEnd w:id="427"/>
      <w:r w:rsidR="00D80C93">
        <w:rPr>
          <w:rStyle w:val="Refdecomentario"/>
          <w:rFonts w:ascii="Calibri" w:eastAsia="Calibri" w:hAnsi="Calibri" w:cs="Calibri"/>
          <w:color w:val="000000"/>
          <w:lang w:eastAsia="es-AR"/>
        </w:rPr>
        <w:commentReference w:id="427"/>
      </w:r>
      <w:r w:rsidRPr="00236A45">
        <w:rPr>
          <w:rFonts w:ascii="Arial" w:hAnsi="Arial" w:cs="Arial"/>
          <w:sz w:val="24"/>
          <w:szCs w:val="24"/>
        </w:rPr>
        <w:t>, notificaciones “push”).</w:t>
      </w:r>
    </w:p>
    <w:p w14:paraId="7E8AE39A" w14:textId="089BFEB0" w:rsidR="00FC6F5E" w:rsidRPr="00406496" w:rsidDel="00D80C93" w:rsidRDefault="00236A45">
      <w:pPr>
        <w:pStyle w:val="Prrafodelista"/>
        <w:keepNext/>
        <w:numPr>
          <w:ilvl w:val="0"/>
          <w:numId w:val="18"/>
        </w:numPr>
        <w:spacing w:after="0"/>
        <w:jc w:val="both"/>
        <w:rPr>
          <w:del w:id="428" w:author="Nahuel Defossé" w:date="2017-12-20T10:21:00Z"/>
          <w:rFonts w:ascii="Arial" w:hAnsi="Arial" w:cs="Arial"/>
          <w:sz w:val="24"/>
          <w:szCs w:val="24"/>
        </w:rPr>
        <w:pPrChange w:id="429" w:author="Nahuel Defossé" w:date="2017-12-20T10:21:00Z">
          <w:pPr>
            <w:pStyle w:val="Prrafodelista"/>
            <w:numPr>
              <w:numId w:val="18"/>
            </w:numPr>
            <w:ind w:hanging="360"/>
            <w:jc w:val="both"/>
          </w:pPr>
        </w:pPrChange>
      </w:pPr>
      <w:r>
        <w:rPr>
          <w:noProof/>
          <w:lang w:val="es-ES_tradnl" w:eastAsia="es-ES_tradnl"/>
        </w:rPr>
        <w:drawing>
          <wp:anchor distT="0" distB="0" distL="114300" distR="114300" simplePos="0" relativeHeight="251646976" behindDoc="0" locked="0" layoutInCell="1" allowOverlap="1" wp14:anchorId="6F0FAC4A" wp14:editId="47518406">
            <wp:simplePos x="0" y="0"/>
            <wp:positionH relativeFrom="column">
              <wp:posOffset>-3810</wp:posOffset>
            </wp:positionH>
            <wp:positionV relativeFrom="paragraph">
              <wp:posOffset>555524</wp:posOffset>
            </wp:positionV>
            <wp:extent cx="5400040" cy="2297430"/>
            <wp:effectExtent l="0" t="0" r="0" b="7620"/>
            <wp:wrapTopAndBottom/>
            <wp:docPr id="35" name="Imagen 3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7044FB">
        <w:rPr>
          <w:rFonts w:ascii="Arial" w:hAnsi="Arial" w:cs="Arial"/>
          <w:sz w:val="24"/>
          <w:szCs w:val="24"/>
        </w:rPr>
        <w:t xml:space="preserve">Carece de un icono de lanzamiento específico. </w:t>
      </w:r>
      <w:del w:id="430" w:author="Nahuel Defossé" w:date="2017-12-20T10:21:00Z">
        <w:r w:rsidR="00FC6F5E" w:rsidRPr="00236A45" w:rsidDel="00D80C93">
          <w:rPr>
            <w:rFonts w:ascii="Arial" w:hAnsi="Arial" w:cs="Arial"/>
            <w:sz w:val="24"/>
            <w:szCs w:val="24"/>
          </w:rPr>
          <w:delText>Es necesario un navegador</w:delText>
        </w:r>
      </w:del>
    </w:p>
    <w:p w14:paraId="314A88C0" w14:textId="77777777" w:rsidR="00FC6F5E" w:rsidRDefault="00FC6F5E">
      <w:pPr>
        <w:pStyle w:val="Prrafodelista"/>
        <w:keepNext/>
        <w:numPr>
          <w:ilvl w:val="0"/>
          <w:numId w:val="18"/>
        </w:numPr>
        <w:spacing w:after="0"/>
        <w:jc w:val="both"/>
        <w:pPrChange w:id="431" w:author="Nahuel Defossé" w:date="2017-12-20T10:21:00Z">
          <w:pPr>
            <w:pStyle w:val="NormalWeb"/>
            <w:keepNext/>
            <w:spacing w:before="0" w:beforeAutospacing="0" w:after="0" w:afterAutospacing="0"/>
          </w:pPr>
        </w:pPrChange>
      </w:pPr>
    </w:p>
    <w:p w14:paraId="136D06B1" w14:textId="77777777" w:rsidR="00FC6F5E" w:rsidRPr="00236A45" w:rsidRDefault="00FC6F5E" w:rsidP="00406496">
      <w:pPr>
        <w:pStyle w:val="Descripcin"/>
        <w:jc w:val="center"/>
      </w:pPr>
      <w:r>
        <w:t xml:space="preserve">Ilustración </w:t>
      </w:r>
      <w:fldSimple w:instr=" SEQ Ilustración \* ARABIC ">
        <w:r w:rsidR="00294A12">
          <w:rPr>
            <w:noProof/>
          </w:rPr>
          <w:t>24</w:t>
        </w:r>
      </w:fldSimple>
      <w:r>
        <w:t xml:space="preserve"> – WebApps – Diseño multipropósito</w:t>
      </w:r>
    </w:p>
    <w:p w14:paraId="58A67F14" w14:textId="58512416" w:rsidR="00FC6F5E" w:rsidRPr="00FC6F5E" w:rsidRDefault="00236A45" w:rsidP="00FC6F5E">
      <w:pPr>
        <w:pStyle w:val="Ttulo2"/>
        <w:rPr>
          <w:b/>
          <w:sz w:val="32"/>
          <w:szCs w:val="32"/>
        </w:rPr>
      </w:pPr>
      <w:bookmarkStart w:id="432" w:name="_Toc499023869"/>
      <w:r>
        <w:rPr>
          <w:b/>
          <w:sz w:val="32"/>
          <w:szCs w:val="32"/>
        </w:rPr>
        <w:t xml:space="preserve">5.3 </w:t>
      </w:r>
      <w:del w:id="433" w:author="Nahuel Defossé" w:date="2017-12-20T10:21:00Z">
        <w:r w:rsidR="00FC6F5E" w:rsidRPr="00FC6F5E" w:rsidDel="00D80C93">
          <w:rPr>
            <w:b/>
            <w:sz w:val="32"/>
            <w:szCs w:val="32"/>
          </w:rPr>
          <w:delText>¿Cuáles son los distintos s</w:delText>
        </w:r>
      </w:del>
      <w:ins w:id="434" w:author="Nahuel Defossé" w:date="2017-12-20T10:21:00Z">
        <w:r w:rsidR="00D80C93">
          <w:rPr>
            <w:b/>
            <w:sz w:val="32"/>
            <w:szCs w:val="32"/>
          </w:rPr>
          <w:t>S</w:t>
        </w:r>
      </w:ins>
      <w:r w:rsidR="00FC6F5E" w:rsidRPr="00FC6F5E">
        <w:rPr>
          <w:b/>
          <w:sz w:val="32"/>
          <w:szCs w:val="32"/>
        </w:rPr>
        <w:t>istemas operativos para dispositivos móviles</w:t>
      </w:r>
      <w:del w:id="435" w:author="Nahuel Defossé" w:date="2017-12-20T10:21:00Z">
        <w:r w:rsidR="00FC6F5E" w:rsidRPr="00FC6F5E" w:rsidDel="00D80C93">
          <w:rPr>
            <w:b/>
            <w:sz w:val="32"/>
            <w:szCs w:val="32"/>
          </w:rPr>
          <w:delText>?</w:delText>
        </w:r>
      </w:del>
      <w:bookmarkEnd w:id="432"/>
    </w:p>
    <w:p w14:paraId="066606C0" w14:textId="77777777" w:rsidR="00FC6F5E" w:rsidRPr="00FB24B4" w:rsidRDefault="00FC6F5E" w:rsidP="00FC6F5E"/>
    <w:p w14:paraId="131D971F" w14:textId="1010B2FB" w:rsidR="00FC6F5E" w:rsidRPr="00236A45" w:rsidRDefault="00FC6F5E" w:rsidP="00FC6F5E">
      <w:pPr>
        <w:rPr>
          <w:rFonts w:ascii="Arial" w:hAnsi="Arial" w:cs="Arial"/>
          <w:sz w:val="24"/>
          <w:szCs w:val="24"/>
        </w:rPr>
      </w:pPr>
      <w:r w:rsidRPr="00236A45">
        <w:rPr>
          <w:rFonts w:ascii="Arial" w:hAnsi="Arial" w:cs="Arial"/>
          <w:sz w:val="24"/>
          <w:szCs w:val="24"/>
        </w:rPr>
        <w:t xml:space="preserve">Un sistema operativo móvil o SO móvil es un conjunto de programas de bajo nivel que permite la abstracción de las peculiaridades del hardware específico del teléfono móvil y provee servicios a las aplicaciones móviles, que se ejecutan sobre él. Al igual que los PCs que utilizan Windows, Linux o Mac OS, los dispositivos móviles </w:t>
      </w:r>
      <w:del w:id="436" w:author="Nahuel Defossé" w:date="2017-12-20T10:21:00Z">
        <w:r w:rsidRPr="00236A45" w:rsidDel="00D80C93">
          <w:rPr>
            <w:rFonts w:ascii="Arial" w:hAnsi="Arial" w:cs="Arial"/>
            <w:sz w:val="24"/>
            <w:szCs w:val="24"/>
          </w:rPr>
          <w:delText xml:space="preserve">tienen </w:delText>
        </w:r>
      </w:del>
      <w:ins w:id="437" w:author="Nahuel Defossé" w:date="2017-12-20T10:21:00Z">
        <w:r w:rsidR="00D80C93">
          <w:rPr>
            <w:rFonts w:ascii="Arial" w:hAnsi="Arial" w:cs="Arial"/>
            <w:sz w:val="24"/>
            <w:szCs w:val="24"/>
          </w:rPr>
          <w:t>ejecutan</w:t>
        </w:r>
        <w:r w:rsidR="00D80C93" w:rsidRPr="00236A45">
          <w:rPr>
            <w:rFonts w:ascii="Arial" w:hAnsi="Arial" w:cs="Arial"/>
            <w:sz w:val="24"/>
            <w:szCs w:val="24"/>
          </w:rPr>
          <w:t xml:space="preserve"> </w:t>
        </w:r>
      </w:ins>
      <w:del w:id="438" w:author="Nahuel Defossé" w:date="2017-12-20T10:22:00Z">
        <w:r w:rsidRPr="00236A45" w:rsidDel="00D80C93">
          <w:rPr>
            <w:rFonts w:ascii="Arial" w:hAnsi="Arial" w:cs="Arial"/>
            <w:sz w:val="24"/>
            <w:szCs w:val="24"/>
          </w:rPr>
          <w:delText xml:space="preserve">sus </w:delText>
        </w:r>
      </w:del>
      <w:r w:rsidRPr="00236A45">
        <w:rPr>
          <w:rFonts w:ascii="Arial" w:hAnsi="Arial" w:cs="Arial"/>
          <w:sz w:val="24"/>
          <w:szCs w:val="24"/>
        </w:rPr>
        <w:t>sistemas operativos como Android, </w:t>
      </w:r>
      <w:del w:id="439" w:author="Nahuel Defossé" w:date="2017-12-20T10:22:00Z">
        <w:r w:rsidRPr="00236A45" w:rsidDel="00D80C93">
          <w:rPr>
            <w:rFonts w:ascii="Arial" w:hAnsi="Arial" w:cs="Arial"/>
            <w:sz w:val="24"/>
            <w:szCs w:val="24"/>
          </w:rPr>
          <w:delText>IOS </w:delText>
        </w:r>
      </w:del>
      <w:ins w:id="440" w:author="Nahuel Defossé" w:date="2017-12-20T10:22:00Z">
        <w:r w:rsidR="00D80C93">
          <w:rPr>
            <w:rFonts w:ascii="Arial" w:hAnsi="Arial" w:cs="Arial"/>
            <w:sz w:val="24"/>
            <w:szCs w:val="24"/>
          </w:rPr>
          <w:t>i</w:t>
        </w:r>
        <w:r w:rsidR="00D80C93" w:rsidRPr="00236A45">
          <w:rPr>
            <w:rFonts w:ascii="Arial" w:hAnsi="Arial" w:cs="Arial"/>
            <w:sz w:val="24"/>
            <w:szCs w:val="24"/>
          </w:rPr>
          <w:t>OS </w:t>
        </w:r>
      </w:ins>
      <w:r w:rsidRPr="00236A45">
        <w:rPr>
          <w:rFonts w:ascii="Arial" w:hAnsi="Arial" w:cs="Arial"/>
          <w:sz w:val="24"/>
          <w:szCs w:val="24"/>
        </w:rPr>
        <w:t>o Windows Phone, entre otros.</w:t>
      </w:r>
    </w:p>
    <w:p w14:paraId="713B298B"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A medida que los teléfonos móviles crecen en popularidad, los sistemas operativos con los que funcionan adquieren mayor importancia. La cuota de </w:t>
      </w:r>
      <w:r w:rsidRPr="00236A45">
        <w:rPr>
          <w:rFonts w:ascii="Arial" w:hAnsi="Arial" w:cs="Arial"/>
          <w:sz w:val="24"/>
          <w:szCs w:val="24"/>
        </w:rPr>
        <w:lastRenderedPageBreak/>
        <w:t>mercado de sistemas operativos móviles en el primer trimestre de 2016 era el siguiente:</w:t>
      </w:r>
    </w:p>
    <w:p w14:paraId="05B5BCED"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Android 84,1 % </w:t>
      </w:r>
    </w:p>
    <w:p w14:paraId="281D744A"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iOS 14,8 %</w:t>
      </w:r>
    </w:p>
    <w:p w14:paraId="0D030A76"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Windows Phone 0,7 %</w:t>
      </w:r>
    </w:p>
    <w:p w14:paraId="48B50099"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BlackBerry OS 0,2 %</w:t>
      </w:r>
    </w:p>
    <w:p w14:paraId="62E4BC1B"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Otros 0,2 %</w:t>
      </w:r>
    </w:p>
    <w:p w14:paraId="7C113F6E" w14:textId="77777777" w:rsidR="00FC6F5E" w:rsidRPr="00236A45" w:rsidRDefault="00FC6F5E" w:rsidP="00FC6F5E">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3CBB672E" w14:textId="3F2FB576" w:rsidR="00FC6F5E" w:rsidRPr="00236A45" w:rsidRDefault="00FC6F5E" w:rsidP="00FC6F5E">
      <w:pPr>
        <w:rPr>
          <w:rFonts w:ascii="Arial" w:hAnsi="Arial" w:cs="Arial"/>
          <w:sz w:val="24"/>
        </w:rPr>
      </w:pPr>
      <w:r w:rsidRPr="00236A45">
        <w:rPr>
          <w:rFonts w:ascii="Arial" w:hAnsi="Arial" w:cs="Arial"/>
          <w:sz w:val="24"/>
        </w:rPr>
        <w:t xml:space="preserve">Es por esto, que en principio se pensó desarrollar </w:t>
      </w:r>
      <w:del w:id="441" w:author="Nahuel Defossé" w:date="2017-12-20T10:23:00Z">
        <w:r w:rsidRPr="00236A45" w:rsidDel="00D80C93">
          <w:rPr>
            <w:rFonts w:ascii="Arial" w:hAnsi="Arial" w:cs="Arial"/>
            <w:sz w:val="24"/>
          </w:rPr>
          <w:delText xml:space="preserve">la </w:delText>
        </w:r>
      </w:del>
      <w:ins w:id="442" w:author="Nahuel Defossé" w:date="2017-12-20T10:23:00Z">
        <w:r w:rsidR="00D80C93">
          <w:rPr>
            <w:rFonts w:ascii="Arial" w:hAnsi="Arial" w:cs="Arial"/>
            <w:sz w:val="24"/>
          </w:rPr>
          <w:t>una</w:t>
        </w:r>
        <w:r w:rsidR="00D80C93" w:rsidRPr="00236A45">
          <w:rPr>
            <w:rFonts w:ascii="Arial" w:hAnsi="Arial" w:cs="Arial"/>
            <w:sz w:val="24"/>
          </w:rPr>
          <w:t xml:space="preserve"> </w:t>
        </w:r>
      </w:ins>
      <w:r w:rsidRPr="00236A45">
        <w:rPr>
          <w:rFonts w:ascii="Arial" w:hAnsi="Arial" w:cs="Arial"/>
          <w:sz w:val="24"/>
        </w:rPr>
        <w:t xml:space="preserve">App </w:t>
      </w:r>
      <w:ins w:id="443" w:author="Nahuel Defossé" w:date="2017-12-20T10:23:00Z">
        <w:r w:rsidR="00D80C93">
          <w:rPr>
            <w:rFonts w:ascii="Arial" w:hAnsi="Arial" w:cs="Arial"/>
            <w:sz w:val="24"/>
          </w:rPr>
          <w:t xml:space="preserve">para operar el </w:t>
        </w:r>
      </w:ins>
      <w:del w:id="444" w:author="Nahuel Defossé" w:date="2017-12-20T10:23:00Z">
        <w:r w:rsidRPr="00236A45" w:rsidDel="00D80C93">
          <w:rPr>
            <w:rFonts w:ascii="Arial" w:hAnsi="Arial" w:cs="Arial"/>
            <w:sz w:val="24"/>
          </w:rPr>
          <w:delText xml:space="preserve">que se comunica con el </w:delText>
        </w:r>
      </w:del>
      <w:r w:rsidRPr="00236A45">
        <w:rPr>
          <w:rFonts w:ascii="Arial" w:hAnsi="Arial" w:cs="Arial"/>
          <w:sz w:val="24"/>
        </w:rPr>
        <w:t>SAR</w:t>
      </w:r>
      <w:ins w:id="445" w:author="Nahuel Defossé" w:date="2017-12-20T10:23:00Z">
        <w:r w:rsidR="00D80C93">
          <w:rPr>
            <w:rFonts w:ascii="Arial" w:hAnsi="Arial" w:cs="Arial"/>
            <w:sz w:val="24"/>
          </w:rPr>
          <w:t xml:space="preserve"> para esta plataforma</w:t>
        </w:r>
      </w:ins>
      <w:del w:id="446" w:author="Nahuel Defossé" w:date="2017-12-20T10:23:00Z">
        <w:r w:rsidRPr="00236A45" w:rsidDel="00D80C93">
          <w:rPr>
            <w:rFonts w:ascii="Arial" w:hAnsi="Arial" w:cs="Arial"/>
            <w:sz w:val="24"/>
          </w:rPr>
          <w:delText xml:space="preserve"> y por ende al RM, en Android</w:delText>
        </w:r>
      </w:del>
      <w:r w:rsidRPr="00236A45">
        <w:rPr>
          <w:rFonts w:ascii="Arial" w:hAnsi="Arial" w:cs="Arial"/>
          <w:sz w:val="24"/>
        </w:rPr>
        <w:t>.</w:t>
      </w:r>
    </w:p>
    <w:p w14:paraId="7C72323D" w14:textId="77777777" w:rsidR="00FC6F5E" w:rsidRDefault="00FC6F5E" w:rsidP="00FC6F5E">
      <w:pPr>
        <w:pStyle w:val="NormalWeb"/>
        <w:spacing w:before="0" w:beforeAutospacing="0" w:after="0" w:afterAutospacing="0"/>
        <w:rPr>
          <w:rFonts w:ascii="Arial" w:hAnsi="Arial" w:cs="Arial"/>
          <w:color w:val="000000"/>
          <w:sz w:val="22"/>
          <w:szCs w:val="22"/>
        </w:rPr>
      </w:pPr>
    </w:p>
    <w:p w14:paraId="43FE48E5" w14:textId="77777777" w:rsidR="00FC6F5E" w:rsidRDefault="00FC6F5E" w:rsidP="00FC6F5E">
      <w:pPr>
        <w:pStyle w:val="NormalWeb"/>
        <w:spacing w:before="0" w:beforeAutospacing="0" w:after="0" w:afterAutospacing="0"/>
        <w:rPr>
          <w:rFonts w:ascii="Arial" w:hAnsi="Arial" w:cs="Arial"/>
          <w:color w:val="000000"/>
          <w:sz w:val="22"/>
          <w:szCs w:val="22"/>
        </w:rPr>
      </w:pPr>
    </w:p>
    <w:p w14:paraId="0D3F410D" w14:textId="77777777" w:rsidR="00FC6F5E" w:rsidRDefault="00236A45" w:rsidP="00FC6F5E">
      <w:pPr>
        <w:pStyle w:val="Ttulo2"/>
        <w:rPr>
          <w:b/>
          <w:sz w:val="32"/>
          <w:szCs w:val="32"/>
        </w:rPr>
      </w:pPr>
      <w:bookmarkStart w:id="447" w:name="_Toc499023870"/>
      <w:r>
        <w:rPr>
          <w:b/>
          <w:sz w:val="32"/>
          <w:szCs w:val="32"/>
        </w:rPr>
        <w:t xml:space="preserve">5.4 </w:t>
      </w:r>
      <w:r w:rsidR="00FC6F5E" w:rsidRPr="00FC6F5E">
        <w:rPr>
          <w:b/>
          <w:sz w:val="32"/>
          <w:szCs w:val="32"/>
        </w:rPr>
        <w:t>Android</w:t>
      </w:r>
      <w:bookmarkEnd w:id="447"/>
    </w:p>
    <w:p w14:paraId="4EAF4A9E" w14:textId="77777777" w:rsidR="00236A45" w:rsidRPr="00236A45" w:rsidRDefault="00236A45" w:rsidP="00236A45"/>
    <w:p w14:paraId="35CE6066" w14:textId="6B6CA1EB" w:rsidR="00FC6F5E" w:rsidRPr="00236A45" w:rsidRDefault="0060652A" w:rsidP="00FC6F5E">
      <w:pPr>
        <w:rPr>
          <w:rFonts w:ascii="Arial" w:hAnsi="Arial" w:cs="Arial"/>
          <w:sz w:val="24"/>
          <w:szCs w:val="24"/>
        </w:rPr>
      </w:pPr>
      <w:commentRangeStart w:id="448"/>
      <w:r>
        <w:rPr>
          <w:noProof/>
          <w:lang w:val="es-ES_tradnl" w:eastAsia="es-ES_tradnl"/>
        </w:rPr>
        <mc:AlternateContent>
          <mc:Choice Requires="wps">
            <w:drawing>
              <wp:anchor distT="0" distB="0" distL="114300" distR="114300" simplePos="0" relativeHeight="251679744" behindDoc="0" locked="0" layoutInCell="1" allowOverlap="1" wp14:anchorId="1D42BED0" wp14:editId="249EE2DE">
                <wp:simplePos x="0" y="0"/>
                <wp:positionH relativeFrom="column">
                  <wp:posOffset>1992630</wp:posOffset>
                </wp:positionH>
                <wp:positionV relativeFrom="paragraph">
                  <wp:posOffset>2821940</wp:posOffset>
                </wp:positionV>
                <wp:extent cx="3398520" cy="266700"/>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266700"/>
                        </a:xfrm>
                        <a:prstGeom prst="rect">
                          <a:avLst/>
                        </a:prstGeom>
                        <a:solidFill>
                          <a:prstClr val="white"/>
                        </a:solidFill>
                        <a:ln>
                          <a:noFill/>
                        </a:ln>
                      </wps:spPr>
                      <wps:txbx>
                        <w:txbxContent>
                          <w:p w14:paraId="3B41B460" w14:textId="77777777" w:rsidR="001E32C0" w:rsidRPr="003523B2" w:rsidRDefault="001E32C0" w:rsidP="0060652A">
                            <w:pPr>
                              <w:pStyle w:val="Descripcin"/>
                              <w:jc w:val="center"/>
                              <w:rPr>
                                <w:rFonts w:ascii="Arial" w:eastAsia="Calibri" w:hAnsi="Arial" w:cs="Arial"/>
                                <w:noProof/>
                                <w:color w:val="000000"/>
                              </w:rPr>
                            </w:pPr>
                            <w:r>
                              <w:t xml:space="preserve">Ilustración </w:t>
                            </w:r>
                            <w:fldSimple w:instr=" SEQ Ilustración \* ARABIC ">
                              <w:r>
                                <w:rPr>
                                  <w:noProof/>
                                </w:rPr>
                                <w:t>25</w:t>
                              </w:r>
                            </w:fldSimple>
                            <w:r>
                              <w:t xml:space="preserve"> -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ED0" id="Cuadro de texto 194" o:spid="_x0000_s1043" type="#_x0000_t202" style="position:absolute;left:0;text-align:left;margin-left:156.9pt;margin-top:222.2pt;width:267.6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" stroked="f">
                <v:textbox style="mso-fit-shape-to-text:t" inset="0,0,0,0">
                  <w:txbxContent>
                    <w:p w14:paraId="3B41B460" w14:textId="77777777" w:rsidR="001E32C0" w:rsidRPr="003523B2" w:rsidRDefault="001E32C0" w:rsidP="0060652A">
                      <w:pPr>
                        <w:pStyle w:val="Descripcin"/>
                        <w:jc w:val="center"/>
                        <w:rPr>
                          <w:rFonts w:ascii="Arial" w:eastAsia="Calibri" w:hAnsi="Arial" w:cs="Arial"/>
                          <w:noProof/>
                          <w:color w:val="000000"/>
                        </w:rPr>
                      </w:pPr>
                      <w:r>
                        <w:t xml:space="preserve">Ilustración </w:t>
                      </w:r>
                      <w:fldSimple w:instr=" SEQ Ilustración \* ARABIC ">
                        <w:r>
                          <w:rPr>
                            <w:noProof/>
                          </w:rPr>
                          <w:t>25</w:t>
                        </w:r>
                      </w:fldSimple>
                      <w:r>
                        <w:t xml:space="preserve"> - Arquitectura de Android</w:t>
                      </w:r>
                    </w:p>
                  </w:txbxContent>
                </v:textbox>
                <w10:wrap type="square"/>
              </v:shape>
            </w:pict>
          </mc:Fallback>
        </mc:AlternateContent>
      </w:r>
      <w:r w:rsidR="00236A45" w:rsidRPr="00236A45">
        <w:rPr>
          <w:rFonts w:ascii="Arial" w:hAnsi="Arial" w:cs="Arial"/>
          <w:noProof/>
          <w:lang w:val="es-ES_tradnl" w:eastAsia="es-ES_tradnl"/>
        </w:rPr>
        <w:drawing>
          <wp:anchor distT="0" distB="0" distL="114300" distR="114300" simplePos="0" relativeHeight="251649024" behindDoc="0" locked="0" layoutInCell="1" allowOverlap="1" wp14:anchorId="7E72260D" wp14:editId="7C2AC4E5">
            <wp:simplePos x="0" y="0"/>
            <wp:positionH relativeFrom="column">
              <wp:posOffset>1992630</wp:posOffset>
            </wp:positionH>
            <wp:positionV relativeFrom="paragraph">
              <wp:posOffset>12700</wp:posOffset>
            </wp:positionV>
            <wp:extent cx="3398520" cy="2752090"/>
            <wp:effectExtent l="0" t="0" r="0" b="0"/>
            <wp:wrapSquare wrapText="bothSides"/>
            <wp:docPr id="36" name="Imagen 36"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color w:val="222222"/>
          <w:sz w:val="24"/>
          <w:szCs w:val="24"/>
          <w:shd w:val="clear" w:color="auto" w:fill="FFFFFF"/>
        </w:rPr>
        <w:t>Es sin duda el líder del mercado móvil en sistemas operativos,</w:t>
      </w:r>
      <w:commentRangeEnd w:id="448"/>
      <w:r w:rsidR="00D80C93">
        <w:rPr>
          <w:rStyle w:val="Refdecomentario"/>
        </w:rPr>
        <w:commentReference w:id="448"/>
      </w:r>
      <w:r w:rsidR="00FC6F5E" w:rsidRPr="00236A45">
        <w:rPr>
          <w:rFonts w:ascii="Arial" w:hAnsi="Arial" w:cs="Arial"/>
          <w:color w:val="222222"/>
          <w:sz w:val="24"/>
          <w:szCs w:val="24"/>
          <w:shd w:val="clear" w:color="auto" w:fill="FFFFFF"/>
        </w:rPr>
        <w:t xml:space="preserve"> está basado en Linux, diseñado originalmente para cámaras fotográficas profesionales, luego fue vendido a Google y modificado para ser utilizado en dispositivos móviles como los teléfonos inteligentes y luego en tablets. Actualmente se encuentra en desarrollo para usarse en netbooks y P</w:t>
      </w:r>
      <w:r w:rsidR="00D80C93" w:rsidRPr="00236A45">
        <w:rPr>
          <w:rFonts w:ascii="Arial" w:hAnsi="Arial" w:cs="Arial"/>
          <w:color w:val="222222"/>
          <w:sz w:val="24"/>
          <w:szCs w:val="24"/>
          <w:shd w:val="clear" w:color="auto" w:fill="FFFFFF"/>
        </w:rPr>
        <w:t>c</w:t>
      </w:r>
      <w:r w:rsidR="00FC6F5E" w:rsidRPr="00236A45">
        <w:rPr>
          <w:rFonts w:ascii="Arial" w:hAnsi="Arial" w:cs="Arial"/>
          <w:color w:val="222222"/>
          <w:sz w:val="24"/>
          <w:szCs w:val="24"/>
          <w:shd w:val="clear" w:color="auto" w:fill="FFFFFF"/>
        </w:rPr>
        <w:t>s</w:t>
      </w:r>
      <w:ins w:id="449" w:author="Nahuel Defossé" w:date="2017-12-20T10:24:00Z">
        <w:r w:rsidR="00D80C93">
          <w:rPr>
            <w:rFonts w:ascii="Arial" w:hAnsi="Arial" w:cs="Arial"/>
            <w:color w:val="222222"/>
            <w:sz w:val="24"/>
            <w:szCs w:val="24"/>
            <w:shd w:val="clear" w:color="auto" w:fill="FFFFFF"/>
          </w:rPr>
          <w:t>.</w:t>
        </w:r>
      </w:ins>
      <w:del w:id="450" w:author="Nahuel Defossé" w:date="2017-12-20T10:24:00Z">
        <w:r w:rsidR="00FC6F5E" w:rsidRPr="00236A45" w:rsidDel="00D80C93">
          <w:rPr>
            <w:rFonts w:ascii="Arial" w:hAnsi="Arial" w:cs="Arial"/>
            <w:color w:val="222222"/>
            <w:sz w:val="24"/>
            <w:szCs w:val="24"/>
            <w:shd w:val="clear" w:color="auto" w:fill="FFFFFF"/>
          </w:rPr>
          <w:delText>;</w:delText>
        </w:r>
      </w:del>
      <w:r w:rsidR="00FC6F5E" w:rsidRPr="00236A45">
        <w:rPr>
          <w:rFonts w:ascii="Arial" w:hAnsi="Arial" w:cs="Arial"/>
          <w:color w:val="222222"/>
          <w:sz w:val="24"/>
          <w:szCs w:val="24"/>
          <w:shd w:val="clear" w:color="auto" w:fill="FFFFFF"/>
        </w:rPr>
        <w:t xml:space="preserve"> </w:t>
      </w:r>
      <w:ins w:id="451" w:author="Nahuel Defossé" w:date="2017-12-20T10:46:00Z">
        <w:r w:rsidR="00624CF8">
          <w:rPr>
            <w:rFonts w:ascii="Arial" w:hAnsi="Arial" w:cs="Arial"/>
            <w:color w:val="222222"/>
            <w:sz w:val="24"/>
            <w:szCs w:val="24"/>
            <w:shd w:val="clear" w:color="auto" w:fill="FFFFFF"/>
          </w:rPr>
          <w:t xml:space="preserve">Debido a la gran variedad de dispositivos que ejecutan </w:t>
        </w:r>
      </w:ins>
      <w:ins w:id="452" w:author="Nahuel Defossé" w:date="2017-12-20T10:47:00Z">
        <w:r w:rsidR="00624CF8">
          <w:rPr>
            <w:rFonts w:ascii="Arial" w:hAnsi="Arial" w:cs="Arial"/>
            <w:color w:val="222222"/>
            <w:sz w:val="24"/>
            <w:szCs w:val="24"/>
            <w:shd w:val="clear" w:color="auto" w:fill="FFFFFF"/>
          </w:rPr>
          <w:t xml:space="preserve">Android, la </w:t>
        </w:r>
      </w:ins>
      <w:del w:id="453" w:author="Nahuel Defossé" w:date="2017-12-20T10:46:00Z">
        <w:r w:rsidR="00FC6F5E" w:rsidRPr="00624CF8" w:rsidDel="00624CF8">
          <w:rPr>
            <w:rFonts w:ascii="Arial" w:hAnsi="Arial" w:cs="Arial"/>
            <w:i/>
            <w:color w:val="222222"/>
            <w:sz w:val="24"/>
            <w:szCs w:val="24"/>
            <w:shd w:val="clear" w:color="auto" w:fill="FFFFFF"/>
            <w:rPrChange w:id="454" w:author="Nahuel Defossé" w:date="2017-12-20T10:47:00Z">
              <w:rPr>
                <w:rFonts w:ascii="Arial" w:hAnsi="Arial" w:cs="Arial"/>
                <w:color w:val="222222"/>
                <w:sz w:val="24"/>
                <w:szCs w:val="24"/>
                <w:shd w:val="clear" w:color="auto" w:fill="FFFFFF"/>
              </w:rPr>
            </w:rPrChange>
          </w:rPr>
          <w:delText xml:space="preserve">además de la creación de la </w:delText>
        </w:r>
      </w:del>
      <w:r w:rsidR="00FC6F5E" w:rsidRPr="00624CF8">
        <w:rPr>
          <w:rFonts w:ascii="Arial" w:hAnsi="Arial" w:cs="Arial"/>
          <w:i/>
          <w:color w:val="222222"/>
          <w:sz w:val="24"/>
          <w:szCs w:val="24"/>
          <w:shd w:val="clear" w:color="auto" w:fill="FFFFFF"/>
          <w:rPrChange w:id="455" w:author="Nahuel Defossé" w:date="2017-12-20T10:47:00Z">
            <w:rPr>
              <w:rFonts w:ascii="Arial" w:hAnsi="Arial" w:cs="Arial"/>
              <w:color w:val="222222"/>
              <w:sz w:val="24"/>
              <w:szCs w:val="24"/>
              <w:shd w:val="clear" w:color="auto" w:fill="FFFFFF"/>
            </w:rPr>
          </w:rPrChange>
        </w:rPr>
        <w:t>Open Handset Alliance</w:t>
      </w:r>
      <w:r w:rsidR="00FC6F5E" w:rsidRPr="00236A45">
        <w:rPr>
          <w:rFonts w:ascii="Arial" w:hAnsi="Arial" w:cs="Arial"/>
          <w:color w:val="222222"/>
          <w:sz w:val="24"/>
          <w:szCs w:val="24"/>
          <w:shd w:val="clear" w:color="auto" w:fill="FFFFFF"/>
        </w:rPr>
        <w:t xml:space="preserve">, </w:t>
      </w:r>
      <w:del w:id="456" w:author="Nahuel Defossé" w:date="2017-12-20T10:47:00Z">
        <w:r w:rsidR="00FC6F5E" w:rsidRPr="00236A45" w:rsidDel="00624CF8">
          <w:rPr>
            <w:rFonts w:ascii="Arial" w:hAnsi="Arial" w:cs="Arial"/>
            <w:color w:val="222222"/>
            <w:sz w:val="24"/>
            <w:szCs w:val="24"/>
            <w:shd w:val="clear" w:color="auto" w:fill="FFFFFF"/>
          </w:rPr>
          <w:delText xml:space="preserve">compuesto </w:delText>
        </w:r>
      </w:del>
      <w:ins w:id="457" w:author="Nahuel Defossé" w:date="2017-12-20T10:47:00Z">
        <w:r w:rsidR="00624CF8" w:rsidRPr="00236A45">
          <w:rPr>
            <w:rFonts w:ascii="Arial" w:hAnsi="Arial" w:cs="Arial"/>
            <w:color w:val="222222"/>
            <w:sz w:val="24"/>
            <w:szCs w:val="24"/>
            <w:shd w:val="clear" w:color="auto" w:fill="FFFFFF"/>
          </w:rPr>
          <w:t>compuest</w:t>
        </w:r>
        <w:r w:rsidR="00624CF8">
          <w:rPr>
            <w:rFonts w:ascii="Arial" w:hAnsi="Arial" w:cs="Arial"/>
            <w:color w:val="222222"/>
            <w:sz w:val="24"/>
            <w:szCs w:val="24"/>
            <w:shd w:val="clear" w:color="auto" w:fill="FFFFFF"/>
          </w:rPr>
          <w:t>a</w:t>
        </w:r>
        <w:r w:rsidR="00624CF8" w:rsidRPr="00236A45">
          <w:rPr>
            <w:rFonts w:ascii="Arial" w:hAnsi="Arial" w:cs="Arial"/>
            <w:color w:val="222222"/>
            <w:sz w:val="24"/>
            <w:szCs w:val="24"/>
            <w:shd w:val="clear" w:color="auto" w:fill="FFFFFF"/>
          </w:rPr>
          <w:t xml:space="preserve"> </w:t>
        </w:r>
      </w:ins>
      <w:r w:rsidR="00FC6F5E" w:rsidRPr="00236A45">
        <w:rPr>
          <w:rFonts w:ascii="Arial" w:hAnsi="Arial" w:cs="Arial"/>
          <w:color w:val="222222"/>
          <w:sz w:val="24"/>
          <w:szCs w:val="24"/>
          <w:shd w:val="clear" w:color="auto" w:fill="FFFFFF"/>
        </w:rPr>
        <w:t xml:space="preserve">por </w:t>
      </w:r>
      <w:del w:id="458" w:author="Nahuel Defossé" w:date="2017-12-20T10:46:00Z">
        <w:r w:rsidR="00FC6F5E" w:rsidRPr="00236A45" w:rsidDel="00044476">
          <w:rPr>
            <w:rFonts w:ascii="Arial" w:hAnsi="Arial" w:cs="Arial"/>
            <w:color w:val="222222"/>
            <w:sz w:val="24"/>
            <w:szCs w:val="24"/>
            <w:shd w:val="clear" w:color="auto" w:fill="FFFFFF"/>
          </w:rPr>
          <w:delText xml:space="preserve">78 </w:delText>
        </w:r>
      </w:del>
      <w:ins w:id="459" w:author="Nahuel Defossé" w:date="2017-12-20T10:46:00Z">
        <w:r w:rsidR="00044476">
          <w:rPr>
            <w:rFonts w:ascii="Arial" w:hAnsi="Arial" w:cs="Arial"/>
            <w:color w:val="222222"/>
            <w:sz w:val="24"/>
            <w:szCs w:val="24"/>
            <w:shd w:val="clear" w:color="auto" w:fill="FFFFFF"/>
          </w:rPr>
          <w:t>84</w:t>
        </w:r>
        <w:r w:rsidR="00044476" w:rsidRPr="00236A45">
          <w:rPr>
            <w:rFonts w:ascii="Arial" w:hAnsi="Arial" w:cs="Arial"/>
            <w:color w:val="222222"/>
            <w:sz w:val="24"/>
            <w:szCs w:val="24"/>
            <w:shd w:val="clear" w:color="auto" w:fill="FFFFFF"/>
          </w:rPr>
          <w:t xml:space="preserve"> </w:t>
        </w:r>
      </w:ins>
      <w:r w:rsidR="00FC6F5E" w:rsidRPr="00236A45">
        <w:rPr>
          <w:rFonts w:ascii="Arial" w:hAnsi="Arial" w:cs="Arial"/>
          <w:color w:val="222222"/>
          <w:sz w:val="24"/>
          <w:szCs w:val="24"/>
          <w:shd w:val="clear" w:color="auto" w:fill="FFFFFF"/>
        </w:rPr>
        <w:t>compañías de hardware, software y telecomunicaciones</w:t>
      </w:r>
      <w:ins w:id="460" w:author="Nahuel Defossé" w:date="2017-12-20T10:47:00Z">
        <w:r w:rsidR="00624CF8">
          <w:rPr>
            <w:rFonts w:ascii="Arial" w:hAnsi="Arial" w:cs="Arial"/>
            <w:color w:val="222222"/>
            <w:sz w:val="24"/>
            <w:szCs w:val="24"/>
            <w:shd w:val="clear" w:color="auto" w:fill="FFFFFF"/>
          </w:rPr>
          <w:t xml:space="preserve">, se </w:t>
        </w:r>
      </w:ins>
      <w:del w:id="461" w:author="Nahuel Defossé" w:date="2017-12-20T10:47:00Z">
        <w:r w:rsidR="00FC6F5E" w:rsidRPr="00236A45" w:rsidDel="00624CF8">
          <w:rPr>
            <w:rFonts w:ascii="Arial" w:hAnsi="Arial" w:cs="Arial"/>
            <w:color w:val="222222"/>
            <w:sz w:val="24"/>
            <w:szCs w:val="24"/>
            <w:shd w:val="clear" w:color="auto" w:fill="FFFFFF"/>
          </w:rPr>
          <w:delText xml:space="preserve"> </w:delText>
        </w:r>
      </w:del>
      <w:r w:rsidR="00FC6F5E" w:rsidRPr="00236A45">
        <w:rPr>
          <w:rFonts w:ascii="Arial" w:hAnsi="Arial" w:cs="Arial"/>
          <w:color w:val="222222"/>
          <w:sz w:val="24"/>
          <w:szCs w:val="24"/>
          <w:shd w:val="clear" w:color="auto" w:fill="FFFFFF"/>
        </w:rPr>
        <w:t>dedicada</w:t>
      </w:r>
      <w:del w:id="462" w:author="Nahuel Defossé" w:date="2017-12-20T10:47:00Z">
        <w:r w:rsidR="00FC6F5E" w:rsidRPr="00236A45" w:rsidDel="00624CF8">
          <w:rPr>
            <w:rFonts w:ascii="Arial" w:hAnsi="Arial" w:cs="Arial"/>
            <w:color w:val="222222"/>
            <w:sz w:val="24"/>
            <w:szCs w:val="24"/>
            <w:shd w:val="clear" w:color="auto" w:fill="FFFFFF"/>
          </w:rPr>
          <w:delText>s</w:delText>
        </w:r>
      </w:del>
      <w:r w:rsidR="00FC6F5E" w:rsidRPr="00236A45">
        <w:rPr>
          <w:rFonts w:ascii="Arial" w:hAnsi="Arial" w:cs="Arial"/>
          <w:color w:val="222222"/>
          <w:sz w:val="24"/>
          <w:szCs w:val="24"/>
          <w:shd w:val="clear" w:color="auto" w:fill="FFFFFF"/>
        </w:rPr>
        <w:t xml:space="preserve"> al desarrollo de estándares abiertos para celulares, </w:t>
      </w:r>
      <w:del w:id="463" w:author="Nahuel Defossé" w:date="2017-12-20T10:47:00Z">
        <w:r w:rsidR="00FC6F5E" w:rsidRPr="00236A45" w:rsidDel="00624CF8">
          <w:rPr>
            <w:rFonts w:ascii="Arial" w:hAnsi="Arial" w:cs="Arial"/>
            <w:color w:val="222222"/>
            <w:sz w:val="24"/>
            <w:szCs w:val="24"/>
            <w:shd w:val="clear" w:color="auto" w:fill="FFFFFF"/>
          </w:rPr>
          <w:delText xml:space="preserve">esto le ha </w:delText>
        </w:r>
      </w:del>
      <w:r w:rsidR="00FC6F5E" w:rsidRPr="00236A45">
        <w:rPr>
          <w:rFonts w:ascii="Arial" w:hAnsi="Arial" w:cs="Arial"/>
          <w:color w:val="222222"/>
          <w:sz w:val="24"/>
          <w:szCs w:val="24"/>
          <w:shd w:val="clear" w:color="auto" w:fill="FFFFFF"/>
        </w:rPr>
        <w:t xml:space="preserve">ayudado </w:t>
      </w:r>
      <w:del w:id="464" w:author="Nahuel Defossé" w:date="2017-12-20T10:47:00Z">
        <w:r w:rsidR="00FC6F5E" w:rsidRPr="00236A45" w:rsidDel="00624CF8">
          <w:rPr>
            <w:rFonts w:ascii="Arial" w:hAnsi="Arial" w:cs="Arial"/>
            <w:color w:val="222222"/>
            <w:sz w:val="24"/>
            <w:szCs w:val="24"/>
            <w:shd w:val="clear" w:color="auto" w:fill="FFFFFF"/>
          </w:rPr>
          <w:delText xml:space="preserve">mucho </w:delText>
        </w:r>
      </w:del>
      <w:ins w:id="465" w:author="Nahuel Defossé" w:date="2017-12-20T10:47:00Z">
        <w:r w:rsidR="00624CF8">
          <w:rPr>
            <w:rFonts w:ascii="Arial" w:hAnsi="Arial" w:cs="Arial"/>
            <w:color w:val="222222"/>
            <w:sz w:val="24"/>
            <w:szCs w:val="24"/>
            <w:shd w:val="clear" w:color="auto" w:fill="FFFFFF"/>
          </w:rPr>
          <w:t xml:space="preserve">en gran medida </w:t>
        </w:r>
      </w:ins>
      <w:r w:rsidR="00FC6F5E" w:rsidRPr="00236A45">
        <w:rPr>
          <w:rFonts w:ascii="Arial" w:hAnsi="Arial" w:cs="Arial"/>
          <w:color w:val="222222"/>
          <w:sz w:val="24"/>
          <w:szCs w:val="24"/>
          <w:shd w:val="clear" w:color="auto" w:fill="FFFFFF"/>
        </w:rPr>
        <w:t xml:space="preserve">a </w:t>
      </w:r>
      <w:ins w:id="466" w:author="Nahuel Defossé" w:date="2017-12-20T10:47:00Z">
        <w:r w:rsidR="00624CF8">
          <w:rPr>
            <w:rFonts w:ascii="Arial" w:hAnsi="Arial" w:cs="Arial"/>
            <w:color w:val="222222"/>
            <w:sz w:val="24"/>
            <w:szCs w:val="24"/>
            <w:shd w:val="clear" w:color="auto" w:fill="FFFFFF"/>
          </w:rPr>
          <w:t xml:space="preserve">la masificación del SO </w:t>
        </w:r>
      </w:ins>
      <w:ins w:id="467" w:author="Nahuel Defossé" w:date="2017-12-20T10:48:00Z">
        <w:r w:rsidR="00624CF8">
          <w:rPr>
            <w:rFonts w:ascii="Arial" w:hAnsi="Arial" w:cs="Arial"/>
            <w:color w:val="222222"/>
            <w:sz w:val="24"/>
            <w:szCs w:val="24"/>
            <w:shd w:val="clear" w:color="auto" w:fill="FFFFFF"/>
          </w:rPr>
          <w:t xml:space="preserve">de </w:t>
        </w:r>
      </w:ins>
      <w:r w:rsidR="00FC6F5E" w:rsidRPr="00236A45">
        <w:rPr>
          <w:rFonts w:ascii="Arial" w:hAnsi="Arial" w:cs="Arial"/>
          <w:color w:val="222222"/>
          <w:sz w:val="24"/>
          <w:szCs w:val="24"/>
          <w:shd w:val="clear" w:color="auto" w:fill="FFFFFF"/>
        </w:rPr>
        <w:t>Google</w:t>
      </w:r>
      <w:del w:id="468" w:author="Nahuel Defossé" w:date="2017-12-20T10:48:00Z">
        <w:r w:rsidR="00FC6F5E" w:rsidRPr="00236A45" w:rsidDel="00624CF8">
          <w:rPr>
            <w:rFonts w:ascii="Arial" w:hAnsi="Arial" w:cs="Arial"/>
            <w:color w:val="222222"/>
            <w:sz w:val="24"/>
            <w:szCs w:val="24"/>
            <w:shd w:val="clear" w:color="auto" w:fill="FFFFFF"/>
          </w:rPr>
          <w:delText xml:space="preserve"> a masificar el S.O</w:delText>
        </w:r>
      </w:del>
      <w:r w:rsidR="00FC6F5E" w:rsidRPr="00236A45">
        <w:rPr>
          <w:rFonts w:ascii="Arial" w:hAnsi="Arial" w:cs="Arial"/>
          <w:color w:val="222222"/>
          <w:sz w:val="24"/>
          <w:szCs w:val="24"/>
          <w:shd w:val="clear" w:color="auto" w:fill="FFFFFF"/>
        </w:rPr>
        <w:t>, hasta el punto de ser usado por empresas como HTC, LG, Samsung, Motorola entre otros.</w:t>
      </w:r>
      <w:r w:rsidR="00FC6F5E" w:rsidRPr="00236A45">
        <w:rPr>
          <w:rFonts w:ascii="Arial" w:hAnsi="Arial" w:cs="Arial"/>
          <w:sz w:val="24"/>
          <w:szCs w:val="24"/>
        </w:rPr>
        <w:t xml:space="preserve">  </w:t>
      </w:r>
    </w:p>
    <w:p w14:paraId="4954EA18" w14:textId="77777777" w:rsidR="00FC6F5E" w:rsidRPr="00236A45" w:rsidRDefault="00236A45" w:rsidP="00236A45">
      <w:pPr>
        <w:keepNext/>
        <w:jc w:val="right"/>
        <w:rPr>
          <w:rFonts w:ascii="Arial" w:hAnsi="Arial" w:cs="Arial"/>
        </w:rPr>
      </w:pPr>
      <w:r w:rsidRPr="00236A45">
        <w:rPr>
          <w:rFonts w:ascii="Arial" w:hAnsi="Arial" w:cs="Arial"/>
          <w:noProof/>
          <w:sz w:val="24"/>
          <w:szCs w:val="24"/>
          <w:lang w:val="es-ES_tradnl" w:eastAsia="es-ES_tradnl"/>
        </w:rPr>
        <w:drawing>
          <wp:anchor distT="0" distB="0" distL="114300" distR="114300" simplePos="0" relativeHeight="251641856" behindDoc="0" locked="0" layoutInCell="1" allowOverlap="1" wp14:anchorId="0FD06EEB" wp14:editId="4A3BEC3C">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37" name="Imagen 37"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14:paraId="59A567AB" w14:textId="77777777" w:rsidR="00FC6F5E" w:rsidRPr="00236A45" w:rsidRDefault="00FC6F5E" w:rsidP="00FC6F5E">
      <w:pPr>
        <w:rPr>
          <w:rFonts w:ascii="Arial" w:hAnsi="Arial" w:cs="Arial"/>
          <w:sz w:val="24"/>
          <w:szCs w:val="24"/>
        </w:rPr>
      </w:pPr>
      <w:r w:rsidRPr="00236A45">
        <w:rPr>
          <w:rFonts w:ascii="Arial" w:hAnsi="Arial" w:cs="Arial"/>
          <w:color w:val="222222"/>
          <w:sz w:val="24"/>
          <w:szCs w:val="24"/>
          <w:shd w:val="clear" w:color="auto" w:fill="FFFFFF"/>
        </w:rPr>
        <w:t>Las aplicaciones para Android se escriben y desarrollan en Java aunque con unas APIs propias</w:t>
      </w:r>
      <w:r w:rsidR="00214F13">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14:paraId="3986F9DE" w14:textId="77777777" w:rsidR="00FC6F5E" w:rsidRPr="00236A45" w:rsidRDefault="00FC6F5E" w:rsidP="00FC6F5E">
      <w:pPr>
        <w:pStyle w:val="NormalWeb"/>
        <w:spacing w:before="0" w:beforeAutospacing="0" w:after="0" w:afterAutospacing="0"/>
        <w:rPr>
          <w:rFonts w:ascii="Arial" w:hAnsi="Arial" w:cs="Arial"/>
        </w:rPr>
      </w:pPr>
    </w:p>
    <w:p w14:paraId="0A2C7EF6" w14:textId="77777777" w:rsidR="00FC6F5E" w:rsidRDefault="0060652A" w:rsidP="00FC6F5E">
      <w:pPr>
        <w:pStyle w:val="NormalWeb"/>
        <w:spacing w:before="0" w:beforeAutospacing="0" w:after="0" w:afterAutospacing="0"/>
        <w:rPr>
          <w:rFonts w:ascii="Arial" w:hAnsi="Arial" w:cs="Arial"/>
          <w:color w:val="000000"/>
          <w:sz w:val="22"/>
          <w:szCs w:val="22"/>
        </w:rPr>
      </w:pPr>
      <w:r>
        <w:rPr>
          <w:noProof/>
          <w:lang w:val="es-ES_tradnl" w:eastAsia="es-ES_tradnl"/>
        </w:rPr>
        <mc:AlternateContent>
          <mc:Choice Requires="wps">
            <w:drawing>
              <wp:anchor distT="0" distB="0" distL="114300" distR="114300" simplePos="0" relativeHeight="251678720" behindDoc="0" locked="0" layoutInCell="1" allowOverlap="1" wp14:anchorId="77E2A2D8" wp14:editId="4C8E2BA2">
                <wp:simplePos x="0" y="0"/>
                <wp:positionH relativeFrom="column">
                  <wp:posOffset>-5715</wp:posOffset>
                </wp:positionH>
                <wp:positionV relativeFrom="paragraph">
                  <wp:posOffset>145415</wp:posOffset>
                </wp:positionV>
                <wp:extent cx="923290" cy="40576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405765"/>
                        </a:xfrm>
                        <a:prstGeom prst="rect">
                          <a:avLst/>
                        </a:prstGeom>
                        <a:solidFill>
                          <a:prstClr val="white"/>
                        </a:solidFill>
                        <a:ln>
                          <a:noFill/>
                        </a:ln>
                      </wps:spPr>
                      <wps:txbx>
                        <w:txbxContent>
                          <w:p w14:paraId="543B74F8" w14:textId="77777777" w:rsidR="001E32C0" w:rsidRPr="0092031E" w:rsidRDefault="001E32C0" w:rsidP="0060652A">
                            <w:pPr>
                              <w:pStyle w:val="Descripcin"/>
                              <w:rPr>
                                <w:rFonts w:ascii="Arial" w:eastAsia="Calibri" w:hAnsi="Arial" w:cs="Arial"/>
                                <w:noProof/>
                                <w:color w:val="000000"/>
                                <w:sz w:val="24"/>
                                <w:szCs w:val="24"/>
                              </w:rPr>
                            </w:pPr>
                            <w:r>
                              <w:t xml:space="preserve">Ilustración </w:t>
                            </w:r>
                            <w:fldSimple w:instr=" SEQ Ilustración \* ARABIC ">
                              <w:r>
                                <w:rPr>
                                  <w:noProof/>
                                </w:rPr>
                                <w:t>26</w:t>
                              </w:r>
                            </w:fldSimple>
                            <w:r>
                              <w:t xml:space="preserve"> - Logo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2A2D8" id="Cuadro de texto 195" o:spid="_x0000_s1044" type="#_x0000_t202" style="position:absolute;margin-left:-.45pt;margin-top:11.45pt;width:72.7pt;height:31.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" stroked="f">
                <v:textbox style="mso-fit-shape-to-text:t" inset="0,0,0,0">
                  <w:txbxContent>
                    <w:p w14:paraId="543B74F8" w14:textId="77777777" w:rsidR="001E32C0" w:rsidRPr="0092031E" w:rsidRDefault="001E32C0" w:rsidP="0060652A">
                      <w:pPr>
                        <w:pStyle w:val="Descripcin"/>
                        <w:rPr>
                          <w:rFonts w:ascii="Arial" w:eastAsia="Calibri" w:hAnsi="Arial" w:cs="Arial"/>
                          <w:noProof/>
                          <w:color w:val="000000"/>
                          <w:sz w:val="24"/>
                          <w:szCs w:val="24"/>
                        </w:rPr>
                      </w:pPr>
                      <w:r>
                        <w:t xml:space="preserve">Ilustración </w:t>
                      </w:r>
                      <w:fldSimple w:instr=" SEQ Ilustración \* ARABIC ">
                        <w:r>
                          <w:rPr>
                            <w:noProof/>
                          </w:rPr>
                          <w:t>26</w:t>
                        </w:r>
                      </w:fldSimple>
                      <w:r>
                        <w:t xml:space="preserve"> - Logo de Android</w:t>
                      </w:r>
                    </w:p>
                  </w:txbxContent>
                </v:textbox>
                <w10:wrap type="through"/>
              </v:shape>
            </w:pict>
          </mc:Fallback>
        </mc:AlternateContent>
      </w:r>
    </w:p>
    <w:p w14:paraId="680F5784" w14:textId="77777777" w:rsidR="00FC6F5E" w:rsidRDefault="00FC6F5E" w:rsidP="00FC6F5E">
      <w:pPr>
        <w:pStyle w:val="NormalWeb"/>
        <w:spacing w:before="0" w:beforeAutospacing="0" w:after="0" w:afterAutospacing="0"/>
        <w:rPr>
          <w:rFonts w:ascii="Arial" w:hAnsi="Arial" w:cs="Arial"/>
          <w:color w:val="000000"/>
          <w:sz w:val="22"/>
          <w:szCs w:val="22"/>
        </w:rPr>
      </w:pPr>
    </w:p>
    <w:p w14:paraId="2F9D4CFA" w14:textId="77777777" w:rsidR="00FC6F5E" w:rsidRDefault="00FC6F5E" w:rsidP="00FC6F5E">
      <w:pPr>
        <w:pStyle w:val="NormalWeb"/>
        <w:spacing w:before="0" w:beforeAutospacing="0" w:after="0" w:afterAutospacing="0"/>
        <w:rPr>
          <w:rFonts w:ascii="Arial" w:hAnsi="Arial" w:cs="Arial"/>
          <w:color w:val="000000"/>
          <w:sz w:val="22"/>
          <w:szCs w:val="22"/>
        </w:rPr>
      </w:pPr>
    </w:p>
    <w:p w14:paraId="409EED7C" w14:textId="77777777" w:rsidR="00FC6F5E" w:rsidRDefault="00FC6F5E" w:rsidP="00FC6F5E">
      <w:pPr>
        <w:pStyle w:val="NormalWeb"/>
        <w:spacing w:before="0" w:beforeAutospacing="0" w:after="0" w:afterAutospacing="0"/>
        <w:rPr>
          <w:rFonts w:ascii="Arial" w:hAnsi="Arial" w:cs="Arial"/>
          <w:color w:val="000000"/>
          <w:sz w:val="22"/>
          <w:szCs w:val="22"/>
        </w:rPr>
      </w:pPr>
    </w:p>
    <w:p w14:paraId="2C097FA5" w14:textId="77777777" w:rsidR="00FC6F5E" w:rsidRPr="00FC6F5E" w:rsidRDefault="00236A45" w:rsidP="00FC6F5E">
      <w:pPr>
        <w:pStyle w:val="Ttulo2"/>
        <w:rPr>
          <w:b/>
          <w:sz w:val="32"/>
          <w:szCs w:val="32"/>
        </w:rPr>
      </w:pPr>
      <w:bookmarkStart w:id="469" w:name="_Toc499023871"/>
      <w:r>
        <w:rPr>
          <w:b/>
          <w:sz w:val="32"/>
          <w:szCs w:val="32"/>
        </w:rPr>
        <w:t xml:space="preserve">5.5 </w:t>
      </w:r>
      <w:r w:rsidR="00FC6F5E" w:rsidRPr="00FC6F5E">
        <w:rPr>
          <w:b/>
          <w:sz w:val="32"/>
          <w:szCs w:val="32"/>
        </w:rPr>
        <w:t>Aplicaciones móviles multiplataforma</w:t>
      </w:r>
      <w:bookmarkEnd w:id="469"/>
    </w:p>
    <w:p w14:paraId="0372AF5E" w14:textId="77777777" w:rsidR="00FC6F5E" w:rsidRDefault="00236A45" w:rsidP="00FC6F5E">
      <w:pPr>
        <w:pStyle w:val="Ttulo3"/>
        <w:rPr>
          <w:b w:val="0"/>
          <w:sz w:val="28"/>
          <w:szCs w:val="28"/>
        </w:rPr>
      </w:pPr>
      <w:bookmarkStart w:id="470" w:name="_Toc499023872"/>
      <w:r>
        <w:rPr>
          <w:b w:val="0"/>
          <w:sz w:val="28"/>
          <w:szCs w:val="28"/>
        </w:rPr>
        <w:t xml:space="preserve">5.5.1 </w:t>
      </w:r>
      <w:r w:rsidR="00FC6F5E" w:rsidRPr="00236A45">
        <w:rPr>
          <w:b w:val="0"/>
          <w:sz w:val="28"/>
          <w:szCs w:val="28"/>
        </w:rPr>
        <w:t>Diferencias entre aplicaciones y web móviles</w:t>
      </w:r>
      <w:bookmarkEnd w:id="470"/>
    </w:p>
    <w:p w14:paraId="61BE5521" w14:textId="77777777" w:rsidR="00236A45" w:rsidRPr="00236A45" w:rsidRDefault="00236A45" w:rsidP="00236A45"/>
    <w:p w14:paraId="5DD4C4BA"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t>
      </w:r>
      <w:commentRangeStart w:id="471"/>
      <w:r w:rsidRPr="00236A45">
        <w:rPr>
          <w:rFonts w:ascii="Arial" w:hAnsi="Arial" w:cs="Arial"/>
          <w:sz w:val="24"/>
          <w:szCs w:val="24"/>
        </w:rPr>
        <w:t xml:space="preserve">comparten la pantalla </w:t>
      </w:r>
      <w:commentRangeEnd w:id="471"/>
      <w:r w:rsidR="00827588">
        <w:rPr>
          <w:rStyle w:val="Refdecomentario"/>
        </w:rPr>
        <w:commentReference w:id="471"/>
      </w:r>
      <w:r w:rsidRPr="00236A45">
        <w:rPr>
          <w:rFonts w:ascii="Arial" w:hAnsi="Arial" w:cs="Arial"/>
          <w:sz w:val="24"/>
          <w:szCs w:val="24"/>
        </w:rPr>
        <w:t>del teléfono con las webs móviles, pero mientras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14:paraId="468C096F" w14:textId="65767C7D" w:rsidR="00FC6F5E" w:rsidRPr="00236A45" w:rsidRDefault="00FC6F5E" w:rsidP="00FC6F5E">
      <w:pPr>
        <w:rPr>
          <w:rFonts w:ascii="Arial" w:hAnsi="Arial" w:cs="Arial"/>
          <w:sz w:val="24"/>
          <w:szCs w:val="24"/>
        </w:rPr>
      </w:pPr>
      <w:r w:rsidRPr="00236A45">
        <w:rPr>
          <w:rFonts w:ascii="Arial" w:hAnsi="Arial" w:cs="Arial"/>
          <w:sz w:val="24"/>
          <w:szCs w:val="24"/>
        </w:rPr>
        <w:t xml:space="preserve">Las que se adaptan especialmente a un dispositivo móvil se llaman </w:t>
      </w:r>
      <w:commentRangeStart w:id="472"/>
      <w:r w:rsidRPr="00236A45">
        <w:rPr>
          <w:rFonts w:ascii="Arial" w:hAnsi="Arial" w:cs="Arial"/>
          <w:sz w:val="24"/>
          <w:szCs w:val="24"/>
        </w:rPr>
        <w:t>“</w:t>
      </w:r>
      <w:r w:rsidR="00214F13" w:rsidRPr="00236A45">
        <w:rPr>
          <w:rFonts w:ascii="Arial" w:hAnsi="Arial" w:cs="Arial"/>
          <w:sz w:val="24"/>
          <w:szCs w:val="24"/>
        </w:rPr>
        <w:t>web responsiva</w:t>
      </w:r>
      <w:r w:rsidRPr="00236A45">
        <w:rPr>
          <w:rFonts w:ascii="Arial" w:hAnsi="Arial" w:cs="Arial"/>
          <w:sz w:val="24"/>
          <w:szCs w:val="24"/>
        </w:rPr>
        <w:t>”</w:t>
      </w:r>
      <w:commentRangeEnd w:id="472"/>
      <w:r w:rsidR="00827588">
        <w:rPr>
          <w:rStyle w:val="Refdecomentario"/>
        </w:rPr>
        <w:commentReference w:id="472"/>
      </w:r>
      <w:r w:rsidRPr="00236A45">
        <w:rPr>
          <w:rFonts w:ascii="Arial" w:hAnsi="Arial" w:cs="Arial"/>
          <w:sz w:val="24"/>
          <w:szCs w:val="24"/>
        </w:rPr>
        <w:t xml:space="preserve"> y son ejemplo del </w:t>
      </w:r>
      <w:ins w:id="473" w:author="Nahuel Defossé" w:date="2017-12-20T10:50:00Z">
        <w:r w:rsidR="00827588">
          <w:rPr>
            <w:rFonts w:ascii="Arial" w:hAnsi="Arial" w:cs="Arial"/>
            <w:sz w:val="24"/>
            <w:szCs w:val="24"/>
          </w:rPr>
          <w:t>“</w:t>
        </w:r>
      </w:ins>
      <w:r w:rsidRPr="00236A45">
        <w:rPr>
          <w:rFonts w:ascii="Arial" w:hAnsi="Arial" w:cs="Arial"/>
          <w:sz w:val="24"/>
          <w:szCs w:val="24"/>
        </w:rPr>
        <w:t>diseño líquido</w:t>
      </w:r>
      <w:ins w:id="474" w:author="Nahuel Defossé" w:date="2017-12-20T10:50:00Z">
        <w:r w:rsidR="00827588">
          <w:rPr>
            <w:rFonts w:ascii="Arial" w:hAnsi="Arial" w:cs="Arial"/>
            <w:sz w:val="24"/>
            <w:szCs w:val="24"/>
          </w:rPr>
          <w:t>”</w:t>
        </w:r>
      </w:ins>
      <w:r w:rsidRPr="00236A45">
        <w:rPr>
          <w:rFonts w:ascii="Arial" w:hAnsi="Arial" w:cs="Arial"/>
          <w:sz w:val="24"/>
          <w:szCs w:val="24"/>
        </w:rPr>
        <w:t xml:space="preserve"> (adaptativo), </w:t>
      </w:r>
      <w:del w:id="475" w:author="Nahuel Defossé" w:date="2017-12-20T10:51:00Z">
        <w:r w:rsidRPr="00236A45" w:rsidDel="00827588">
          <w:rPr>
            <w:rFonts w:ascii="Arial" w:hAnsi="Arial" w:cs="Arial"/>
            <w:sz w:val="24"/>
            <w:szCs w:val="24"/>
          </w:rPr>
          <w:delText xml:space="preserve">ya </w:delText>
        </w:r>
      </w:del>
      <w:ins w:id="476" w:author="Nahuel Defossé" w:date="2017-12-20T10:51:00Z">
        <w:r w:rsidR="00827588">
          <w:rPr>
            <w:rFonts w:ascii="Arial" w:hAnsi="Arial" w:cs="Arial"/>
            <w:sz w:val="24"/>
            <w:szCs w:val="24"/>
          </w:rPr>
          <w:t>debido a</w:t>
        </w:r>
        <w:r w:rsidR="00827588" w:rsidRPr="00236A45">
          <w:rPr>
            <w:rFonts w:ascii="Arial" w:hAnsi="Arial" w:cs="Arial"/>
            <w:sz w:val="24"/>
            <w:szCs w:val="24"/>
          </w:rPr>
          <w:t xml:space="preserve"> </w:t>
        </w:r>
      </w:ins>
      <w:r w:rsidRPr="00236A45">
        <w:rPr>
          <w:rFonts w:ascii="Arial" w:hAnsi="Arial" w:cs="Arial"/>
          <w:sz w:val="24"/>
          <w:szCs w:val="24"/>
        </w:rPr>
        <w:t xml:space="preserve">que </w:t>
      </w:r>
      <w:del w:id="477" w:author="Nahuel Defossé" w:date="2017-12-20T10:51:00Z">
        <w:r w:rsidRPr="00236A45" w:rsidDel="00827588">
          <w:rPr>
            <w:rFonts w:ascii="Arial" w:hAnsi="Arial" w:cs="Arial"/>
            <w:sz w:val="24"/>
            <w:szCs w:val="24"/>
          </w:rPr>
          <w:delText>se puede pensar en ellas como u</w:delText>
        </w:r>
      </w:del>
      <w:ins w:id="478" w:author="Nahuel Defossé" w:date="2017-12-20T10:51:00Z">
        <w:r w:rsidR="00827588">
          <w:rPr>
            <w:rFonts w:ascii="Arial" w:hAnsi="Arial" w:cs="Arial"/>
            <w:sz w:val="24"/>
            <w:szCs w:val="24"/>
          </w:rPr>
          <w:t>el</w:t>
        </w:r>
      </w:ins>
      <w:del w:id="479" w:author="Nahuel Defossé" w:date="2017-12-20T10:51:00Z">
        <w:r w:rsidRPr="00236A45" w:rsidDel="00827588">
          <w:rPr>
            <w:rFonts w:ascii="Arial" w:hAnsi="Arial" w:cs="Arial"/>
            <w:sz w:val="24"/>
            <w:szCs w:val="24"/>
          </w:rPr>
          <w:delText>n</w:delText>
        </w:r>
      </w:del>
      <w:r w:rsidRPr="00236A45">
        <w:rPr>
          <w:rFonts w:ascii="Arial" w:hAnsi="Arial" w:cs="Arial"/>
          <w:sz w:val="24"/>
          <w:szCs w:val="24"/>
        </w:rPr>
        <w:t xml:space="preserve"> contenido </w:t>
      </w:r>
      <w:del w:id="480" w:author="Nahuel Defossé" w:date="2017-12-20T10:51:00Z">
        <w:r w:rsidRPr="00236A45" w:rsidDel="00827588">
          <w:rPr>
            <w:rFonts w:ascii="Arial" w:hAnsi="Arial" w:cs="Arial"/>
            <w:sz w:val="24"/>
            <w:szCs w:val="24"/>
          </w:rPr>
          <w:delText xml:space="preserve">que </w:delText>
        </w:r>
      </w:del>
      <w:r w:rsidRPr="00236A45">
        <w:rPr>
          <w:rFonts w:ascii="Arial" w:hAnsi="Arial" w:cs="Arial"/>
          <w:sz w:val="24"/>
          <w:szCs w:val="24"/>
        </w:rPr>
        <w:t xml:space="preserve">toma la forma del contenedor, mostrando la </w:t>
      </w:r>
      <w:commentRangeStart w:id="481"/>
      <w:r w:rsidRPr="00236A45">
        <w:rPr>
          <w:rFonts w:ascii="Arial" w:hAnsi="Arial" w:cs="Arial"/>
          <w:sz w:val="24"/>
          <w:szCs w:val="24"/>
        </w:rPr>
        <w:t xml:space="preserve">información </w:t>
      </w:r>
      <w:commentRangeEnd w:id="481"/>
      <w:r w:rsidR="00827588">
        <w:rPr>
          <w:rStyle w:val="Refdecomentario"/>
        </w:rPr>
        <w:commentReference w:id="481"/>
      </w:r>
      <w:r w:rsidRPr="00236A45">
        <w:rPr>
          <w:rFonts w:ascii="Arial" w:hAnsi="Arial" w:cs="Arial"/>
          <w:sz w:val="24"/>
          <w:szCs w:val="24"/>
        </w:rPr>
        <w:t>según sea necesario.</w:t>
      </w:r>
    </w:p>
    <w:p w14:paraId="0552B674" w14:textId="77777777" w:rsidR="00FC6F5E" w:rsidRDefault="00FC6F5E" w:rsidP="00FC6F5E">
      <w:pPr>
        <w:pStyle w:val="NormalWeb"/>
        <w:spacing w:before="0" w:beforeAutospacing="0" w:after="0" w:afterAutospacing="0"/>
      </w:pPr>
    </w:p>
    <w:p w14:paraId="512E2C6C" w14:textId="72E9E8B7" w:rsidR="00FC6F5E" w:rsidRPr="00236A45" w:rsidRDefault="00236A45" w:rsidP="00236A45">
      <w:pPr>
        <w:pStyle w:val="Ttulo3"/>
        <w:rPr>
          <w:b w:val="0"/>
          <w:sz w:val="28"/>
          <w:szCs w:val="28"/>
        </w:rPr>
      </w:pPr>
      <w:bookmarkStart w:id="482" w:name="_Toc499023873"/>
      <w:r>
        <w:rPr>
          <w:b w:val="0"/>
          <w:sz w:val="28"/>
          <w:szCs w:val="28"/>
        </w:rPr>
        <w:t xml:space="preserve">5.5.2 </w:t>
      </w:r>
      <w:commentRangeStart w:id="483"/>
      <w:del w:id="484" w:author="Nahuel Defossé" w:date="2017-12-20T10:52:00Z">
        <w:r w:rsidR="00FC6F5E" w:rsidRPr="00236A45" w:rsidDel="00827588">
          <w:rPr>
            <w:b w:val="0"/>
            <w:sz w:val="28"/>
            <w:szCs w:val="28"/>
          </w:rPr>
          <w:delText xml:space="preserve">Aplicaciones </w:delText>
        </w:r>
      </w:del>
      <w:ins w:id="485" w:author="Nahuel Defossé" w:date="2017-12-20T10:52:00Z">
        <w:r w:rsidR="00827588">
          <w:rPr>
            <w:b w:val="0"/>
            <w:sz w:val="28"/>
            <w:szCs w:val="28"/>
          </w:rPr>
          <w:t>App</w:t>
        </w:r>
        <w:r w:rsidR="00827588" w:rsidRPr="00236A45">
          <w:rPr>
            <w:b w:val="0"/>
            <w:sz w:val="28"/>
            <w:szCs w:val="28"/>
          </w:rPr>
          <w:t xml:space="preserve"> </w:t>
        </w:r>
      </w:ins>
      <w:r w:rsidR="00FC6F5E" w:rsidRPr="00236A45">
        <w:rPr>
          <w:b w:val="0"/>
          <w:sz w:val="28"/>
          <w:szCs w:val="28"/>
        </w:rPr>
        <w:t>Nativas</w:t>
      </w:r>
      <w:bookmarkEnd w:id="482"/>
      <w:commentRangeEnd w:id="483"/>
      <w:r w:rsidR="00827588">
        <w:rPr>
          <w:rStyle w:val="Refdecomentario"/>
          <w:rFonts w:ascii="Calibri" w:eastAsia="Calibri" w:hAnsi="Calibri" w:cs="Calibri"/>
          <w:b w:val="0"/>
          <w:color w:val="000000"/>
        </w:rPr>
        <w:commentReference w:id="483"/>
      </w:r>
    </w:p>
    <w:p w14:paraId="736B127C" w14:textId="77777777" w:rsidR="00FC6F5E" w:rsidRDefault="00FC6F5E" w:rsidP="00FC6F5E">
      <w:pPr>
        <w:pStyle w:val="NormalWeb"/>
        <w:spacing w:before="0" w:beforeAutospacing="0" w:after="0" w:afterAutospacing="0"/>
      </w:pPr>
    </w:p>
    <w:p w14:paraId="6DB1046C" w14:textId="459BDFA1" w:rsidR="00FC6F5E" w:rsidRPr="00236A45" w:rsidRDefault="00FC6F5E" w:rsidP="00FC6F5E">
      <w:pPr>
        <w:rPr>
          <w:rFonts w:ascii="Arial" w:hAnsi="Arial" w:cs="Arial"/>
          <w:sz w:val="24"/>
          <w:szCs w:val="24"/>
        </w:rPr>
      </w:pPr>
      <w:r w:rsidRPr="00236A45">
        <w:rPr>
          <w:rFonts w:ascii="Arial" w:hAnsi="Arial" w:cs="Arial"/>
          <w:sz w:val="24"/>
          <w:szCs w:val="24"/>
        </w:rPr>
        <w:t>Una </w:t>
      </w:r>
      <w:del w:id="486" w:author="Nahuel Defossé" w:date="2017-12-20T10:52:00Z">
        <w:r w:rsidRPr="00236A45" w:rsidDel="00827588">
          <w:rPr>
            <w:rFonts w:ascii="Arial" w:hAnsi="Arial" w:cs="Arial"/>
            <w:sz w:val="24"/>
            <w:szCs w:val="24"/>
          </w:rPr>
          <w:delText xml:space="preserve">aplicación </w:delText>
        </w:r>
      </w:del>
      <w:ins w:id="487" w:author="Nahuel Defossé" w:date="2017-12-20T10:52:00Z">
        <w:r w:rsidR="00827588">
          <w:rPr>
            <w:rFonts w:ascii="Arial" w:hAnsi="Arial" w:cs="Arial"/>
            <w:sz w:val="24"/>
            <w:szCs w:val="24"/>
          </w:rPr>
          <w:t>App</w:t>
        </w:r>
        <w:r w:rsidR="00827588" w:rsidRPr="00236A45">
          <w:rPr>
            <w:rFonts w:ascii="Arial" w:hAnsi="Arial" w:cs="Arial"/>
            <w:sz w:val="24"/>
            <w:szCs w:val="24"/>
          </w:rPr>
          <w:t xml:space="preserve"> </w:t>
        </w:r>
      </w:ins>
      <w:r w:rsidRPr="00236A45">
        <w:rPr>
          <w:rFonts w:ascii="Arial" w:hAnsi="Arial" w:cs="Arial"/>
          <w:sz w:val="24"/>
          <w:szCs w:val="24"/>
        </w:rPr>
        <w:t xml:space="preserve">nativa es </w:t>
      </w:r>
      <w:ins w:id="488" w:author="Nahuel Defossé" w:date="2017-12-20T10:52:00Z">
        <w:r w:rsidR="00827588">
          <w:rPr>
            <w:rFonts w:ascii="Arial" w:hAnsi="Arial" w:cs="Arial"/>
            <w:sz w:val="24"/>
            <w:szCs w:val="24"/>
          </w:rPr>
          <w:t xml:space="preserve">aquella </w:t>
        </w:r>
      </w:ins>
      <w:del w:id="489" w:author="Nahuel Defossé" w:date="2017-12-20T10:53:00Z">
        <w:r w:rsidRPr="00236A45" w:rsidDel="00827588">
          <w:rPr>
            <w:rFonts w:ascii="Arial" w:hAnsi="Arial" w:cs="Arial"/>
            <w:sz w:val="24"/>
            <w:szCs w:val="24"/>
          </w:rPr>
          <w:delText xml:space="preserve">la </w:delText>
        </w:r>
      </w:del>
      <w:r w:rsidRPr="00236A45">
        <w:rPr>
          <w:rFonts w:ascii="Arial" w:hAnsi="Arial" w:cs="Arial"/>
          <w:sz w:val="24"/>
          <w:szCs w:val="24"/>
        </w:rPr>
        <w:t xml:space="preserve">que se desarrolla de forma específica para un </w:t>
      </w:r>
      <w:r w:rsidR="00236A45" w:rsidRPr="00236A45">
        <w:rPr>
          <w:rFonts w:ascii="Arial" w:hAnsi="Arial" w:cs="Arial"/>
          <w:sz w:val="24"/>
          <w:szCs w:val="24"/>
        </w:rPr>
        <w:t>determinado sistema</w:t>
      </w:r>
      <w:r w:rsidRPr="00236A45">
        <w:rPr>
          <w:rFonts w:ascii="Arial" w:hAnsi="Arial" w:cs="Arial"/>
          <w:sz w:val="24"/>
          <w:szCs w:val="24"/>
        </w:rPr>
        <w:t xml:space="preserve"> operativo, </w:t>
      </w:r>
      <w:del w:id="490" w:author="Nahuel Defossé" w:date="2017-12-20T10:53:00Z">
        <w:r w:rsidRPr="00236A45" w:rsidDel="00827588">
          <w:rPr>
            <w:rFonts w:ascii="Arial" w:hAnsi="Arial" w:cs="Arial"/>
            <w:sz w:val="24"/>
            <w:szCs w:val="24"/>
          </w:rPr>
          <w:delText>llamado </w:delText>
        </w:r>
      </w:del>
      <w:ins w:id="491" w:author="Nahuel Defossé" w:date="2017-12-20T10:53:00Z">
        <w:r w:rsidR="00827588">
          <w:rPr>
            <w:rFonts w:ascii="Arial" w:hAnsi="Arial" w:cs="Arial"/>
            <w:sz w:val="24"/>
            <w:szCs w:val="24"/>
          </w:rPr>
          <w:t xml:space="preserve">utilizando un </w:t>
        </w:r>
      </w:ins>
      <w:r w:rsidRPr="00827588">
        <w:rPr>
          <w:rFonts w:ascii="Arial" w:hAnsi="Arial" w:cs="Arial"/>
          <w:i/>
          <w:sz w:val="24"/>
          <w:szCs w:val="24"/>
          <w:rPrChange w:id="492" w:author="Nahuel Defossé" w:date="2017-12-20T10:53:00Z">
            <w:rPr>
              <w:rFonts w:ascii="Arial" w:hAnsi="Arial" w:cs="Arial"/>
              <w:sz w:val="24"/>
              <w:szCs w:val="24"/>
            </w:rPr>
          </w:rPrChange>
        </w:rPr>
        <w:t>Software Development Kit </w:t>
      </w:r>
      <w:r w:rsidRPr="00236A45">
        <w:rPr>
          <w:rFonts w:ascii="Arial" w:hAnsi="Arial" w:cs="Arial"/>
          <w:sz w:val="24"/>
          <w:szCs w:val="24"/>
        </w:rPr>
        <w:t xml:space="preserve">o SDK. Cada una de las plataformas, Android, iOS o Windows Phone, tienen un </w:t>
      </w:r>
      <w:del w:id="493" w:author="Nahuel Defossé" w:date="2017-12-20T10:53:00Z">
        <w:r w:rsidRPr="00236A45" w:rsidDel="00827588">
          <w:rPr>
            <w:rFonts w:ascii="Arial" w:hAnsi="Arial" w:cs="Arial"/>
            <w:sz w:val="24"/>
            <w:szCs w:val="24"/>
          </w:rPr>
          <w:delText xml:space="preserve">sistema </w:delText>
        </w:r>
      </w:del>
      <w:ins w:id="494" w:author="Nahuel Defossé" w:date="2017-12-20T10:53:00Z">
        <w:r w:rsidR="00827588">
          <w:rPr>
            <w:rFonts w:ascii="Arial" w:hAnsi="Arial" w:cs="Arial"/>
            <w:sz w:val="24"/>
            <w:szCs w:val="24"/>
          </w:rPr>
          <w:t>SDK</w:t>
        </w:r>
        <w:r w:rsidR="00827588" w:rsidRPr="00236A45">
          <w:rPr>
            <w:rFonts w:ascii="Arial" w:hAnsi="Arial" w:cs="Arial"/>
            <w:sz w:val="24"/>
            <w:szCs w:val="24"/>
          </w:rPr>
          <w:t xml:space="preserve"> </w:t>
        </w:r>
      </w:ins>
      <w:r w:rsidRPr="00236A45">
        <w:rPr>
          <w:rFonts w:ascii="Arial" w:hAnsi="Arial" w:cs="Arial"/>
          <w:sz w:val="24"/>
          <w:szCs w:val="24"/>
        </w:rPr>
        <w:t xml:space="preserve">diferente, por lo que si se desea que una </w:t>
      </w:r>
      <w:del w:id="495" w:author="Nahuel Defossé" w:date="2017-12-20T10:53:00Z">
        <w:r w:rsidRPr="00236A45" w:rsidDel="00827588">
          <w:rPr>
            <w:rFonts w:ascii="Arial" w:hAnsi="Arial" w:cs="Arial"/>
            <w:sz w:val="24"/>
            <w:szCs w:val="24"/>
          </w:rPr>
          <w:delText xml:space="preserve">app </w:delText>
        </w:r>
      </w:del>
      <w:ins w:id="496" w:author="Nahuel Defossé" w:date="2017-12-20T10:53:00Z">
        <w:r w:rsidR="00827588">
          <w:rPr>
            <w:rFonts w:ascii="Arial" w:hAnsi="Arial" w:cs="Arial"/>
            <w:sz w:val="24"/>
            <w:szCs w:val="24"/>
          </w:rPr>
          <w:t>A</w:t>
        </w:r>
        <w:r w:rsidR="00827588" w:rsidRPr="00236A45">
          <w:rPr>
            <w:rFonts w:ascii="Arial" w:hAnsi="Arial" w:cs="Arial"/>
            <w:sz w:val="24"/>
            <w:szCs w:val="24"/>
          </w:rPr>
          <w:t xml:space="preserve">pp </w:t>
        </w:r>
      </w:ins>
      <w:r w:rsidRPr="00236A45">
        <w:rPr>
          <w:rFonts w:ascii="Arial" w:hAnsi="Arial" w:cs="Arial"/>
          <w:sz w:val="24"/>
          <w:szCs w:val="24"/>
        </w:rPr>
        <w:t xml:space="preserve">esté disponible en todas las plataformas se deberán de crear varias </w:t>
      </w:r>
      <w:del w:id="497" w:author="Nahuel Defossé" w:date="2017-12-20T10:53:00Z">
        <w:r w:rsidRPr="00236A45" w:rsidDel="00827588">
          <w:rPr>
            <w:rFonts w:ascii="Arial" w:hAnsi="Arial" w:cs="Arial"/>
            <w:sz w:val="24"/>
            <w:szCs w:val="24"/>
          </w:rPr>
          <w:delText xml:space="preserve">apps </w:delText>
        </w:r>
      </w:del>
      <w:ins w:id="498" w:author="Nahuel Defossé" w:date="2017-12-20T10:53:00Z">
        <w:r w:rsidR="00827588">
          <w:rPr>
            <w:rFonts w:ascii="Arial" w:hAnsi="Arial" w:cs="Arial"/>
            <w:sz w:val="24"/>
            <w:szCs w:val="24"/>
          </w:rPr>
          <w:t>versiones, cada una con el lenguaje de la plataforma</w:t>
        </w:r>
      </w:ins>
      <w:del w:id="499" w:author="Nahuel Defossé" w:date="2017-12-20T10:53:00Z">
        <w:r w:rsidRPr="00236A45" w:rsidDel="00827588">
          <w:rPr>
            <w:rFonts w:ascii="Arial" w:hAnsi="Arial" w:cs="Arial"/>
            <w:sz w:val="24"/>
            <w:szCs w:val="24"/>
          </w:rPr>
          <w:delText>con el lenguaje del sistema operativo seleccionado</w:delText>
        </w:r>
      </w:del>
      <w:r w:rsidRPr="00236A45">
        <w:rPr>
          <w:rFonts w:ascii="Arial" w:hAnsi="Arial" w:cs="Arial"/>
          <w:sz w:val="24"/>
          <w:szCs w:val="24"/>
        </w:rPr>
        <w:t>.</w:t>
      </w:r>
    </w:p>
    <w:p w14:paraId="3B039A4C" w14:textId="60AC0FEE"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iOS se desarrollan con lenguaje Objective-C</w:t>
      </w:r>
      <w:ins w:id="500" w:author="Nahuel Defossé" w:date="2017-12-20T10:54:00Z">
        <w:r w:rsidR="00827588">
          <w:rPr>
            <w:rFonts w:ascii="Arial" w:hAnsi="Arial" w:cs="Arial"/>
            <w:sz w:val="24"/>
            <w:szCs w:val="24"/>
          </w:rPr>
          <w:t xml:space="preserve"> o Swift.</w:t>
        </w:r>
      </w:ins>
    </w:p>
    <w:p w14:paraId="14432137" w14:textId="7EFE4526"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w:t>
      </w:r>
      <w:ins w:id="501" w:author="Nahuel Defossé" w:date="2017-12-20T10:54:00Z">
        <w:r w:rsidR="00827588">
          <w:rPr>
            <w:rFonts w:ascii="Arial" w:hAnsi="Arial" w:cs="Arial"/>
            <w:sz w:val="24"/>
            <w:szCs w:val="24"/>
          </w:rPr>
          <w:t xml:space="preserve"> o Kotlin</w:t>
        </w:r>
      </w:ins>
      <w:del w:id="502" w:author="Nahuel Defossé" w:date="2017-12-20T10:54:00Z">
        <w:r w:rsidRPr="00236A45" w:rsidDel="00827588">
          <w:rPr>
            <w:rFonts w:ascii="Arial" w:hAnsi="Arial" w:cs="Arial"/>
            <w:sz w:val="24"/>
            <w:szCs w:val="24"/>
          </w:rPr>
          <w:delText>, sobre API’s</w:delText>
        </w:r>
      </w:del>
    </w:p>
    <w:p w14:paraId="6E5DF905" w14:textId="580EF79B"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 xml:space="preserve">Las apps en Windows Phone se desarrollan en </w:t>
      </w:r>
      <w:del w:id="503" w:author="Nahuel Defossé" w:date="2017-12-20T10:54:00Z">
        <w:r w:rsidRPr="00236A45" w:rsidDel="00827588">
          <w:rPr>
            <w:rFonts w:ascii="Arial" w:hAnsi="Arial" w:cs="Arial"/>
            <w:sz w:val="24"/>
            <w:szCs w:val="24"/>
          </w:rPr>
          <w:delText>.Net</w:delText>
        </w:r>
      </w:del>
      <w:ins w:id="504" w:author="Nahuel Defossé" w:date="2017-12-20T10:54:00Z">
        <w:r w:rsidR="00827588">
          <w:rPr>
            <w:rFonts w:ascii="Arial" w:hAnsi="Arial" w:cs="Arial"/>
            <w:sz w:val="24"/>
            <w:szCs w:val="24"/>
          </w:rPr>
          <w:t xml:space="preserve">C# o lenguajes </w:t>
        </w:r>
        <w:r w:rsidR="00827588">
          <w:rPr>
            <w:rFonts w:ascii="Arial" w:hAnsi="Arial" w:cs="Arial"/>
            <w:i/>
            <w:sz w:val="24"/>
            <w:szCs w:val="24"/>
          </w:rPr>
          <w:t>managed</w:t>
        </w:r>
        <w:r w:rsidR="00827588">
          <w:rPr>
            <w:rFonts w:ascii="Arial" w:hAnsi="Arial" w:cs="Arial"/>
            <w:sz w:val="24"/>
            <w:szCs w:val="24"/>
          </w:rPr>
          <w:t xml:space="preserve"> que se ejecuten sobre el CLR de .Net.</w:t>
        </w:r>
      </w:ins>
    </w:p>
    <w:p w14:paraId="26271DF1" w14:textId="76A35A61" w:rsidR="00FC6F5E" w:rsidRPr="00236A45" w:rsidRDefault="00FC6F5E" w:rsidP="00FC6F5E">
      <w:pPr>
        <w:rPr>
          <w:rFonts w:ascii="Arial" w:hAnsi="Arial" w:cs="Arial"/>
          <w:sz w:val="24"/>
          <w:szCs w:val="24"/>
        </w:rPr>
      </w:pPr>
      <w:r w:rsidRPr="00236A45">
        <w:rPr>
          <w:rFonts w:ascii="Arial" w:hAnsi="Arial" w:cs="Arial"/>
          <w:sz w:val="24"/>
          <w:szCs w:val="24"/>
        </w:rPr>
        <w:t xml:space="preserve">Cuando hablamos de desarrollo móvil casi siempre nos estamos refiriendo a </w:t>
      </w:r>
      <w:del w:id="505" w:author="Nahuel Defossé" w:date="2017-12-20T10:55:00Z">
        <w:r w:rsidRPr="00236A45" w:rsidDel="00827588">
          <w:rPr>
            <w:rFonts w:ascii="Arial" w:hAnsi="Arial" w:cs="Arial"/>
            <w:sz w:val="24"/>
            <w:szCs w:val="24"/>
          </w:rPr>
          <w:delText xml:space="preserve">aplicaciones </w:delText>
        </w:r>
      </w:del>
      <w:ins w:id="506" w:author="Nahuel Defossé" w:date="2017-12-20T10:55:00Z">
        <w:r w:rsidR="00827588">
          <w:rPr>
            <w:rFonts w:ascii="Arial" w:hAnsi="Arial" w:cs="Arial"/>
            <w:sz w:val="24"/>
            <w:szCs w:val="24"/>
          </w:rPr>
          <w:t>Apps</w:t>
        </w:r>
        <w:r w:rsidR="00827588" w:rsidRPr="00236A45">
          <w:rPr>
            <w:rFonts w:ascii="Arial" w:hAnsi="Arial" w:cs="Arial"/>
            <w:sz w:val="24"/>
            <w:szCs w:val="24"/>
          </w:rPr>
          <w:t xml:space="preserve"> </w:t>
        </w:r>
      </w:ins>
      <w:r w:rsidRPr="00236A45">
        <w:rPr>
          <w:rFonts w:ascii="Arial" w:hAnsi="Arial" w:cs="Arial"/>
          <w:sz w:val="24"/>
          <w:szCs w:val="24"/>
        </w:rPr>
        <w:t xml:space="preserve">nativas. La principal ventaja con respecto a los </w:t>
      </w:r>
      <w:commentRangeStart w:id="507"/>
      <w:r w:rsidRPr="00236A45">
        <w:rPr>
          <w:rFonts w:ascii="Arial" w:hAnsi="Arial" w:cs="Arial"/>
          <w:sz w:val="24"/>
          <w:szCs w:val="24"/>
        </w:rPr>
        <w:t>otros dos tipos</w:t>
      </w:r>
      <w:commentRangeEnd w:id="507"/>
      <w:r w:rsidR="00827588">
        <w:rPr>
          <w:rStyle w:val="Refdecomentario"/>
        </w:rPr>
        <w:commentReference w:id="507"/>
      </w:r>
      <w:r w:rsidRPr="00236A45">
        <w:rPr>
          <w:rFonts w:ascii="Arial" w:hAnsi="Arial" w:cs="Arial"/>
          <w:sz w:val="24"/>
          <w:szCs w:val="24"/>
        </w:rPr>
        <w:t xml:space="preserve">, es la posibilidad de acceder a </w:t>
      </w:r>
      <w:del w:id="508" w:author="Nahuel Defossé" w:date="2017-12-20T10:55:00Z">
        <w:r w:rsidRPr="00236A45" w:rsidDel="00827588">
          <w:rPr>
            <w:rFonts w:ascii="Arial" w:hAnsi="Arial" w:cs="Arial"/>
            <w:sz w:val="24"/>
            <w:szCs w:val="24"/>
          </w:rPr>
          <w:delText xml:space="preserve">todas </w:delText>
        </w:r>
      </w:del>
      <w:ins w:id="509" w:author="Nahuel Defossé" w:date="2017-12-20T10:55:00Z">
        <w:r w:rsidR="00827588">
          <w:rPr>
            <w:rFonts w:ascii="Arial" w:hAnsi="Arial" w:cs="Arial"/>
            <w:sz w:val="24"/>
            <w:szCs w:val="24"/>
          </w:rPr>
          <w:t xml:space="preserve">la totalidad de </w:t>
        </w:r>
      </w:ins>
      <w:r w:rsidRPr="00236A45">
        <w:rPr>
          <w:rFonts w:ascii="Arial" w:hAnsi="Arial" w:cs="Arial"/>
          <w:sz w:val="24"/>
          <w:szCs w:val="24"/>
        </w:rPr>
        <w:t xml:space="preserve">las características del hardware </w:t>
      </w:r>
      <w:del w:id="510" w:author="Nahuel Defossé" w:date="2017-12-20T10:55:00Z">
        <w:r w:rsidRPr="00236A45" w:rsidDel="00827588">
          <w:rPr>
            <w:rFonts w:ascii="Arial" w:hAnsi="Arial" w:cs="Arial"/>
            <w:sz w:val="24"/>
            <w:szCs w:val="24"/>
          </w:rPr>
          <w:delText xml:space="preserve">del </w:delText>
        </w:r>
      </w:del>
      <w:ins w:id="511" w:author="Nahuel Defossé" w:date="2017-12-20T10:55:00Z">
        <w:r w:rsidR="00827588">
          <w:rPr>
            <w:rFonts w:ascii="Arial" w:hAnsi="Arial" w:cs="Arial"/>
            <w:sz w:val="24"/>
            <w:szCs w:val="24"/>
          </w:rPr>
          <w:t>ofrecidas por el</w:t>
        </w:r>
        <w:r w:rsidR="00827588" w:rsidRPr="00236A45">
          <w:rPr>
            <w:rFonts w:ascii="Arial" w:hAnsi="Arial" w:cs="Arial"/>
            <w:sz w:val="24"/>
            <w:szCs w:val="24"/>
          </w:rPr>
          <w:t xml:space="preserve"> </w:t>
        </w:r>
      </w:ins>
      <w:r w:rsidRPr="00236A45">
        <w:rPr>
          <w:rFonts w:ascii="Arial" w:hAnsi="Arial" w:cs="Arial"/>
          <w:sz w:val="24"/>
          <w:szCs w:val="24"/>
        </w:rPr>
        <w:t>móvil</w:t>
      </w:r>
      <w:ins w:id="512" w:author="Nahuel Defossé" w:date="2017-12-20T10:56:00Z">
        <w:r w:rsidR="00827588">
          <w:rPr>
            <w:rFonts w:ascii="Arial" w:hAnsi="Arial" w:cs="Arial"/>
            <w:sz w:val="24"/>
            <w:szCs w:val="24"/>
          </w:rPr>
          <w:t>, por ejemplo</w:t>
        </w:r>
      </w:ins>
      <w:del w:id="513" w:author="Nahuel Defossé" w:date="2017-12-20T10:56:00Z">
        <w:r w:rsidRPr="00236A45" w:rsidDel="00827588">
          <w:rPr>
            <w:rFonts w:ascii="Arial" w:hAnsi="Arial" w:cs="Arial"/>
            <w:sz w:val="24"/>
            <w:szCs w:val="24"/>
          </w:rPr>
          <w:delText>:</w:delText>
        </w:r>
      </w:del>
      <w:r w:rsidRPr="00236A45">
        <w:rPr>
          <w:rFonts w:ascii="Arial" w:hAnsi="Arial" w:cs="Arial"/>
          <w:sz w:val="24"/>
          <w:szCs w:val="24"/>
        </w:rPr>
        <w:t xml:space="preserve"> cámara, GPS, agenda</w:t>
      </w:r>
      <w:ins w:id="514" w:author="Nahuel Defossé" w:date="2017-12-20T10:56:00Z">
        <w:r w:rsidR="00827588">
          <w:rPr>
            <w:rFonts w:ascii="Arial" w:hAnsi="Arial" w:cs="Arial"/>
            <w:sz w:val="24"/>
            <w:szCs w:val="24"/>
          </w:rPr>
          <w:t xml:space="preserve"> de contactos</w:t>
        </w:r>
      </w:ins>
      <w:r w:rsidRPr="00236A45">
        <w:rPr>
          <w:rFonts w:ascii="Arial" w:hAnsi="Arial" w:cs="Arial"/>
          <w:sz w:val="24"/>
          <w:szCs w:val="24"/>
        </w:rPr>
        <w:t xml:space="preserve">, </w:t>
      </w:r>
      <w:del w:id="515" w:author="Nahuel Defossé" w:date="2017-12-20T10:56:00Z">
        <w:r w:rsidRPr="00236A45" w:rsidDel="00827588">
          <w:rPr>
            <w:rFonts w:ascii="Arial" w:hAnsi="Arial" w:cs="Arial"/>
            <w:sz w:val="24"/>
            <w:szCs w:val="24"/>
          </w:rPr>
          <w:delText xml:space="preserve">dispositivos de </w:delText>
        </w:r>
      </w:del>
      <w:r w:rsidRPr="00236A45">
        <w:rPr>
          <w:rFonts w:ascii="Arial" w:hAnsi="Arial" w:cs="Arial"/>
          <w:sz w:val="24"/>
          <w:szCs w:val="24"/>
        </w:rPr>
        <w:t xml:space="preserve">almacenamiento y la </w:t>
      </w:r>
      <w:del w:id="516" w:author="Nahuel Defossé" w:date="2017-12-20T10:56:00Z">
        <w:r w:rsidRPr="00236A45" w:rsidDel="00827588">
          <w:rPr>
            <w:rFonts w:ascii="Arial" w:hAnsi="Arial" w:cs="Arial"/>
            <w:sz w:val="24"/>
            <w:szCs w:val="24"/>
          </w:rPr>
          <w:delText xml:space="preserve">falta </w:delText>
        </w:r>
      </w:del>
      <w:ins w:id="517" w:author="Nahuel Defossé" w:date="2017-12-20T10:56:00Z">
        <w:r w:rsidR="00827588">
          <w:rPr>
            <w:rFonts w:ascii="Arial" w:hAnsi="Arial" w:cs="Arial"/>
            <w:sz w:val="24"/>
            <w:szCs w:val="24"/>
          </w:rPr>
          <w:t xml:space="preserve">capacidad </w:t>
        </w:r>
      </w:ins>
      <w:del w:id="518" w:author="Nahuel Defossé" w:date="2017-12-20T10:56:00Z">
        <w:r w:rsidRPr="00236A45" w:rsidDel="00827588">
          <w:rPr>
            <w:rFonts w:ascii="Arial" w:hAnsi="Arial" w:cs="Arial"/>
            <w:sz w:val="24"/>
            <w:szCs w:val="24"/>
          </w:rPr>
          <w:delText>de necesidad de estar conectado a internet para que funcione</w:delText>
        </w:r>
      </w:del>
      <w:ins w:id="519" w:author="Nahuel Defossé" w:date="2017-12-20T10:56:00Z">
        <w:r w:rsidR="00827588">
          <w:rPr>
            <w:rFonts w:ascii="Arial" w:hAnsi="Arial" w:cs="Arial"/>
            <w:sz w:val="24"/>
            <w:szCs w:val="24"/>
          </w:rPr>
          <w:t>ser ejecutada sin necesidad de conectividad a internet</w:t>
        </w:r>
      </w:ins>
      <w:r w:rsidRPr="00236A45">
        <w:rPr>
          <w:rFonts w:ascii="Arial" w:hAnsi="Arial" w:cs="Arial"/>
          <w:sz w:val="24"/>
          <w:szCs w:val="24"/>
        </w:rPr>
        <w:t xml:space="preserve">. </w:t>
      </w:r>
      <w:del w:id="520" w:author="Nahuel Defossé" w:date="2017-12-20T10:57:00Z">
        <w:r w:rsidRPr="00236A45" w:rsidDel="00827588">
          <w:rPr>
            <w:rFonts w:ascii="Arial" w:hAnsi="Arial" w:cs="Arial"/>
            <w:sz w:val="24"/>
            <w:szCs w:val="24"/>
          </w:rPr>
          <w:delText>Por otro lado</w:delText>
        </w:r>
      </w:del>
      <w:ins w:id="521" w:author="Nahuel Defossé" w:date="2017-12-20T10:57:00Z">
        <w:r w:rsidR="00827588">
          <w:rPr>
            <w:rFonts w:ascii="Arial" w:hAnsi="Arial" w:cs="Arial"/>
            <w:sz w:val="24"/>
            <w:szCs w:val="24"/>
          </w:rPr>
          <w:t>Además</w:t>
        </w:r>
      </w:ins>
      <w:r w:rsidRPr="00236A45">
        <w:rPr>
          <w:rFonts w:ascii="Arial" w:hAnsi="Arial" w:cs="Arial"/>
          <w:sz w:val="24"/>
          <w:szCs w:val="24"/>
        </w:rPr>
        <w:t xml:space="preserve">, </w:t>
      </w:r>
      <w:del w:id="522" w:author="Nahuel Defossé" w:date="2017-12-20T10:57:00Z">
        <w:r w:rsidRPr="00236A45" w:rsidDel="00827588">
          <w:rPr>
            <w:rFonts w:ascii="Arial" w:hAnsi="Arial" w:cs="Arial"/>
            <w:sz w:val="24"/>
            <w:szCs w:val="24"/>
          </w:rPr>
          <w:delText xml:space="preserve">existe la promoción de </w:delText>
        </w:r>
      </w:del>
      <w:r w:rsidRPr="00236A45">
        <w:rPr>
          <w:rFonts w:ascii="Arial" w:hAnsi="Arial" w:cs="Arial"/>
          <w:sz w:val="24"/>
          <w:szCs w:val="24"/>
        </w:rPr>
        <w:t xml:space="preserve">las Apps </w:t>
      </w:r>
      <w:ins w:id="523" w:author="Nahuel Defossé" w:date="2017-12-20T10:57:00Z">
        <w:r w:rsidR="00827588">
          <w:rPr>
            <w:rFonts w:ascii="Arial" w:hAnsi="Arial" w:cs="Arial"/>
            <w:sz w:val="24"/>
            <w:szCs w:val="24"/>
          </w:rPr>
          <w:t xml:space="preserve">son promocionadas </w:t>
        </w:r>
      </w:ins>
      <w:r w:rsidRPr="00236A45">
        <w:rPr>
          <w:rFonts w:ascii="Arial" w:hAnsi="Arial" w:cs="Arial"/>
          <w:sz w:val="24"/>
          <w:szCs w:val="24"/>
        </w:rPr>
        <w:t>por medio de las tiendas de aplicaciones</w:t>
      </w:r>
      <w:ins w:id="524" w:author="Nahuel Defossé" w:date="2017-12-20T10:57:00Z">
        <w:r w:rsidR="00827588">
          <w:rPr>
            <w:rFonts w:ascii="Arial" w:hAnsi="Arial" w:cs="Arial"/>
            <w:sz w:val="24"/>
            <w:szCs w:val="24"/>
          </w:rPr>
          <w:t>, mientras que las Web Apps deben ser descargadas accedidas por el usuario a través de una URL</w:t>
        </w:r>
      </w:ins>
      <w:del w:id="525" w:author="Nahuel Defossé" w:date="2017-12-20T10:57:00Z">
        <w:r w:rsidRPr="00236A45" w:rsidDel="00827588">
          <w:rPr>
            <w:rFonts w:ascii="Arial" w:hAnsi="Arial" w:cs="Arial"/>
            <w:sz w:val="24"/>
            <w:szCs w:val="24"/>
          </w:rPr>
          <w:delText xml:space="preserve"> (app store)</w:delText>
        </w:r>
      </w:del>
      <w:r w:rsidRPr="00236A45">
        <w:rPr>
          <w:rFonts w:ascii="Arial" w:hAnsi="Arial" w:cs="Arial"/>
          <w:sz w:val="24"/>
          <w:szCs w:val="24"/>
        </w:rPr>
        <w:t xml:space="preserve">. </w:t>
      </w:r>
      <w:commentRangeStart w:id="526"/>
      <w:r w:rsidR="00236A45" w:rsidRPr="00236A45">
        <w:rPr>
          <w:rFonts w:ascii="Arial" w:hAnsi="Arial" w:cs="Arial"/>
          <w:sz w:val="24"/>
          <w:szCs w:val="24"/>
        </w:rPr>
        <w:t xml:space="preserve">Las </w:t>
      </w:r>
      <w:del w:id="527" w:author="Nahuel Defossé" w:date="2017-12-20T10:57:00Z">
        <w:r w:rsidR="00236A45" w:rsidRPr="00236A45" w:rsidDel="00827588">
          <w:rPr>
            <w:rFonts w:ascii="Arial" w:hAnsi="Arial" w:cs="Arial"/>
            <w:sz w:val="24"/>
            <w:szCs w:val="24"/>
          </w:rPr>
          <w:delText xml:space="preserve">aplicaciones </w:delText>
        </w:r>
      </w:del>
      <w:ins w:id="528" w:author="Nahuel Defossé" w:date="2017-12-20T10:57:00Z">
        <w:r w:rsidR="00827588">
          <w:rPr>
            <w:rFonts w:ascii="Arial" w:hAnsi="Arial" w:cs="Arial"/>
            <w:sz w:val="24"/>
            <w:szCs w:val="24"/>
          </w:rPr>
          <w:t>App</w:t>
        </w:r>
        <w:r w:rsidR="00827588" w:rsidRPr="00236A45">
          <w:rPr>
            <w:rFonts w:ascii="Arial" w:hAnsi="Arial" w:cs="Arial"/>
            <w:sz w:val="24"/>
            <w:szCs w:val="24"/>
          </w:rPr>
          <w:t xml:space="preserve"> </w:t>
        </w:r>
      </w:ins>
      <w:r w:rsidR="00236A45" w:rsidRPr="00236A45">
        <w:rPr>
          <w:rFonts w:ascii="Arial" w:hAnsi="Arial" w:cs="Arial"/>
          <w:sz w:val="24"/>
          <w:szCs w:val="24"/>
        </w:rPr>
        <w:t>nativas</w:t>
      </w:r>
      <w:r w:rsidRPr="00236A45">
        <w:rPr>
          <w:rFonts w:ascii="Arial" w:hAnsi="Arial" w:cs="Arial"/>
          <w:sz w:val="24"/>
          <w:szCs w:val="24"/>
        </w:rPr>
        <w:t xml:space="preserve"> presentan un mayor rendimiento y aprovechamiento del hardware de cada smartphone o dispositivo móvil. </w:t>
      </w:r>
      <w:commentRangeEnd w:id="526"/>
      <w:r w:rsidR="00827588">
        <w:rPr>
          <w:rStyle w:val="Refdecomentario"/>
        </w:rPr>
        <w:commentReference w:id="526"/>
      </w:r>
    </w:p>
    <w:p w14:paraId="45B47A65" w14:textId="77777777" w:rsidR="00FC6F5E" w:rsidRDefault="00FC6F5E" w:rsidP="00FC6F5E"/>
    <w:p w14:paraId="37C85859" w14:textId="77777777" w:rsidR="00FC6F5E" w:rsidRDefault="00FC6F5E" w:rsidP="00FC6F5E">
      <w:pPr>
        <w:keepNext/>
        <w:shd w:val="clear" w:color="auto" w:fill="FFFFFF"/>
        <w:spacing w:after="143"/>
      </w:pPr>
      <w:r w:rsidRPr="00236A45">
        <w:rPr>
          <w:rFonts w:ascii="Arial" w:hAnsi="Arial" w:cs="Arial"/>
          <w:noProof/>
          <w:sz w:val="24"/>
          <w:szCs w:val="24"/>
          <w:lang w:val="es-ES_tradnl" w:eastAsia="es-ES_tradnl"/>
        </w:rPr>
        <w:lastRenderedPageBreak/>
        <w:drawing>
          <wp:inline distT="0" distB="0" distL="0" distR="0" wp14:anchorId="052CC6BD" wp14:editId="21D0EED1">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14:paraId="1BF21824" w14:textId="77777777" w:rsidR="00FC6F5E" w:rsidRPr="00E32148" w:rsidRDefault="00FC6F5E" w:rsidP="00FC6F5E">
      <w:pPr>
        <w:pStyle w:val="Descripcin"/>
        <w:jc w:val="both"/>
        <w:rPr>
          <w:rFonts w:ascii="Helvetica" w:eastAsia="Times New Roman" w:hAnsi="Helvetica" w:cs="Times New Roman"/>
          <w:color w:val="40454A"/>
          <w:sz w:val="27"/>
          <w:szCs w:val="27"/>
          <w:lang w:eastAsia="es-AR"/>
        </w:rPr>
      </w:pPr>
      <w:r>
        <w:t xml:space="preserve">Ilustración </w:t>
      </w:r>
      <w:fldSimple w:instr=" SEQ Ilustración \* ARABIC ">
        <w:r w:rsidR="00294A12">
          <w:rPr>
            <w:noProof/>
          </w:rPr>
          <w:t>27</w:t>
        </w:r>
      </w:fldSimple>
      <w:r>
        <w:t xml:space="preserve"> - Cuadro comparativo nativas</w:t>
      </w:r>
    </w:p>
    <w:p w14:paraId="3194CD55" w14:textId="74228213" w:rsidR="00FC6F5E" w:rsidRDefault="00236A45" w:rsidP="00236A45">
      <w:pPr>
        <w:pStyle w:val="Ttulo3"/>
        <w:rPr>
          <w:b w:val="0"/>
          <w:sz w:val="28"/>
          <w:szCs w:val="28"/>
        </w:rPr>
      </w:pPr>
      <w:bookmarkStart w:id="529" w:name="_Toc499023874"/>
      <w:r>
        <w:rPr>
          <w:b w:val="0"/>
          <w:sz w:val="28"/>
          <w:szCs w:val="28"/>
        </w:rPr>
        <w:t xml:space="preserve">5.5.3 </w:t>
      </w:r>
      <w:del w:id="530" w:author="Nahuel Defossé" w:date="2017-12-20T11:00:00Z">
        <w:r w:rsidR="00FC6F5E" w:rsidRPr="00236A45" w:rsidDel="00EE2990">
          <w:rPr>
            <w:b w:val="0"/>
            <w:sz w:val="28"/>
            <w:szCs w:val="28"/>
          </w:rPr>
          <w:delText xml:space="preserve">Aplicaciones </w:delText>
        </w:r>
      </w:del>
      <w:ins w:id="531" w:author="Nahuel Defossé" w:date="2017-12-20T11:00:00Z">
        <w:r w:rsidR="00EE2990">
          <w:rPr>
            <w:b w:val="0"/>
            <w:sz w:val="28"/>
            <w:szCs w:val="28"/>
          </w:rPr>
          <w:t>Desarrollo de</w:t>
        </w:r>
        <w:r w:rsidR="00EE2990" w:rsidRPr="00236A45">
          <w:rPr>
            <w:b w:val="0"/>
            <w:sz w:val="28"/>
            <w:szCs w:val="28"/>
          </w:rPr>
          <w:t xml:space="preserve"> </w:t>
        </w:r>
      </w:ins>
      <w:r w:rsidR="00FC6F5E" w:rsidRPr="00236A45">
        <w:rPr>
          <w:b w:val="0"/>
          <w:sz w:val="28"/>
          <w:szCs w:val="28"/>
        </w:rPr>
        <w:t>Web</w:t>
      </w:r>
      <w:bookmarkEnd w:id="529"/>
      <w:ins w:id="532" w:author="Nahuel Defossé" w:date="2017-12-20T11:00:00Z">
        <w:r w:rsidR="00EE2990">
          <w:rPr>
            <w:b w:val="0"/>
            <w:sz w:val="28"/>
            <w:szCs w:val="28"/>
          </w:rPr>
          <w:t xml:space="preserve"> Apps</w:t>
        </w:r>
      </w:ins>
    </w:p>
    <w:p w14:paraId="34960ED2" w14:textId="77777777" w:rsidR="00236A45" w:rsidRPr="00236A45" w:rsidRDefault="00236A45" w:rsidP="00236A45"/>
    <w:p w14:paraId="7BC35910" w14:textId="4F9FB967" w:rsidR="00FC6F5E" w:rsidRPr="00236A45" w:rsidRDefault="00FC6F5E" w:rsidP="00FC6F5E">
      <w:pPr>
        <w:rPr>
          <w:rFonts w:ascii="Arial" w:hAnsi="Arial" w:cs="Arial"/>
          <w:sz w:val="24"/>
          <w:szCs w:val="24"/>
        </w:rPr>
      </w:pPr>
      <w:r w:rsidRPr="00236A45">
        <w:rPr>
          <w:rFonts w:ascii="Arial" w:hAnsi="Arial" w:cs="Arial"/>
          <w:sz w:val="24"/>
          <w:szCs w:val="24"/>
        </w:rPr>
        <w:t>Una aplicación web o </w:t>
      </w:r>
      <w:del w:id="533" w:author="Nahuel Defossé" w:date="2017-12-20T11:00:00Z">
        <w:r w:rsidRPr="00236A45" w:rsidDel="00EE2990">
          <w:rPr>
            <w:rFonts w:ascii="Arial" w:hAnsi="Arial" w:cs="Arial"/>
            <w:sz w:val="24"/>
            <w:szCs w:val="24"/>
          </w:rPr>
          <w:delText>webapp </w:delText>
        </w:r>
      </w:del>
      <w:ins w:id="534" w:author="Nahuel Defossé" w:date="2017-12-20T11:00:00Z">
        <w:r w:rsidR="00EE2990">
          <w:rPr>
            <w:rFonts w:ascii="Arial" w:hAnsi="Arial" w:cs="Arial"/>
            <w:sz w:val="24"/>
            <w:szCs w:val="24"/>
          </w:rPr>
          <w:t xml:space="preserve">Web App </w:t>
        </w:r>
      </w:ins>
      <w:del w:id="535" w:author="Nahuel Defossé" w:date="2017-12-20T11:00:00Z">
        <w:r w:rsidRPr="00236A45" w:rsidDel="00EE2990">
          <w:rPr>
            <w:rFonts w:ascii="Arial" w:hAnsi="Arial" w:cs="Arial"/>
            <w:sz w:val="24"/>
            <w:szCs w:val="24"/>
          </w:rPr>
          <w:delText xml:space="preserve">es </w:delText>
        </w:r>
      </w:del>
      <w:ins w:id="536" w:author="Nahuel Defossé" w:date="2017-12-20T11:00:00Z">
        <w:r w:rsidR="00EE2990">
          <w:rPr>
            <w:rFonts w:ascii="Arial" w:hAnsi="Arial" w:cs="Arial"/>
            <w:sz w:val="24"/>
            <w:szCs w:val="24"/>
          </w:rPr>
          <w:t xml:space="preserve">se </w:t>
        </w:r>
      </w:ins>
      <w:del w:id="537" w:author="Nahuel Defossé" w:date="2017-12-20T11:00:00Z">
        <w:r w:rsidRPr="00236A45" w:rsidDel="00EE2990">
          <w:rPr>
            <w:rFonts w:ascii="Arial" w:hAnsi="Arial" w:cs="Arial"/>
            <w:sz w:val="24"/>
            <w:szCs w:val="24"/>
          </w:rPr>
          <w:delText xml:space="preserve">la </w:delText>
        </w:r>
      </w:del>
      <w:r w:rsidRPr="00236A45">
        <w:rPr>
          <w:rFonts w:ascii="Arial" w:hAnsi="Arial" w:cs="Arial"/>
          <w:sz w:val="24"/>
          <w:szCs w:val="24"/>
        </w:rPr>
        <w:t xml:space="preserve">desarrollada con </w:t>
      </w:r>
      <w:ins w:id="538" w:author="Nahuel Defossé" w:date="2017-12-20T11:00:00Z">
        <w:r w:rsidR="00EE2990">
          <w:rPr>
            <w:rFonts w:ascii="Arial" w:hAnsi="Arial" w:cs="Arial"/>
            <w:sz w:val="24"/>
            <w:szCs w:val="24"/>
          </w:rPr>
          <w:t xml:space="preserve">los </w:t>
        </w:r>
      </w:ins>
      <w:r w:rsidRPr="00236A45">
        <w:rPr>
          <w:rFonts w:ascii="Arial" w:hAnsi="Arial" w:cs="Arial"/>
          <w:sz w:val="24"/>
          <w:szCs w:val="24"/>
        </w:rPr>
        <w:t xml:space="preserve">lenguajes </w:t>
      </w:r>
      <w:del w:id="539" w:author="Nahuel Defossé" w:date="2017-12-20T11:00:00Z">
        <w:r w:rsidRPr="00236A45" w:rsidDel="00EE2990">
          <w:rPr>
            <w:rFonts w:ascii="Arial" w:hAnsi="Arial" w:cs="Arial"/>
            <w:sz w:val="24"/>
            <w:szCs w:val="24"/>
          </w:rPr>
          <w:delText xml:space="preserve">muy conocidos por los programadores, como </w:delText>
        </w:r>
        <w:r w:rsidR="00FF1BDF" w:rsidDel="00EE2990">
          <w:rPr>
            <w:rFonts w:ascii="Arial" w:hAnsi="Arial" w:cs="Arial"/>
            <w:sz w:val="24"/>
            <w:szCs w:val="24"/>
          </w:rPr>
          <w:delText>pueden ser</w:delText>
        </w:r>
        <w:r w:rsidRPr="00236A45" w:rsidDel="00EE2990">
          <w:rPr>
            <w:rFonts w:ascii="Arial" w:hAnsi="Arial" w:cs="Arial"/>
            <w:sz w:val="24"/>
            <w:szCs w:val="24"/>
          </w:rPr>
          <w:delText> </w:delText>
        </w:r>
      </w:del>
      <w:r w:rsidRPr="00236A45">
        <w:rPr>
          <w:rFonts w:ascii="Arial" w:hAnsi="Arial" w:cs="Arial"/>
          <w:sz w:val="24"/>
          <w:szCs w:val="24"/>
        </w:rPr>
        <w:t>HTML, Javascript y CSS</w:t>
      </w:r>
      <w:ins w:id="540" w:author="Nahuel Defossé" w:date="2017-12-20T11:00:00Z">
        <w:r w:rsidR="00EE2990">
          <w:rPr>
            <w:rFonts w:ascii="Arial" w:hAnsi="Arial" w:cs="Arial"/>
            <w:sz w:val="24"/>
            <w:szCs w:val="24"/>
          </w:rPr>
          <w:t xml:space="preserve"> que revisten de gran p</w:t>
        </w:r>
      </w:ins>
      <w:ins w:id="541" w:author="Nahuel Defossé" w:date="2017-12-20T11:01:00Z">
        <w:r w:rsidR="00EE2990">
          <w:rPr>
            <w:rFonts w:ascii="Arial" w:hAnsi="Arial" w:cs="Arial"/>
            <w:sz w:val="24"/>
            <w:szCs w:val="24"/>
          </w:rPr>
          <w:t>opularidad en la actualidad.</w:t>
        </w:r>
      </w:ins>
      <w:del w:id="542" w:author="Nahuel Defossé" w:date="2017-12-20T11:00:00Z">
        <w:r w:rsidRPr="00236A45" w:rsidDel="00EE2990">
          <w:rPr>
            <w:rFonts w:ascii="Arial" w:hAnsi="Arial" w:cs="Arial"/>
            <w:sz w:val="24"/>
            <w:szCs w:val="24"/>
          </w:rPr>
          <w:delText>.</w:delText>
        </w:r>
      </w:del>
    </w:p>
    <w:p w14:paraId="103CC5A8" w14:textId="167B5B8B" w:rsidR="00FC6F5E" w:rsidRPr="00236A45" w:rsidRDefault="00FC6F5E" w:rsidP="00FC6F5E">
      <w:pPr>
        <w:rPr>
          <w:rFonts w:ascii="Arial" w:hAnsi="Arial" w:cs="Arial"/>
          <w:sz w:val="24"/>
          <w:szCs w:val="24"/>
        </w:rPr>
      </w:pPr>
      <w:del w:id="543" w:author="Nahuel Defossé" w:date="2017-12-20T11:01:00Z">
        <w:r w:rsidRPr="00236A45" w:rsidDel="00EE2990">
          <w:rPr>
            <w:rFonts w:ascii="Arial" w:hAnsi="Arial" w:cs="Arial"/>
            <w:sz w:val="24"/>
            <w:szCs w:val="24"/>
          </w:rPr>
          <w:delText xml:space="preserve">La </w:delText>
        </w:r>
      </w:del>
      <w:ins w:id="544" w:author="Nahuel Defossé" w:date="2017-12-20T11:01:00Z">
        <w:r w:rsidR="00EE2990">
          <w:rPr>
            <w:rFonts w:ascii="Arial" w:hAnsi="Arial" w:cs="Arial"/>
            <w:sz w:val="24"/>
            <w:szCs w:val="24"/>
          </w:rPr>
          <w:t>En el contexto de aplicaciones móviles, su</w:t>
        </w:r>
        <w:r w:rsidR="00EE2990" w:rsidRPr="00236A45">
          <w:rPr>
            <w:rFonts w:ascii="Arial" w:hAnsi="Arial" w:cs="Arial"/>
            <w:sz w:val="24"/>
            <w:szCs w:val="24"/>
          </w:rPr>
          <w:t xml:space="preserve"> </w:t>
        </w:r>
      </w:ins>
      <w:r w:rsidRPr="00236A45">
        <w:rPr>
          <w:rFonts w:ascii="Arial" w:hAnsi="Arial" w:cs="Arial"/>
          <w:sz w:val="24"/>
          <w:szCs w:val="24"/>
        </w:rPr>
        <w:t xml:space="preserve">principal ventaja con respecto </w:t>
      </w:r>
      <w:ins w:id="545" w:author="Nahuel Defossé" w:date="2017-12-20T11:02:00Z">
        <w:r w:rsidR="00EE2990">
          <w:rPr>
            <w:rFonts w:ascii="Arial" w:hAnsi="Arial" w:cs="Arial"/>
            <w:sz w:val="24"/>
            <w:szCs w:val="24"/>
          </w:rPr>
          <w:t>un desarrollo</w:t>
        </w:r>
      </w:ins>
      <w:del w:id="546" w:author="Nahuel Defossé" w:date="2017-12-20T11:01:00Z">
        <w:r w:rsidRPr="00236A45" w:rsidDel="00EE2990">
          <w:rPr>
            <w:rFonts w:ascii="Arial" w:hAnsi="Arial" w:cs="Arial"/>
            <w:sz w:val="24"/>
            <w:szCs w:val="24"/>
          </w:rPr>
          <w:delText>a la</w:delText>
        </w:r>
      </w:del>
      <w:r w:rsidRPr="00236A45">
        <w:rPr>
          <w:rFonts w:ascii="Arial" w:hAnsi="Arial" w:cs="Arial"/>
          <w:sz w:val="24"/>
          <w:szCs w:val="24"/>
        </w:rPr>
        <w:t xml:space="preserve"> nativ</w:t>
      </w:r>
      <w:ins w:id="547" w:author="Nahuel Defossé" w:date="2017-12-20T11:02:00Z">
        <w:r w:rsidR="00EE2990">
          <w:rPr>
            <w:rFonts w:ascii="Arial" w:hAnsi="Arial" w:cs="Arial"/>
            <w:sz w:val="24"/>
            <w:szCs w:val="24"/>
          </w:rPr>
          <w:t>o</w:t>
        </w:r>
      </w:ins>
      <w:del w:id="548" w:author="Nahuel Defossé" w:date="2017-12-20T11:02:00Z">
        <w:r w:rsidRPr="00236A45" w:rsidDel="00EE2990">
          <w:rPr>
            <w:rFonts w:ascii="Arial" w:hAnsi="Arial" w:cs="Arial"/>
            <w:sz w:val="24"/>
            <w:szCs w:val="24"/>
          </w:rPr>
          <w:delText>a</w:delText>
        </w:r>
      </w:del>
      <w:r w:rsidRPr="00236A45">
        <w:rPr>
          <w:rFonts w:ascii="Arial" w:hAnsi="Arial" w:cs="Arial"/>
          <w:sz w:val="24"/>
          <w:szCs w:val="24"/>
        </w:rPr>
        <w:t xml:space="preserve"> es la posibilidad de programar independiente</w:t>
      </w:r>
      <w:r w:rsidR="00FF1BDF">
        <w:rPr>
          <w:rFonts w:ascii="Arial" w:hAnsi="Arial" w:cs="Arial"/>
          <w:sz w:val="24"/>
          <w:szCs w:val="24"/>
        </w:rPr>
        <w:t>mente</w:t>
      </w:r>
      <w:r w:rsidRPr="00236A45">
        <w:rPr>
          <w:rFonts w:ascii="Arial" w:hAnsi="Arial" w:cs="Arial"/>
          <w:sz w:val="24"/>
          <w:szCs w:val="24"/>
        </w:rPr>
        <w:t xml:space="preserve"> del </w:t>
      </w:r>
      <w:del w:id="549" w:author="Nahuel Defossé" w:date="2017-12-20T11:04:00Z">
        <w:r w:rsidRPr="00236A45" w:rsidDel="00833621">
          <w:rPr>
            <w:rFonts w:ascii="Arial" w:hAnsi="Arial" w:cs="Arial"/>
            <w:sz w:val="24"/>
            <w:szCs w:val="24"/>
          </w:rPr>
          <w:delText xml:space="preserve">sistema operativo </w:delText>
        </w:r>
      </w:del>
      <w:ins w:id="550" w:author="Nahuel Defossé" w:date="2017-12-20T11:04:00Z">
        <w:r w:rsidR="00833621">
          <w:rPr>
            <w:rFonts w:ascii="Arial" w:hAnsi="Arial" w:cs="Arial"/>
            <w:sz w:val="24"/>
            <w:szCs w:val="24"/>
          </w:rPr>
          <w:t xml:space="preserve">SO </w:t>
        </w:r>
      </w:ins>
      <w:r w:rsidRPr="00236A45">
        <w:rPr>
          <w:rFonts w:ascii="Arial" w:hAnsi="Arial" w:cs="Arial"/>
          <w:sz w:val="24"/>
          <w:szCs w:val="24"/>
        </w:rPr>
        <w:t>en el que se usará la aplicación. De esta forma se pueden ejecutar en diferentes dispositivos sin tener que crear varias aplicaciones.</w:t>
      </w:r>
    </w:p>
    <w:p w14:paraId="067787D7"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14:paraId="32A2F35C" w14:textId="3FD1437C" w:rsidR="00FC6F5E" w:rsidRPr="00236A45" w:rsidRDefault="00FC6F5E" w:rsidP="00FC6F5E">
      <w:pPr>
        <w:rPr>
          <w:rFonts w:ascii="Arial" w:hAnsi="Arial" w:cs="Arial"/>
          <w:sz w:val="24"/>
          <w:szCs w:val="24"/>
        </w:rPr>
      </w:pPr>
      <w:r w:rsidRPr="00236A45">
        <w:rPr>
          <w:rFonts w:ascii="Arial" w:hAnsi="Arial" w:cs="Arial"/>
          <w:sz w:val="24"/>
          <w:szCs w:val="24"/>
        </w:rPr>
        <w:t xml:space="preserve">La </w:t>
      </w:r>
      <w:del w:id="551" w:author="Nahuel Defossé" w:date="2017-12-20T11:05:00Z">
        <w:r w:rsidRPr="00236A45" w:rsidDel="00833621">
          <w:rPr>
            <w:rFonts w:ascii="Arial" w:hAnsi="Arial" w:cs="Arial"/>
            <w:sz w:val="24"/>
            <w:szCs w:val="24"/>
          </w:rPr>
          <w:delText xml:space="preserve">gran </w:delText>
        </w:r>
      </w:del>
      <w:r w:rsidRPr="00236A45">
        <w:rPr>
          <w:rFonts w:ascii="Arial" w:hAnsi="Arial" w:cs="Arial"/>
          <w:sz w:val="24"/>
          <w:szCs w:val="24"/>
        </w:rPr>
        <w:t xml:space="preserve">diferencia </w:t>
      </w:r>
      <w:ins w:id="552" w:author="Nahuel Defossé" w:date="2017-12-20T11:05:00Z">
        <w:r w:rsidR="00833621">
          <w:rPr>
            <w:rFonts w:ascii="Arial" w:hAnsi="Arial" w:cs="Arial"/>
            <w:sz w:val="24"/>
            <w:szCs w:val="24"/>
          </w:rPr>
          <w:t xml:space="preserve">mayor </w:t>
        </w:r>
      </w:ins>
      <w:r w:rsidRPr="00236A45">
        <w:rPr>
          <w:rFonts w:ascii="Arial" w:hAnsi="Arial" w:cs="Arial"/>
          <w:sz w:val="24"/>
          <w:szCs w:val="24"/>
        </w:rPr>
        <w:t>con una aplicación nativa es que </w:t>
      </w:r>
      <w:del w:id="553" w:author="Nahuel Defossé" w:date="2017-12-20T11:05:00Z">
        <w:r w:rsidRPr="00236A45" w:rsidDel="00833621">
          <w:rPr>
            <w:rFonts w:ascii="Arial" w:hAnsi="Arial" w:cs="Arial"/>
            <w:sz w:val="24"/>
            <w:szCs w:val="24"/>
          </w:rPr>
          <w:delText xml:space="preserve">no </w:delText>
        </w:r>
      </w:del>
      <w:ins w:id="554" w:author="Nahuel Defossé" w:date="2017-12-20T11:05:00Z">
        <w:r w:rsidR="00833621">
          <w:rPr>
            <w:rFonts w:ascii="Arial" w:hAnsi="Arial" w:cs="Arial"/>
            <w:sz w:val="24"/>
            <w:szCs w:val="24"/>
          </w:rPr>
          <w:t>carece del proceso de</w:t>
        </w:r>
      </w:ins>
      <w:del w:id="555" w:author="Nahuel Defossé" w:date="2017-12-20T11:05:00Z">
        <w:r w:rsidRPr="00236A45" w:rsidDel="00833621">
          <w:rPr>
            <w:rFonts w:ascii="Arial" w:hAnsi="Arial" w:cs="Arial"/>
            <w:sz w:val="24"/>
            <w:szCs w:val="24"/>
          </w:rPr>
          <w:delText>necesita</w:delText>
        </w:r>
      </w:del>
      <w:r w:rsidRPr="00236A45">
        <w:rPr>
          <w:rFonts w:ascii="Arial" w:hAnsi="Arial" w:cs="Arial"/>
          <w:sz w:val="24"/>
          <w:szCs w:val="24"/>
        </w:rPr>
        <w:t xml:space="preserve"> instalación</w:t>
      </w:r>
      <w:ins w:id="556" w:author="Nahuel Defossé" w:date="2017-12-20T11:06:00Z">
        <w:r w:rsidR="00833621">
          <w:rPr>
            <w:rFonts w:ascii="Arial" w:hAnsi="Arial" w:cs="Arial"/>
            <w:sz w:val="24"/>
            <w:szCs w:val="24"/>
          </w:rPr>
          <w:t xml:space="preserve">, </w:t>
        </w:r>
      </w:ins>
      <w:ins w:id="557" w:author="Nahuel Defossé" w:date="2017-12-20T11:07:00Z">
        <w:r w:rsidR="00DE4CCD">
          <w:rPr>
            <w:rFonts w:ascii="Arial" w:hAnsi="Arial" w:cs="Arial"/>
            <w:sz w:val="24"/>
            <w:szCs w:val="24"/>
          </w:rPr>
          <w:t xml:space="preserve">pero con la contraparte de </w:t>
        </w:r>
      </w:ins>
      <w:del w:id="558" w:author="Nahuel Defossé" w:date="2017-12-20T11:06:00Z">
        <w:r w:rsidRPr="00236A45" w:rsidDel="00833621">
          <w:rPr>
            <w:rFonts w:ascii="Arial" w:hAnsi="Arial" w:cs="Arial"/>
            <w:sz w:val="24"/>
            <w:szCs w:val="24"/>
          </w:rPr>
          <w:delText> </w:delText>
        </w:r>
      </w:del>
      <w:del w:id="559" w:author="Nahuel Defossé" w:date="2017-12-20T11:07:00Z">
        <w:r w:rsidRPr="00236A45" w:rsidDel="00DE4CCD">
          <w:rPr>
            <w:rFonts w:ascii="Arial" w:hAnsi="Arial" w:cs="Arial"/>
            <w:sz w:val="24"/>
            <w:szCs w:val="24"/>
          </w:rPr>
          <w:delText xml:space="preserve">por lo que </w:delText>
        </w:r>
      </w:del>
      <w:r w:rsidRPr="00236A45">
        <w:rPr>
          <w:rFonts w:ascii="Arial" w:hAnsi="Arial" w:cs="Arial"/>
          <w:sz w:val="24"/>
          <w:szCs w:val="24"/>
        </w:rPr>
        <w:t xml:space="preserve">no </w:t>
      </w:r>
      <w:del w:id="560" w:author="Nahuel Defossé" w:date="2017-12-20T11:07:00Z">
        <w:r w:rsidRPr="00236A45" w:rsidDel="00DE4CCD">
          <w:rPr>
            <w:rFonts w:ascii="Arial" w:hAnsi="Arial" w:cs="Arial"/>
            <w:sz w:val="24"/>
            <w:szCs w:val="24"/>
          </w:rPr>
          <w:delText xml:space="preserve">pueden </w:delText>
        </w:r>
      </w:del>
      <w:ins w:id="561" w:author="Nahuel Defossé" w:date="2017-12-20T11:07:00Z">
        <w:r w:rsidR="00DE4CCD">
          <w:rPr>
            <w:rFonts w:ascii="Arial" w:hAnsi="Arial" w:cs="Arial"/>
            <w:sz w:val="24"/>
            <w:szCs w:val="24"/>
          </w:rPr>
          <w:t xml:space="preserve">poder </w:t>
        </w:r>
      </w:ins>
      <w:r w:rsidRPr="00236A45">
        <w:rPr>
          <w:rFonts w:ascii="Arial" w:hAnsi="Arial" w:cs="Arial"/>
          <w:sz w:val="24"/>
          <w:szCs w:val="24"/>
        </w:rPr>
        <w:t xml:space="preserve">estar visibles en </w:t>
      </w:r>
      <w:del w:id="562" w:author="Nahuel Defossé" w:date="2017-12-20T11:07:00Z">
        <w:r w:rsidRPr="00236A45" w:rsidDel="00DE4CCD">
          <w:rPr>
            <w:rFonts w:ascii="Arial" w:hAnsi="Arial" w:cs="Arial"/>
            <w:sz w:val="24"/>
            <w:szCs w:val="24"/>
          </w:rPr>
          <w:delText xml:space="preserve">app store </w:delText>
        </w:r>
      </w:del>
      <w:ins w:id="563" w:author="Nahuel Defossé" w:date="2017-12-20T11:07:00Z">
        <w:r w:rsidR="00DE4CCD">
          <w:rPr>
            <w:rFonts w:ascii="Arial" w:hAnsi="Arial" w:cs="Arial"/>
            <w:sz w:val="24"/>
            <w:szCs w:val="24"/>
          </w:rPr>
          <w:t xml:space="preserve">la tienda de aplicaciones </w:t>
        </w:r>
      </w:ins>
      <w:r w:rsidRPr="00236A45">
        <w:rPr>
          <w:rFonts w:ascii="Arial" w:hAnsi="Arial" w:cs="Arial"/>
          <w:sz w:val="24"/>
          <w:szCs w:val="24"/>
        </w:rPr>
        <w:t xml:space="preserve">y </w:t>
      </w:r>
      <w:ins w:id="564" w:author="Nahuel Defossé" w:date="2017-12-20T11:07:00Z">
        <w:r w:rsidR="00DE4CCD">
          <w:rPr>
            <w:rFonts w:ascii="Arial" w:hAnsi="Arial" w:cs="Arial"/>
            <w:sz w:val="24"/>
            <w:szCs w:val="24"/>
          </w:rPr>
          <w:t xml:space="preserve">por ende, </w:t>
        </w:r>
      </w:ins>
      <w:r w:rsidRPr="00236A45">
        <w:rPr>
          <w:rFonts w:ascii="Arial" w:hAnsi="Arial" w:cs="Arial"/>
          <w:sz w:val="24"/>
          <w:szCs w:val="24"/>
        </w:rPr>
        <w:t xml:space="preserve">la promoción y comercialización debe realizarse de forma independiente. </w:t>
      </w:r>
      <w:ins w:id="565" w:author="Nahuel Defossé" w:date="2017-12-20T11:08:00Z">
        <w:r w:rsidR="00DE4CCD">
          <w:rPr>
            <w:rFonts w:ascii="Arial" w:hAnsi="Arial" w:cs="Arial"/>
            <w:sz w:val="24"/>
            <w:szCs w:val="24"/>
          </w:rPr>
          <w:t xml:space="preserve">Carecen también de la capcidad de accederse desde el lanzador del dispositivo, pero en algunas plataformas, este inconveniente puede suplirse con </w:t>
        </w:r>
      </w:ins>
      <w:del w:id="566" w:author="Nahuel Defossé" w:date="2017-12-20T11:08:00Z">
        <w:r w:rsidRPr="00236A45" w:rsidDel="00DE4CCD">
          <w:rPr>
            <w:rFonts w:ascii="Arial" w:hAnsi="Arial" w:cs="Arial"/>
            <w:sz w:val="24"/>
            <w:szCs w:val="24"/>
          </w:rPr>
          <w:delText xml:space="preserve">De todas formas, se puede crear </w:delText>
        </w:r>
      </w:del>
      <w:ins w:id="567" w:author="Nahuel Defossé" w:date="2017-12-20T11:08:00Z">
        <w:r w:rsidR="00DE4CCD">
          <w:rPr>
            <w:rFonts w:ascii="Arial" w:hAnsi="Arial" w:cs="Arial"/>
            <w:sz w:val="24"/>
            <w:szCs w:val="24"/>
          </w:rPr>
          <w:t xml:space="preserve">la creación de </w:t>
        </w:r>
      </w:ins>
      <w:r w:rsidRPr="00236A45">
        <w:rPr>
          <w:rFonts w:ascii="Arial" w:hAnsi="Arial" w:cs="Arial"/>
          <w:sz w:val="24"/>
          <w:szCs w:val="24"/>
        </w:rPr>
        <w:t>un acceso directo o link</w:t>
      </w:r>
      <w:ins w:id="568" w:author="Nahuel Defossé" w:date="2017-12-20T11:09:00Z">
        <w:r w:rsidR="00DE4CCD">
          <w:rPr>
            <w:rFonts w:ascii="Arial" w:hAnsi="Arial" w:cs="Arial"/>
            <w:sz w:val="24"/>
            <w:szCs w:val="24"/>
          </w:rPr>
          <w:t>.</w:t>
        </w:r>
      </w:ins>
      <w:del w:id="569" w:author="Nahuel Defossé" w:date="2017-12-20T11:08:00Z">
        <w:r w:rsidRPr="00236A45" w:rsidDel="00DE4CCD">
          <w:rPr>
            <w:rFonts w:ascii="Arial" w:hAnsi="Arial" w:cs="Arial"/>
            <w:sz w:val="24"/>
            <w:szCs w:val="24"/>
          </w:rPr>
          <w:delText xml:space="preserve"> para acceder a la aplicación en el dispositivo.</w:delText>
        </w:r>
      </w:del>
    </w:p>
    <w:p w14:paraId="305EE95D" w14:textId="649E286C" w:rsidR="00FC6F5E" w:rsidRPr="00236A45" w:rsidRDefault="00FC6F5E" w:rsidP="00FC6F5E">
      <w:pPr>
        <w:rPr>
          <w:rFonts w:ascii="Arial" w:hAnsi="Arial" w:cs="Arial"/>
          <w:sz w:val="24"/>
          <w:szCs w:val="24"/>
        </w:rPr>
      </w:pPr>
      <w:r w:rsidRPr="00236A45">
        <w:rPr>
          <w:rFonts w:ascii="Arial" w:hAnsi="Arial" w:cs="Arial"/>
          <w:sz w:val="24"/>
          <w:szCs w:val="24"/>
        </w:rPr>
        <w:t xml:space="preserve">Las </w:t>
      </w:r>
      <w:del w:id="570" w:author="Nahuel Defossé" w:date="2017-12-20T11:09:00Z">
        <w:r w:rsidRPr="00236A45" w:rsidDel="00DE4CCD">
          <w:rPr>
            <w:rFonts w:ascii="Arial" w:hAnsi="Arial" w:cs="Arial"/>
            <w:sz w:val="24"/>
            <w:szCs w:val="24"/>
          </w:rPr>
          <w:delText xml:space="preserve">apps </w:delText>
        </w:r>
      </w:del>
      <w:ins w:id="571" w:author="Nahuel Defossé" w:date="2017-12-20T11:09:00Z">
        <w:r w:rsidR="00DE4CCD">
          <w:rPr>
            <w:rFonts w:ascii="Arial" w:hAnsi="Arial" w:cs="Arial"/>
            <w:sz w:val="24"/>
            <w:szCs w:val="24"/>
          </w:rPr>
          <w:t>Web Apps</w:t>
        </w:r>
      </w:ins>
      <w:del w:id="572" w:author="Nahuel Defossé" w:date="2017-12-20T11:09:00Z">
        <w:r w:rsidRPr="00236A45" w:rsidDel="00DE4CCD">
          <w:rPr>
            <w:rFonts w:ascii="Arial" w:hAnsi="Arial" w:cs="Arial"/>
            <w:sz w:val="24"/>
            <w:szCs w:val="24"/>
          </w:rPr>
          <w:delText>web</w:delText>
        </w:r>
      </w:del>
      <w:r w:rsidRPr="00236A45">
        <w:rPr>
          <w:rFonts w:ascii="Arial" w:hAnsi="Arial" w:cs="Arial"/>
          <w:sz w:val="24"/>
          <w:szCs w:val="24"/>
        </w:rPr>
        <w:t xml:space="preserve"> móviles </w:t>
      </w:r>
      <w:ins w:id="573" w:author="Nahuel Defossé" w:date="2017-12-20T11:09:00Z">
        <w:r w:rsidR="00DE4CCD">
          <w:rPr>
            <w:rFonts w:ascii="Arial" w:hAnsi="Arial" w:cs="Arial"/>
            <w:sz w:val="24"/>
            <w:szCs w:val="24"/>
          </w:rPr>
          <w:t xml:space="preserve">son una opción atractiva </w:t>
        </w:r>
      </w:ins>
      <w:del w:id="574" w:author="Nahuel Defossé" w:date="2017-12-20T11:09:00Z">
        <w:r w:rsidRPr="00236A45" w:rsidDel="00DE4CCD">
          <w:rPr>
            <w:rFonts w:ascii="Arial" w:hAnsi="Arial" w:cs="Arial"/>
            <w:sz w:val="24"/>
            <w:szCs w:val="24"/>
          </w:rPr>
          <w:delText xml:space="preserve">son siempre una buena opción </w:delText>
        </w:r>
      </w:del>
      <w:r w:rsidRPr="00236A45">
        <w:rPr>
          <w:rFonts w:ascii="Arial" w:hAnsi="Arial" w:cs="Arial"/>
          <w:sz w:val="24"/>
          <w:szCs w:val="24"/>
        </w:rPr>
        <w:t xml:space="preserve">si </w:t>
      </w:r>
      <w:del w:id="575" w:author="Nahuel Defossé" w:date="2017-12-20T11:09:00Z">
        <w:r w:rsidRPr="00236A45" w:rsidDel="00DE4CCD">
          <w:rPr>
            <w:rFonts w:ascii="Arial" w:hAnsi="Arial" w:cs="Arial"/>
            <w:sz w:val="24"/>
            <w:szCs w:val="24"/>
          </w:rPr>
          <w:delText xml:space="preserve">nuestro </w:delText>
        </w:r>
      </w:del>
      <w:ins w:id="576" w:author="Nahuel Defossé" w:date="2017-12-20T11:09:00Z">
        <w:r w:rsidR="00DE4CCD">
          <w:rPr>
            <w:rFonts w:ascii="Arial" w:hAnsi="Arial" w:cs="Arial"/>
            <w:sz w:val="24"/>
            <w:szCs w:val="24"/>
          </w:rPr>
          <w:t xml:space="preserve">el </w:t>
        </w:r>
      </w:ins>
      <w:r w:rsidRPr="00236A45">
        <w:rPr>
          <w:rFonts w:ascii="Arial" w:hAnsi="Arial" w:cs="Arial"/>
          <w:sz w:val="24"/>
          <w:szCs w:val="24"/>
        </w:rPr>
        <w:t>objetivo es adaptar la web a formato móvil.</w:t>
      </w:r>
    </w:p>
    <w:p w14:paraId="442B5F90" w14:textId="77777777" w:rsidR="00FC6F5E" w:rsidRDefault="00FC6F5E" w:rsidP="00FC6F5E">
      <w:pPr>
        <w:keepNext/>
        <w:shd w:val="clear" w:color="auto" w:fill="FFFFFF"/>
        <w:textAlignment w:val="baseline"/>
      </w:pPr>
      <w:r>
        <w:rPr>
          <w:noProof/>
          <w:lang w:val="es-ES_tradnl" w:eastAsia="es-ES_tradnl"/>
        </w:rPr>
        <w:lastRenderedPageBreak/>
        <w:drawing>
          <wp:inline distT="0" distB="0" distL="0" distR="0" wp14:anchorId="67669D91" wp14:editId="66B7B51D">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4EFDFBCA" w14:textId="77777777" w:rsidR="00FC6F5E" w:rsidRPr="00E32148" w:rsidRDefault="00FC6F5E" w:rsidP="00FC6F5E">
      <w:pPr>
        <w:pStyle w:val="Descripcin"/>
        <w:rPr>
          <w:rFonts w:ascii="Arial" w:eastAsia="Times New Roman" w:hAnsi="Arial" w:cs="Arial"/>
          <w:color w:val="808080"/>
          <w:sz w:val="23"/>
          <w:szCs w:val="23"/>
          <w:lang w:eastAsia="es-AR"/>
        </w:rPr>
      </w:pPr>
      <w:r>
        <w:t xml:space="preserve">Ilustración </w:t>
      </w:r>
      <w:fldSimple w:instr=" SEQ Ilustración \* ARABIC ">
        <w:r w:rsidR="00294A12">
          <w:rPr>
            <w:noProof/>
          </w:rPr>
          <w:t>28</w:t>
        </w:r>
      </w:fldSimple>
      <w:r w:rsidR="00B62F21">
        <w:rPr>
          <w:noProof/>
        </w:rPr>
        <w:t xml:space="preserve"> -</w:t>
      </w:r>
      <w:r>
        <w:t xml:space="preserve"> Cuadro comparativo - Aplicaciones Web</w:t>
      </w:r>
    </w:p>
    <w:p w14:paraId="00B1647B" w14:textId="77777777" w:rsidR="00FC6F5E" w:rsidRDefault="00236A45" w:rsidP="00236A45">
      <w:pPr>
        <w:pStyle w:val="Ttulo3"/>
        <w:rPr>
          <w:b w:val="0"/>
          <w:sz w:val="28"/>
          <w:szCs w:val="28"/>
        </w:rPr>
      </w:pPr>
      <w:bookmarkStart w:id="577" w:name="_Toc499023875"/>
      <w:r>
        <w:rPr>
          <w:b w:val="0"/>
          <w:sz w:val="28"/>
          <w:szCs w:val="28"/>
        </w:rPr>
        <w:t xml:space="preserve">5.5.4 </w:t>
      </w:r>
      <w:r w:rsidR="00FC6F5E" w:rsidRPr="00236A45">
        <w:rPr>
          <w:b w:val="0"/>
          <w:sz w:val="28"/>
          <w:szCs w:val="28"/>
        </w:rPr>
        <w:t>Aplicaciones Híbridas</w:t>
      </w:r>
      <w:bookmarkEnd w:id="577"/>
    </w:p>
    <w:p w14:paraId="30686BF8" w14:textId="77777777" w:rsidR="00236A45" w:rsidRPr="00236A45" w:rsidRDefault="00236A45" w:rsidP="00236A45"/>
    <w:p w14:paraId="3102E628" w14:textId="09AA3599"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híbrida es una combinación de las dos anteriores. Las apps híbridas se desarrollan con lenguajes propios de las </w:t>
      </w:r>
      <w:del w:id="578" w:author="Nahuel Defossé" w:date="2017-12-20T11:10:00Z">
        <w:r w:rsidRPr="00236A45" w:rsidDel="00DE4CCD">
          <w:rPr>
            <w:rFonts w:ascii="Arial" w:hAnsi="Arial" w:cs="Arial"/>
            <w:sz w:val="24"/>
            <w:szCs w:val="24"/>
          </w:rPr>
          <w:delText>webabpp</w:delText>
        </w:r>
      </w:del>
      <w:ins w:id="579" w:author="Nahuel Defossé" w:date="2017-12-20T11:10:00Z">
        <w:r w:rsidR="00DE4CCD">
          <w:rPr>
            <w:rFonts w:ascii="Arial" w:hAnsi="Arial" w:cs="Arial"/>
            <w:sz w:val="24"/>
            <w:szCs w:val="24"/>
          </w:rPr>
          <w:t>Web Apps</w:t>
        </w:r>
      </w:ins>
      <w:r w:rsidRPr="00236A45">
        <w:rPr>
          <w:rFonts w:ascii="Arial" w:hAnsi="Arial" w:cs="Arial"/>
          <w:sz w:val="24"/>
          <w:szCs w:val="24"/>
        </w:rPr>
        <w:t>, es decir, HTML, Javascript y CSS</w:t>
      </w:r>
      <w:del w:id="580" w:author="Nahuel Defossé" w:date="2017-12-20T11:10:00Z">
        <w:r w:rsidRPr="00236A45" w:rsidDel="00DE4CCD">
          <w:rPr>
            <w:rFonts w:ascii="Arial" w:hAnsi="Arial" w:cs="Arial"/>
            <w:sz w:val="24"/>
            <w:szCs w:val="24"/>
          </w:rPr>
          <w:delText xml:space="preserve"> por lo que permite su uso en diferentes plataformas</w:delText>
        </w:r>
      </w:del>
      <w:r w:rsidRPr="00236A45">
        <w:rPr>
          <w:rFonts w:ascii="Arial" w:hAnsi="Arial" w:cs="Arial"/>
          <w:sz w:val="24"/>
          <w:szCs w:val="24"/>
        </w:rPr>
        <w:t xml:space="preserve">, pero también dan la posibilidad de acceder a gran parte de las características del hardware del dispositivo. La principal ventaja es que es posible </w:t>
      </w:r>
      <w:del w:id="581" w:author="Nahuel Defossé" w:date="2017-12-20T11:10:00Z">
        <w:r w:rsidRPr="00236A45" w:rsidDel="00DE4CCD">
          <w:rPr>
            <w:rFonts w:ascii="Arial" w:hAnsi="Arial" w:cs="Arial"/>
            <w:sz w:val="24"/>
            <w:szCs w:val="24"/>
          </w:rPr>
          <w:delText xml:space="preserve">agrupar los códigos </w:delText>
        </w:r>
      </w:del>
      <w:ins w:id="582" w:author="Nahuel Defossé" w:date="2017-12-20T11:10:00Z">
        <w:r w:rsidR="00DE4CCD">
          <w:rPr>
            <w:rFonts w:ascii="Arial" w:hAnsi="Arial" w:cs="Arial"/>
            <w:sz w:val="24"/>
            <w:szCs w:val="24"/>
          </w:rPr>
          <w:t xml:space="preserve">empaquetarla </w:t>
        </w:r>
      </w:ins>
      <w:r w:rsidRPr="00236A45">
        <w:rPr>
          <w:rFonts w:ascii="Arial" w:hAnsi="Arial" w:cs="Arial"/>
          <w:sz w:val="24"/>
          <w:szCs w:val="24"/>
        </w:rPr>
        <w:t xml:space="preserve">y distribuirla en </w:t>
      </w:r>
      <w:del w:id="583" w:author="Nahuel Defossé" w:date="2017-12-20T11:10:00Z">
        <w:r w:rsidRPr="00236A45" w:rsidDel="00DE4CCD">
          <w:rPr>
            <w:rFonts w:ascii="Arial" w:hAnsi="Arial" w:cs="Arial"/>
            <w:sz w:val="24"/>
            <w:szCs w:val="24"/>
          </w:rPr>
          <w:delText>app store</w:delText>
        </w:r>
      </w:del>
      <w:ins w:id="584" w:author="Nahuel Defossé" w:date="2017-12-20T11:10:00Z">
        <w:r w:rsidR="00DE4CCD">
          <w:rPr>
            <w:rFonts w:ascii="Arial" w:hAnsi="Arial" w:cs="Arial"/>
            <w:sz w:val="24"/>
            <w:szCs w:val="24"/>
          </w:rPr>
          <w:t>la tienda de aplicaciones de cada SO</w:t>
        </w:r>
      </w:ins>
      <w:r w:rsidRPr="00236A45">
        <w:rPr>
          <w:rFonts w:ascii="Arial" w:hAnsi="Arial" w:cs="Arial"/>
          <w:sz w:val="24"/>
          <w:szCs w:val="24"/>
        </w:rPr>
        <w:t>.</w:t>
      </w:r>
    </w:p>
    <w:p w14:paraId="5744626F"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PhoneGap es uno de los frameworks </w:t>
      </w:r>
      <w:commentRangeStart w:id="585"/>
      <w:r w:rsidRPr="00236A45">
        <w:rPr>
          <w:rFonts w:ascii="Arial" w:hAnsi="Arial" w:cs="Arial"/>
          <w:sz w:val="24"/>
          <w:szCs w:val="24"/>
        </w:rPr>
        <w:t>más utilizados</w:t>
      </w:r>
      <w:commentRangeEnd w:id="585"/>
      <w:r w:rsidR="00B4390A">
        <w:rPr>
          <w:rStyle w:val="Refdecomentario"/>
        </w:rPr>
        <w:commentReference w:id="585"/>
      </w:r>
      <w:r w:rsidRPr="00236A45">
        <w:rPr>
          <w:rFonts w:ascii="Arial" w:hAnsi="Arial" w:cs="Arial"/>
          <w:sz w:val="24"/>
          <w:szCs w:val="24"/>
        </w:rPr>
        <w:t xml:space="preserve"> por los programadores para el desarrollo multiplataforma de aplicaciones híbridas. Otro ejemplo de herramienta para desarrollar apps híbridas es Cordova. También existe la opción de servirse de cross-platforms frameworks, para desarrollar una web app.</w:t>
      </w:r>
    </w:p>
    <w:p w14:paraId="758132F8" w14:textId="77777777" w:rsidR="00FC6F5E" w:rsidRDefault="00236A45" w:rsidP="00236A45">
      <w:pPr>
        <w:pStyle w:val="Ttulo3"/>
        <w:rPr>
          <w:b w:val="0"/>
          <w:sz w:val="28"/>
          <w:szCs w:val="28"/>
        </w:rPr>
      </w:pPr>
      <w:bookmarkStart w:id="586" w:name="_Toc499023876"/>
      <w:r>
        <w:rPr>
          <w:b w:val="0"/>
          <w:sz w:val="28"/>
          <w:szCs w:val="28"/>
        </w:rPr>
        <w:t xml:space="preserve">5.5.5 </w:t>
      </w:r>
      <w:r w:rsidR="00FC6F5E" w:rsidRPr="00236A45">
        <w:rPr>
          <w:b w:val="0"/>
          <w:sz w:val="28"/>
          <w:szCs w:val="28"/>
        </w:rPr>
        <w:t>Aplicación híbrida: Web App</w:t>
      </w:r>
      <w:bookmarkEnd w:id="586"/>
    </w:p>
    <w:p w14:paraId="788D592A" w14:textId="77777777" w:rsidR="00236A45" w:rsidRPr="00236A45" w:rsidRDefault="00236A45" w:rsidP="00236A45">
      <w:pPr>
        <w:rPr>
          <w:rFonts w:ascii="Arial" w:hAnsi="Arial" w:cs="Arial"/>
          <w:sz w:val="24"/>
          <w:szCs w:val="24"/>
        </w:rPr>
      </w:pPr>
    </w:p>
    <w:p w14:paraId="61A290E0" w14:textId="4B413F10" w:rsidR="00FC6F5E" w:rsidRPr="00236A45" w:rsidRDefault="00FC6F5E" w:rsidP="00FC6F5E">
      <w:pPr>
        <w:rPr>
          <w:rFonts w:ascii="Arial" w:hAnsi="Arial" w:cs="Arial"/>
          <w:sz w:val="24"/>
          <w:szCs w:val="24"/>
        </w:rPr>
      </w:pPr>
      <w:r w:rsidRPr="00236A45">
        <w:rPr>
          <w:rFonts w:ascii="Arial" w:hAnsi="Arial" w:cs="Arial"/>
          <w:sz w:val="24"/>
          <w:szCs w:val="24"/>
        </w:rPr>
        <w:t xml:space="preserve">Cosiste en diseñar la aplicación como si fuera una </w:t>
      </w:r>
      <w:del w:id="587" w:author="Nahuel Defossé" w:date="2017-12-20T11:19:00Z">
        <w:r w:rsidRPr="00236A45" w:rsidDel="00B4390A">
          <w:rPr>
            <w:rFonts w:ascii="Arial" w:hAnsi="Arial" w:cs="Arial"/>
            <w:sz w:val="24"/>
            <w:szCs w:val="24"/>
          </w:rPr>
          <w:delText xml:space="preserve">web </w:delText>
        </w:r>
      </w:del>
      <w:ins w:id="588" w:author="Nahuel Defossé" w:date="2017-12-20T11:19:00Z">
        <w:r w:rsidR="00B4390A">
          <w:rPr>
            <w:rFonts w:ascii="Arial" w:hAnsi="Arial" w:cs="Arial"/>
            <w:sz w:val="24"/>
            <w:szCs w:val="24"/>
          </w:rPr>
          <w:t>Web</w:t>
        </w:r>
        <w:r w:rsidR="00B4390A" w:rsidRPr="00236A45">
          <w:rPr>
            <w:rFonts w:ascii="Arial" w:hAnsi="Arial" w:cs="Arial"/>
            <w:sz w:val="24"/>
            <w:szCs w:val="24"/>
          </w:rPr>
          <w:t xml:space="preserve"> </w:t>
        </w:r>
      </w:ins>
      <w:del w:id="589" w:author="Nahuel Defossé" w:date="2017-12-20T11:19:00Z">
        <w:r w:rsidRPr="00236A45" w:rsidDel="00B4390A">
          <w:rPr>
            <w:rFonts w:ascii="Arial" w:hAnsi="Arial" w:cs="Arial"/>
            <w:sz w:val="24"/>
            <w:szCs w:val="24"/>
          </w:rPr>
          <w:delText>app</w:delText>
        </w:r>
      </w:del>
      <w:ins w:id="590" w:author="Nahuel Defossé" w:date="2017-12-20T11:19:00Z">
        <w:r w:rsidR="00B4390A">
          <w:rPr>
            <w:rFonts w:ascii="Arial" w:hAnsi="Arial" w:cs="Arial"/>
            <w:sz w:val="24"/>
            <w:szCs w:val="24"/>
          </w:rPr>
          <w:t>A</w:t>
        </w:r>
        <w:r w:rsidR="00B4390A" w:rsidRPr="00236A45">
          <w:rPr>
            <w:rFonts w:ascii="Arial" w:hAnsi="Arial" w:cs="Arial"/>
            <w:sz w:val="24"/>
            <w:szCs w:val="24"/>
          </w:rPr>
          <w:t>pp</w:t>
        </w:r>
      </w:ins>
      <w:ins w:id="591" w:author="Nahuel Defossé" w:date="2017-12-20T11:20:00Z">
        <w:r w:rsidR="00B4390A">
          <w:rPr>
            <w:rFonts w:ascii="Arial" w:hAnsi="Arial" w:cs="Arial"/>
            <w:sz w:val="24"/>
            <w:szCs w:val="24"/>
          </w:rPr>
          <w:t xml:space="preserve"> para ser ejecutada en </w:t>
        </w:r>
      </w:ins>
      <w:del w:id="592" w:author="Nahuel Defossé" w:date="2017-12-20T11:20:00Z">
        <w:r w:rsidRPr="00236A45" w:rsidDel="00B4390A">
          <w:rPr>
            <w:rFonts w:ascii="Arial" w:hAnsi="Arial" w:cs="Arial"/>
            <w:sz w:val="24"/>
            <w:szCs w:val="24"/>
          </w:rPr>
          <w:delText xml:space="preserve">, y será </w:delText>
        </w:r>
      </w:del>
      <w:r w:rsidRPr="00236A45">
        <w:rPr>
          <w:rFonts w:ascii="Arial" w:hAnsi="Arial" w:cs="Arial"/>
          <w:sz w:val="24"/>
          <w:szCs w:val="24"/>
        </w:rPr>
        <w:t xml:space="preserve">el </w:t>
      </w:r>
      <w:commentRangeStart w:id="593"/>
      <w:r w:rsidRPr="00236A45">
        <w:rPr>
          <w:rFonts w:ascii="Arial" w:hAnsi="Arial" w:cs="Arial"/>
          <w:sz w:val="24"/>
          <w:szCs w:val="24"/>
        </w:rPr>
        <w:t xml:space="preserve">propio </w:t>
      </w:r>
      <w:commentRangeEnd w:id="593"/>
      <w:r w:rsidR="00B4390A">
        <w:rPr>
          <w:rStyle w:val="Refdecomentario"/>
        </w:rPr>
        <w:commentReference w:id="593"/>
      </w:r>
      <w:r w:rsidRPr="00236A45">
        <w:rPr>
          <w:rFonts w:ascii="Arial" w:hAnsi="Arial" w:cs="Arial"/>
          <w:sz w:val="24"/>
          <w:szCs w:val="24"/>
        </w:rPr>
        <w:t>navegador</w:t>
      </w:r>
      <w:del w:id="594" w:author="Nahuel Defossé" w:date="2017-12-20T11:21:00Z">
        <w:r w:rsidRPr="00236A45" w:rsidDel="00B4390A">
          <w:rPr>
            <w:rFonts w:ascii="Arial" w:hAnsi="Arial" w:cs="Arial"/>
            <w:sz w:val="24"/>
            <w:szCs w:val="24"/>
          </w:rPr>
          <w:delText xml:space="preserve"> el que la ejecute</w:delText>
        </w:r>
      </w:del>
      <w:r w:rsidRPr="00236A45">
        <w:rPr>
          <w:rFonts w:ascii="Arial" w:hAnsi="Arial" w:cs="Arial"/>
          <w:sz w:val="24"/>
          <w:szCs w:val="24"/>
        </w:rPr>
        <w:t xml:space="preserve">. Sin embargo, ésa es precisamente su gran virtud, pero también su principal inconveniente. Nos encontramos con que el código es válido para todos los dispositivos, pero </w:t>
      </w:r>
      <w:ins w:id="595" w:author="Nahuel Defossé" w:date="2017-12-20T11:21:00Z">
        <w:r w:rsidR="00B4390A">
          <w:rPr>
            <w:rFonts w:ascii="Arial" w:hAnsi="Arial" w:cs="Arial"/>
            <w:sz w:val="24"/>
            <w:szCs w:val="24"/>
          </w:rPr>
          <w:t xml:space="preserve">tanto </w:t>
        </w:r>
      </w:ins>
      <w:r w:rsidRPr="00236A45">
        <w:rPr>
          <w:rFonts w:ascii="Arial" w:hAnsi="Arial" w:cs="Arial"/>
          <w:sz w:val="24"/>
          <w:szCs w:val="24"/>
        </w:rPr>
        <w:t xml:space="preserve">la </w:t>
      </w:r>
      <w:del w:id="596" w:author="Nahuel Defossé" w:date="2017-12-20T11:21:00Z">
        <w:r w:rsidRPr="00236A45" w:rsidDel="00B4390A">
          <w:rPr>
            <w:rFonts w:ascii="Arial" w:hAnsi="Arial" w:cs="Arial"/>
            <w:sz w:val="24"/>
            <w:szCs w:val="24"/>
          </w:rPr>
          <w:delText xml:space="preserve">sensación </w:delText>
        </w:r>
      </w:del>
      <w:ins w:id="597" w:author="Nahuel Defossé" w:date="2017-12-20T11:21:00Z">
        <w:r w:rsidR="00B4390A">
          <w:rPr>
            <w:rFonts w:ascii="Arial" w:hAnsi="Arial" w:cs="Arial"/>
            <w:sz w:val="24"/>
            <w:szCs w:val="24"/>
          </w:rPr>
          <w:t>experiencia</w:t>
        </w:r>
        <w:r w:rsidR="00B4390A" w:rsidRPr="00236A45">
          <w:rPr>
            <w:rFonts w:ascii="Arial" w:hAnsi="Arial" w:cs="Arial"/>
            <w:sz w:val="24"/>
            <w:szCs w:val="24"/>
          </w:rPr>
          <w:t xml:space="preserve"> </w:t>
        </w:r>
      </w:ins>
      <w:r w:rsidRPr="00236A45">
        <w:rPr>
          <w:rFonts w:ascii="Arial" w:hAnsi="Arial" w:cs="Arial"/>
          <w:sz w:val="24"/>
          <w:szCs w:val="24"/>
        </w:rPr>
        <w:t>de</w:t>
      </w:r>
      <w:del w:id="598" w:author="Nahuel Defossé" w:date="2017-12-20T11:21:00Z">
        <w:r w:rsidRPr="00236A45" w:rsidDel="00B4390A">
          <w:rPr>
            <w:rFonts w:ascii="Arial" w:hAnsi="Arial" w:cs="Arial"/>
            <w:sz w:val="24"/>
            <w:szCs w:val="24"/>
          </w:rPr>
          <w:delText>l</w:delText>
        </w:r>
      </w:del>
      <w:r w:rsidRPr="00236A45">
        <w:rPr>
          <w:rFonts w:ascii="Arial" w:hAnsi="Arial" w:cs="Arial"/>
          <w:sz w:val="24"/>
          <w:szCs w:val="24"/>
        </w:rPr>
        <w:t xml:space="preserve"> usuario y </w:t>
      </w:r>
      <w:ins w:id="599" w:author="Nahuel Defossé" w:date="2017-12-20T11:21:00Z">
        <w:r w:rsidR="00B4390A">
          <w:rPr>
            <w:rFonts w:ascii="Arial" w:hAnsi="Arial" w:cs="Arial"/>
            <w:sz w:val="24"/>
            <w:szCs w:val="24"/>
          </w:rPr>
          <w:t xml:space="preserve">como </w:t>
        </w:r>
      </w:ins>
      <w:r w:rsidRPr="00236A45">
        <w:rPr>
          <w:rFonts w:ascii="Arial" w:hAnsi="Arial" w:cs="Arial"/>
          <w:sz w:val="24"/>
          <w:szCs w:val="24"/>
        </w:rPr>
        <w:t>la apariencia no es</w:t>
      </w:r>
      <w:del w:id="600" w:author="Nahuel Defossé" w:date="2017-12-20T11:22:00Z">
        <w:r w:rsidRPr="00236A45" w:rsidDel="003B30F6">
          <w:rPr>
            <w:rFonts w:ascii="Arial" w:hAnsi="Arial" w:cs="Arial"/>
            <w:sz w:val="24"/>
            <w:szCs w:val="24"/>
          </w:rPr>
          <w:delText xml:space="preserve"> </w:delText>
        </w:r>
      </w:del>
      <w:r w:rsidRPr="00236A45">
        <w:rPr>
          <w:rFonts w:ascii="Arial" w:hAnsi="Arial" w:cs="Arial"/>
          <w:sz w:val="24"/>
          <w:szCs w:val="24"/>
        </w:rPr>
        <w:t xml:space="preserve">tan </w:t>
      </w:r>
      <w:del w:id="601" w:author="Nahuel Defossé" w:date="2017-12-20T11:22:00Z">
        <w:r w:rsidRPr="00236A45" w:rsidDel="003B30F6">
          <w:rPr>
            <w:rFonts w:ascii="Arial" w:hAnsi="Arial" w:cs="Arial"/>
            <w:sz w:val="24"/>
            <w:szCs w:val="24"/>
          </w:rPr>
          <w:delText xml:space="preserve">buena como </w:delText>
        </w:r>
      </w:del>
      <w:ins w:id="602" w:author="Nahuel Defossé" w:date="2017-12-20T11:22:00Z">
        <w:r w:rsidR="003B30F6">
          <w:rPr>
            <w:rFonts w:ascii="Arial" w:hAnsi="Arial" w:cs="Arial"/>
            <w:sz w:val="24"/>
            <w:szCs w:val="24"/>
          </w:rPr>
          <w:t xml:space="preserve">a la par de una App </w:t>
        </w:r>
      </w:ins>
      <w:del w:id="603" w:author="Nahuel Defossé" w:date="2017-12-20T11:22:00Z">
        <w:r w:rsidRPr="00236A45" w:rsidDel="003B30F6">
          <w:rPr>
            <w:rFonts w:ascii="Arial" w:hAnsi="Arial" w:cs="Arial"/>
            <w:sz w:val="24"/>
            <w:szCs w:val="24"/>
          </w:rPr>
          <w:delText xml:space="preserve">en la app </w:delText>
        </w:r>
      </w:del>
      <w:r w:rsidRPr="00236A45">
        <w:rPr>
          <w:rFonts w:ascii="Arial" w:hAnsi="Arial" w:cs="Arial"/>
          <w:sz w:val="24"/>
          <w:szCs w:val="24"/>
        </w:rPr>
        <w:t>nativa. Phonegap es el framework más popular en esta tecnología.</w:t>
      </w:r>
    </w:p>
    <w:p w14:paraId="349CBB84" w14:textId="77777777" w:rsidR="00FC6F5E" w:rsidRDefault="00236A45" w:rsidP="00236A45">
      <w:pPr>
        <w:pStyle w:val="Ttulo3"/>
        <w:rPr>
          <w:b w:val="0"/>
          <w:sz w:val="28"/>
          <w:szCs w:val="28"/>
        </w:rPr>
      </w:pPr>
      <w:bookmarkStart w:id="604" w:name="_Toc499023877"/>
      <w:r>
        <w:rPr>
          <w:b w:val="0"/>
          <w:sz w:val="28"/>
          <w:szCs w:val="28"/>
        </w:rPr>
        <w:t xml:space="preserve">5.5.6 </w:t>
      </w:r>
      <w:r w:rsidR="00FC6F5E" w:rsidRPr="00236A45">
        <w:rPr>
          <w:b w:val="0"/>
          <w:sz w:val="28"/>
          <w:szCs w:val="28"/>
        </w:rPr>
        <w:t>Aplicación híbrida: app interpretada</w:t>
      </w:r>
      <w:bookmarkEnd w:id="604"/>
    </w:p>
    <w:p w14:paraId="7BD27E22" w14:textId="77777777" w:rsidR="00236A45" w:rsidRPr="00236A45" w:rsidRDefault="00236A45" w:rsidP="00236A45"/>
    <w:p w14:paraId="553DCD9E"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14:paraId="3F061C90" w14:textId="77777777" w:rsidR="00FC6F5E" w:rsidRDefault="00FC6F5E" w:rsidP="00FC6F5E">
      <w:pPr>
        <w:pStyle w:val="NormalWeb"/>
        <w:keepNext/>
        <w:shd w:val="clear" w:color="auto" w:fill="FFFFFF"/>
        <w:spacing w:before="0" w:beforeAutospacing="0" w:after="0" w:afterAutospacing="0"/>
        <w:textAlignment w:val="baseline"/>
      </w:pPr>
      <w:r>
        <w:rPr>
          <w:noProof/>
          <w:lang w:val="es-ES_tradnl" w:eastAsia="es-ES_tradnl"/>
        </w:rPr>
        <w:lastRenderedPageBreak/>
        <w:drawing>
          <wp:inline distT="0" distB="0" distL="0" distR="0" wp14:anchorId="30AC19E3" wp14:editId="5569F913">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14:paraId="688284F2" w14:textId="77777777" w:rsidR="00FC6F5E" w:rsidRDefault="00FC6F5E" w:rsidP="00FC6F5E">
      <w:pPr>
        <w:pStyle w:val="Descripcin"/>
        <w:rPr>
          <w:rFonts w:ascii="Arial" w:hAnsi="Arial" w:cs="Arial"/>
          <w:color w:val="808080"/>
          <w:sz w:val="23"/>
          <w:szCs w:val="23"/>
        </w:rPr>
      </w:pPr>
      <w:r>
        <w:t xml:space="preserve">Ilustración </w:t>
      </w:r>
      <w:fldSimple w:instr=" SEQ Ilustración \* ARABIC ">
        <w:r w:rsidR="00294A12">
          <w:rPr>
            <w:noProof/>
          </w:rPr>
          <w:t>29</w:t>
        </w:r>
      </w:fldSimple>
      <w:r w:rsidR="00B62F21">
        <w:rPr>
          <w:noProof/>
        </w:rPr>
        <w:t xml:space="preserve"> - </w:t>
      </w:r>
      <w:r>
        <w:t xml:space="preserve"> Comparativa aplicaciones híbridas</w:t>
      </w:r>
    </w:p>
    <w:p w14:paraId="72332070" w14:textId="77777777" w:rsidR="00FC6F5E" w:rsidRPr="00E32148" w:rsidRDefault="00FC6F5E" w:rsidP="00FC6F5E">
      <w:pPr>
        <w:pStyle w:val="NormalWeb"/>
        <w:spacing w:before="0" w:beforeAutospacing="0" w:after="0" w:afterAutospacing="0"/>
      </w:pPr>
    </w:p>
    <w:p w14:paraId="2E705170" w14:textId="77777777" w:rsidR="00FC6F5E" w:rsidRDefault="00FC6F5E" w:rsidP="00FC6F5E">
      <w:pPr>
        <w:pStyle w:val="NormalWeb"/>
        <w:spacing w:before="0" w:beforeAutospacing="0" w:after="0" w:afterAutospacing="0"/>
      </w:pPr>
    </w:p>
    <w:p w14:paraId="25F10D21" w14:textId="77777777" w:rsidR="00FC6F5E" w:rsidRDefault="00FC6F5E" w:rsidP="00FC6F5E">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14:paraId="2B9183DB" w14:textId="77777777" w:rsidR="00FC6F5E" w:rsidRPr="00FC6F5E" w:rsidRDefault="00236A45" w:rsidP="00FC6F5E">
      <w:pPr>
        <w:pStyle w:val="Ttulo2"/>
        <w:rPr>
          <w:b/>
          <w:sz w:val="32"/>
          <w:szCs w:val="32"/>
        </w:rPr>
      </w:pPr>
      <w:bookmarkStart w:id="605" w:name="_Toc499023878"/>
      <w:r>
        <w:rPr>
          <w:b/>
          <w:sz w:val="32"/>
          <w:szCs w:val="32"/>
        </w:rPr>
        <w:t xml:space="preserve">5.6 </w:t>
      </w:r>
      <w:r w:rsidR="00FC6F5E" w:rsidRPr="00FC6F5E">
        <w:rPr>
          <w:b/>
          <w:sz w:val="32"/>
          <w:szCs w:val="32"/>
        </w:rPr>
        <w:t>Investigación en Desarrollo de Apps y WebApps</w:t>
      </w:r>
      <w:bookmarkEnd w:id="605"/>
    </w:p>
    <w:p w14:paraId="087C2C5F" w14:textId="77777777" w:rsidR="00FC6F5E" w:rsidRDefault="00FC6F5E" w:rsidP="00FC6F5E"/>
    <w:p w14:paraId="1EBEFAC0" w14:textId="4594323F" w:rsidR="00FC6F5E" w:rsidRPr="00236A45" w:rsidRDefault="00FC6F5E" w:rsidP="00FC6F5E">
      <w:pPr>
        <w:rPr>
          <w:rFonts w:ascii="Arial" w:hAnsi="Arial" w:cs="Arial"/>
          <w:sz w:val="24"/>
          <w:szCs w:val="24"/>
        </w:rPr>
      </w:pPr>
      <w:r w:rsidRPr="00236A45">
        <w:rPr>
          <w:rFonts w:ascii="Arial" w:hAnsi="Arial" w:cs="Arial"/>
          <w:sz w:val="24"/>
          <w:szCs w:val="24"/>
        </w:rPr>
        <w:t xml:space="preserve">Al momento de seleccionar el tipo de App o </w:t>
      </w:r>
      <w:del w:id="606" w:author="Nahuel Defossé" w:date="2017-12-22T10:45:00Z">
        <w:r w:rsidRPr="00236A45" w:rsidDel="000817BF">
          <w:rPr>
            <w:rFonts w:ascii="Arial" w:hAnsi="Arial" w:cs="Arial"/>
            <w:sz w:val="24"/>
            <w:szCs w:val="24"/>
          </w:rPr>
          <w:delText xml:space="preserve">webApp </w:delText>
        </w:r>
      </w:del>
      <w:ins w:id="607" w:author="Nahuel Defossé" w:date="2017-12-22T10:45:00Z">
        <w:r w:rsidR="000817BF">
          <w:rPr>
            <w:rFonts w:ascii="Arial" w:hAnsi="Arial" w:cs="Arial"/>
            <w:sz w:val="24"/>
            <w:szCs w:val="24"/>
          </w:rPr>
          <w:t>Web App</w:t>
        </w:r>
        <w:r w:rsidR="000817BF" w:rsidRPr="00236A45">
          <w:rPr>
            <w:rFonts w:ascii="Arial" w:hAnsi="Arial" w:cs="Arial"/>
            <w:sz w:val="24"/>
            <w:szCs w:val="24"/>
          </w:rPr>
          <w:t xml:space="preserve"> </w:t>
        </w:r>
      </w:ins>
      <w:r w:rsidRPr="00236A45">
        <w:rPr>
          <w:rFonts w:ascii="Arial" w:hAnsi="Arial" w:cs="Arial"/>
          <w:sz w:val="24"/>
          <w:szCs w:val="24"/>
        </w:rPr>
        <w:t>se investigó en las distintas tecnologías para seleccionar la adecuada</w:t>
      </w:r>
    </w:p>
    <w:p w14:paraId="1FA6611B" w14:textId="77777777" w:rsidR="004533E2" w:rsidRDefault="00FC6F5E" w:rsidP="004533E2">
      <w:pPr>
        <w:keepNext/>
      </w:pPr>
      <w:r>
        <w:rPr>
          <w:noProof/>
          <w:lang w:val="es-ES_tradnl" w:eastAsia="es-ES_tradnl"/>
        </w:rPr>
        <w:drawing>
          <wp:inline distT="0" distB="0" distL="0" distR="0" wp14:anchorId="5D851F0C" wp14:editId="570504B2">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4CE81BFB" w14:textId="77777777" w:rsidR="00FC6F5E" w:rsidRDefault="004533E2" w:rsidP="004533E2">
      <w:pPr>
        <w:pStyle w:val="Descripcin"/>
        <w:jc w:val="center"/>
      </w:pPr>
      <w:r>
        <w:t xml:space="preserve">Ilustración </w:t>
      </w:r>
      <w:fldSimple w:instr=" SEQ Ilustración \* ARABIC ">
        <w:r w:rsidR="00294A12">
          <w:rPr>
            <w:noProof/>
          </w:rPr>
          <w:t>30</w:t>
        </w:r>
      </w:fldSimple>
      <w:r>
        <w:t xml:space="preserve"> - Herramientas para desarrollo de apps</w:t>
      </w:r>
    </w:p>
    <w:p w14:paraId="7F86377C" w14:textId="77777777" w:rsidR="00FC6F5E" w:rsidRDefault="00236A45" w:rsidP="00236A45">
      <w:pPr>
        <w:pStyle w:val="Ttulo3"/>
        <w:rPr>
          <w:b w:val="0"/>
          <w:sz w:val="28"/>
          <w:szCs w:val="28"/>
        </w:rPr>
      </w:pPr>
      <w:bookmarkStart w:id="608" w:name="_Toc499023879"/>
      <w:r>
        <w:rPr>
          <w:b w:val="0"/>
          <w:sz w:val="28"/>
          <w:szCs w:val="28"/>
        </w:rPr>
        <w:t xml:space="preserve">5.6.1 </w:t>
      </w:r>
      <w:r w:rsidR="00FC6F5E" w:rsidRPr="00236A45">
        <w:rPr>
          <w:b w:val="0"/>
          <w:sz w:val="28"/>
          <w:szCs w:val="28"/>
        </w:rPr>
        <w:t>Android Studio</w:t>
      </w:r>
      <w:bookmarkEnd w:id="608"/>
    </w:p>
    <w:p w14:paraId="5B0B7EF0" w14:textId="77777777" w:rsidR="00236A45" w:rsidRPr="00236A45" w:rsidRDefault="00236A45" w:rsidP="00236A45"/>
    <w:p w14:paraId="6311B6CB" w14:textId="72A78D13" w:rsidR="00FC6F5E" w:rsidRPr="00236A45" w:rsidRDefault="002470EC" w:rsidP="00FC6F5E">
      <w:pPr>
        <w:rPr>
          <w:rFonts w:ascii="Arial" w:hAnsi="Arial" w:cs="Arial"/>
          <w:sz w:val="24"/>
          <w:szCs w:val="24"/>
        </w:rPr>
      </w:pPr>
      <w:ins w:id="609" w:author="Nahuel Defossé" w:date="2017-12-22T10:46:00Z">
        <w:r w:rsidRPr="00737C49">
          <w:rPr>
            <w:sz w:val="28"/>
            <w:szCs w:val="28"/>
            <w:rPrChange w:id="610" w:author="Nahuel Defossé" w:date="2017-12-22T10:47:00Z">
              <w:rPr>
                <w:b/>
                <w:sz w:val="28"/>
                <w:szCs w:val="28"/>
              </w:rPr>
            </w:rPrChange>
          </w:rPr>
          <w:t>Android Studio</w:t>
        </w:r>
        <w:r w:rsidRPr="00737C49">
          <w:rPr>
            <w:rFonts w:ascii="Arial" w:hAnsi="Arial" w:cs="Arial"/>
            <w:sz w:val="24"/>
            <w:szCs w:val="24"/>
          </w:rPr>
          <w:t xml:space="preserve"> </w:t>
        </w:r>
      </w:ins>
      <w:ins w:id="611" w:author="Nahuel Defossé" w:date="2017-12-22T10:48:00Z">
        <w:r w:rsidR="00737C49">
          <w:rPr>
            <w:rFonts w:ascii="Arial" w:hAnsi="Arial" w:cs="Arial"/>
            <w:sz w:val="24"/>
            <w:szCs w:val="24"/>
          </w:rPr>
          <w:t>e</w:t>
        </w:r>
      </w:ins>
      <w:del w:id="612" w:author="Nahuel Defossé" w:date="2017-12-22T10:48:00Z">
        <w:r w:rsidR="00FC6F5E" w:rsidRPr="00236A45" w:rsidDel="00737C49">
          <w:rPr>
            <w:rFonts w:ascii="Arial" w:hAnsi="Arial" w:cs="Arial"/>
            <w:sz w:val="24"/>
            <w:szCs w:val="24"/>
          </w:rPr>
          <w:delText>E</w:delText>
        </w:r>
      </w:del>
      <w:r w:rsidR="00FC6F5E" w:rsidRPr="00236A45">
        <w:rPr>
          <w:rFonts w:ascii="Arial" w:hAnsi="Arial" w:cs="Arial"/>
          <w:sz w:val="24"/>
          <w:szCs w:val="24"/>
        </w:rPr>
        <w:t>s el IDE oficial para el desarrollo de aplicaciones para Android</w:t>
      </w:r>
      <w:ins w:id="613" w:author="Nahuel Defossé" w:date="2017-12-22T10:48:00Z">
        <w:r w:rsidR="00737C49">
          <w:rPr>
            <w:rFonts w:ascii="Arial" w:hAnsi="Arial" w:cs="Arial"/>
            <w:sz w:val="24"/>
            <w:szCs w:val="24"/>
          </w:rPr>
          <w:t xml:space="preserve">, </w:t>
        </w:r>
      </w:ins>
      <w:del w:id="614" w:author="Nahuel Defossé" w:date="2017-12-22T10:48:00Z">
        <w:r w:rsidR="00FC6F5E" w:rsidRPr="00236A45" w:rsidDel="00737C49">
          <w:rPr>
            <w:rFonts w:ascii="Arial" w:hAnsi="Arial" w:cs="Arial"/>
            <w:sz w:val="24"/>
            <w:szCs w:val="24"/>
          </w:rPr>
          <w:delText xml:space="preserve"> y se </w:delText>
        </w:r>
      </w:del>
      <w:r w:rsidR="00FC6F5E" w:rsidRPr="00236A45">
        <w:rPr>
          <w:rFonts w:ascii="Arial" w:hAnsi="Arial" w:cs="Arial"/>
          <w:sz w:val="24"/>
          <w:szCs w:val="24"/>
        </w:rPr>
        <w:t>basa</w:t>
      </w:r>
      <w:ins w:id="615" w:author="Nahuel Defossé" w:date="2017-12-22T10:48:00Z">
        <w:r w:rsidR="00737C49">
          <w:rPr>
            <w:rFonts w:ascii="Arial" w:hAnsi="Arial" w:cs="Arial"/>
            <w:sz w:val="24"/>
            <w:szCs w:val="24"/>
          </w:rPr>
          <w:t>do</w:t>
        </w:r>
      </w:ins>
      <w:r w:rsidR="00FC6F5E" w:rsidRPr="00236A45">
        <w:rPr>
          <w:rFonts w:ascii="Arial" w:hAnsi="Arial" w:cs="Arial"/>
          <w:sz w:val="24"/>
          <w:szCs w:val="24"/>
        </w:rPr>
        <w:t xml:space="preserve"> en</w:t>
      </w:r>
      <w:ins w:id="616" w:author="Nahuel Defossé" w:date="2017-12-22T10:48:00Z">
        <w:r w:rsidR="00737C49">
          <w:rPr>
            <w:rFonts w:ascii="Arial" w:hAnsi="Arial" w:cs="Arial"/>
            <w:sz w:val="24"/>
            <w:szCs w:val="24"/>
          </w:rPr>
          <w:t xml:space="preserve"> la tecnología</w:t>
        </w:r>
      </w:ins>
      <w:r w:rsidR="00FC6F5E" w:rsidRPr="00236A45">
        <w:rPr>
          <w:rFonts w:ascii="Arial" w:hAnsi="Arial" w:cs="Arial"/>
          <w:sz w:val="24"/>
          <w:szCs w:val="24"/>
        </w:rPr>
        <w:t> IntelliJ IDEA . Además del potente editor de códigos y las herramientas para desarrolladores de IntelliJ, Android Studio ofrece</w:t>
      </w:r>
      <w:commentRangeStart w:id="617"/>
      <w:r w:rsidR="00FC6F5E" w:rsidRPr="00236A45">
        <w:rPr>
          <w:rFonts w:ascii="Arial" w:hAnsi="Arial" w:cs="Arial"/>
          <w:sz w:val="24"/>
          <w:szCs w:val="24"/>
        </w:rPr>
        <w:t xml:space="preserve"> </w:t>
      </w:r>
      <w:del w:id="618" w:author="Nahuel Defossé" w:date="2017-12-22T10:48:00Z">
        <w:r w:rsidR="00FC6F5E" w:rsidRPr="00236A45" w:rsidDel="00737C49">
          <w:rPr>
            <w:rFonts w:ascii="Arial" w:hAnsi="Arial" w:cs="Arial"/>
            <w:sz w:val="24"/>
            <w:szCs w:val="24"/>
          </w:rPr>
          <w:delText xml:space="preserve">aún más </w:delText>
        </w:r>
      </w:del>
      <w:r w:rsidR="00FC6F5E" w:rsidRPr="00236A45">
        <w:rPr>
          <w:rFonts w:ascii="Arial" w:hAnsi="Arial" w:cs="Arial"/>
          <w:sz w:val="24"/>
          <w:szCs w:val="24"/>
        </w:rPr>
        <w:t xml:space="preserve">funciones que aumentan la productividad durante la compilación de apps </w:t>
      </w:r>
      <w:r w:rsidR="00FC6F5E" w:rsidRPr="00236A45">
        <w:rPr>
          <w:rFonts w:ascii="Arial" w:hAnsi="Arial" w:cs="Arial"/>
          <w:sz w:val="24"/>
          <w:szCs w:val="24"/>
        </w:rPr>
        <w:lastRenderedPageBreak/>
        <w:t>para Android</w:t>
      </w:r>
      <w:commentRangeEnd w:id="617"/>
      <w:r w:rsidR="00737C49">
        <w:rPr>
          <w:rStyle w:val="Refdecomentario"/>
        </w:rPr>
        <w:commentReference w:id="617"/>
      </w:r>
      <w:r w:rsidR="00FC6F5E" w:rsidRPr="00236A45">
        <w:rPr>
          <w:rFonts w:ascii="Arial" w:hAnsi="Arial" w:cs="Arial"/>
          <w:sz w:val="24"/>
          <w:szCs w:val="24"/>
        </w:rPr>
        <w:t xml:space="preserve">. </w:t>
      </w:r>
      <w:ins w:id="619" w:author="Nahuel Defossé" w:date="2017-12-22T10:50:00Z">
        <w:r w:rsidR="00737C49">
          <w:rPr>
            <w:rFonts w:ascii="Arial" w:hAnsi="Arial" w:cs="Arial"/>
            <w:sz w:val="24"/>
            <w:szCs w:val="24"/>
          </w:rPr>
          <w:t xml:space="preserve">Provee también </w:t>
        </w:r>
      </w:ins>
      <w:del w:id="620" w:author="Nahuel Defossé" w:date="2017-12-22T10:50:00Z">
        <w:r w:rsidR="00236A45" w:rsidRPr="00236A45" w:rsidDel="00737C49">
          <w:rPr>
            <w:rFonts w:ascii="Arial" w:hAnsi="Arial" w:cs="Arial"/>
            <w:sz w:val="24"/>
            <w:szCs w:val="24"/>
          </w:rPr>
          <w:delText>Además,</w:delText>
        </w:r>
        <w:r w:rsidR="00FC6F5E" w:rsidRPr="00236A45" w:rsidDel="00737C49">
          <w:rPr>
            <w:rFonts w:ascii="Arial" w:hAnsi="Arial" w:cs="Arial"/>
            <w:sz w:val="24"/>
            <w:szCs w:val="24"/>
          </w:rPr>
          <w:delText xml:space="preserve"> posibilita el uso de </w:delText>
        </w:r>
      </w:del>
      <w:r w:rsidR="00FC6F5E" w:rsidRPr="00236A45">
        <w:rPr>
          <w:rFonts w:ascii="Arial" w:hAnsi="Arial" w:cs="Arial"/>
          <w:sz w:val="24"/>
          <w:szCs w:val="24"/>
        </w:rPr>
        <w:t xml:space="preserve">emuladores con </w:t>
      </w:r>
      <w:del w:id="621" w:author="Nahuel Defossé" w:date="2017-12-22T10:50:00Z">
        <w:r w:rsidR="00FC6F5E" w:rsidRPr="00236A45" w:rsidDel="00737C49">
          <w:rPr>
            <w:rFonts w:ascii="Arial" w:hAnsi="Arial" w:cs="Arial"/>
            <w:sz w:val="24"/>
            <w:szCs w:val="24"/>
          </w:rPr>
          <w:delText xml:space="preserve">distintos niveles y </w:delText>
        </w:r>
      </w:del>
      <w:ins w:id="622" w:author="Nahuel Defossé" w:date="2017-12-22T10:50:00Z">
        <w:r w:rsidR="00737C49">
          <w:rPr>
            <w:rFonts w:ascii="Arial" w:hAnsi="Arial" w:cs="Arial"/>
            <w:sz w:val="24"/>
            <w:szCs w:val="24"/>
          </w:rPr>
          <w:t xml:space="preserve">para diferentes plataformas de </w:t>
        </w:r>
      </w:ins>
      <w:r w:rsidR="00FC6F5E" w:rsidRPr="00236A45">
        <w:rPr>
          <w:rFonts w:ascii="Arial" w:hAnsi="Arial" w:cs="Arial"/>
          <w:sz w:val="24"/>
          <w:szCs w:val="24"/>
        </w:rPr>
        <w:t>hardware</w:t>
      </w:r>
      <w:ins w:id="623" w:author="Nahuel Defossé" w:date="2017-12-22T10:50:00Z">
        <w:r w:rsidR="00737C49">
          <w:rPr>
            <w:rFonts w:ascii="Arial" w:hAnsi="Arial" w:cs="Arial"/>
            <w:sz w:val="24"/>
            <w:szCs w:val="24"/>
          </w:rPr>
          <w:t xml:space="preserve">, destinados a la prueba </w:t>
        </w:r>
      </w:ins>
      <w:del w:id="624" w:author="Nahuel Defossé" w:date="2017-12-22T10:50:00Z">
        <w:r w:rsidR="00FC6F5E" w:rsidRPr="00236A45" w:rsidDel="00737C49">
          <w:rPr>
            <w:rFonts w:ascii="Arial" w:hAnsi="Arial" w:cs="Arial"/>
            <w:sz w:val="24"/>
            <w:szCs w:val="24"/>
          </w:rPr>
          <w:delText xml:space="preserve"> específico para testear las app creadas</w:delText>
        </w:r>
      </w:del>
      <w:ins w:id="625" w:author="Nahuel Defossé" w:date="2017-12-22T10:50:00Z">
        <w:r w:rsidR="00737C49">
          <w:rPr>
            <w:rFonts w:ascii="Arial" w:hAnsi="Arial" w:cs="Arial"/>
            <w:sz w:val="24"/>
            <w:szCs w:val="24"/>
          </w:rPr>
          <w:t>de Apps</w:t>
        </w:r>
      </w:ins>
      <w:r w:rsidR="00FC6F5E" w:rsidRPr="00236A45">
        <w:rPr>
          <w:rFonts w:ascii="Arial" w:hAnsi="Arial" w:cs="Arial"/>
          <w:sz w:val="24"/>
          <w:szCs w:val="24"/>
        </w:rPr>
        <w:t xml:space="preserve">. </w:t>
      </w:r>
    </w:p>
    <w:p w14:paraId="399E8262" w14:textId="77777777" w:rsidR="00FC6F5E" w:rsidRPr="00167F3E" w:rsidRDefault="00FC6F5E" w:rsidP="00FC6F5E"/>
    <w:p w14:paraId="10FCAE04" w14:textId="14E51252" w:rsidR="00FC6F5E" w:rsidRDefault="00894C5C" w:rsidP="00236A45">
      <w:pPr>
        <w:pStyle w:val="Ttulo3"/>
        <w:rPr>
          <w:b w:val="0"/>
          <w:sz w:val="28"/>
          <w:szCs w:val="28"/>
        </w:rPr>
      </w:pPr>
      <w:bookmarkStart w:id="626" w:name="_Toc499023880"/>
      <w:r>
        <w:rPr>
          <w:b w:val="0"/>
          <w:sz w:val="28"/>
          <w:szCs w:val="28"/>
        </w:rPr>
        <w:t xml:space="preserve">5.6.2 </w:t>
      </w:r>
      <w:r w:rsidR="00FC6F5E" w:rsidRPr="00236A45">
        <w:rPr>
          <w:b w:val="0"/>
          <w:sz w:val="28"/>
          <w:szCs w:val="28"/>
        </w:rPr>
        <w:t xml:space="preserve">App </w:t>
      </w:r>
      <w:ins w:id="627" w:author="Nahuel Defossé" w:date="2017-12-22T10:51:00Z">
        <w:r w:rsidR="00737C49">
          <w:rPr>
            <w:b w:val="0"/>
            <w:sz w:val="28"/>
            <w:szCs w:val="28"/>
          </w:rPr>
          <w:t>I</w:t>
        </w:r>
      </w:ins>
      <w:del w:id="628" w:author="Nahuel Defossé" w:date="2017-12-22T10:51:00Z">
        <w:r w:rsidR="00FC6F5E" w:rsidRPr="00236A45" w:rsidDel="00737C49">
          <w:rPr>
            <w:b w:val="0"/>
            <w:sz w:val="28"/>
            <w:szCs w:val="28"/>
          </w:rPr>
          <w:delText>i</w:delText>
        </w:r>
      </w:del>
      <w:r w:rsidR="00FC6F5E" w:rsidRPr="00236A45">
        <w:rPr>
          <w:b w:val="0"/>
          <w:sz w:val="28"/>
          <w:szCs w:val="28"/>
        </w:rPr>
        <w:t>nventor</w:t>
      </w:r>
      <w:bookmarkEnd w:id="626"/>
    </w:p>
    <w:p w14:paraId="48AC7CB6" w14:textId="77777777" w:rsidR="00894C5C" w:rsidRPr="00894C5C" w:rsidRDefault="00894C5C" w:rsidP="00894C5C"/>
    <w:p w14:paraId="1C3920DF" w14:textId="77777777" w:rsidR="00FC6F5E" w:rsidRPr="00894C5C" w:rsidRDefault="00FC6F5E" w:rsidP="00FC6F5E">
      <w:pPr>
        <w:rPr>
          <w:rFonts w:ascii="Arial" w:hAnsi="Arial" w:cs="Arial"/>
          <w:sz w:val="24"/>
          <w:szCs w:val="24"/>
        </w:rPr>
      </w:pPr>
      <w:r w:rsidRPr="00894C5C">
        <w:rPr>
          <w:rFonts w:ascii="Arial" w:hAnsi="Arial" w:cs="Arial"/>
          <w:sz w:val="24"/>
          <w:szCs w:val="24"/>
        </w:rPr>
        <w:t>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w:t>
      </w:r>
      <w:commentRangeStart w:id="629"/>
      <w:r w:rsidRPr="00894C5C">
        <w:rPr>
          <w:rFonts w:ascii="Arial" w:hAnsi="Arial" w:cs="Arial"/>
          <w:sz w:val="24"/>
          <w:szCs w:val="24"/>
        </w:rPr>
        <w:t xml:space="preserve"> se puede descargar fácilmente de la web</w:t>
      </w:r>
      <w:commentRangeEnd w:id="629"/>
      <w:r w:rsidR="00FF46D8">
        <w:rPr>
          <w:rStyle w:val="Refdecomentario"/>
        </w:rPr>
        <w:commentReference w:id="629"/>
      </w:r>
      <w:r w:rsidRPr="00894C5C">
        <w:rPr>
          <w:rFonts w:ascii="Arial" w:hAnsi="Arial" w:cs="Arial"/>
          <w:sz w:val="24"/>
          <w:szCs w:val="24"/>
        </w:rPr>
        <w:t>. Las aplicaciones creadas con App Inventor están limitadas por su simplicidad, aunque permiten cubrir un gran número de necesidades básicas en un dispositivo móvil.</w:t>
      </w:r>
    </w:p>
    <w:p w14:paraId="56AEBAD1" w14:textId="77777777" w:rsidR="00FC6F5E" w:rsidRPr="00894C5C" w:rsidRDefault="00FC6F5E" w:rsidP="00FC6F5E">
      <w:pPr>
        <w:rPr>
          <w:rFonts w:ascii="Arial" w:hAnsi="Arial" w:cs="Arial"/>
          <w:sz w:val="24"/>
          <w:szCs w:val="24"/>
        </w:rPr>
      </w:pPr>
      <w:r w:rsidRPr="00894C5C">
        <w:rPr>
          <w:rFonts w:ascii="Arial" w:hAnsi="Arial" w:cs="Arial"/>
          <w:sz w:val="24"/>
          <w:szCs w:val="24"/>
        </w:rPr>
        <w:t xml:space="preserve">Con </w:t>
      </w:r>
      <w:commentRangeStart w:id="630"/>
      <w:r w:rsidRPr="00894C5C">
        <w:rPr>
          <w:rFonts w:ascii="Arial" w:hAnsi="Arial" w:cs="Arial"/>
          <w:sz w:val="24"/>
          <w:szCs w:val="24"/>
        </w:rPr>
        <w:t xml:space="preserve">Google </w:t>
      </w:r>
      <w:commentRangeEnd w:id="630"/>
      <w:r w:rsidR="00FF46D8">
        <w:rPr>
          <w:rStyle w:val="Refdecomentario"/>
        </w:rPr>
        <w:commentReference w:id="630"/>
      </w:r>
      <w:r w:rsidRPr="00894C5C">
        <w:rPr>
          <w:rFonts w:ascii="Arial" w:hAnsi="Arial" w:cs="Arial"/>
          <w:sz w:val="24"/>
          <w:szCs w:val="24"/>
        </w:rPr>
        <w:t>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0841B96C" w14:textId="77777777" w:rsidR="00FC6F5E" w:rsidRDefault="00FC6F5E" w:rsidP="00FC6F5E">
      <w:r w:rsidRPr="00894C5C">
        <w:rPr>
          <w:rFonts w:ascii="Arial" w:hAnsi="Arial" w:cs="Arial"/>
          <w:sz w:val="24"/>
          <w:szCs w:val="24"/>
        </w:rPr>
        <w:t xml:space="preserve">Otra gran cualidad es la posibilidad de insertarlo en la educación dado su programación por medio de bloques gráficos, que resultan ser muy intuitivos en aquellas personas que se introducen. </w:t>
      </w:r>
    </w:p>
    <w:p w14:paraId="5C732160" w14:textId="087976A8" w:rsidR="00FC6F5E" w:rsidRPr="00894C5C" w:rsidRDefault="00FC6F5E" w:rsidP="00FC6F5E">
      <w:pPr>
        <w:rPr>
          <w:rFonts w:ascii="Arial" w:hAnsi="Arial" w:cs="Arial"/>
          <w:sz w:val="24"/>
          <w:szCs w:val="24"/>
        </w:rPr>
      </w:pPr>
      <w:r w:rsidRPr="00894C5C">
        <w:rPr>
          <w:rFonts w:ascii="Arial" w:hAnsi="Arial" w:cs="Arial"/>
          <w:sz w:val="24"/>
          <w:szCs w:val="24"/>
        </w:rPr>
        <w:t xml:space="preserve">Unas primeras apps para el SAR fueron realizadas bajo esta plataforma, </w:t>
      </w:r>
      <w:ins w:id="631" w:author="Nahuel Defossé" w:date="2017-12-22T10:56:00Z">
        <w:r w:rsidR="00FF476A">
          <w:rPr>
            <w:rFonts w:ascii="Arial" w:hAnsi="Arial" w:cs="Arial"/>
            <w:sz w:val="24"/>
            <w:szCs w:val="24"/>
          </w:rPr>
          <w:t xml:space="preserve">de dicha experiencia se pudo conluir </w:t>
        </w:r>
      </w:ins>
      <w:del w:id="632" w:author="Nahuel Defossé" w:date="2017-12-22T10:56:00Z">
        <w:r w:rsidRPr="00894C5C" w:rsidDel="00FF476A">
          <w:rPr>
            <w:rFonts w:ascii="Arial" w:hAnsi="Arial" w:cs="Arial"/>
            <w:sz w:val="24"/>
            <w:szCs w:val="24"/>
          </w:rPr>
          <w:delText xml:space="preserve">concluyendo </w:delText>
        </w:r>
      </w:del>
      <w:r w:rsidRPr="00894C5C">
        <w:rPr>
          <w:rFonts w:ascii="Arial" w:hAnsi="Arial" w:cs="Arial"/>
          <w:sz w:val="24"/>
          <w:szCs w:val="24"/>
        </w:rPr>
        <w:t xml:space="preserve">que tiene una </w:t>
      </w:r>
      <w:ins w:id="633" w:author="Nahuel Defossé" w:date="2017-12-22T10:57:00Z">
        <w:r w:rsidR="00FF476A">
          <w:rPr>
            <w:rFonts w:ascii="Arial" w:hAnsi="Arial" w:cs="Arial"/>
            <w:sz w:val="24"/>
            <w:szCs w:val="24"/>
          </w:rPr>
          <w:t xml:space="preserve">baja </w:t>
        </w:r>
      </w:ins>
      <w:r w:rsidRPr="00894C5C">
        <w:rPr>
          <w:rFonts w:ascii="Arial" w:hAnsi="Arial" w:cs="Arial"/>
          <w:sz w:val="24"/>
          <w:szCs w:val="24"/>
        </w:rPr>
        <w:t>curva de aprendizaje</w:t>
      </w:r>
      <w:del w:id="634" w:author="Nahuel Defossé" w:date="2017-12-22T10:57:00Z">
        <w:r w:rsidRPr="00894C5C" w:rsidDel="00FF476A">
          <w:rPr>
            <w:rFonts w:ascii="Arial" w:hAnsi="Arial" w:cs="Arial"/>
            <w:sz w:val="24"/>
            <w:szCs w:val="24"/>
          </w:rPr>
          <w:delText xml:space="preserve"> corta</w:delText>
        </w:r>
      </w:del>
      <w:r w:rsidRPr="00894C5C">
        <w:rPr>
          <w:rFonts w:ascii="Arial" w:hAnsi="Arial" w:cs="Arial"/>
          <w:sz w:val="24"/>
          <w:szCs w:val="24"/>
        </w:rPr>
        <w:t>.</w:t>
      </w:r>
    </w:p>
    <w:p w14:paraId="47D4421B" w14:textId="77777777" w:rsidR="00FC6F5E" w:rsidRPr="00167F3E" w:rsidRDefault="00FC6F5E" w:rsidP="00FC6F5E"/>
    <w:p w14:paraId="34F8E4AB" w14:textId="77777777" w:rsidR="00FC6F5E" w:rsidRDefault="00894C5C" w:rsidP="00236A45">
      <w:pPr>
        <w:pStyle w:val="Ttulo3"/>
        <w:rPr>
          <w:b w:val="0"/>
          <w:sz w:val="28"/>
          <w:szCs w:val="28"/>
        </w:rPr>
      </w:pPr>
      <w:bookmarkStart w:id="635" w:name="_Toc499023881"/>
      <w:r>
        <w:rPr>
          <w:b w:val="0"/>
          <w:sz w:val="28"/>
          <w:szCs w:val="28"/>
        </w:rPr>
        <w:t xml:space="preserve">5.6.3 </w:t>
      </w:r>
      <w:r w:rsidR="00FC6F5E" w:rsidRPr="00236A45">
        <w:rPr>
          <w:b w:val="0"/>
          <w:sz w:val="28"/>
          <w:szCs w:val="28"/>
        </w:rPr>
        <w:t>Intel XDK</w:t>
      </w:r>
      <w:bookmarkEnd w:id="635"/>
    </w:p>
    <w:p w14:paraId="4B694C50" w14:textId="77777777" w:rsidR="00894C5C" w:rsidRPr="00894C5C" w:rsidRDefault="00894C5C" w:rsidP="00894C5C"/>
    <w:p w14:paraId="21A16AE3" w14:textId="154FFB5E" w:rsidR="00FC6F5E" w:rsidRPr="00894C5C" w:rsidRDefault="00FC6F5E" w:rsidP="00FC6F5E">
      <w:pPr>
        <w:rPr>
          <w:rFonts w:ascii="Arial" w:hAnsi="Arial" w:cs="Arial"/>
          <w:color w:val="222222"/>
          <w:sz w:val="24"/>
          <w:szCs w:val="24"/>
        </w:rPr>
      </w:pPr>
      <w:r w:rsidRPr="00894C5C">
        <w:rPr>
          <w:rFonts w:ascii="Arial" w:hAnsi="Arial" w:cs="Arial"/>
          <w:sz w:val="24"/>
          <w:szCs w:val="24"/>
        </w:rPr>
        <w:t xml:space="preserve">Es un kit de desarrollo creado por Intel para crear aplicaciones nativas para los teléfonos celulares y las tabletas que utilizan tecnologías </w:t>
      </w:r>
      <w:del w:id="636" w:author="Nahuel Defossé" w:date="2017-12-22T10:57:00Z">
        <w:r w:rsidRPr="00894C5C" w:rsidDel="00FF476A">
          <w:rPr>
            <w:rFonts w:ascii="Arial" w:hAnsi="Arial" w:cs="Arial"/>
            <w:sz w:val="24"/>
            <w:szCs w:val="24"/>
          </w:rPr>
          <w:delText xml:space="preserve">de la </w:delText>
        </w:r>
      </w:del>
      <w:r w:rsidRPr="00894C5C">
        <w:rPr>
          <w:rFonts w:ascii="Arial" w:hAnsi="Arial" w:cs="Arial"/>
          <w:sz w:val="24"/>
          <w:szCs w:val="24"/>
        </w:rPr>
        <w:t>web como HTML5, CSS y </w:t>
      </w:r>
      <w:del w:id="637" w:author="Nahuel Defossé" w:date="2017-12-22T10:57:00Z">
        <w:r w:rsidRPr="00894C5C" w:rsidDel="00FF476A">
          <w:rPr>
            <w:rFonts w:ascii="Arial" w:hAnsi="Arial" w:cs="Arial"/>
            <w:sz w:val="24"/>
            <w:szCs w:val="24"/>
          </w:rPr>
          <w:delText>Javascript</w:delText>
        </w:r>
      </w:del>
      <w:ins w:id="638" w:author="Nahuel Defossé" w:date="2017-12-22T10:57:00Z">
        <w:r w:rsidR="00FF476A" w:rsidRPr="00894C5C">
          <w:rPr>
            <w:rFonts w:ascii="Arial" w:hAnsi="Arial" w:cs="Arial"/>
            <w:sz w:val="24"/>
            <w:szCs w:val="24"/>
          </w:rPr>
          <w:t>Java</w:t>
        </w:r>
        <w:r w:rsidR="00FF476A">
          <w:rPr>
            <w:rFonts w:ascii="Arial" w:hAnsi="Arial" w:cs="Arial"/>
            <w:sz w:val="24"/>
            <w:szCs w:val="24"/>
          </w:rPr>
          <w:t>S</w:t>
        </w:r>
        <w:r w:rsidR="00FF476A" w:rsidRPr="00894C5C">
          <w:rPr>
            <w:rFonts w:ascii="Arial" w:hAnsi="Arial" w:cs="Arial"/>
            <w:sz w:val="24"/>
            <w:szCs w:val="24"/>
          </w:rPr>
          <w:t>cript</w:t>
        </w:r>
      </w:ins>
      <w:r w:rsidRPr="00894C5C">
        <w:rPr>
          <w:rFonts w:ascii="Arial" w:hAnsi="Arial" w:cs="Arial"/>
          <w:sz w:val="24"/>
          <w:szCs w:val="24"/>
        </w:rPr>
        <w:t xml:space="preserve">. Las aplicaciones </w:t>
      </w:r>
      <w:del w:id="639" w:author="Nahuel Defossé" w:date="2017-12-22T10:57:00Z">
        <w:r w:rsidRPr="00894C5C" w:rsidDel="00FF476A">
          <w:rPr>
            <w:rFonts w:ascii="Arial" w:hAnsi="Arial" w:cs="Arial"/>
            <w:sz w:val="24"/>
            <w:szCs w:val="24"/>
          </w:rPr>
          <w:delText xml:space="preserve">están </w:delText>
        </w:r>
      </w:del>
      <w:ins w:id="640" w:author="Nahuel Defossé" w:date="2017-12-22T10:57:00Z">
        <w:r w:rsidR="00FF476A">
          <w:rPr>
            <w:rFonts w:ascii="Arial" w:hAnsi="Arial" w:cs="Arial"/>
            <w:sz w:val="24"/>
            <w:szCs w:val="24"/>
          </w:rPr>
          <w:t xml:space="preserve">se compilan mediante un servicio </w:t>
        </w:r>
      </w:ins>
      <w:del w:id="641" w:author="Nahuel Defossé" w:date="2017-12-22T10:57:00Z">
        <w:r w:rsidRPr="00894C5C" w:rsidDel="00FF476A">
          <w:rPr>
            <w:rFonts w:ascii="Arial" w:hAnsi="Arial" w:cs="Arial"/>
            <w:sz w:val="24"/>
            <w:szCs w:val="24"/>
          </w:rPr>
          <w:delText>compiladas vía </w:delText>
        </w:r>
      </w:del>
      <w:r w:rsidRPr="00894C5C">
        <w:rPr>
          <w:rFonts w:ascii="Arial" w:hAnsi="Arial" w:cs="Arial"/>
          <w:sz w:val="24"/>
          <w:szCs w:val="24"/>
        </w:rPr>
        <w:t>on-line</w:t>
      </w:r>
      <w:ins w:id="642" w:author="Nahuel Defossé" w:date="2017-12-22T10:58:00Z">
        <w:r w:rsidR="00FF476A">
          <w:rPr>
            <w:rFonts w:ascii="Arial" w:hAnsi="Arial" w:cs="Arial"/>
            <w:sz w:val="24"/>
            <w:szCs w:val="24"/>
          </w:rPr>
          <w:t>.</w:t>
        </w:r>
      </w:ins>
      <w:r w:rsidRPr="00894C5C">
        <w:rPr>
          <w:rFonts w:ascii="Arial" w:hAnsi="Arial" w:cs="Arial"/>
          <w:sz w:val="24"/>
          <w:szCs w:val="24"/>
        </w:rPr>
        <w:t xml:space="preserve"> </w:t>
      </w:r>
      <w:del w:id="643" w:author="Nahuel Defossé" w:date="2017-12-22T10:58:00Z">
        <w:r w:rsidRPr="00894C5C" w:rsidDel="00FF476A">
          <w:rPr>
            <w:rFonts w:ascii="Arial" w:hAnsi="Arial" w:cs="Arial"/>
            <w:sz w:val="24"/>
            <w:szCs w:val="24"/>
          </w:rPr>
          <w:delText xml:space="preserve">en la </w:delText>
        </w:r>
      </w:del>
      <w:ins w:id="644" w:author="Nahuel Defossé" w:date="2017-12-22T10:58:00Z">
        <w:r w:rsidR="00FF476A">
          <w:rPr>
            <w:rFonts w:ascii="Arial" w:hAnsi="Arial" w:cs="Arial"/>
            <w:sz w:val="24"/>
            <w:szCs w:val="24"/>
          </w:rPr>
          <w:t xml:space="preserve">Hace uso de la </w:t>
        </w:r>
      </w:ins>
      <w:r w:rsidRPr="00894C5C">
        <w:rPr>
          <w:rFonts w:ascii="Arial" w:hAnsi="Arial" w:cs="Arial"/>
          <w:sz w:val="24"/>
          <w:szCs w:val="24"/>
        </w:rPr>
        <w:t xml:space="preserve">plataforma Cordova para </w:t>
      </w:r>
      <w:del w:id="645" w:author="Nahuel Defossé" w:date="2017-12-22T11:00:00Z">
        <w:r w:rsidRPr="00894C5C" w:rsidDel="008C6DE2">
          <w:rPr>
            <w:rFonts w:ascii="Arial" w:hAnsi="Arial" w:cs="Arial"/>
            <w:sz w:val="24"/>
            <w:szCs w:val="24"/>
          </w:rPr>
          <w:delText xml:space="preserve">hacer </w:delText>
        </w:r>
      </w:del>
      <w:ins w:id="646" w:author="Nahuel Defossé" w:date="2017-12-22T11:00:00Z">
        <w:r w:rsidR="008C6DE2">
          <w:rPr>
            <w:rFonts w:ascii="Arial" w:hAnsi="Arial" w:cs="Arial"/>
            <w:sz w:val="24"/>
            <w:szCs w:val="24"/>
          </w:rPr>
          <w:t>crear</w:t>
        </w:r>
        <w:r w:rsidR="008C6DE2" w:rsidRPr="00894C5C">
          <w:rPr>
            <w:rFonts w:ascii="Arial" w:hAnsi="Arial" w:cs="Arial"/>
            <w:sz w:val="24"/>
            <w:szCs w:val="24"/>
          </w:rPr>
          <w:t xml:space="preserve"> </w:t>
        </w:r>
      </w:ins>
      <w:r w:rsidRPr="00894C5C">
        <w:rPr>
          <w:rFonts w:ascii="Arial" w:hAnsi="Arial" w:cs="Arial"/>
          <w:sz w:val="24"/>
          <w:szCs w:val="24"/>
        </w:rPr>
        <w:t xml:space="preserve">aplicaciones cross-platform, </w:t>
      </w:r>
      <w:del w:id="647" w:author="Nahuel Defossé" w:date="2017-12-22T11:01:00Z">
        <w:r w:rsidRPr="00894C5C" w:rsidDel="008C6DE2">
          <w:rPr>
            <w:rFonts w:ascii="Arial" w:hAnsi="Arial" w:cs="Arial"/>
            <w:sz w:val="24"/>
            <w:szCs w:val="24"/>
          </w:rPr>
          <w:delText xml:space="preserve">pensando </w:delText>
        </w:r>
      </w:del>
      <w:ins w:id="648" w:author="Nahuel Defossé" w:date="2017-12-22T11:01:00Z">
        <w:r w:rsidR="008C6DE2">
          <w:rPr>
            <w:rFonts w:ascii="Arial" w:hAnsi="Arial" w:cs="Arial"/>
            <w:sz w:val="24"/>
            <w:szCs w:val="24"/>
          </w:rPr>
          <w:t>enfocado en el segmento</w:t>
        </w:r>
        <w:r w:rsidR="008C6DE2" w:rsidRPr="00894C5C">
          <w:rPr>
            <w:rFonts w:ascii="Arial" w:hAnsi="Arial" w:cs="Arial"/>
            <w:sz w:val="24"/>
            <w:szCs w:val="24"/>
          </w:rPr>
          <w:t xml:space="preserve"> </w:t>
        </w:r>
      </w:ins>
      <w:del w:id="649" w:author="Nahuel Defossé" w:date="2017-12-22T11:01:00Z">
        <w:r w:rsidRPr="00894C5C" w:rsidDel="008C6DE2">
          <w:rPr>
            <w:rFonts w:ascii="Arial" w:hAnsi="Arial" w:cs="Arial"/>
            <w:sz w:val="24"/>
            <w:szCs w:val="24"/>
          </w:rPr>
          <w:delText xml:space="preserve">en crear </w:delText>
        </w:r>
      </w:del>
      <w:ins w:id="650" w:author="Nahuel Defossé" w:date="2017-12-22T11:01:00Z">
        <w:r w:rsidR="008C6DE2">
          <w:rPr>
            <w:rFonts w:ascii="Arial" w:hAnsi="Arial" w:cs="Arial"/>
            <w:sz w:val="24"/>
            <w:szCs w:val="24"/>
          </w:rPr>
          <w:t xml:space="preserve">de </w:t>
        </w:r>
      </w:ins>
      <w:del w:id="651" w:author="Nahuel Defossé" w:date="2017-12-22T11:01:00Z">
        <w:r w:rsidRPr="00894C5C" w:rsidDel="008C6DE2">
          <w:rPr>
            <w:rFonts w:ascii="Arial" w:hAnsi="Arial" w:cs="Arial"/>
            <w:sz w:val="24"/>
            <w:szCs w:val="24"/>
          </w:rPr>
          <w:delText xml:space="preserve">apps </w:delText>
        </w:r>
      </w:del>
      <w:ins w:id="652" w:author="Nahuel Defossé" w:date="2017-12-22T11:01:00Z">
        <w:r w:rsidR="008C6DE2">
          <w:rPr>
            <w:rFonts w:ascii="Arial" w:hAnsi="Arial" w:cs="Arial"/>
            <w:sz w:val="24"/>
            <w:szCs w:val="24"/>
          </w:rPr>
          <w:t>A</w:t>
        </w:r>
        <w:r w:rsidR="008C6DE2" w:rsidRPr="00894C5C">
          <w:rPr>
            <w:rFonts w:ascii="Arial" w:hAnsi="Arial" w:cs="Arial"/>
            <w:sz w:val="24"/>
            <w:szCs w:val="24"/>
          </w:rPr>
          <w:t xml:space="preserve">pps </w:t>
        </w:r>
      </w:ins>
      <w:r w:rsidRPr="00894C5C">
        <w:rPr>
          <w:rFonts w:ascii="Arial" w:hAnsi="Arial" w:cs="Arial"/>
          <w:sz w:val="24"/>
          <w:szCs w:val="24"/>
        </w:rPr>
        <w:t>para I</w:t>
      </w:r>
      <w:ins w:id="653" w:author="Nahuel Defossé" w:date="2017-12-22T11:00:00Z">
        <w:r w:rsidR="008C6DE2">
          <w:rPr>
            <w:rFonts w:ascii="Arial" w:hAnsi="Arial" w:cs="Arial"/>
            <w:sz w:val="24"/>
            <w:szCs w:val="24"/>
          </w:rPr>
          <w:t>o</w:t>
        </w:r>
      </w:ins>
      <w:del w:id="654" w:author="Nahuel Defossé" w:date="2017-12-22T11:00:00Z">
        <w:r w:rsidRPr="00894C5C" w:rsidDel="008C6DE2">
          <w:rPr>
            <w:rFonts w:ascii="Arial" w:hAnsi="Arial" w:cs="Arial"/>
            <w:sz w:val="24"/>
            <w:szCs w:val="24"/>
          </w:rPr>
          <w:delText>O</w:delText>
        </w:r>
      </w:del>
      <w:r w:rsidRPr="00894C5C">
        <w:rPr>
          <w:rFonts w:ascii="Arial" w:hAnsi="Arial" w:cs="Arial"/>
          <w:sz w:val="24"/>
          <w:szCs w:val="24"/>
        </w:rPr>
        <w:t xml:space="preserve">T. Posee un emulador, </w:t>
      </w:r>
      <w:ins w:id="655" w:author="Nahuel Defossé" w:date="2017-12-22T11:01:00Z">
        <w:r w:rsidR="008C6DE2">
          <w:rPr>
            <w:rFonts w:ascii="Arial" w:hAnsi="Arial" w:cs="Arial"/>
            <w:sz w:val="24"/>
            <w:szCs w:val="24"/>
          </w:rPr>
          <w:t>pervisualización de apliciones mediante el scan de un código QR</w:t>
        </w:r>
      </w:ins>
      <w:del w:id="656" w:author="Nahuel Defossé" w:date="2017-12-22T11:01:00Z">
        <w:r w:rsidRPr="00894C5C" w:rsidDel="008C6DE2">
          <w:rPr>
            <w:rFonts w:ascii="Arial" w:hAnsi="Arial" w:cs="Arial"/>
            <w:sz w:val="24"/>
            <w:szCs w:val="24"/>
          </w:rPr>
          <w:delText>App preview mediante QR</w:delText>
        </w:r>
      </w:del>
      <w:r w:rsidRPr="00894C5C">
        <w:rPr>
          <w:rFonts w:ascii="Arial" w:hAnsi="Arial" w:cs="Arial"/>
          <w:sz w:val="24"/>
          <w:szCs w:val="24"/>
        </w:rPr>
        <w:t xml:space="preserve">, Drag and Drop y soporte de plantillas. </w:t>
      </w:r>
      <w:del w:id="657" w:author="Nahuel Defossé" w:date="2017-12-22T11:01:00Z">
        <w:r w:rsidRPr="00894C5C" w:rsidDel="008C6DE2">
          <w:rPr>
            <w:rFonts w:ascii="Arial" w:hAnsi="Arial" w:cs="Arial"/>
            <w:sz w:val="24"/>
            <w:szCs w:val="24"/>
          </w:rPr>
          <w:delText xml:space="preserve">Además es compatible y da soporte </w:delText>
        </w:r>
      </w:del>
      <w:ins w:id="658" w:author="Nahuel Defossé" w:date="2017-12-22T11:01:00Z">
        <w:r w:rsidR="008C6DE2">
          <w:rPr>
            <w:rFonts w:ascii="Arial" w:hAnsi="Arial" w:cs="Arial"/>
            <w:sz w:val="24"/>
            <w:szCs w:val="24"/>
          </w:rPr>
          <w:t xml:space="preserve">Brinda soporte </w:t>
        </w:r>
      </w:ins>
      <w:r w:rsidRPr="00894C5C">
        <w:rPr>
          <w:rFonts w:ascii="Arial" w:hAnsi="Arial" w:cs="Arial"/>
          <w:sz w:val="24"/>
          <w:szCs w:val="24"/>
        </w:rPr>
        <w:t xml:space="preserve">para Android, </w:t>
      </w:r>
      <w:del w:id="659" w:author="Nahuel Defossé" w:date="2017-12-22T11:02:00Z">
        <w:r w:rsidRPr="00894C5C" w:rsidDel="008C6DE2">
          <w:rPr>
            <w:rFonts w:ascii="Arial" w:hAnsi="Arial" w:cs="Arial"/>
            <w:sz w:val="24"/>
            <w:szCs w:val="24"/>
          </w:rPr>
          <w:delText>IOS</w:delText>
        </w:r>
      </w:del>
      <w:ins w:id="660" w:author="Nahuel Defossé" w:date="2017-12-22T11:02:00Z">
        <w:r w:rsidR="008C6DE2">
          <w:rPr>
            <w:rFonts w:ascii="Arial" w:hAnsi="Arial" w:cs="Arial"/>
            <w:sz w:val="24"/>
            <w:szCs w:val="24"/>
          </w:rPr>
          <w:t>i</w:t>
        </w:r>
        <w:r w:rsidR="008C6DE2" w:rsidRPr="00894C5C">
          <w:rPr>
            <w:rFonts w:ascii="Arial" w:hAnsi="Arial" w:cs="Arial"/>
            <w:sz w:val="24"/>
            <w:szCs w:val="24"/>
          </w:rPr>
          <w:t>OS</w:t>
        </w:r>
      </w:ins>
      <w:r w:rsidRPr="00894C5C">
        <w:rPr>
          <w:rFonts w:ascii="Arial" w:hAnsi="Arial" w:cs="Arial"/>
          <w:sz w:val="24"/>
          <w:szCs w:val="24"/>
        </w:rPr>
        <w:t>, Windows Phone</w:t>
      </w:r>
      <w:ins w:id="661" w:author="Nahuel Defossé" w:date="2017-12-22T11:02:00Z">
        <w:r w:rsidR="008C6DE2">
          <w:rPr>
            <w:rFonts w:ascii="Arial" w:hAnsi="Arial" w:cs="Arial"/>
            <w:sz w:val="24"/>
            <w:szCs w:val="24"/>
          </w:rPr>
          <w:t xml:space="preserve">, </w:t>
        </w:r>
      </w:ins>
      <w:del w:id="662" w:author="Nahuel Defossé" w:date="2017-12-22T11:02:00Z">
        <w:r w:rsidRPr="00894C5C" w:rsidDel="008C6DE2">
          <w:rPr>
            <w:rFonts w:ascii="Arial" w:hAnsi="Arial" w:cs="Arial"/>
            <w:sz w:val="24"/>
            <w:szCs w:val="24"/>
          </w:rPr>
          <w:delText xml:space="preserve"> y </w:delText>
        </w:r>
      </w:del>
      <w:r w:rsidRPr="00894C5C">
        <w:rPr>
          <w:rFonts w:ascii="Arial" w:hAnsi="Arial" w:cs="Arial"/>
          <w:sz w:val="24"/>
          <w:szCs w:val="24"/>
        </w:rPr>
        <w:t>entre otr</w:t>
      </w:r>
      <w:ins w:id="663" w:author="Nahuel Defossé" w:date="2017-12-22T11:02:00Z">
        <w:r w:rsidR="008C6DE2">
          <w:rPr>
            <w:rFonts w:ascii="Arial" w:hAnsi="Arial" w:cs="Arial"/>
            <w:sz w:val="24"/>
            <w:szCs w:val="24"/>
          </w:rPr>
          <w:t>a</w:t>
        </w:r>
      </w:ins>
      <w:del w:id="664" w:author="Nahuel Defossé" w:date="2017-12-22T11:02:00Z">
        <w:r w:rsidRPr="00894C5C" w:rsidDel="008C6DE2">
          <w:rPr>
            <w:rFonts w:ascii="Arial" w:hAnsi="Arial" w:cs="Arial"/>
            <w:sz w:val="24"/>
            <w:szCs w:val="24"/>
          </w:rPr>
          <w:delText>o</w:delText>
        </w:r>
      </w:del>
      <w:r w:rsidRPr="00894C5C">
        <w:rPr>
          <w:rFonts w:ascii="Arial" w:hAnsi="Arial" w:cs="Arial"/>
          <w:sz w:val="24"/>
          <w:szCs w:val="24"/>
        </w:rPr>
        <w:t>s</w:t>
      </w:r>
      <w:ins w:id="665" w:author="Nahuel Defossé" w:date="2017-12-22T11:02:00Z">
        <w:r w:rsidR="008C6DE2">
          <w:rPr>
            <w:rFonts w:ascii="Arial" w:hAnsi="Arial" w:cs="Arial"/>
            <w:sz w:val="24"/>
            <w:szCs w:val="24"/>
          </w:rPr>
          <w:t xml:space="preserve"> plataformas</w:t>
        </w:r>
      </w:ins>
      <w:r w:rsidRPr="00894C5C">
        <w:rPr>
          <w:rFonts w:ascii="Arial" w:hAnsi="Arial" w:cs="Arial"/>
          <w:sz w:val="24"/>
          <w:szCs w:val="24"/>
        </w:rPr>
        <w:t>.</w:t>
      </w:r>
      <w:r w:rsidRPr="00894C5C">
        <w:rPr>
          <w:rFonts w:ascii="Arial" w:hAnsi="Arial" w:cs="Arial"/>
          <w:color w:val="222222"/>
          <w:sz w:val="24"/>
          <w:szCs w:val="24"/>
        </w:rPr>
        <w:t xml:space="preserve"> </w:t>
      </w:r>
    </w:p>
    <w:p w14:paraId="488E476D" w14:textId="77777777" w:rsidR="00FC6F5E" w:rsidRPr="00167F3E" w:rsidRDefault="00FC6F5E" w:rsidP="00FC6F5E"/>
    <w:p w14:paraId="15570CF2" w14:textId="77777777" w:rsidR="00FC6F5E" w:rsidRDefault="00894C5C" w:rsidP="00236A45">
      <w:pPr>
        <w:pStyle w:val="Ttulo3"/>
        <w:rPr>
          <w:b w:val="0"/>
          <w:sz w:val="28"/>
          <w:szCs w:val="28"/>
        </w:rPr>
      </w:pPr>
      <w:bookmarkStart w:id="666" w:name="_Toc499023882"/>
      <w:r>
        <w:rPr>
          <w:b w:val="0"/>
          <w:sz w:val="28"/>
          <w:szCs w:val="28"/>
        </w:rPr>
        <w:t xml:space="preserve">5.6.4 </w:t>
      </w:r>
      <w:r w:rsidR="00FC6F5E" w:rsidRPr="00236A45">
        <w:rPr>
          <w:b w:val="0"/>
          <w:sz w:val="28"/>
          <w:szCs w:val="28"/>
        </w:rPr>
        <w:t>Ionic</w:t>
      </w:r>
      <w:bookmarkEnd w:id="666"/>
    </w:p>
    <w:p w14:paraId="47986C6A" w14:textId="77777777" w:rsidR="00894C5C" w:rsidRPr="00894C5C" w:rsidRDefault="00894C5C" w:rsidP="00894C5C"/>
    <w:p w14:paraId="3D8409CE" w14:textId="7A7C9675" w:rsidR="00FC6F5E" w:rsidRPr="00894C5C" w:rsidRDefault="00FC6F5E" w:rsidP="00FC6F5E">
      <w:pPr>
        <w:rPr>
          <w:rFonts w:ascii="Arial" w:hAnsi="Arial" w:cs="Arial"/>
          <w:sz w:val="24"/>
          <w:szCs w:val="24"/>
        </w:rPr>
      </w:pPr>
      <w:r w:rsidRPr="00894C5C">
        <w:rPr>
          <w:rFonts w:ascii="Arial" w:hAnsi="Arial" w:cs="Arial"/>
          <w:sz w:val="24"/>
          <w:szCs w:val="24"/>
        </w:rPr>
        <w:t xml:space="preserve">Es una </w:t>
      </w:r>
      <w:del w:id="667" w:author="Nahuel Defossé" w:date="2017-12-22T11:03:00Z">
        <w:r w:rsidRPr="00894C5C" w:rsidDel="008C6DE2">
          <w:rPr>
            <w:rFonts w:ascii="Arial" w:hAnsi="Arial" w:cs="Arial"/>
            <w:sz w:val="24"/>
            <w:szCs w:val="24"/>
          </w:rPr>
          <w:delText>herramienta (f</w:delText>
        </w:r>
      </w:del>
      <w:ins w:id="668" w:author="Nahuel Defossé" w:date="2017-12-22T11:03:00Z">
        <w:r w:rsidR="008C6DE2">
          <w:rPr>
            <w:rFonts w:ascii="Arial" w:hAnsi="Arial" w:cs="Arial"/>
            <w:sz w:val="24"/>
            <w:szCs w:val="24"/>
          </w:rPr>
          <w:t>F</w:t>
        </w:r>
      </w:ins>
      <w:r w:rsidRPr="00894C5C">
        <w:rPr>
          <w:rFonts w:ascii="Arial" w:hAnsi="Arial" w:cs="Arial"/>
          <w:sz w:val="24"/>
          <w:szCs w:val="24"/>
        </w:rPr>
        <w:t>ramework</w:t>
      </w:r>
      <w:del w:id="669" w:author="Nahuel Defossé" w:date="2017-12-22T11:03:00Z">
        <w:r w:rsidRPr="00894C5C" w:rsidDel="008C6DE2">
          <w:rPr>
            <w:rFonts w:ascii="Arial" w:hAnsi="Arial" w:cs="Arial"/>
            <w:sz w:val="24"/>
            <w:szCs w:val="24"/>
          </w:rPr>
          <w:delText>)</w:delText>
        </w:r>
      </w:del>
      <w:r w:rsidRPr="00894C5C">
        <w:rPr>
          <w:rFonts w:ascii="Arial" w:hAnsi="Arial" w:cs="Arial"/>
          <w:sz w:val="24"/>
          <w:szCs w:val="24"/>
        </w:rPr>
        <w:t xml:space="preserve">, </w:t>
      </w:r>
      <w:del w:id="670" w:author="Nahuel Defossé" w:date="2017-12-22T11:03:00Z">
        <w:r w:rsidRPr="00894C5C" w:rsidDel="008C6DE2">
          <w:rPr>
            <w:rFonts w:ascii="Arial" w:hAnsi="Arial" w:cs="Arial"/>
            <w:sz w:val="24"/>
            <w:szCs w:val="24"/>
          </w:rPr>
          <w:delText>gratuita</w:delText>
        </w:r>
      </w:del>
      <w:r w:rsidRPr="00894C5C">
        <w:rPr>
          <w:rFonts w:ascii="Arial" w:hAnsi="Arial" w:cs="Arial"/>
          <w:sz w:val="24"/>
          <w:szCs w:val="24"/>
        </w:rPr>
        <w:t xml:space="preserve"> </w:t>
      </w:r>
      <w:del w:id="671" w:author="Nahuel Defossé" w:date="2017-12-22T11:03:00Z">
        <w:r w:rsidRPr="00894C5C" w:rsidDel="008C6DE2">
          <w:rPr>
            <w:rFonts w:ascii="Arial" w:hAnsi="Arial" w:cs="Arial"/>
            <w:sz w:val="24"/>
            <w:szCs w:val="24"/>
          </w:rPr>
          <w:delText>y o</w:delText>
        </w:r>
      </w:del>
      <w:ins w:id="672" w:author="Nahuel Defossé" w:date="2017-12-22T11:03:00Z">
        <w:r w:rsidR="008C6DE2">
          <w:rPr>
            <w:rFonts w:ascii="Arial" w:hAnsi="Arial" w:cs="Arial"/>
            <w:sz w:val="24"/>
            <w:szCs w:val="24"/>
          </w:rPr>
          <w:t>O</w:t>
        </w:r>
      </w:ins>
      <w:r w:rsidRPr="00894C5C">
        <w:rPr>
          <w:rFonts w:ascii="Arial" w:hAnsi="Arial" w:cs="Arial"/>
          <w:sz w:val="24"/>
          <w:szCs w:val="24"/>
        </w:rPr>
        <w:t xml:space="preserve">pen </w:t>
      </w:r>
      <w:del w:id="673" w:author="Nahuel Defossé" w:date="2017-12-22T11:03:00Z">
        <w:r w:rsidRPr="00894C5C" w:rsidDel="008C6DE2">
          <w:rPr>
            <w:rFonts w:ascii="Arial" w:hAnsi="Arial" w:cs="Arial"/>
            <w:sz w:val="24"/>
            <w:szCs w:val="24"/>
          </w:rPr>
          <w:delText>source</w:delText>
        </w:r>
      </w:del>
      <w:ins w:id="674" w:author="Nahuel Defossé" w:date="2017-12-22T11:03:00Z">
        <w:r w:rsidR="008C6DE2">
          <w:rPr>
            <w:rFonts w:ascii="Arial" w:hAnsi="Arial" w:cs="Arial"/>
            <w:sz w:val="24"/>
            <w:szCs w:val="24"/>
          </w:rPr>
          <w:t>S</w:t>
        </w:r>
        <w:r w:rsidR="008C6DE2" w:rsidRPr="00894C5C">
          <w:rPr>
            <w:rFonts w:ascii="Arial" w:hAnsi="Arial" w:cs="Arial"/>
            <w:sz w:val="24"/>
            <w:szCs w:val="24"/>
          </w:rPr>
          <w:t>ource</w:t>
        </w:r>
        <w:r w:rsidR="008C6DE2">
          <w:rPr>
            <w:rFonts w:ascii="Arial" w:hAnsi="Arial" w:cs="Arial"/>
            <w:sz w:val="24"/>
            <w:szCs w:val="24"/>
          </w:rPr>
          <w:t xml:space="preserve"> y de distribución gratuita</w:t>
        </w:r>
      </w:ins>
      <w:r w:rsidRPr="00894C5C">
        <w:rPr>
          <w:rFonts w:ascii="Arial" w:hAnsi="Arial" w:cs="Arial"/>
          <w:sz w:val="24"/>
          <w:szCs w:val="24"/>
        </w:rPr>
        <w:t>, para el desarrollo de aplicaciones híbridas, inicialmente pensado para móviles y tablets, basadas en HTML5, CSS y JS. Está construido con </w:t>
      </w:r>
      <w:commentRangeStart w:id="675"/>
      <w:r w:rsidRPr="00894C5C">
        <w:rPr>
          <w:rFonts w:ascii="Arial" w:hAnsi="Arial" w:cs="Arial"/>
          <w:sz w:val="24"/>
          <w:szCs w:val="24"/>
        </w:rPr>
        <w:t>Sass </w:t>
      </w:r>
      <w:commentRangeEnd w:id="675"/>
      <w:r w:rsidR="008C6DE2">
        <w:rPr>
          <w:rStyle w:val="Refdecomentario"/>
        </w:rPr>
        <w:commentReference w:id="675"/>
      </w:r>
      <w:r w:rsidRPr="00894C5C">
        <w:rPr>
          <w:rFonts w:ascii="Arial" w:hAnsi="Arial" w:cs="Arial"/>
          <w:sz w:val="24"/>
          <w:szCs w:val="24"/>
        </w:rPr>
        <w:t>y optimizado con </w:t>
      </w:r>
      <w:commentRangeStart w:id="676"/>
      <w:r w:rsidRPr="00894C5C">
        <w:rPr>
          <w:rFonts w:ascii="Arial" w:hAnsi="Arial" w:cs="Arial"/>
          <w:sz w:val="24"/>
          <w:szCs w:val="24"/>
        </w:rPr>
        <w:t>AngularJS</w:t>
      </w:r>
      <w:commentRangeEnd w:id="676"/>
      <w:r w:rsidR="00DC783E">
        <w:rPr>
          <w:rStyle w:val="Refdecomentario"/>
        </w:rPr>
        <w:commentReference w:id="676"/>
      </w:r>
      <w:r w:rsidRPr="00894C5C">
        <w:rPr>
          <w:rFonts w:ascii="Arial" w:hAnsi="Arial" w:cs="Arial"/>
          <w:sz w:val="24"/>
          <w:szCs w:val="24"/>
        </w:rPr>
        <w:t xml:space="preserve">, permitiendo una </w:t>
      </w:r>
      <w:commentRangeStart w:id="677"/>
      <w:r w:rsidRPr="00894C5C">
        <w:rPr>
          <w:rFonts w:ascii="Arial" w:hAnsi="Arial" w:cs="Arial"/>
          <w:sz w:val="24"/>
          <w:szCs w:val="24"/>
        </w:rPr>
        <w:t xml:space="preserve">mayor facilidad de desarrollo </w:t>
      </w:r>
      <w:commentRangeEnd w:id="677"/>
      <w:r w:rsidR="00912E70">
        <w:rPr>
          <w:rStyle w:val="Refdecomentario"/>
        </w:rPr>
        <w:commentReference w:id="677"/>
      </w:r>
      <w:r w:rsidRPr="00894C5C">
        <w:rPr>
          <w:rFonts w:ascii="Arial" w:hAnsi="Arial" w:cs="Arial"/>
          <w:sz w:val="24"/>
          <w:szCs w:val="24"/>
        </w:rPr>
        <w:t>de aplicaciones, con una menor inversión económica y la creación de aplicaciones con una misma base de código.</w:t>
      </w:r>
    </w:p>
    <w:p w14:paraId="0D7901E0" w14:textId="77777777" w:rsidR="00FC6F5E" w:rsidRDefault="00894C5C" w:rsidP="00236A45">
      <w:pPr>
        <w:pStyle w:val="Ttulo3"/>
        <w:rPr>
          <w:b w:val="0"/>
          <w:sz w:val="28"/>
          <w:szCs w:val="28"/>
        </w:rPr>
      </w:pPr>
      <w:bookmarkStart w:id="678" w:name="_Toc499023883"/>
      <w:commentRangeStart w:id="679"/>
      <w:r>
        <w:rPr>
          <w:b w:val="0"/>
          <w:sz w:val="28"/>
          <w:szCs w:val="28"/>
        </w:rPr>
        <w:t xml:space="preserve">5.6.5 </w:t>
      </w:r>
      <w:r w:rsidR="00FC6F5E" w:rsidRPr="00236A45">
        <w:rPr>
          <w:b w:val="0"/>
          <w:sz w:val="28"/>
          <w:szCs w:val="28"/>
        </w:rPr>
        <w:t>Cordova</w:t>
      </w:r>
      <w:bookmarkEnd w:id="678"/>
      <w:commentRangeEnd w:id="679"/>
      <w:r w:rsidR="00912E70">
        <w:rPr>
          <w:rStyle w:val="Refdecomentario"/>
          <w:rFonts w:ascii="Calibri" w:eastAsia="Calibri" w:hAnsi="Calibri" w:cs="Calibri"/>
          <w:b w:val="0"/>
          <w:color w:val="000000"/>
        </w:rPr>
        <w:commentReference w:id="679"/>
      </w:r>
    </w:p>
    <w:p w14:paraId="7649A046" w14:textId="77777777" w:rsidR="00894C5C" w:rsidRPr="00894C5C" w:rsidRDefault="00894C5C" w:rsidP="00894C5C"/>
    <w:p w14:paraId="01969C96" w14:textId="276983FC" w:rsidR="00FC6F5E" w:rsidRPr="00894C5C" w:rsidRDefault="00FC6F5E" w:rsidP="00FC6F5E">
      <w:pPr>
        <w:rPr>
          <w:rFonts w:ascii="Arial" w:hAnsi="Arial" w:cs="Arial"/>
          <w:sz w:val="24"/>
          <w:szCs w:val="24"/>
        </w:rPr>
      </w:pPr>
      <w:commentRangeStart w:id="680"/>
      <w:r w:rsidRPr="00894C5C">
        <w:rPr>
          <w:rFonts w:ascii="Arial" w:hAnsi="Arial" w:cs="Arial"/>
          <w:sz w:val="24"/>
          <w:szCs w:val="24"/>
        </w:rPr>
        <w:t>Apache Cordova es un entorno de desarrollo de aplicaciones móviles, originalmente creado por Nitobi y comprado por Adobe</w:t>
      </w:r>
      <w:commentRangeEnd w:id="680"/>
      <w:r w:rsidR="00D12008">
        <w:rPr>
          <w:rStyle w:val="Refdecomentario"/>
        </w:rPr>
        <w:commentReference w:id="680"/>
      </w:r>
      <w:r w:rsidRPr="00894C5C">
        <w:rPr>
          <w:rFonts w:ascii="Arial" w:hAnsi="Arial" w:cs="Arial"/>
          <w:sz w:val="24"/>
          <w:szCs w:val="24"/>
        </w:rPr>
        <w:t xml:space="preserve">. Más tarde fue liberado como Apache Cordova. Permite, construir aplicaciones para </w:t>
      </w:r>
      <w:r w:rsidRPr="00894C5C">
        <w:rPr>
          <w:rFonts w:ascii="Arial" w:hAnsi="Arial" w:cs="Arial"/>
          <w:sz w:val="24"/>
          <w:szCs w:val="24"/>
        </w:rPr>
        <w:lastRenderedPageBreak/>
        <w:t xml:space="preserve">dispositivos móviles utilizando CSS3, HTML5, y Javascript. Las aplicaciones resultantes son híbridas, lo que significa que no son ni una aplicación móvil nativa </w:t>
      </w:r>
      <w:ins w:id="681" w:author="Nahuel Defossé" w:date="2017-12-22T11:26:00Z">
        <w:r w:rsidR="008C61FF">
          <w:rPr>
            <w:rFonts w:ascii="Arial" w:hAnsi="Arial" w:cs="Arial"/>
            <w:sz w:val="24"/>
            <w:szCs w:val="24"/>
          </w:rPr>
          <w:t xml:space="preserve">o App </w:t>
        </w:r>
      </w:ins>
      <w:r w:rsidRPr="00894C5C">
        <w:rPr>
          <w:rFonts w:ascii="Arial" w:hAnsi="Arial" w:cs="Arial"/>
          <w:sz w:val="24"/>
          <w:szCs w:val="24"/>
        </w:rPr>
        <w:t xml:space="preserve">(porque toda la representación gráfica se realiza vía vistas </w:t>
      </w:r>
      <w:del w:id="682" w:author="Nahuel Defossé" w:date="2017-12-22T11:26:00Z">
        <w:r w:rsidRPr="00894C5C" w:rsidDel="008C61FF">
          <w:rPr>
            <w:rFonts w:ascii="Arial" w:hAnsi="Arial" w:cs="Arial"/>
            <w:sz w:val="24"/>
            <w:szCs w:val="24"/>
          </w:rPr>
          <w:delText xml:space="preserve">de </w:delText>
        </w:r>
      </w:del>
      <w:r w:rsidRPr="00894C5C">
        <w:rPr>
          <w:rFonts w:ascii="Arial" w:hAnsi="Arial" w:cs="Arial"/>
          <w:sz w:val="24"/>
          <w:szCs w:val="24"/>
        </w:rPr>
        <w:t xml:space="preserve">Web en vez del framework </w:t>
      </w:r>
      <w:ins w:id="683" w:author="Nahuel Defossé" w:date="2017-12-22T11:27:00Z">
        <w:r w:rsidR="008C61FF">
          <w:rPr>
            <w:rFonts w:ascii="Arial" w:hAnsi="Arial" w:cs="Arial"/>
            <w:sz w:val="24"/>
            <w:szCs w:val="24"/>
          </w:rPr>
          <w:t xml:space="preserve">de UI </w:t>
        </w:r>
      </w:ins>
      <w:r w:rsidRPr="00894C5C">
        <w:rPr>
          <w:rFonts w:ascii="Arial" w:hAnsi="Arial" w:cs="Arial"/>
          <w:sz w:val="24"/>
          <w:szCs w:val="24"/>
        </w:rPr>
        <w:t xml:space="preserve">nativo) ni puramente basadas en web (porque no son solo aplicaciones web, sino que están empaquetadas como aplicaciones para su distribución y tienen acceso a las APIs nativas del dispositivo). </w:t>
      </w:r>
    </w:p>
    <w:p w14:paraId="0A01E36A" w14:textId="77777777" w:rsidR="00FC6F5E" w:rsidRDefault="00894C5C" w:rsidP="00236A45">
      <w:pPr>
        <w:pStyle w:val="Ttulo3"/>
        <w:rPr>
          <w:b w:val="0"/>
          <w:sz w:val="28"/>
          <w:szCs w:val="28"/>
        </w:rPr>
      </w:pPr>
      <w:bookmarkStart w:id="684" w:name="_Toc499023884"/>
      <w:r>
        <w:rPr>
          <w:b w:val="0"/>
          <w:sz w:val="28"/>
          <w:szCs w:val="28"/>
        </w:rPr>
        <w:t xml:space="preserve">5.6.6 </w:t>
      </w:r>
      <w:r w:rsidR="00FC6F5E" w:rsidRPr="00236A45">
        <w:rPr>
          <w:b w:val="0"/>
          <w:sz w:val="28"/>
          <w:szCs w:val="28"/>
        </w:rPr>
        <w:t>Meteor</w:t>
      </w:r>
      <w:bookmarkEnd w:id="684"/>
    </w:p>
    <w:p w14:paraId="057E007A" w14:textId="77777777" w:rsidR="00894C5C" w:rsidRPr="00894C5C" w:rsidRDefault="00894C5C" w:rsidP="00894C5C"/>
    <w:p w14:paraId="4DE4F251" w14:textId="77777777" w:rsidR="00FC6F5E" w:rsidRPr="00894C5C" w:rsidRDefault="00FC6F5E" w:rsidP="00FC6F5E">
      <w:pPr>
        <w:rPr>
          <w:rFonts w:ascii="Arial" w:hAnsi="Arial" w:cs="Arial"/>
          <w:sz w:val="24"/>
          <w:szCs w:val="24"/>
        </w:rPr>
      </w:pPr>
      <w:r w:rsidRPr="00894C5C">
        <w:rPr>
          <w:rFonts w:ascii="Arial" w:hAnsi="Arial" w:cs="Arial"/>
          <w:sz w:val="24"/>
          <w:szCs w:val="24"/>
        </w:rPr>
        <w:t>Es una plataforma para crear aplicaciones web en tiempo real construida sobre Node.js. Meteor se localiza entre la base de datos de la aplicación y su interfaz de usuario y se encarga que las dos partes estén sincronizadas.</w:t>
      </w:r>
    </w:p>
    <w:p w14:paraId="6330F324" w14:textId="28883D62" w:rsidR="00FC6F5E" w:rsidRPr="00894C5C" w:rsidRDefault="00FC6F5E" w:rsidP="00FC6F5E">
      <w:pPr>
        <w:rPr>
          <w:rFonts w:ascii="Arial" w:hAnsi="Arial" w:cs="Arial"/>
          <w:sz w:val="24"/>
          <w:szCs w:val="24"/>
        </w:rPr>
      </w:pPr>
      <w:del w:id="685" w:author="Nahuel Defossé" w:date="2017-12-22T11:29:00Z">
        <w:r w:rsidRPr="00894C5C" w:rsidDel="008C61FF">
          <w:rPr>
            <w:rFonts w:ascii="Arial" w:hAnsi="Arial" w:cs="Arial"/>
            <w:sz w:val="24"/>
            <w:szCs w:val="24"/>
          </w:rPr>
          <w:delText xml:space="preserve">Como </w:delText>
        </w:r>
      </w:del>
      <w:r w:rsidRPr="00894C5C">
        <w:rPr>
          <w:rFonts w:ascii="Arial" w:hAnsi="Arial" w:cs="Arial"/>
          <w:sz w:val="24"/>
          <w:szCs w:val="24"/>
        </w:rPr>
        <w:t>Meteor</w:t>
      </w:r>
      <w:ins w:id="686" w:author="Nahuel Defossé" w:date="2017-12-22T11:29:00Z">
        <w:r w:rsidR="008C61FF">
          <w:rPr>
            <w:rFonts w:ascii="Arial" w:hAnsi="Arial" w:cs="Arial"/>
            <w:sz w:val="24"/>
            <w:szCs w:val="24"/>
          </w:rPr>
          <w:t xml:space="preserve"> puede compartir código </w:t>
        </w:r>
      </w:ins>
      <w:del w:id="687" w:author="Nahuel Defossé" w:date="2017-12-22T11:29:00Z">
        <w:r w:rsidRPr="00894C5C" w:rsidDel="008C61FF">
          <w:rPr>
            <w:rFonts w:ascii="Arial" w:hAnsi="Arial" w:cs="Arial"/>
            <w:sz w:val="24"/>
            <w:szCs w:val="24"/>
          </w:rPr>
          <w:delText xml:space="preserve"> </w:delText>
        </w:r>
      </w:del>
      <w:del w:id="688" w:author="Nahuel Defossé" w:date="2017-12-22T11:28:00Z">
        <w:r w:rsidRPr="00894C5C" w:rsidDel="008C61FF">
          <w:rPr>
            <w:rFonts w:ascii="Arial" w:hAnsi="Arial" w:cs="Arial"/>
            <w:sz w:val="24"/>
            <w:szCs w:val="24"/>
          </w:rPr>
          <w:delText xml:space="preserve">usa Node.js, se </w:delText>
        </w:r>
      </w:del>
      <w:del w:id="689" w:author="Nahuel Defossé" w:date="2017-12-22T11:29:00Z">
        <w:r w:rsidRPr="00894C5C" w:rsidDel="008C61FF">
          <w:rPr>
            <w:rFonts w:ascii="Arial" w:hAnsi="Arial" w:cs="Arial"/>
            <w:sz w:val="24"/>
            <w:szCs w:val="24"/>
          </w:rPr>
          <w:delText xml:space="preserve">utiliza </w:delText>
        </w:r>
      </w:del>
      <w:r w:rsidRPr="00894C5C">
        <w:rPr>
          <w:rFonts w:ascii="Arial" w:hAnsi="Arial" w:cs="Arial"/>
          <w:sz w:val="24"/>
          <w:szCs w:val="24"/>
        </w:rPr>
        <w:t>JavaScript en</w:t>
      </w:r>
      <w:ins w:id="690" w:author="Nahuel Defossé" w:date="2017-12-22T11:29:00Z">
        <w:r w:rsidR="008C61FF">
          <w:rPr>
            <w:rFonts w:ascii="Arial" w:hAnsi="Arial" w:cs="Arial"/>
            <w:sz w:val="24"/>
            <w:szCs w:val="24"/>
          </w:rPr>
          <w:t>tre</w:t>
        </w:r>
      </w:ins>
      <w:r w:rsidRPr="00894C5C">
        <w:rPr>
          <w:rFonts w:ascii="Arial" w:hAnsi="Arial" w:cs="Arial"/>
          <w:sz w:val="24"/>
          <w:szCs w:val="24"/>
        </w:rPr>
        <w:t xml:space="preserve"> el cliente y en el servidor. </w:t>
      </w:r>
      <w:del w:id="691" w:author="Nahuel Defossé" w:date="2017-12-22T11:27:00Z">
        <w:r w:rsidRPr="00894C5C" w:rsidDel="008C61FF">
          <w:rPr>
            <w:rFonts w:ascii="Arial" w:hAnsi="Arial" w:cs="Arial"/>
            <w:sz w:val="24"/>
            <w:szCs w:val="24"/>
          </w:rPr>
          <w:delText xml:space="preserve">Y </w:delText>
        </w:r>
      </w:del>
      <w:del w:id="692" w:author="Nahuel Defossé" w:date="2017-12-22T11:28:00Z">
        <w:r w:rsidRPr="00894C5C" w:rsidDel="008C61FF">
          <w:rPr>
            <w:rFonts w:ascii="Arial" w:hAnsi="Arial" w:cs="Arial"/>
            <w:sz w:val="24"/>
            <w:szCs w:val="24"/>
          </w:rPr>
          <w:delText xml:space="preserve">más aún, Meteor es capaz </w:delText>
        </w:r>
      </w:del>
      <w:del w:id="693" w:author="Nahuel Defossé" w:date="2017-12-22T11:29:00Z">
        <w:r w:rsidRPr="00894C5C" w:rsidDel="008C61FF">
          <w:rPr>
            <w:rFonts w:ascii="Arial" w:hAnsi="Arial" w:cs="Arial"/>
            <w:sz w:val="24"/>
            <w:szCs w:val="24"/>
          </w:rPr>
          <w:delText>de compartir código entre ambos entornos.</w:delText>
        </w:r>
      </w:del>
    </w:p>
    <w:p w14:paraId="67EC88D6" w14:textId="77777777" w:rsidR="00FC6F5E" w:rsidRPr="00236A45" w:rsidRDefault="00894C5C" w:rsidP="00236A45">
      <w:pPr>
        <w:pStyle w:val="Ttulo3"/>
        <w:rPr>
          <w:b w:val="0"/>
          <w:sz w:val="28"/>
          <w:szCs w:val="28"/>
        </w:rPr>
      </w:pPr>
      <w:bookmarkStart w:id="694" w:name="_Toc499023885"/>
      <w:r>
        <w:rPr>
          <w:b w:val="0"/>
          <w:sz w:val="28"/>
          <w:szCs w:val="28"/>
        </w:rPr>
        <w:t xml:space="preserve">5.6.7 </w:t>
      </w:r>
      <w:r w:rsidR="00FC6F5E" w:rsidRPr="00236A45">
        <w:rPr>
          <w:b w:val="0"/>
          <w:sz w:val="28"/>
          <w:szCs w:val="28"/>
        </w:rPr>
        <w:t>Meteor y Cordova</w:t>
      </w:r>
      <w:bookmarkEnd w:id="694"/>
    </w:p>
    <w:p w14:paraId="784A74FF" w14:textId="7252B0C0" w:rsidR="00FC6F5E" w:rsidRDefault="00FC6F5E" w:rsidP="00FC6F5E">
      <w:pPr>
        <w:rPr>
          <w:rFonts w:ascii="Arial" w:hAnsi="Arial" w:cs="Arial"/>
          <w:sz w:val="24"/>
          <w:szCs w:val="24"/>
        </w:rPr>
      </w:pPr>
      <w:r>
        <w:br/>
      </w:r>
      <w:ins w:id="695" w:author="Nahuel Defossé" w:date="2017-12-22T11:29:00Z">
        <w:r w:rsidR="008C61FF">
          <w:rPr>
            <w:rFonts w:ascii="Arial" w:hAnsi="Arial" w:cs="Arial"/>
            <w:sz w:val="24"/>
            <w:szCs w:val="24"/>
          </w:rPr>
          <w:t xml:space="preserve">Existe una integración del framework </w:t>
        </w:r>
      </w:ins>
      <w:r w:rsidRPr="00894C5C">
        <w:rPr>
          <w:rFonts w:ascii="Arial" w:hAnsi="Arial" w:cs="Arial"/>
          <w:sz w:val="24"/>
          <w:szCs w:val="24"/>
        </w:rPr>
        <w:t xml:space="preserve">Meteor </w:t>
      </w:r>
      <w:del w:id="696" w:author="Nahuel Defossé" w:date="2017-12-22T11:29:00Z">
        <w:r w:rsidRPr="00894C5C" w:rsidDel="008C61FF">
          <w:rPr>
            <w:rFonts w:ascii="Arial" w:hAnsi="Arial" w:cs="Arial"/>
            <w:sz w:val="24"/>
            <w:szCs w:val="24"/>
          </w:rPr>
          <w:delText xml:space="preserve">se integra </w:delText>
        </w:r>
      </w:del>
      <w:r w:rsidRPr="00894C5C">
        <w:rPr>
          <w:rFonts w:ascii="Arial" w:hAnsi="Arial" w:cs="Arial"/>
          <w:sz w:val="24"/>
          <w:szCs w:val="24"/>
        </w:rPr>
        <w:t xml:space="preserve">con Cordova, </w:t>
      </w:r>
      <w:del w:id="697" w:author="Nahuel Defossé" w:date="2017-12-22T11:29:00Z">
        <w:r w:rsidRPr="00894C5C" w:rsidDel="008C61FF">
          <w:rPr>
            <w:rFonts w:ascii="Arial" w:hAnsi="Arial" w:cs="Arial"/>
            <w:sz w:val="24"/>
            <w:szCs w:val="24"/>
          </w:rPr>
          <w:delText xml:space="preserve">por ende es posible tomar una </w:delText>
        </w:r>
      </w:del>
      <w:ins w:id="698" w:author="Nahuel Defossé" w:date="2017-12-22T11:29:00Z">
        <w:r w:rsidR="008C61FF">
          <w:rPr>
            <w:rFonts w:ascii="Arial" w:hAnsi="Arial" w:cs="Arial"/>
            <w:sz w:val="24"/>
            <w:szCs w:val="24"/>
          </w:rPr>
          <w:t xml:space="preserve">que permtite que una </w:t>
        </w:r>
      </w:ins>
      <w:r w:rsidRPr="00894C5C">
        <w:rPr>
          <w:rFonts w:ascii="Arial" w:hAnsi="Arial" w:cs="Arial"/>
          <w:sz w:val="24"/>
          <w:szCs w:val="24"/>
        </w:rPr>
        <w:t xml:space="preserve">aplicación </w:t>
      </w:r>
      <w:ins w:id="699" w:author="Nahuel Defossé" w:date="2017-12-22T11:30:00Z">
        <w:r w:rsidR="008C61FF">
          <w:rPr>
            <w:rFonts w:ascii="Arial" w:hAnsi="Arial" w:cs="Arial"/>
            <w:sz w:val="24"/>
            <w:szCs w:val="24"/>
          </w:rPr>
          <w:t xml:space="preserve">web crada con Meteor, </w:t>
        </w:r>
      </w:ins>
      <w:del w:id="700" w:author="Nahuel Defossé" w:date="2017-12-22T11:30:00Z">
        <w:r w:rsidRPr="00894C5C" w:rsidDel="008C61FF">
          <w:rPr>
            <w:rFonts w:ascii="Arial" w:hAnsi="Arial" w:cs="Arial"/>
            <w:sz w:val="24"/>
            <w:szCs w:val="24"/>
          </w:rPr>
          <w:delText xml:space="preserve">existente y </w:delText>
        </w:r>
      </w:del>
      <w:ins w:id="701" w:author="Nahuel Defossé" w:date="2017-12-22T11:30:00Z">
        <w:r w:rsidR="008C61FF">
          <w:rPr>
            <w:rFonts w:ascii="Arial" w:hAnsi="Arial" w:cs="Arial"/>
            <w:sz w:val="24"/>
            <w:szCs w:val="24"/>
          </w:rPr>
          <w:t xml:space="preserve">sea </w:t>
        </w:r>
      </w:ins>
      <w:r w:rsidRPr="00894C5C">
        <w:rPr>
          <w:rFonts w:ascii="Arial" w:hAnsi="Arial" w:cs="Arial"/>
          <w:sz w:val="24"/>
          <w:szCs w:val="24"/>
        </w:rPr>
        <w:t xml:space="preserve">ejecutarla en un dispositivo iOS o Android de forma </w:t>
      </w:r>
      <w:del w:id="702" w:author="Nahuel Defossé" w:date="2017-12-22T11:30:00Z">
        <w:r w:rsidRPr="00894C5C" w:rsidDel="008C61FF">
          <w:rPr>
            <w:rFonts w:ascii="Arial" w:hAnsi="Arial" w:cs="Arial"/>
            <w:sz w:val="24"/>
            <w:szCs w:val="24"/>
          </w:rPr>
          <w:delText>sencilla</w:delText>
        </w:r>
      </w:del>
      <w:ins w:id="703" w:author="Nahuel Defossé" w:date="2017-12-22T11:30:00Z">
        <w:r w:rsidR="008C61FF">
          <w:rPr>
            <w:rFonts w:ascii="Arial" w:hAnsi="Arial" w:cs="Arial"/>
            <w:sz w:val="24"/>
            <w:szCs w:val="24"/>
          </w:rPr>
          <w:t>híbrida, es decir</w:t>
        </w:r>
      </w:ins>
      <w:del w:id="704" w:author="Nahuel Defossé" w:date="2017-12-22T11:30:00Z">
        <w:r w:rsidRPr="00894C5C" w:rsidDel="008C61FF">
          <w:rPr>
            <w:rFonts w:ascii="Arial" w:hAnsi="Arial" w:cs="Arial"/>
            <w:sz w:val="24"/>
            <w:szCs w:val="24"/>
          </w:rPr>
          <w:delText>.</w:delText>
        </w:r>
      </w:del>
      <w:ins w:id="705" w:author="Nahuel Defossé" w:date="2017-12-22T11:30:00Z">
        <w:r w:rsidR="008C61FF">
          <w:rPr>
            <w:rFonts w:ascii="Arial" w:hAnsi="Arial" w:cs="Arial"/>
            <w:sz w:val="24"/>
            <w:szCs w:val="24"/>
          </w:rPr>
          <w:t xml:space="preserve">, </w:t>
        </w:r>
      </w:ins>
      <w:del w:id="706" w:author="Nahuel Defossé" w:date="2017-12-22T11:30:00Z">
        <w:r w:rsidRPr="00894C5C" w:rsidDel="008C61FF">
          <w:rPr>
            <w:rFonts w:ascii="Arial" w:hAnsi="Arial" w:cs="Arial"/>
            <w:sz w:val="24"/>
            <w:szCs w:val="24"/>
          </w:rPr>
          <w:delText xml:space="preserve"> Una aplicación de Cordova es una aplicación web escrita usando HTML, CSS y JavaScript como de costumbre, pero s</w:delText>
        </w:r>
      </w:del>
      <w:ins w:id="707" w:author="Nahuel Defossé" w:date="2017-12-22T11:31:00Z">
        <w:r w:rsidR="008C61FF">
          <w:rPr>
            <w:rFonts w:ascii="Arial" w:hAnsi="Arial" w:cs="Arial"/>
            <w:sz w:val="24"/>
            <w:szCs w:val="24"/>
          </w:rPr>
          <w:t>s</w:t>
        </w:r>
      </w:ins>
      <w:r w:rsidRPr="00894C5C">
        <w:rPr>
          <w:rFonts w:ascii="Arial" w:hAnsi="Arial" w:cs="Arial"/>
          <w:sz w:val="24"/>
          <w:szCs w:val="24"/>
        </w:rPr>
        <w:t xml:space="preserve">e ejecuta en una vista web incrustada en una aplicación nativa en lugar de en un navegador móvil </w:t>
      </w:r>
      <w:del w:id="708" w:author="Nahuel Defossé" w:date="2017-12-22T11:31:00Z">
        <w:r w:rsidRPr="00894C5C" w:rsidDel="008C61FF">
          <w:rPr>
            <w:rFonts w:ascii="Arial" w:hAnsi="Arial" w:cs="Arial"/>
            <w:sz w:val="24"/>
            <w:szCs w:val="24"/>
          </w:rPr>
          <w:delText>independiente</w:delText>
        </w:r>
      </w:del>
      <w:ins w:id="709" w:author="Nahuel Defossé" w:date="2017-12-22T11:31:00Z">
        <w:r w:rsidR="008C61FF">
          <w:rPr>
            <w:rFonts w:ascii="Arial" w:hAnsi="Arial" w:cs="Arial"/>
            <w:sz w:val="24"/>
            <w:szCs w:val="24"/>
          </w:rPr>
          <w:t>del usuario</w:t>
        </w:r>
      </w:ins>
      <w:r w:rsidRPr="00894C5C">
        <w:rPr>
          <w:rFonts w:ascii="Arial" w:hAnsi="Arial" w:cs="Arial"/>
          <w:sz w:val="24"/>
          <w:szCs w:val="24"/>
        </w:rPr>
        <w:t xml:space="preserve">. Un beneficio importante de empaquetar su aplicación web como una aplicación de Cordova es que todos sus </w:t>
      </w:r>
      <w:del w:id="710" w:author="Nahuel Defossé" w:date="2017-12-22T11:31:00Z">
        <w:r w:rsidRPr="00894C5C" w:rsidDel="008C61FF">
          <w:rPr>
            <w:rFonts w:ascii="Arial" w:hAnsi="Arial" w:cs="Arial"/>
            <w:sz w:val="24"/>
            <w:szCs w:val="24"/>
          </w:rPr>
          <w:delText xml:space="preserve">activos </w:delText>
        </w:r>
      </w:del>
      <w:ins w:id="711" w:author="Nahuel Defossé" w:date="2017-12-22T11:31:00Z">
        <w:r w:rsidR="008C61FF">
          <w:rPr>
            <w:rFonts w:ascii="Arial" w:hAnsi="Arial" w:cs="Arial"/>
            <w:sz w:val="24"/>
            <w:szCs w:val="24"/>
          </w:rPr>
          <w:t>recursos que erían descargados desde la web</w:t>
        </w:r>
        <w:r w:rsidR="008C61FF" w:rsidRPr="00894C5C">
          <w:rPr>
            <w:rFonts w:ascii="Arial" w:hAnsi="Arial" w:cs="Arial"/>
            <w:sz w:val="24"/>
            <w:szCs w:val="24"/>
          </w:rPr>
          <w:t xml:space="preserve"> </w:t>
        </w:r>
      </w:ins>
      <w:r w:rsidRPr="00894C5C">
        <w:rPr>
          <w:rFonts w:ascii="Arial" w:hAnsi="Arial" w:cs="Arial"/>
          <w:sz w:val="24"/>
          <w:szCs w:val="24"/>
        </w:rPr>
        <w:t>se incluyen con la aplicación</w:t>
      </w:r>
      <w:ins w:id="712" w:author="Nahuel Defossé" w:date="2017-12-22T11:32:00Z">
        <w:r w:rsidR="008C61FF">
          <w:rPr>
            <w:rFonts w:ascii="Arial" w:hAnsi="Arial" w:cs="Arial"/>
            <w:sz w:val="24"/>
            <w:szCs w:val="24"/>
          </w:rPr>
          <w:t xml:space="preserve">, </w:t>
        </w:r>
      </w:ins>
      <w:del w:id="713" w:author="Nahuel Defossé" w:date="2017-12-22T11:32:00Z">
        <w:r w:rsidRPr="00894C5C" w:rsidDel="008C61FF">
          <w:rPr>
            <w:rFonts w:ascii="Arial" w:hAnsi="Arial" w:cs="Arial"/>
            <w:sz w:val="24"/>
            <w:szCs w:val="24"/>
          </w:rPr>
          <w:delText>.</w:delText>
        </w:r>
      </w:del>
      <w:del w:id="714" w:author="Nahuel Defossé" w:date="2017-12-22T11:31:00Z">
        <w:r w:rsidRPr="00894C5C" w:rsidDel="008C61FF">
          <w:rPr>
            <w:rFonts w:ascii="Arial" w:hAnsi="Arial" w:cs="Arial"/>
            <w:sz w:val="24"/>
            <w:szCs w:val="24"/>
          </w:rPr>
          <w:delText xml:space="preserve"> Esto </w:delText>
        </w:r>
      </w:del>
      <w:r w:rsidRPr="00894C5C">
        <w:rPr>
          <w:rFonts w:ascii="Arial" w:hAnsi="Arial" w:cs="Arial"/>
          <w:sz w:val="24"/>
          <w:szCs w:val="24"/>
        </w:rPr>
        <w:t>asegura</w:t>
      </w:r>
      <w:ins w:id="715" w:author="Nahuel Defossé" w:date="2017-12-22T11:32:00Z">
        <w:r w:rsidR="008C61FF">
          <w:rPr>
            <w:rFonts w:ascii="Arial" w:hAnsi="Arial" w:cs="Arial"/>
            <w:sz w:val="24"/>
            <w:szCs w:val="24"/>
          </w:rPr>
          <w:t>ndo</w:t>
        </w:r>
      </w:ins>
      <w:r w:rsidRPr="00894C5C">
        <w:rPr>
          <w:rFonts w:ascii="Arial" w:hAnsi="Arial" w:cs="Arial"/>
          <w:sz w:val="24"/>
          <w:szCs w:val="24"/>
        </w:rPr>
        <w:t xml:space="preserve"> </w:t>
      </w:r>
      <w:del w:id="716" w:author="Nahuel Defossé" w:date="2017-12-22T11:32:00Z">
        <w:r w:rsidRPr="00894C5C" w:rsidDel="008C61FF">
          <w:rPr>
            <w:rFonts w:ascii="Arial" w:hAnsi="Arial" w:cs="Arial"/>
            <w:sz w:val="24"/>
            <w:szCs w:val="24"/>
          </w:rPr>
          <w:delText xml:space="preserve">que su aplicación se </w:delText>
        </w:r>
      </w:del>
      <w:ins w:id="717" w:author="Nahuel Defossé" w:date="2017-12-22T11:32:00Z">
        <w:r w:rsidR="008C61FF">
          <w:rPr>
            <w:rFonts w:ascii="Arial" w:hAnsi="Arial" w:cs="Arial"/>
            <w:sz w:val="24"/>
            <w:szCs w:val="24"/>
          </w:rPr>
          <w:t xml:space="preserve">una velocidad de </w:t>
        </w:r>
      </w:ins>
      <w:r w:rsidRPr="00894C5C">
        <w:rPr>
          <w:rFonts w:ascii="Arial" w:hAnsi="Arial" w:cs="Arial"/>
          <w:sz w:val="24"/>
          <w:szCs w:val="24"/>
        </w:rPr>
        <w:t>carg</w:t>
      </w:r>
      <w:ins w:id="718" w:author="Nahuel Defossé" w:date="2017-12-22T11:32:00Z">
        <w:r w:rsidR="008C61FF">
          <w:rPr>
            <w:rFonts w:ascii="Arial" w:hAnsi="Arial" w:cs="Arial"/>
            <w:sz w:val="24"/>
            <w:szCs w:val="24"/>
          </w:rPr>
          <w:t>a</w:t>
        </w:r>
      </w:ins>
      <w:del w:id="719" w:author="Nahuel Defossé" w:date="2017-12-22T11:32:00Z">
        <w:r w:rsidRPr="00894C5C" w:rsidDel="008C61FF">
          <w:rPr>
            <w:rFonts w:ascii="Arial" w:hAnsi="Arial" w:cs="Arial"/>
            <w:sz w:val="24"/>
            <w:szCs w:val="24"/>
          </w:rPr>
          <w:delText>ue</w:delText>
        </w:r>
      </w:del>
      <w:r w:rsidRPr="00894C5C">
        <w:rPr>
          <w:rFonts w:ascii="Arial" w:hAnsi="Arial" w:cs="Arial"/>
          <w:sz w:val="24"/>
          <w:szCs w:val="24"/>
        </w:rPr>
        <w:t xml:space="preserve"> </w:t>
      </w:r>
      <w:ins w:id="720" w:author="Nahuel Defossé" w:date="2017-12-22T11:32:00Z">
        <w:r w:rsidR="008C61FF">
          <w:rPr>
            <w:rFonts w:ascii="Arial" w:hAnsi="Arial" w:cs="Arial"/>
            <w:sz w:val="24"/>
            <w:szCs w:val="24"/>
          </w:rPr>
          <w:t xml:space="preserve">mayor, beneficiando a </w:t>
        </w:r>
      </w:ins>
      <w:del w:id="721" w:author="Nahuel Defossé" w:date="2017-12-22T11:32:00Z">
        <w:r w:rsidRPr="00894C5C" w:rsidDel="008C61FF">
          <w:rPr>
            <w:rFonts w:ascii="Arial" w:hAnsi="Arial" w:cs="Arial"/>
            <w:sz w:val="24"/>
            <w:szCs w:val="24"/>
          </w:rPr>
          <w:delText xml:space="preserve">más rápido que una aplicación web que se ejecuta en un servidor remoto, lo que puede hacer una gran diferencia para </w:delText>
        </w:r>
      </w:del>
      <w:r w:rsidRPr="00894C5C">
        <w:rPr>
          <w:rFonts w:ascii="Arial" w:hAnsi="Arial" w:cs="Arial"/>
          <w:sz w:val="24"/>
          <w:szCs w:val="24"/>
        </w:rPr>
        <w:t xml:space="preserve">los usuarios con conexiones lentas. Otra característica </w:t>
      </w:r>
      <w:del w:id="722" w:author="Nahuel Defossé" w:date="2017-12-22T11:33:00Z">
        <w:r w:rsidRPr="00894C5C" w:rsidDel="008C61FF">
          <w:rPr>
            <w:rFonts w:ascii="Arial" w:hAnsi="Arial" w:cs="Arial"/>
            <w:sz w:val="24"/>
            <w:szCs w:val="24"/>
          </w:rPr>
          <w:delText xml:space="preserve">de la integración de Cordova en Meteor </w:delText>
        </w:r>
      </w:del>
      <w:r w:rsidRPr="00894C5C">
        <w:rPr>
          <w:rFonts w:ascii="Arial" w:hAnsi="Arial" w:cs="Arial"/>
          <w:sz w:val="24"/>
          <w:szCs w:val="24"/>
        </w:rPr>
        <w:t xml:space="preserve">es la compatibilidad con </w:t>
      </w:r>
      <w:r w:rsidRPr="00B4487F">
        <w:rPr>
          <w:rFonts w:ascii="Arial" w:hAnsi="Arial" w:cs="Arial"/>
          <w:i/>
          <w:sz w:val="24"/>
          <w:szCs w:val="24"/>
          <w:rPrChange w:id="723" w:author="Nahuel Defossé" w:date="2017-12-22T11:33:00Z">
            <w:rPr>
              <w:rFonts w:ascii="Arial" w:hAnsi="Arial" w:cs="Arial"/>
              <w:sz w:val="24"/>
              <w:szCs w:val="24"/>
            </w:rPr>
          </w:rPrChange>
        </w:rPr>
        <w:t>hot code push</w:t>
      </w:r>
      <w:r w:rsidRPr="00894C5C">
        <w:rPr>
          <w:rFonts w:ascii="Arial" w:hAnsi="Arial" w:cs="Arial"/>
          <w:sz w:val="24"/>
          <w:szCs w:val="24"/>
        </w:rPr>
        <w:t xml:space="preserve">, que le permite actualizar </w:t>
      </w:r>
      <w:del w:id="724" w:author="Nahuel Defossé" w:date="2017-12-22T11:33:00Z">
        <w:r w:rsidRPr="00894C5C" w:rsidDel="00B4487F">
          <w:rPr>
            <w:rFonts w:ascii="Arial" w:hAnsi="Arial" w:cs="Arial"/>
            <w:sz w:val="24"/>
            <w:szCs w:val="24"/>
          </w:rPr>
          <w:delText xml:space="preserve">su </w:delText>
        </w:r>
      </w:del>
      <w:ins w:id="725" w:author="Nahuel Defossé" w:date="2017-12-22T11:33:00Z">
        <w:r w:rsidR="00B4487F">
          <w:rPr>
            <w:rFonts w:ascii="Arial" w:hAnsi="Arial" w:cs="Arial"/>
            <w:sz w:val="24"/>
            <w:szCs w:val="24"/>
          </w:rPr>
          <w:t>la</w:t>
        </w:r>
        <w:r w:rsidR="00B4487F" w:rsidRPr="00894C5C">
          <w:rPr>
            <w:rFonts w:ascii="Arial" w:hAnsi="Arial" w:cs="Arial"/>
            <w:sz w:val="24"/>
            <w:szCs w:val="24"/>
          </w:rPr>
          <w:t xml:space="preserve"> </w:t>
        </w:r>
      </w:ins>
      <w:r w:rsidRPr="00894C5C">
        <w:rPr>
          <w:rFonts w:ascii="Arial" w:hAnsi="Arial" w:cs="Arial"/>
          <w:sz w:val="24"/>
          <w:szCs w:val="24"/>
        </w:rPr>
        <w:t xml:space="preserve">aplicación en los dispositivos de los usuarios sin pasar por el proceso habitual de revisión de la tienda de aplicaciones. Cordova también </w:t>
      </w:r>
      <w:del w:id="726" w:author="Nahuel Defossé" w:date="2017-12-22T11:33:00Z">
        <w:r w:rsidRPr="00894C5C" w:rsidDel="00B4487F">
          <w:rPr>
            <w:rFonts w:ascii="Arial" w:hAnsi="Arial" w:cs="Arial"/>
            <w:sz w:val="24"/>
            <w:szCs w:val="24"/>
          </w:rPr>
          <w:delText xml:space="preserve">abre </w:delText>
        </w:r>
      </w:del>
      <w:ins w:id="727" w:author="Nahuel Defossé" w:date="2017-12-22T11:33:00Z">
        <w:r w:rsidR="00B4487F">
          <w:rPr>
            <w:rFonts w:ascii="Arial" w:hAnsi="Arial" w:cs="Arial"/>
            <w:sz w:val="24"/>
            <w:szCs w:val="24"/>
          </w:rPr>
          <w:t>permite</w:t>
        </w:r>
        <w:r w:rsidR="00B4487F" w:rsidRPr="00894C5C">
          <w:rPr>
            <w:rFonts w:ascii="Arial" w:hAnsi="Arial" w:cs="Arial"/>
            <w:sz w:val="24"/>
            <w:szCs w:val="24"/>
          </w:rPr>
          <w:t xml:space="preserve"> </w:t>
        </w:r>
      </w:ins>
      <w:r w:rsidRPr="00894C5C">
        <w:rPr>
          <w:rFonts w:ascii="Arial" w:hAnsi="Arial" w:cs="Arial"/>
          <w:sz w:val="24"/>
          <w:szCs w:val="24"/>
        </w:rPr>
        <w:t>el acceso a ciertas características nativas a través de una arquitectura de complemento</w:t>
      </w:r>
      <w:ins w:id="728" w:author="Nahuel Defossé" w:date="2017-12-22T11:34:00Z">
        <w:r w:rsidR="00B4487F">
          <w:rPr>
            <w:rFonts w:ascii="Arial" w:hAnsi="Arial" w:cs="Arial"/>
            <w:sz w:val="24"/>
            <w:szCs w:val="24"/>
          </w:rPr>
          <w:t>s</w:t>
        </w:r>
      </w:ins>
      <w:r w:rsidRPr="00894C5C">
        <w:rPr>
          <w:rFonts w:ascii="Arial" w:hAnsi="Arial" w:cs="Arial"/>
          <w:sz w:val="24"/>
          <w:szCs w:val="24"/>
        </w:rPr>
        <w:t xml:space="preserve">. Los complementos permiten utilizar funciones que normalmente no están disponibles para aplicaciones web, como acceder a la cámara del dispositivo o al sistema de archivos local, interactuar con lectores de código de barras o NFC. </w:t>
      </w:r>
      <w:del w:id="729" w:author="Nahuel Defossé" w:date="2017-12-22T11:34:00Z">
        <w:r w:rsidRPr="00894C5C" w:rsidDel="00B4487F">
          <w:rPr>
            <w:rFonts w:ascii="Arial" w:hAnsi="Arial" w:cs="Arial"/>
            <w:sz w:val="24"/>
            <w:szCs w:val="24"/>
          </w:rPr>
          <w:delText xml:space="preserve">Debido a que una aplicación de Cordova es una aplicación web, significa que utiliza elementos web estándar para crear su interfaz de usuario en lugar de confiar en componentes de interfaz de usuario nativos específicos de la plataforma. </w:delText>
        </w:r>
      </w:del>
    </w:p>
    <w:p w14:paraId="5B77531F" w14:textId="77777777" w:rsidR="00D132EB" w:rsidRDefault="00D132EB">
      <w:pPr>
        <w:rPr>
          <w:b/>
          <w:color w:val="434343"/>
          <w:sz w:val="36"/>
          <w:szCs w:val="36"/>
        </w:rPr>
      </w:pPr>
      <w:bookmarkStart w:id="730" w:name="_Toc499023886"/>
      <w:r>
        <w:rPr>
          <w:sz w:val="36"/>
          <w:szCs w:val="36"/>
        </w:rPr>
        <w:br w:type="page"/>
      </w:r>
    </w:p>
    <w:p w14:paraId="0BBCA91A" w14:textId="77777777" w:rsidR="00F06CD3" w:rsidRDefault="00D132EB" w:rsidP="00F06CD3">
      <w:pPr>
        <w:pStyle w:val="Ttulo1"/>
        <w:rPr>
          <w:ins w:id="731" w:author="Nahuel Defossé" w:date="2017-12-22T11:34:00Z"/>
          <w:sz w:val="36"/>
          <w:szCs w:val="36"/>
        </w:rPr>
      </w:pPr>
      <w:r w:rsidRPr="008831B2">
        <w:rPr>
          <w:sz w:val="36"/>
          <w:szCs w:val="36"/>
        </w:rPr>
        <w:lastRenderedPageBreak/>
        <w:t>Capítulo</w:t>
      </w:r>
      <w:r w:rsidR="008831B2" w:rsidRPr="008831B2">
        <w:rPr>
          <w:sz w:val="36"/>
          <w:szCs w:val="36"/>
        </w:rPr>
        <w:t xml:space="preserve"> 6 – Stack MEAN</w:t>
      </w:r>
      <w:bookmarkEnd w:id="730"/>
    </w:p>
    <w:p w14:paraId="386EC584" w14:textId="6600298F" w:rsidR="00B4487F" w:rsidRPr="00B4487F" w:rsidRDefault="00B4487F">
      <w:pPr>
        <w:rPr>
          <w:rPrChange w:id="732" w:author="Nahuel Defossé" w:date="2017-12-22T11:34:00Z">
            <w:rPr>
              <w:sz w:val="36"/>
              <w:szCs w:val="36"/>
            </w:rPr>
          </w:rPrChange>
        </w:rPr>
        <w:pPrChange w:id="733" w:author="Nahuel Defossé" w:date="2017-12-22T11:34:00Z">
          <w:pPr>
            <w:pStyle w:val="Ttulo1"/>
          </w:pPr>
        </w:pPrChange>
      </w:pPr>
      <w:ins w:id="734" w:author="Nahuel Defossé" w:date="2017-12-22T11:34:00Z">
        <w:r>
          <w:t>Intro</w:t>
        </w:r>
      </w:ins>
    </w:p>
    <w:p w14:paraId="5FAFFFF1" w14:textId="77777777" w:rsidR="00F06CD3" w:rsidRDefault="00F06CD3" w:rsidP="00F06CD3">
      <w:pPr>
        <w:pStyle w:val="Ttulo2"/>
        <w:rPr>
          <w:b/>
          <w:sz w:val="32"/>
          <w:szCs w:val="32"/>
        </w:rPr>
      </w:pPr>
      <w:r>
        <w:rPr>
          <w:b/>
          <w:sz w:val="32"/>
          <w:szCs w:val="32"/>
        </w:rPr>
        <w:t xml:space="preserve">6.1 </w:t>
      </w:r>
      <w:r w:rsidRPr="00F06CD3">
        <w:rPr>
          <w:b/>
          <w:sz w:val="32"/>
          <w:szCs w:val="32"/>
        </w:rPr>
        <w:t>¿Qué es MEAN?</w:t>
      </w:r>
    </w:p>
    <w:p w14:paraId="7DFAB4E9" w14:textId="77777777" w:rsidR="00F06CD3" w:rsidRPr="00F06CD3" w:rsidRDefault="00F06CD3" w:rsidP="00F06CD3"/>
    <w:p w14:paraId="15FB5239" w14:textId="23BA7C2A" w:rsid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del w:id="735" w:author="Nahuel Defossé" w:date="2017-12-22T11:36:00Z">
        <w:r w:rsidRPr="00F06CD3" w:rsidDel="00E51D87">
          <w:rPr>
            <w:rFonts w:ascii="Arial" w:hAnsi="Arial" w:cs="Arial"/>
            <w:color w:val="222222"/>
            <w:sz w:val="24"/>
            <w:szCs w:val="24"/>
            <w:shd w:val="clear" w:color="auto" w:fill="FFFFFF"/>
          </w:rPr>
          <w:delText xml:space="preserve">Es </w:delText>
        </w:r>
      </w:del>
      <w:ins w:id="736" w:author="Nahuel Defossé" w:date="2017-12-22T11:36:00Z">
        <w:r w:rsidR="00E51D87">
          <w:rPr>
            <w:rFonts w:ascii="Arial" w:hAnsi="Arial" w:cs="Arial"/>
            <w:color w:val="222222"/>
            <w:sz w:val="24"/>
            <w:szCs w:val="24"/>
            <w:shd w:val="clear" w:color="auto" w:fill="FFFFFF"/>
          </w:rPr>
          <w:t>Se denomina MEAN</w:t>
        </w:r>
      </w:ins>
      <w:ins w:id="737" w:author="Nahuel Defossé" w:date="2017-12-22T11:44:00Z">
        <w:r w:rsidR="00E51D87">
          <w:rPr>
            <w:rFonts w:ascii="Arial" w:hAnsi="Arial" w:cs="Arial"/>
            <w:color w:val="222222"/>
            <w:sz w:val="24"/>
            <w:szCs w:val="24"/>
            <w:shd w:val="clear" w:color="auto" w:fill="FFFFFF"/>
          </w:rPr>
          <w:t xml:space="preserve">, o MEAN </w:t>
        </w:r>
      </w:ins>
      <w:ins w:id="738" w:author="Nahuel Defossé" w:date="2017-12-22T11:45:00Z">
        <w:r w:rsidR="00E51D87">
          <w:rPr>
            <w:rFonts w:ascii="Arial" w:hAnsi="Arial" w:cs="Arial"/>
            <w:i/>
            <w:color w:val="222222"/>
            <w:sz w:val="24"/>
            <w:szCs w:val="24"/>
            <w:shd w:val="clear" w:color="auto" w:fill="FFFFFF"/>
          </w:rPr>
          <w:t>stak</w:t>
        </w:r>
        <w:r w:rsidR="00E51D87">
          <w:rPr>
            <w:rFonts w:ascii="Arial" w:hAnsi="Arial" w:cs="Arial"/>
            <w:color w:val="222222"/>
            <w:sz w:val="24"/>
            <w:szCs w:val="24"/>
            <w:shd w:val="clear" w:color="auto" w:fill="FFFFFF"/>
          </w:rPr>
          <w:t>,</w:t>
        </w:r>
      </w:ins>
      <w:ins w:id="739" w:author="Nahuel Defossé" w:date="2017-12-22T11:36:00Z">
        <w:r w:rsidR="00E51D87">
          <w:rPr>
            <w:rFonts w:ascii="Arial" w:hAnsi="Arial" w:cs="Arial"/>
            <w:color w:val="222222"/>
            <w:sz w:val="24"/>
            <w:szCs w:val="24"/>
            <w:shd w:val="clear" w:color="auto" w:fill="FFFFFF"/>
          </w:rPr>
          <w:t xml:space="preserve"> a un conunto de capas de software</w:t>
        </w:r>
        <w:r w:rsidR="00E51D87" w:rsidRPr="00F06CD3">
          <w:rPr>
            <w:rFonts w:ascii="Arial" w:hAnsi="Arial" w:cs="Arial"/>
            <w:color w:val="222222"/>
            <w:sz w:val="24"/>
            <w:szCs w:val="24"/>
            <w:shd w:val="clear" w:color="auto" w:fill="FFFFFF"/>
          </w:rPr>
          <w:t xml:space="preserve"> </w:t>
        </w:r>
      </w:ins>
      <w:del w:id="740" w:author="Nahuel Defossé" w:date="2017-12-22T11:37:00Z">
        <w:r w:rsidRPr="00F06CD3" w:rsidDel="00E51D87">
          <w:rPr>
            <w:rFonts w:ascii="Arial" w:hAnsi="Arial" w:cs="Arial"/>
            <w:color w:val="222222"/>
            <w:sz w:val="24"/>
            <w:szCs w:val="24"/>
            <w:shd w:val="clear" w:color="auto" w:fill="FFFFFF"/>
          </w:rPr>
          <w:delText>un </w:delText>
        </w:r>
        <w:r w:rsidRPr="00F06CD3" w:rsidDel="00E51D87">
          <w:rPr>
            <w:rFonts w:ascii="Arial" w:hAnsi="Arial" w:cs="Arial"/>
            <w:sz w:val="24"/>
            <w:szCs w:val="24"/>
            <w:shd w:val="clear" w:color="auto" w:fill="FFFFFF"/>
          </w:rPr>
          <w:delText>framework</w:delText>
        </w:r>
        <w:r w:rsidRPr="00F06CD3" w:rsidDel="00E51D87">
          <w:rPr>
            <w:rFonts w:ascii="Arial" w:hAnsi="Arial" w:cs="Arial"/>
            <w:color w:val="222222"/>
            <w:sz w:val="24"/>
            <w:szCs w:val="24"/>
            <w:shd w:val="clear" w:color="auto" w:fill="FFFFFF"/>
          </w:rPr>
          <w:delText> o conjunto de subsistemas de software</w:delText>
        </w:r>
      </w:del>
      <w:r w:rsidRPr="00F06CD3">
        <w:rPr>
          <w:rFonts w:ascii="Arial" w:hAnsi="Arial" w:cs="Arial"/>
          <w:color w:val="222222"/>
          <w:sz w:val="24"/>
          <w:szCs w:val="24"/>
          <w:shd w:val="clear" w:color="auto" w:fill="FFFFFF"/>
        </w:rPr>
        <w:t xml:space="preserve"> para el desarrollo de aplicaciones</w:t>
      </w:r>
      <w:del w:id="741" w:author="Nahuel Defossé" w:date="2017-12-22T11:38:00Z">
        <w:r w:rsidRPr="00F06CD3" w:rsidDel="00E51D87">
          <w:rPr>
            <w:rFonts w:ascii="Arial" w:hAnsi="Arial" w:cs="Arial"/>
            <w:color w:val="222222"/>
            <w:sz w:val="24"/>
            <w:szCs w:val="24"/>
            <w:shd w:val="clear" w:color="auto" w:fill="FFFFFF"/>
          </w:rPr>
          <w:delText>, y páginas web dinámicas</w:delText>
        </w:r>
      </w:del>
      <w:r w:rsidRPr="00F06CD3">
        <w:rPr>
          <w:rFonts w:ascii="Arial" w:hAnsi="Arial" w:cs="Arial"/>
          <w:color w:val="222222"/>
          <w:sz w:val="24"/>
          <w:szCs w:val="24"/>
          <w:shd w:val="clear" w:color="auto" w:fill="FFFFFF"/>
        </w:rPr>
        <w:t xml:space="preserve">, </w:t>
      </w:r>
      <w:del w:id="742" w:author="Nahuel Defossé" w:date="2017-12-22T11:38:00Z">
        <w:r w:rsidRPr="00F06CD3" w:rsidDel="00E51D87">
          <w:rPr>
            <w:rFonts w:ascii="Arial" w:hAnsi="Arial" w:cs="Arial"/>
            <w:color w:val="222222"/>
            <w:sz w:val="24"/>
            <w:szCs w:val="24"/>
            <w:shd w:val="clear" w:color="auto" w:fill="FFFFFF"/>
          </w:rPr>
          <w:delText xml:space="preserve">que </w:delText>
        </w:r>
      </w:del>
      <w:ins w:id="743" w:author="Nahuel Defossé" w:date="2017-12-22T11:38:00Z">
        <w:r w:rsidR="00E51D87">
          <w:rPr>
            <w:rFonts w:ascii="Arial" w:hAnsi="Arial" w:cs="Arial"/>
            <w:color w:val="222222"/>
            <w:sz w:val="24"/>
            <w:szCs w:val="24"/>
            <w:shd w:val="clear" w:color="auto" w:fill="FFFFFF"/>
          </w:rPr>
          <w:t xml:space="preserve">dónde la característica predominante es el uso del </w:t>
        </w:r>
      </w:ins>
      <w:del w:id="744" w:author="Nahuel Defossé" w:date="2017-12-22T11:38:00Z">
        <w:r w:rsidRPr="00F06CD3" w:rsidDel="00E51D87">
          <w:rPr>
            <w:rFonts w:ascii="Arial" w:hAnsi="Arial" w:cs="Arial"/>
            <w:color w:val="222222"/>
            <w:sz w:val="24"/>
            <w:szCs w:val="24"/>
            <w:shd w:val="clear" w:color="auto" w:fill="FFFFFF"/>
          </w:rPr>
          <w:delText xml:space="preserve">están basadas, cada una de estas en el popular </w:delText>
        </w:r>
      </w:del>
      <w:r w:rsidRPr="00F06CD3">
        <w:rPr>
          <w:rFonts w:ascii="Arial" w:hAnsi="Arial" w:cs="Arial"/>
          <w:color w:val="222222"/>
          <w:sz w:val="24"/>
          <w:szCs w:val="24"/>
          <w:shd w:val="clear" w:color="auto" w:fill="FFFFFF"/>
        </w:rPr>
        <w:t xml:space="preserve">lenguaje de programación </w:t>
      </w:r>
      <w:del w:id="745" w:author="Nahuel Defossé" w:date="2017-12-22T11:39:00Z">
        <w:r w:rsidRPr="00F06CD3" w:rsidDel="00E51D87">
          <w:rPr>
            <w:rFonts w:ascii="Arial" w:hAnsi="Arial" w:cs="Arial"/>
            <w:color w:val="222222"/>
            <w:sz w:val="24"/>
            <w:szCs w:val="24"/>
            <w:shd w:val="clear" w:color="auto" w:fill="FFFFFF"/>
          </w:rPr>
          <w:delText xml:space="preserve">conocido </w:delText>
        </w:r>
      </w:del>
      <w:ins w:id="746" w:author="Nahuel Defossé" w:date="2017-12-22T11:39:00Z">
        <w:r w:rsidR="00E51D87">
          <w:rPr>
            <w:rFonts w:ascii="Arial" w:hAnsi="Arial" w:cs="Arial"/>
            <w:color w:val="222222"/>
            <w:sz w:val="24"/>
            <w:szCs w:val="24"/>
            <w:shd w:val="clear" w:color="auto" w:fill="FFFFFF"/>
          </w:rPr>
          <w:t>popularizado</w:t>
        </w:r>
        <w:r w:rsidR="00E51D87" w:rsidRPr="00F06CD3">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como </w:t>
      </w:r>
      <w:r w:rsidRPr="00F06CD3">
        <w:rPr>
          <w:rFonts w:ascii="Arial" w:hAnsi="Arial" w:cs="Arial"/>
          <w:sz w:val="24"/>
          <w:szCs w:val="24"/>
          <w:shd w:val="clear" w:color="auto" w:fill="FFFFFF"/>
        </w:rPr>
        <w:t>JavaScript</w:t>
      </w:r>
      <w:del w:id="747" w:author="Nahuel Defossé" w:date="2017-12-22T11:39:00Z">
        <w:r w:rsidRPr="00F06CD3" w:rsidDel="00E51D87">
          <w:rPr>
            <w:rFonts w:ascii="Arial" w:hAnsi="Arial" w:cs="Arial"/>
            <w:color w:val="222222"/>
            <w:sz w:val="24"/>
            <w:szCs w:val="24"/>
            <w:shd w:val="clear" w:color="auto" w:fill="FFFFFF"/>
          </w:rPr>
          <w:delText>. Gracias a esta característica el conjunto se integra exitosamente en una plataforma auto-suficiente</w:delText>
        </w:r>
      </w:del>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658E06AF" w14:textId="77777777" w:rsidR="00F06CD3" w:rsidRPr="00F06CD3" w:rsidRDefault="00F06CD3" w:rsidP="00F06CD3">
      <w:pPr>
        <w:rPr>
          <w:rFonts w:ascii="Arial" w:hAnsi="Arial" w:cs="Arial"/>
          <w:color w:val="222222"/>
          <w:sz w:val="24"/>
          <w:szCs w:val="24"/>
          <w:shd w:val="clear" w:color="auto" w:fill="FFFFFF"/>
        </w:rPr>
      </w:pPr>
    </w:p>
    <w:p w14:paraId="14A34756" w14:textId="77777777" w:rsidR="00F06CD3" w:rsidRDefault="00F06CD3" w:rsidP="00F06CD3">
      <w:pPr>
        <w:keepNext/>
        <w:jc w:val="center"/>
      </w:pPr>
      <w:r>
        <w:rPr>
          <w:noProof/>
          <w:lang w:val="es-ES_tradnl" w:eastAsia="es-ES_tradnl"/>
        </w:rPr>
        <w:drawing>
          <wp:inline distT="0" distB="0" distL="0" distR="0" wp14:anchorId="76920BBC" wp14:editId="5BD91ACA">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56F466F6" w14:textId="77777777" w:rsidR="00F06CD3" w:rsidRPr="00F06CD3" w:rsidRDefault="00F06CD3" w:rsidP="00F06CD3">
      <w:pPr>
        <w:pStyle w:val="Descripcin"/>
        <w:jc w:val="center"/>
        <w:rPr>
          <w:b/>
        </w:rPr>
      </w:pPr>
      <w:r>
        <w:t xml:space="preserve">Ilustración </w:t>
      </w:r>
      <w:r w:rsidR="004533E2">
        <w:t>31</w:t>
      </w:r>
      <w:r>
        <w:t xml:space="preserve"> - Acrónimo MEAN</w:t>
      </w:r>
    </w:p>
    <w:p w14:paraId="791ED876" w14:textId="15F0D51D" w:rsidR="00F06CD3" w:rsidRPr="00F06CD3" w:rsidRDefault="00F06CD3" w:rsidP="00F06CD3">
      <w:pPr>
        <w:pStyle w:val="Ttulo2"/>
        <w:rPr>
          <w:b/>
          <w:sz w:val="32"/>
          <w:szCs w:val="32"/>
        </w:rPr>
      </w:pPr>
      <w:r>
        <w:rPr>
          <w:b/>
          <w:sz w:val="32"/>
          <w:szCs w:val="32"/>
        </w:rPr>
        <w:t xml:space="preserve">6.2 </w:t>
      </w:r>
      <w:ins w:id="748" w:author="Nahuel Defossé" w:date="2017-12-22T11:39:00Z">
        <w:r w:rsidR="00E51D87">
          <w:rPr>
            <w:b/>
            <w:sz w:val="32"/>
            <w:szCs w:val="32"/>
          </w:rPr>
          <w:t>Componentes de MEAN</w:t>
        </w:r>
      </w:ins>
      <w:del w:id="749" w:author="Nahuel Defossé" w:date="2017-12-22T11:39:00Z">
        <w:r w:rsidRPr="00F06CD3" w:rsidDel="00E51D87">
          <w:rPr>
            <w:b/>
            <w:sz w:val="32"/>
            <w:szCs w:val="32"/>
          </w:rPr>
          <w:delText>¿Cómo se compone MEAN?</w:delText>
        </w:r>
      </w:del>
    </w:p>
    <w:p w14:paraId="2F6312B1" w14:textId="24D760A4" w:rsidR="00F06CD3" w:rsidRPr="00F06CD3" w:rsidRDefault="00F06CD3" w:rsidP="00F06CD3">
      <w:pPr>
        <w:pStyle w:val="Ttulo3"/>
        <w:rPr>
          <w:b w:val="0"/>
          <w:sz w:val="28"/>
          <w:szCs w:val="28"/>
        </w:rPr>
      </w:pPr>
      <w:r>
        <w:rPr>
          <w:b w:val="0"/>
          <w:sz w:val="28"/>
          <w:szCs w:val="28"/>
        </w:rPr>
        <w:t xml:space="preserve">6.2.1 </w:t>
      </w:r>
      <w:r w:rsidRPr="00F06CD3">
        <w:rPr>
          <w:b w:val="0"/>
          <w:sz w:val="28"/>
          <w:szCs w:val="28"/>
        </w:rPr>
        <w:t>Mongo</w:t>
      </w:r>
      <w:ins w:id="750" w:author="Nahuel Defossé" w:date="2017-12-22T11:39:00Z">
        <w:r w:rsidR="00E51D87">
          <w:rPr>
            <w:b w:val="0"/>
            <w:sz w:val="28"/>
            <w:szCs w:val="28"/>
          </w:rPr>
          <w:t>DB</w:t>
        </w:r>
      </w:ins>
    </w:p>
    <w:p w14:paraId="06D0D277" w14:textId="77777777" w:rsidR="00F06CD3" w:rsidRDefault="00F06CD3" w:rsidP="00F06CD3">
      <w:pPr>
        <w:rPr>
          <w:rFonts w:ascii="Arial" w:hAnsi="Arial" w:cs="Arial"/>
          <w:color w:val="222222"/>
          <w:sz w:val="24"/>
          <w:szCs w:val="24"/>
          <w:shd w:val="clear" w:color="auto" w:fill="FFFFFF"/>
        </w:rPr>
      </w:pPr>
    </w:p>
    <w:p w14:paraId="1426E19F" w14:textId="3C16B2F2"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ins w:id="751" w:author="Nahuel Defossé" w:date="2017-12-22T11:39:00Z">
        <w:r w:rsidR="00E51D87">
          <w:rPr>
            <w:rFonts w:ascii="Arial" w:hAnsi="Arial" w:cs="Arial"/>
            <w:color w:val="222222"/>
            <w:sz w:val="24"/>
            <w:szCs w:val="24"/>
            <w:shd w:val="clear" w:color="auto" w:fill="FFFFFF"/>
          </w:rPr>
          <w:t xml:space="preserve">es decir, </w:t>
        </w:r>
      </w:ins>
      <w:r w:rsidRPr="00F06CD3">
        <w:rPr>
          <w:rFonts w:ascii="Arial" w:hAnsi="Arial" w:cs="Arial"/>
          <w:color w:val="222222"/>
          <w:sz w:val="24"/>
          <w:szCs w:val="24"/>
          <w:shd w:val="clear" w:color="auto" w:fill="FFFFFF"/>
        </w:rPr>
        <w:t xml:space="preserve">que almacena los datos en estructuras o “documentos”, los cuales están </w:t>
      </w:r>
      <w:del w:id="752" w:author="Nahuel Defossé" w:date="2017-12-22T11:40:00Z">
        <w:r w:rsidRPr="00F06CD3" w:rsidDel="00E51D87">
          <w:rPr>
            <w:rFonts w:ascii="Arial" w:hAnsi="Arial" w:cs="Arial"/>
            <w:color w:val="222222"/>
            <w:sz w:val="24"/>
            <w:szCs w:val="24"/>
            <w:shd w:val="clear" w:color="auto" w:fill="FFFFFF"/>
          </w:rPr>
          <w:delText xml:space="preserve">definidos </w:delText>
        </w:r>
      </w:del>
      <w:ins w:id="753" w:author="Nahuel Defossé" w:date="2017-12-22T11:40:00Z">
        <w:r w:rsidR="00E51D87">
          <w:rPr>
            <w:rFonts w:ascii="Arial" w:hAnsi="Arial" w:cs="Arial"/>
            <w:color w:val="222222"/>
            <w:sz w:val="24"/>
            <w:szCs w:val="24"/>
            <w:shd w:val="clear" w:color="auto" w:fill="FFFFFF"/>
          </w:rPr>
          <w:t>estructurados</w:t>
        </w:r>
        <w:r w:rsidR="00E51D87" w:rsidRPr="00F06CD3">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co</w:t>
      </w:r>
      <w:ins w:id="754" w:author="Nahuel Defossé" w:date="2017-12-22T11:40:00Z">
        <w:r w:rsidR="00E51D87">
          <w:rPr>
            <w:rFonts w:ascii="Arial" w:hAnsi="Arial" w:cs="Arial"/>
            <w:color w:val="222222"/>
            <w:sz w:val="24"/>
            <w:szCs w:val="24"/>
            <w:shd w:val="clear" w:color="auto" w:fill="FFFFFF"/>
          </w:rPr>
          <w:t>mo</w:t>
        </w:r>
      </w:ins>
      <w:del w:id="755" w:author="Nahuel Defossé" w:date="2017-12-22T11:40:00Z">
        <w:r w:rsidRPr="00F06CD3" w:rsidDel="00E51D87">
          <w:rPr>
            <w:rFonts w:ascii="Arial" w:hAnsi="Arial" w:cs="Arial"/>
            <w:color w:val="222222"/>
            <w:sz w:val="24"/>
            <w:szCs w:val="24"/>
            <w:shd w:val="clear" w:color="auto" w:fill="FFFFFF"/>
          </w:rPr>
          <w:delText>n</w:delText>
        </w:r>
      </w:del>
      <w:r w:rsidRPr="00F06CD3">
        <w:rPr>
          <w:rFonts w:ascii="Arial" w:hAnsi="Arial" w:cs="Arial"/>
          <w:color w:val="222222"/>
          <w:sz w:val="24"/>
          <w:szCs w:val="24"/>
          <w:shd w:val="clear" w:color="auto" w:fill="FFFFFF"/>
        </w:rPr>
        <w:t xml:space="preserve"> </w:t>
      </w:r>
      <w:ins w:id="756" w:author="Nahuel Defossé" w:date="2017-12-22T11:40:00Z">
        <w:r w:rsidR="00E51D87">
          <w:rPr>
            <w:rFonts w:ascii="Arial" w:hAnsi="Arial" w:cs="Arial"/>
            <w:color w:val="222222"/>
            <w:sz w:val="24"/>
            <w:szCs w:val="24"/>
            <w:shd w:val="clear" w:color="auto" w:fill="FFFFFF"/>
          </w:rPr>
          <w:t xml:space="preserve">objetos bajo </w:t>
        </w:r>
      </w:ins>
      <w:r w:rsidRPr="00F06CD3">
        <w:rPr>
          <w:rFonts w:ascii="Arial" w:hAnsi="Arial" w:cs="Arial"/>
          <w:color w:val="222222"/>
          <w:sz w:val="24"/>
          <w:szCs w:val="24"/>
          <w:shd w:val="clear" w:color="auto" w:fill="FFFFFF"/>
        </w:rPr>
        <w:t>la notación JSON (Notación simple de objeto tipo JavaScript),</w:t>
      </w:r>
      <w:ins w:id="757" w:author="Nahuel Defossé" w:date="2017-12-22T11:40:00Z">
        <w:r w:rsidR="00E51D87">
          <w:rPr>
            <w:rFonts w:ascii="Arial" w:hAnsi="Arial" w:cs="Arial"/>
            <w:color w:val="222222"/>
            <w:sz w:val="24"/>
            <w:szCs w:val="24"/>
            <w:shd w:val="clear" w:color="auto" w:fill="FFFFFF"/>
          </w:rPr>
          <w:t xml:space="preserve"> en vez de filas y agrupdos en colecciones en contraposici</w:t>
        </w:r>
      </w:ins>
      <w:ins w:id="758" w:author="Nahuel Defossé" w:date="2017-12-22T11:41:00Z">
        <w:r w:rsidR="00E51D87">
          <w:rPr>
            <w:rFonts w:ascii="Arial" w:hAnsi="Arial" w:cs="Arial"/>
            <w:color w:val="222222"/>
            <w:sz w:val="24"/>
            <w:szCs w:val="24"/>
            <w:shd w:val="clear" w:color="auto" w:fill="FFFFFF"/>
          </w:rPr>
          <w:t>ón a las tablas de un RDBMS. Debido a la ausencia de comprobación de integridad referencial</w:t>
        </w:r>
      </w:ins>
      <w:r w:rsidRPr="00F06CD3">
        <w:rPr>
          <w:rFonts w:ascii="Arial" w:hAnsi="Arial" w:cs="Arial"/>
          <w:color w:val="222222"/>
          <w:sz w:val="24"/>
          <w:szCs w:val="24"/>
          <w:shd w:val="clear" w:color="auto" w:fill="FFFFFF"/>
        </w:rPr>
        <w:t xml:space="preserve"> </w:t>
      </w:r>
      <w:del w:id="759" w:author="Nahuel Defossé" w:date="2017-12-22T11:41:00Z">
        <w:r w:rsidRPr="00F06CD3" w:rsidDel="00E51D87">
          <w:rPr>
            <w:rFonts w:ascii="Arial" w:hAnsi="Arial" w:cs="Arial"/>
            <w:color w:val="222222"/>
            <w:sz w:val="24"/>
            <w:szCs w:val="24"/>
            <w:shd w:val="clear" w:color="auto" w:fill="FFFFFF"/>
          </w:rPr>
          <w:delText>lo que permite</w:delText>
        </w:r>
      </w:del>
      <w:ins w:id="760" w:author="Nahuel Defossé" w:date="2017-12-22T11:42:00Z">
        <w:r w:rsidR="00E51D87">
          <w:rPr>
            <w:rFonts w:ascii="Arial" w:hAnsi="Arial" w:cs="Arial"/>
            <w:color w:val="222222"/>
            <w:sz w:val="24"/>
            <w:szCs w:val="24"/>
            <w:shd w:val="clear" w:color="auto" w:fill="FFFFFF"/>
          </w:rPr>
          <w:t xml:space="preserve">tine un </w:t>
        </w:r>
      </w:ins>
      <w:del w:id="761" w:author="Nahuel Defossé" w:date="2017-12-22T11:41:00Z">
        <w:r w:rsidRPr="00F06CD3" w:rsidDel="00E51D87">
          <w:rPr>
            <w:rFonts w:ascii="Arial" w:hAnsi="Arial" w:cs="Arial"/>
            <w:color w:val="222222"/>
            <w:sz w:val="24"/>
            <w:szCs w:val="24"/>
            <w:shd w:val="clear" w:color="auto" w:fill="FFFFFF"/>
          </w:rPr>
          <w:delText xml:space="preserve"> </w:delText>
        </w:r>
      </w:del>
      <w:del w:id="762" w:author="Nahuel Defossé" w:date="2017-12-22T11:42:00Z">
        <w:r w:rsidRPr="00F06CD3" w:rsidDel="00E51D87">
          <w:rPr>
            <w:rFonts w:ascii="Arial" w:hAnsi="Arial" w:cs="Arial"/>
            <w:color w:val="222222"/>
            <w:sz w:val="24"/>
            <w:szCs w:val="24"/>
            <w:shd w:val="clear" w:color="auto" w:fill="FFFFFF"/>
          </w:rPr>
          <w:delText xml:space="preserve">una rápida </w:delText>
        </w:r>
      </w:del>
      <w:ins w:id="763" w:author="Nahuel Defossé" w:date="2017-12-22T11:42:00Z">
        <w:r w:rsidR="00E51D87">
          <w:rPr>
            <w:rFonts w:ascii="Arial" w:hAnsi="Arial" w:cs="Arial"/>
            <w:color w:val="222222"/>
            <w:sz w:val="24"/>
            <w:szCs w:val="24"/>
            <w:shd w:val="clear" w:color="auto" w:fill="FFFFFF"/>
          </w:rPr>
          <w:t xml:space="preserve">alto desempeño </w:t>
        </w:r>
      </w:ins>
      <w:del w:id="764" w:author="Nahuel Defossé" w:date="2017-12-22T11:42:00Z">
        <w:r w:rsidRPr="00F06CD3" w:rsidDel="00E51D87">
          <w:rPr>
            <w:rFonts w:ascii="Arial" w:hAnsi="Arial" w:cs="Arial"/>
            <w:color w:val="222222"/>
            <w:sz w:val="24"/>
            <w:szCs w:val="24"/>
            <w:shd w:val="clear" w:color="auto" w:fill="FFFFFF"/>
          </w:rPr>
          <w:delText>manipulación y transferencia de los datos</w:delText>
        </w:r>
      </w:del>
      <w:r w:rsidRPr="00F06CD3">
        <w:rPr>
          <w:rFonts w:ascii="Arial" w:hAnsi="Arial" w:cs="Arial"/>
          <w:color w:val="222222"/>
          <w:sz w:val="24"/>
          <w:szCs w:val="24"/>
          <w:shd w:val="clear" w:color="auto" w:fill="FFFFFF"/>
        </w:rPr>
        <w:t xml:space="preserve">. </w:t>
      </w:r>
    </w:p>
    <w:p w14:paraId="32AA41B1" w14:textId="77777777" w:rsidR="00F06CD3" w:rsidRDefault="00F06CD3" w:rsidP="00F06CD3"/>
    <w:p w14:paraId="48A6EE3B" w14:textId="77777777" w:rsidR="00F06CD3" w:rsidRDefault="00F06CD3" w:rsidP="00F06CD3">
      <w:pPr>
        <w:pStyle w:val="Ttulo3"/>
        <w:rPr>
          <w:b w:val="0"/>
          <w:sz w:val="28"/>
          <w:szCs w:val="28"/>
        </w:rPr>
      </w:pPr>
      <w:r>
        <w:rPr>
          <w:b w:val="0"/>
          <w:sz w:val="28"/>
          <w:szCs w:val="28"/>
        </w:rPr>
        <w:t xml:space="preserve">6.2.2 </w:t>
      </w:r>
      <w:r w:rsidRPr="00F06CD3">
        <w:rPr>
          <w:b w:val="0"/>
          <w:sz w:val="28"/>
          <w:szCs w:val="28"/>
        </w:rPr>
        <w:t>Express</w:t>
      </w:r>
    </w:p>
    <w:p w14:paraId="470E197C" w14:textId="77777777" w:rsidR="00F06CD3" w:rsidRPr="00F06CD3" w:rsidRDefault="00F06CD3" w:rsidP="00F06CD3"/>
    <w:p w14:paraId="02F491E7" w14:textId="30C42444"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del w:id="765" w:author="Nahuel Defossé" w:date="2017-12-22T11:43:00Z">
        <w:r w:rsidRPr="00F06CD3" w:rsidDel="00E51D87">
          <w:rPr>
            <w:rFonts w:ascii="Arial" w:hAnsi="Arial" w:cs="Arial"/>
            <w:color w:val="222222"/>
            <w:sz w:val="24"/>
            <w:szCs w:val="24"/>
            <w:shd w:val="clear" w:color="auto" w:fill="FFFFFF"/>
          </w:rPr>
          <w:delText xml:space="preserve">módulo </w:delText>
        </w:r>
      </w:del>
      <w:ins w:id="766" w:author="Nahuel Defossé" w:date="2017-12-22T11:43:00Z">
        <w:r w:rsidR="00E51D87">
          <w:rPr>
            <w:rFonts w:ascii="Arial" w:hAnsi="Arial" w:cs="Arial"/>
            <w:color w:val="222222"/>
            <w:sz w:val="24"/>
            <w:szCs w:val="24"/>
            <w:shd w:val="clear" w:color="auto" w:fill="FFFFFF"/>
          </w:rPr>
          <w:t>paquete</w:t>
        </w:r>
        <w:r w:rsidR="00E51D87" w:rsidRPr="00F06CD3">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de NodeJS</w:t>
      </w:r>
      <w:ins w:id="767" w:author="Nahuel Defossé" w:date="2017-12-22T11:43:00Z">
        <w:r w:rsidR="00E51D87">
          <w:rPr>
            <w:rFonts w:ascii="Arial" w:hAnsi="Arial" w:cs="Arial"/>
            <w:color w:val="222222"/>
            <w:sz w:val="24"/>
            <w:szCs w:val="24"/>
            <w:shd w:val="clear" w:color="auto" w:fill="FFFFFF"/>
          </w:rPr>
          <w:t xml:space="preserve"> que </w:t>
        </w:r>
      </w:ins>
      <w:del w:id="768" w:author="Nahuel Defossé" w:date="2017-12-22T11:43:00Z">
        <w:r w:rsidRPr="00F06CD3" w:rsidDel="00E51D87">
          <w:rPr>
            <w:rFonts w:ascii="Arial" w:hAnsi="Arial" w:cs="Arial"/>
            <w:color w:val="222222"/>
            <w:sz w:val="24"/>
            <w:szCs w:val="24"/>
            <w:shd w:val="clear" w:color="auto" w:fill="FFFFFF"/>
          </w:rPr>
          <w:delText xml:space="preserve">, </w:delText>
        </w:r>
      </w:del>
      <w:r w:rsidRPr="00F06CD3">
        <w:rPr>
          <w:rFonts w:ascii="Arial" w:hAnsi="Arial" w:cs="Arial"/>
          <w:color w:val="222222"/>
          <w:sz w:val="24"/>
          <w:szCs w:val="24"/>
          <w:shd w:val="clear" w:color="auto" w:fill="FFFFFF"/>
        </w:rPr>
        <w:t xml:space="preserve">ofrece </w:t>
      </w:r>
      <w:del w:id="769" w:author="Nahuel Defossé" w:date="2017-12-22T11:43:00Z">
        <w:r w:rsidRPr="00F06CD3" w:rsidDel="00E51D87">
          <w:rPr>
            <w:rFonts w:ascii="Arial" w:hAnsi="Arial" w:cs="Arial"/>
            <w:color w:val="222222"/>
            <w:sz w:val="24"/>
            <w:szCs w:val="24"/>
            <w:shd w:val="clear" w:color="auto" w:fill="FFFFFF"/>
          </w:rPr>
          <w:delText xml:space="preserve">los </w:delText>
        </w:r>
      </w:del>
      <w:ins w:id="770" w:author="Nahuel Defossé" w:date="2017-12-22T11:43:00Z">
        <w:r w:rsidR="00E51D87">
          <w:rPr>
            <w:rFonts w:ascii="Arial" w:hAnsi="Arial" w:cs="Arial"/>
            <w:color w:val="222222"/>
            <w:sz w:val="24"/>
            <w:szCs w:val="24"/>
            <w:shd w:val="clear" w:color="auto" w:fill="FFFFFF"/>
          </w:rPr>
          <w:t xml:space="preserve">una interface mínima para manejo de </w:t>
        </w:r>
      </w:ins>
      <w:del w:id="771" w:author="Nahuel Defossé" w:date="2017-12-22T11:44:00Z">
        <w:r w:rsidRPr="00F06CD3" w:rsidDel="00E51D87">
          <w:rPr>
            <w:rFonts w:ascii="Arial" w:hAnsi="Arial" w:cs="Arial"/>
            <w:color w:val="222222"/>
            <w:sz w:val="24"/>
            <w:szCs w:val="24"/>
            <w:shd w:val="clear" w:color="auto" w:fill="FFFFFF"/>
          </w:rPr>
          <w:delText xml:space="preserve">métodos suficientes en JavaScript, para poder manejar las </w:delText>
        </w:r>
      </w:del>
      <w:r w:rsidRPr="00F06CD3">
        <w:rPr>
          <w:rFonts w:ascii="Arial" w:hAnsi="Arial" w:cs="Arial"/>
          <w:color w:val="222222"/>
          <w:sz w:val="24"/>
          <w:szCs w:val="24"/>
          <w:shd w:val="clear" w:color="auto" w:fill="FFFFFF"/>
        </w:rPr>
        <w:t>solicitudes o peticiones</w:t>
      </w:r>
      <w:ins w:id="772" w:author="Nahuel Defossé" w:date="2017-12-22T11:44:00Z">
        <w:r w:rsidR="00E51D87">
          <w:rPr>
            <w:rFonts w:ascii="Arial" w:hAnsi="Arial" w:cs="Arial"/>
            <w:color w:val="222222"/>
            <w:sz w:val="24"/>
            <w:szCs w:val="24"/>
            <w:shd w:val="clear" w:color="auto" w:fill="FFFFFF"/>
          </w:rPr>
          <w:t xml:space="preserve"> HTTP</w:t>
        </w:r>
      </w:ins>
      <w:del w:id="773" w:author="Nahuel Defossé" w:date="2017-12-22T11:44:00Z">
        <w:r w:rsidRPr="00F06CD3" w:rsidDel="00E51D87">
          <w:rPr>
            <w:rFonts w:ascii="Arial" w:hAnsi="Arial" w:cs="Arial"/>
            <w:color w:val="222222"/>
            <w:sz w:val="24"/>
            <w:szCs w:val="24"/>
            <w:shd w:val="clear" w:color="auto" w:fill="FFFFFF"/>
          </w:rPr>
          <w:delText xml:space="preserve"> que se hacen por medio de los métodos del protocolo</w:delText>
        </w:r>
      </w:del>
      <w:r w:rsidRPr="00F06CD3">
        <w:rPr>
          <w:rFonts w:ascii="Arial" w:hAnsi="Arial" w:cs="Arial"/>
          <w:color w:val="222222"/>
          <w:sz w:val="24"/>
          <w:szCs w:val="24"/>
          <w:shd w:val="clear" w:color="auto" w:fill="FFFFFF"/>
        </w:rPr>
        <w:t xml:space="preserve">. </w:t>
      </w:r>
      <w:del w:id="774" w:author="Nahuel Defossé" w:date="2017-12-22T11:44:00Z">
        <w:r w:rsidRPr="00F06CD3" w:rsidDel="00E51D87">
          <w:rPr>
            <w:rFonts w:ascii="Arial" w:hAnsi="Arial" w:cs="Arial"/>
            <w:color w:val="222222"/>
            <w:sz w:val="24"/>
            <w:szCs w:val="24"/>
            <w:shd w:val="clear" w:color="auto" w:fill="FFFFFF"/>
          </w:rPr>
          <w:delText>También o</w:delText>
        </w:r>
      </w:del>
      <w:ins w:id="775" w:author="Nahuel Defossé" w:date="2017-12-22T11:44:00Z">
        <w:r w:rsidR="00E51D87">
          <w:rPr>
            <w:rFonts w:ascii="Arial" w:hAnsi="Arial" w:cs="Arial"/>
            <w:color w:val="222222"/>
            <w:sz w:val="24"/>
            <w:szCs w:val="24"/>
            <w:shd w:val="clear" w:color="auto" w:fill="FFFFFF"/>
          </w:rPr>
          <w:t>O</w:t>
        </w:r>
      </w:ins>
      <w:r w:rsidRPr="00F06CD3">
        <w:rPr>
          <w:rFonts w:ascii="Arial" w:hAnsi="Arial" w:cs="Arial"/>
          <w:color w:val="222222"/>
          <w:sz w:val="24"/>
          <w:szCs w:val="24"/>
          <w:shd w:val="clear" w:color="auto" w:fill="FFFFFF"/>
        </w:rPr>
        <w:t>frece</w:t>
      </w:r>
      <w:ins w:id="776" w:author="Nahuel Defossé" w:date="2017-12-22T11:44:00Z">
        <w:r w:rsidR="00E51D87">
          <w:rPr>
            <w:rFonts w:ascii="Arial" w:hAnsi="Arial" w:cs="Arial"/>
            <w:color w:val="222222"/>
            <w:sz w:val="24"/>
            <w:szCs w:val="24"/>
            <w:shd w:val="clear" w:color="auto" w:fill="FFFFFF"/>
          </w:rPr>
          <w:t xml:space="preserve"> también</w:t>
        </w:r>
      </w:ins>
      <w:r w:rsidRPr="00F06CD3">
        <w:rPr>
          <w:rFonts w:ascii="Arial" w:hAnsi="Arial" w:cs="Arial"/>
          <w:color w:val="222222"/>
          <w:sz w:val="24"/>
          <w:szCs w:val="24"/>
          <w:shd w:val="clear" w:color="auto" w:fill="FFFFFF"/>
        </w:rPr>
        <w:t xml:space="preserve"> un sistema simple de enrutamiento (Routing)</w:t>
      </w:r>
      <w:ins w:id="777" w:author="Nahuel Defossé" w:date="2017-12-22T11:45:00Z">
        <w:r w:rsidR="00E51D87">
          <w:rPr>
            <w:rFonts w:ascii="Arial" w:hAnsi="Arial" w:cs="Arial"/>
            <w:color w:val="222222"/>
            <w:sz w:val="24"/>
            <w:szCs w:val="24"/>
            <w:shd w:val="clear" w:color="auto" w:fill="FFFFFF"/>
          </w:rPr>
          <w:t>. D</w:t>
        </w:r>
      </w:ins>
      <w:del w:id="778" w:author="Nahuel Defossé" w:date="2017-12-22T11:45:00Z">
        <w:r w:rsidRPr="00F06CD3" w:rsidDel="00E51D87">
          <w:rPr>
            <w:rFonts w:ascii="Arial" w:hAnsi="Arial" w:cs="Arial"/>
            <w:color w:val="222222"/>
            <w:sz w:val="24"/>
            <w:szCs w:val="24"/>
            <w:shd w:val="clear" w:color="auto" w:fill="FFFFFF"/>
          </w:rPr>
          <w:delText>, que d</w:delText>
        </w:r>
      </w:del>
      <w:r w:rsidRPr="00F06CD3">
        <w:rPr>
          <w:rFonts w:ascii="Arial" w:hAnsi="Arial" w:cs="Arial"/>
          <w:color w:val="222222"/>
          <w:sz w:val="24"/>
          <w:szCs w:val="24"/>
          <w:shd w:val="clear" w:color="auto" w:fill="FFFFFF"/>
        </w:rPr>
        <w:t xml:space="preserve">entro del </w:t>
      </w:r>
      <w:del w:id="779" w:author="Nahuel Defossé" w:date="2017-12-22T11:44:00Z">
        <w:r w:rsidRPr="00F06CD3" w:rsidDel="00E51D87">
          <w:rPr>
            <w:rFonts w:ascii="Arial" w:hAnsi="Arial" w:cs="Arial"/>
            <w:color w:val="222222"/>
            <w:sz w:val="24"/>
            <w:szCs w:val="24"/>
            <w:shd w:val="clear" w:color="auto" w:fill="FFFFFF"/>
          </w:rPr>
          <w:delText xml:space="preserve">mean </w:delText>
        </w:r>
      </w:del>
      <w:ins w:id="780" w:author="Nahuel Defossé" w:date="2017-12-22T11:44:00Z">
        <w:r w:rsidR="00E51D87">
          <w:rPr>
            <w:rFonts w:ascii="Arial" w:hAnsi="Arial" w:cs="Arial"/>
            <w:color w:val="222222"/>
            <w:sz w:val="24"/>
            <w:szCs w:val="24"/>
            <w:shd w:val="clear" w:color="auto" w:fill="FFFFFF"/>
          </w:rPr>
          <w:t>MEAN</w:t>
        </w:r>
        <w:r w:rsidR="00E51D87" w:rsidRPr="00F06CD3">
          <w:rPr>
            <w:rFonts w:ascii="Arial" w:hAnsi="Arial" w:cs="Arial"/>
            <w:color w:val="222222"/>
            <w:sz w:val="24"/>
            <w:szCs w:val="24"/>
            <w:shd w:val="clear" w:color="auto" w:fill="FFFFFF"/>
          </w:rPr>
          <w:t xml:space="preserve"> </w:t>
        </w:r>
      </w:ins>
      <w:r w:rsidRPr="00E51D87">
        <w:rPr>
          <w:rFonts w:ascii="Arial" w:hAnsi="Arial" w:cs="Arial"/>
          <w:i/>
          <w:color w:val="222222"/>
          <w:sz w:val="24"/>
          <w:szCs w:val="24"/>
          <w:shd w:val="clear" w:color="auto" w:fill="FFFFFF"/>
          <w:rPrChange w:id="781" w:author="Nahuel Defossé" w:date="2017-12-22T11:44:00Z">
            <w:rPr>
              <w:rFonts w:ascii="Arial" w:hAnsi="Arial" w:cs="Arial"/>
              <w:color w:val="222222"/>
              <w:sz w:val="24"/>
              <w:szCs w:val="24"/>
              <w:shd w:val="clear" w:color="auto" w:fill="FFFFFF"/>
            </w:rPr>
          </w:rPrChange>
        </w:rPr>
        <w:t>stack</w:t>
      </w:r>
      <w:r w:rsidRPr="00F06CD3">
        <w:rPr>
          <w:rFonts w:ascii="Arial" w:hAnsi="Arial" w:cs="Arial"/>
          <w:color w:val="222222"/>
          <w:sz w:val="24"/>
          <w:szCs w:val="24"/>
          <w:shd w:val="clear" w:color="auto" w:fill="FFFFFF"/>
        </w:rPr>
        <w:t xml:space="preserve"> </w:t>
      </w:r>
      <w:del w:id="782" w:author="Nahuel Defossé" w:date="2017-12-22T11:45:00Z">
        <w:r w:rsidRPr="00F06CD3" w:rsidDel="00E51D87">
          <w:rPr>
            <w:rFonts w:ascii="Arial" w:hAnsi="Arial" w:cs="Arial"/>
            <w:color w:val="222222"/>
            <w:sz w:val="24"/>
            <w:szCs w:val="24"/>
            <w:shd w:val="clear" w:color="auto" w:fill="FFFFFF"/>
          </w:rPr>
          <w:delText xml:space="preserve">es aprovechado </w:delText>
        </w:r>
      </w:del>
      <w:ins w:id="783" w:author="Nahuel Defossé" w:date="2017-12-22T11:45:00Z">
        <w:r w:rsidR="00E51D87">
          <w:rPr>
            <w:rFonts w:ascii="Arial" w:hAnsi="Arial" w:cs="Arial"/>
            <w:color w:val="222222"/>
            <w:sz w:val="24"/>
            <w:szCs w:val="24"/>
            <w:shd w:val="clear" w:color="auto" w:fill="FFFFFF"/>
          </w:rPr>
          <w:t xml:space="preserve">opera </w:t>
        </w:r>
      </w:ins>
      <w:del w:id="784" w:author="Nahuel Defossé" w:date="2017-12-22T11:45:00Z">
        <w:r w:rsidRPr="00F06CD3" w:rsidDel="00E51D87">
          <w:rPr>
            <w:rFonts w:ascii="Arial" w:hAnsi="Arial" w:cs="Arial"/>
            <w:color w:val="222222"/>
            <w:sz w:val="24"/>
            <w:szCs w:val="24"/>
            <w:shd w:val="clear" w:color="auto" w:fill="FFFFFF"/>
          </w:rPr>
          <w:delText xml:space="preserve">en </w:delText>
        </w:r>
      </w:del>
      <w:ins w:id="785" w:author="Nahuel Defossé" w:date="2017-12-22T11:45:00Z">
        <w:r w:rsidR="00E51D87">
          <w:rPr>
            <w:rFonts w:ascii="Arial" w:hAnsi="Arial" w:cs="Arial"/>
            <w:color w:val="222222"/>
            <w:sz w:val="24"/>
            <w:szCs w:val="24"/>
            <w:shd w:val="clear" w:color="auto" w:fill="FFFFFF"/>
          </w:rPr>
          <w:t>d</w:t>
        </w:r>
      </w:ins>
      <w:r w:rsidRPr="00F06CD3">
        <w:rPr>
          <w:rFonts w:ascii="Arial" w:hAnsi="Arial" w:cs="Arial"/>
          <w:color w:val="222222"/>
          <w:sz w:val="24"/>
          <w:szCs w:val="24"/>
          <w:shd w:val="clear" w:color="auto" w:fill="FFFFFF"/>
        </w:rPr>
        <w:t>el</w:t>
      </w:r>
      <w:ins w:id="786" w:author="Nahuel Defossé" w:date="2017-12-22T11:46:00Z">
        <w:r w:rsidR="00E51D87">
          <w:rPr>
            <w:rFonts w:ascii="Arial" w:hAnsi="Arial" w:cs="Arial"/>
            <w:color w:val="222222"/>
            <w:sz w:val="24"/>
            <w:szCs w:val="24"/>
            <w:shd w:val="clear" w:color="auto" w:fill="FFFFFF"/>
          </w:rPr>
          <w:t xml:space="preserve"> </w:t>
        </w:r>
        <w:r w:rsidR="00E51D87" w:rsidRPr="00F06CD3">
          <w:rPr>
            <w:rFonts w:ascii="Arial" w:hAnsi="Arial" w:cs="Arial"/>
            <w:color w:val="222222"/>
            <w:sz w:val="24"/>
            <w:szCs w:val="24"/>
            <w:shd w:val="clear" w:color="auto" w:fill="FFFFFF"/>
          </w:rPr>
          <w:t>lado del servidor</w:t>
        </w:r>
        <w:r w:rsidR="00E51D87">
          <w:rPr>
            <w:rFonts w:ascii="Arial" w:hAnsi="Arial" w:cs="Arial"/>
            <w:color w:val="222222"/>
            <w:sz w:val="24"/>
            <w:szCs w:val="24"/>
            <w:shd w:val="clear" w:color="auto" w:fill="FFFFFF"/>
          </w:rPr>
          <w:t>, también conicido como</w:t>
        </w:r>
      </w:ins>
      <w:r w:rsidRPr="00F06CD3">
        <w:rPr>
          <w:rFonts w:ascii="Arial" w:hAnsi="Arial" w:cs="Arial"/>
          <w:color w:val="222222"/>
          <w:sz w:val="24"/>
          <w:szCs w:val="24"/>
          <w:shd w:val="clear" w:color="auto" w:fill="FFFFFF"/>
        </w:rPr>
        <w:t xml:space="preserve"> </w:t>
      </w:r>
      <w:r w:rsidRPr="00E51D87">
        <w:rPr>
          <w:rFonts w:ascii="Arial" w:hAnsi="Arial" w:cs="Arial"/>
          <w:i/>
          <w:color w:val="222222"/>
          <w:sz w:val="24"/>
          <w:szCs w:val="24"/>
          <w:shd w:val="clear" w:color="auto" w:fill="FFFFFF"/>
          <w:rPrChange w:id="787" w:author="Nahuel Defossé" w:date="2017-12-22T11:46:00Z">
            <w:rPr>
              <w:rFonts w:ascii="Arial" w:hAnsi="Arial" w:cs="Arial"/>
              <w:color w:val="222222"/>
              <w:sz w:val="24"/>
              <w:szCs w:val="24"/>
              <w:shd w:val="clear" w:color="auto" w:fill="FFFFFF"/>
            </w:rPr>
          </w:rPrChange>
        </w:rPr>
        <w:t>back-end</w:t>
      </w:r>
      <w:del w:id="788" w:author="Nahuel Defossé" w:date="2017-12-22T11:46:00Z">
        <w:r w:rsidRPr="00F06CD3" w:rsidDel="00E51D87">
          <w:rPr>
            <w:rFonts w:ascii="Arial" w:hAnsi="Arial" w:cs="Arial"/>
            <w:color w:val="222222"/>
            <w:sz w:val="24"/>
            <w:szCs w:val="24"/>
            <w:shd w:val="clear" w:color="auto" w:fill="FFFFFF"/>
          </w:rPr>
          <w:delText xml:space="preserve"> o en el</w:delText>
        </w:r>
      </w:del>
      <w:del w:id="789" w:author="Nahuel Defossé" w:date="2017-12-22T11:45:00Z">
        <w:r w:rsidRPr="00F06CD3" w:rsidDel="00E51D87">
          <w:rPr>
            <w:rFonts w:ascii="Arial" w:hAnsi="Arial" w:cs="Arial"/>
            <w:color w:val="222222"/>
            <w:sz w:val="24"/>
            <w:szCs w:val="24"/>
            <w:shd w:val="clear" w:color="auto" w:fill="FFFFFF"/>
          </w:rPr>
          <w:delText xml:space="preserve"> lado del servidor</w:delText>
        </w:r>
      </w:del>
      <w:r w:rsidRPr="00F06CD3">
        <w:rPr>
          <w:rFonts w:ascii="Arial" w:hAnsi="Arial" w:cs="Arial"/>
          <w:color w:val="222222"/>
          <w:sz w:val="24"/>
          <w:szCs w:val="24"/>
          <w:shd w:val="clear" w:color="auto" w:fill="FFFFFF"/>
        </w:rPr>
        <w:t>.</w:t>
      </w:r>
    </w:p>
    <w:p w14:paraId="7B8DF4F3" w14:textId="77777777" w:rsidR="00F06CD3" w:rsidRDefault="00F06CD3" w:rsidP="00F06CD3">
      <w:pPr>
        <w:pStyle w:val="Ttulo3"/>
        <w:rPr>
          <w:b w:val="0"/>
          <w:sz w:val="28"/>
          <w:szCs w:val="28"/>
        </w:rPr>
      </w:pPr>
      <w:r>
        <w:rPr>
          <w:b w:val="0"/>
          <w:sz w:val="28"/>
          <w:szCs w:val="28"/>
        </w:rPr>
        <w:t xml:space="preserve">6.2.3 </w:t>
      </w:r>
      <w:r w:rsidRPr="00F06CD3">
        <w:rPr>
          <w:b w:val="0"/>
          <w:sz w:val="28"/>
          <w:szCs w:val="28"/>
        </w:rPr>
        <w:t>Angular</w:t>
      </w:r>
    </w:p>
    <w:p w14:paraId="0FFB0AAA" w14:textId="77777777" w:rsidR="00F06CD3" w:rsidRPr="00F06CD3" w:rsidRDefault="00F06CD3" w:rsidP="00F06CD3"/>
    <w:p w14:paraId="2CD4D408" w14:textId="6981EB81"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framework </w:t>
      </w:r>
      <w:del w:id="790" w:author="Nahuel Defossé" w:date="2017-12-22T11:47:00Z">
        <w:r w:rsidRPr="00F06CD3" w:rsidDel="000A73C4">
          <w:rPr>
            <w:rFonts w:ascii="Arial" w:hAnsi="Arial" w:cs="Arial"/>
            <w:color w:val="222222"/>
            <w:sz w:val="24"/>
            <w:szCs w:val="24"/>
            <w:shd w:val="clear" w:color="auto" w:fill="FFFFFF"/>
          </w:rPr>
          <w:delText xml:space="preserve">para </w:delText>
        </w:r>
      </w:del>
      <w:ins w:id="791" w:author="Nahuel Defossé" w:date="2017-12-22T11:47:00Z">
        <w:r w:rsidR="000A73C4">
          <w:rPr>
            <w:rFonts w:ascii="Arial" w:hAnsi="Arial" w:cs="Arial"/>
            <w:color w:val="222222"/>
            <w:sz w:val="24"/>
            <w:szCs w:val="24"/>
            <w:shd w:val="clear" w:color="auto" w:fill="FFFFFF"/>
          </w:rPr>
          <w:t xml:space="preserve">orientado a </w:t>
        </w:r>
        <w:r w:rsidR="000A73C4" w:rsidRPr="00F06CD3">
          <w:rPr>
            <w:rFonts w:ascii="Arial" w:hAnsi="Arial" w:cs="Arial"/>
            <w:color w:val="222222"/>
            <w:sz w:val="24"/>
            <w:szCs w:val="24"/>
            <w:shd w:val="clear" w:color="auto" w:fill="FFFFFF"/>
          </w:rPr>
          <w:t xml:space="preserve">crear </w:t>
        </w:r>
        <w:r w:rsidR="000A73C4">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aplicaciones web</w:t>
      </w:r>
      <w:ins w:id="792" w:author="Nahuel Defossé" w:date="2017-12-22T11:47:00Z">
        <w:r w:rsidR="000A73C4">
          <w:rPr>
            <w:rFonts w:ascii="Arial" w:hAnsi="Arial" w:cs="Arial"/>
            <w:color w:val="222222"/>
            <w:sz w:val="24"/>
            <w:szCs w:val="24"/>
            <w:shd w:val="clear" w:color="auto" w:fill="FFFFFF"/>
          </w:rPr>
          <w:t xml:space="preserve">, basado en el sub-lenguaje </w:t>
        </w:r>
      </w:ins>
      <w:del w:id="793" w:author="Nahuel Defossé" w:date="2017-12-22T11:47:00Z">
        <w:r w:rsidRPr="00F06CD3" w:rsidDel="000A73C4">
          <w:rPr>
            <w:rFonts w:ascii="Arial" w:hAnsi="Arial" w:cs="Arial"/>
            <w:color w:val="222222"/>
            <w:sz w:val="24"/>
            <w:szCs w:val="24"/>
            <w:shd w:val="clear" w:color="auto" w:fill="FFFFFF"/>
          </w:rPr>
          <w:delText xml:space="preserve"> de </w:delText>
        </w:r>
      </w:del>
      <w:r w:rsidRPr="00F06CD3">
        <w:rPr>
          <w:rFonts w:ascii="Arial" w:hAnsi="Arial" w:cs="Arial"/>
          <w:color w:val="222222"/>
          <w:sz w:val="24"/>
          <w:szCs w:val="24"/>
          <w:shd w:val="clear" w:color="auto" w:fill="FFFFFF"/>
        </w:rPr>
        <w:t>TypeScript</w:t>
      </w:r>
      <w:hyperlink r:id="rId55" w:tooltip="TypeScript" w:history="1"/>
      <w:r w:rsidRPr="00F06CD3">
        <w:rPr>
          <w:rFonts w:ascii="Arial" w:hAnsi="Arial" w:cs="Arial"/>
          <w:color w:val="222222"/>
          <w:sz w:val="24"/>
          <w:szCs w:val="24"/>
          <w:shd w:val="clear" w:color="auto" w:fill="FFFFFF"/>
        </w:rPr>
        <w:t> </w:t>
      </w:r>
      <w:ins w:id="794" w:author="Nahuel Defossé" w:date="2017-12-22T11:47:00Z">
        <w:r w:rsidR="000A73C4">
          <w:rPr>
            <w:rFonts w:ascii="Arial" w:hAnsi="Arial" w:cs="Arial"/>
            <w:color w:val="222222"/>
            <w:sz w:val="24"/>
            <w:szCs w:val="24"/>
            <w:shd w:val="clear" w:color="auto" w:fill="FFFFFF"/>
          </w:rPr>
          <w:t xml:space="preserve">(JavaScript con </w:t>
        </w:r>
      </w:ins>
      <w:ins w:id="795" w:author="Nahuel Defossé" w:date="2017-12-22T11:48:00Z">
        <w:r w:rsidR="000A73C4">
          <w:rPr>
            <w:rFonts w:ascii="Arial" w:hAnsi="Arial" w:cs="Arial"/>
            <w:color w:val="222222"/>
            <w:sz w:val="24"/>
            <w:szCs w:val="24"/>
            <w:shd w:val="clear" w:color="auto" w:fill="FFFFFF"/>
          </w:rPr>
          <w:t xml:space="preserve">verificación de tipos de dato </w:t>
        </w:r>
        <w:r w:rsidR="000A73C4">
          <w:rPr>
            <w:rFonts w:ascii="Arial" w:hAnsi="Arial" w:cs="Arial"/>
            <w:i/>
            <w:color w:val="222222"/>
            <w:sz w:val="24"/>
            <w:szCs w:val="24"/>
            <w:shd w:val="clear" w:color="auto" w:fill="FFFFFF"/>
          </w:rPr>
          <w:t>ahead of time</w:t>
        </w:r>
        <w:r w:rsidR="000A73C4">
          <w:rPr>
            <w:rFonts w:ascii="Arial" w:hAnsi="Arial" w:cs="Arial"/>
            <w:color w:val="222222"/>
            <w:sz w:val="24"/>
            <w:szCs w:val="24"/>
            <w:shd w:val="clear" w:color="auto" w:fill="FFFFFF"/>
          </w:rPr>
          <w:t>)</w:t>
        </w:r>
      </w:ins>
      <w:del w:id="796" w:author="Nahuel Defossé" w:date="2017-12-22T11:47:00Z">
        <w:r w:rsidRPr="00F06CD3" w:rsidDel="000A73C4">
          <w:rPr>
            <w:rFonts w:ascii="Arial" w:hAnsi="Arial" w:cs="Arial"/>
            <w:color w:val="222222"/>
            <w:sz w:val="24"/>
            <w:szCs w:val="24"/>
            <w:shd w:val="clear" w:color="auto" w:fill="FFFFFF"/>
          </w:rPr>
          <w:delText>de código abierto</w:delText>
        </w:r>
      </w:del>
      <w:r w:rsidRPr="00F06CD3">
        <w:rPr>
          <w:rFonts w:ascii="Arial" w:hAnsi="Arial" w:cs="Arial"/>
          <w:color w:val="222222"/>
          <w:sz w:val="24"/>
          <w:szCs w:val="24"/>
          <w:shd w:val="clear" w:color="auto" w:fill="FFFFFF"/>
        </w:rPr>
        <w:t xml:space="preserve">, mantenido por Google, </w:t>
      </w:r>
      <w:del w:id="797" w:author="Nahuel Defossé" w:date="2017-12-22T11:47:00Z">
        <w:r w:rsidRPr="00F06CD3" w:rsidDel="000A73C4">
          <w:rPr>
            <w:rFonts w:ascii="Arial" w:hAnsi="Arial" w:cs="Arial"/>
            <w:color w:val="222222"/>
            <w:sz w:val="24"/>
            <w:szCs w:val="24"/>
            <w:shd w:val="clear" w:color="auto" w:fill="FFFFFF"/>
          </w:rPr>
          <w:delText xml:space="preserve">que se utiliza para crear </w:delText>
        </w:r>
      </w:del>
      <w:del w:id="798" w:author="Nahuel Defossé" w:date="2017-12-22T11:48:00Z">
        <w:r w:rsidRPr="00F06CD3" w:rsidDel="000A73C4">
          <w:rPr>
            <w:rFonts w:ascii="Arial" w:hAnsi="Arial" w:cs="Arial"/>
            <w:color w:val="222222"/>
            <w:sz w:val="24"/>
            <w:szCs w:val="24"/>
            <w:shd w:val="clear" w:color="auto" w:fill="FFFFFF"/>
          </w:rPr>
          <w:delText>y mantener </w:delText>
        </w:r>
      </w:del>
      <w:ins w:id="799" w:author="Nahuel Defossé" w:date="2017-12-22T11:48:00Z">
        <w:r w:rsidR="000A73C4">
          <w:rPr>
            <w:rFonts w:ascii="Arial" w:hAnsi="Arial" w:cs="Arial"/>
            <w:color w:val="222222"/>
            <w:sz w:val="24"/>
            <w:szCs w:val="24"/>
            <w:shd w:val="clear" w:color="auto" w:fill="FFFFFF"/>
          </w:rPr>
          <w:t xml:space="preserve">enfocado en </w:t>
        </w:r>
      </w:ins>
      <w:r w:rsidRPr="00F06CD3">
        <w:rPr>
          <w:rFonts w:ascii="Arial" w:hAnsi="Arial" w:cs="Arial"/>
          <w:color w:val="222222"/>
          <w:sz w:val="24"/>
          <w:szCs w:val="24"/>
          <w:shd w:val="clear" w:color="auto" w:fill="FFFFFF"/>
        </w:rPr>
        <w:t>aplicaciones web de una sola página</w:t>
      </w:r>
      <w:ins w:id="800" w:author="Nahuel Defossé" w:date="2017-12-22T11:54:00Z">
        <w:r w:rsidR="00D34D61">
          <w:rPr>
            <w:rFonts w:ascii="Arial" w:hAnsi="Arial" w:cs="Arial"/>
            <w:color w:val="222222"/>
            <w:sz w:val="24"/>
            <w:szCs w:val="24"/>
            <w:shd w:val="clear" w:color="auto" w:fill="FFFFFF"/>
          </w:rPr>
          <w:t xml:space="preserve"> o SPA</w:t>
        </w:r>
      </w:ins>
      <w:r w:rsidRPr="00F06CD3">
        <w:rPr>
          <w:rFonts w:ascii="Arial" w:hAnsi="Arial" w:cs="Arial"/>
          <w:color w:val="222222"/>
          <w:sz w:val="24"/>
          <w:szCs w:val="24"/>
          <w:shd w:val="clear" w:color="auto" w:fill="FFFFFF"/>
        </w:rPr>
        <w:t xml:space="preserve">. Su objetivo es aumentar las aplicaciones basadas en navegador con </w:t>
      </w:r>
      <w:r w:rsidRPr="00F06CD3">
        <w:rPr>
          <w:rFonts w:ascii="Arial" w:hAnsi="Arial" w:cs="Arial"/>
          <w:color w:val="222222"/>
          <w:sz w:val="24"/>
          <w:szCs w:val="24"/>
          <w:shd w:val="clear" w:color="auto" w:fill="FFFFFF"/>
        </w:rPr>
        <w:lastRenderedPageBreak/>
        <w:t xml:space="preserve">capacidad de Modelo Vista Controlador (MVC), </w:t>
      </w:r>
      <w:del w:id="801" w:author="Nahuel Defossé" w:date="2017-12-22T11:54:00Z">
        <w:r w:rsidRPr="00F06CD3" w:rsidDel="00D34D61">
          <w:rPr>
            <w:rFonts w:ascii="Arial" w:hAnsi="Arial" w:cs="Arial"/>
            <w:color w:val="222222"/>
            <w:sz w:val="24"/>
            <w:szCs w:val="24"/>
            <w:shd w:val="clear" w:color="auto" w:fill="FFFFFF"/>
          </w:rPr>
          <w:delText xml:space="preserve">en un esfuerzo </w:delText>
        </w:r>
      </w:del>
      <w:ins w:id="802" w:author="Nahuel Defossé" w:date="2017-12-22T11:54:00Z">
        <w:r w:rsidR="00D34D61">
          <w:rPr>
            <w:rFonts w:ascii="Arial" w:hAnsi="Arial" w:cs="Arial"/>
            <w:color w:val="222222"/>
            <w:sz w:val="24"/>
            <w:szCs w:val="24"/>
            <w:shd w:val="clear" w:color="auto" w:fill="FFFFFF"/>
          </w:rPr>
          <w:t xml:space="preserve">con el objetivo de </w:t>
        </w:r>
      </w:ins>
      <w:del w:id="803" w:author="Nahuel Defossé" w:date="2017-12-22T11:54:00Z">
        <w:r w:rsidRPr="00F06CD3" w:rsidDel="00D34D61">
          <w:rPr>
            <w:rFonts w:ascii="Arial" w:hAnsi="Arial" w:cs="Arial"/>
            <w:color w:val="222222"/>
            <w:sz w:val="24"/>
            <w:szCs w:val="24"/>
            <w:shd w:val="clear" w:color="auto" w:fill="FFFFFF"/>
          </w:rPr>
          <w:delText xml:space="preserve">para hacer </w:delText>
        </w:r>
      </w:del>
      <w:r w:rsidRPr="00F06CD3">
        <w:rPr>
          <w:rFonts w:ascii="Arial" w:hAnsi="Arial" w:cs="Arial"/>
          <w:color w:val="222222"/>
          <w:sz w:val="24"/>
          <w:szCs w:val="24"/>
          <w:shd w:val="clear" w:color="auto" w:fill="FFFFFF"/>
        </w:rPr>
        <w:t xml:space="preserve">que el desarrollo y las pruebas sean más </w:t>
      </w:r>
      <w:del w:id="804" w:author="Nahuel Defossé" w:date="2017-12-22T11:54:00Z">
        <w:r w:rsidRPr="00F06CD3" w:rsidDel="00D34D61">
          <w:rPr>
            <w:rFonts w:ascii="Arial" w:hAnsi="Arial" w:cs="Arial"/>
            <w:color w:val="222222"/>
            <w:sz w:val="24"/>
            <w:szCs w:val="24"/>
            <w:shd w:val="clear" w:color="auto" w:fill="FFFFFF"/>
          </w:rPr>
          <w:delText>fáciles</w:delText>
        </w:r>
      </w:del>
      <w:ins w:id="805" w:author="Nahuel Defossé" w:date="2017-12-22T11:54:00Z">
        <w:r w:rsidR="00D34D61">
          <w:rPr>
            <w:rFonts w:ascii="Arial" w:hAnsi="Arial" w:cs="Arial"/>
            <w:color w:val="222222"/>
            <w:sz w:val="24"/>
            <w:szCs w:val="24"/>
            <w:shd w:val="clear" w:color="auto" w:fill="FFFFFF"/>
          </w:rPr>
          <w:t>sencillas</w:t>
        </w:r>
      </w:ins>
      <w:r w:rsidRPr="00F06CD3">
        <w:rPr>
          <w:rFonts w:ascii="Arial" w:hAnsi="Arial" w:cs="Arial"/>
          <w:color w:val="222222"/>
          <w:sz w:val="24"/>
          <w:szCs w:val="24"/>
          <w:shd w:val="clear" w:color="auto" w:fill="FFFFFF"/>
        </w:rPr>
        <w:t>.</w:t>
      </w:r>
    </w:p>
    <w:p w14:paraId="7BD6FA30" w14:textId="77777777" w:rsidR="00F06CD3" w:rsidRDefault="00F06CD3" w:rsidP="00F06CD3">
      <w:pPr>
        <w:pStyle w:val="Ttulo3"/>
        <w:rPr>
          <w:b w:val="0"/>
          <w:sz w:val="28"/>
          <w:szCs w:val="28"/>
        </w:rPr>
      </w:pPr>
      <w:r>
        <w:rPr>
          <w:b w:val="0"/>
          <w:sz w:val="28"/>
          <w:szCs w:val="28"/>
        </w:rPr>
        <w:t xml:space="preserve">6.2.4 </w:t>
      </w:r>
      <w:r w:rsidRPr="00F06CD3">
        <w:rPr>
          <w:b w:val="0"/>
          <w:sz w:val="28"/>
          <w:szCs w:val="28"/>
        </w:rPr>
        <w:t>Node</w:t>
      </w:r>
    </w:p>
    <w:p w14:paraId="014907FD" w14:textId="77777777" w:rsidR="00F06CD3" w:rsidRPr="00F06CD3" w:rsidRDefault="00F06CD3" w:rsidP="00F06CD3"/>
    <w:p w14:paraId="69C434D2" w14:textId="7391D59A" w:rsidR="00F06CD3" w:rsidRPr="00F06CD3" w:rsidRDefault="00F06CD3" w:rsidP="00F06CD3">
      <w:pPr>
        <w:rPr>
          <w:rFonts w:ascii="Arial" w:hAnsi="Arial" w:cs="Arial"/>
          <w:color w:val="222222"/>
          <w:sz w:val="24"/>
          <w:szCs w:val="24"/>
          <w:shd w:val="clear" w:color="auto" w:fill="FFFFFF"/>
        </w:rPr>
      </w:pPr>
      <w:r w:rsidRPr="00F06CD3">
        <w:rPr>
          <w:rFonts w:ascii="Arial" w:hAnsi="Arial" w:cs="Arial"/>
          <w:noProof/>
          <w:color w:val="222222"/>
          <w:sz w:val="24"/>
          <w:szCs w:val="24"/>
          <w:shd w:val="clear" w:color="auto" w:fill="FFFFFF"/>
          <w:lang w:val="es-ES_tradnl" w:eastAsia="es-ES_tradnl"/>
        </w:rPr>
        <w:drawing>
          <wp:anchor distT="0" distB="0" distL="114300" distR="114300" simplePos="0" relativeHeight="251645952" behindDoc="0" locked="0" layoutInCell="1" allowOverlap="1" wp14:anchorId="32E59C03" wp14:editId="2D9EF6C2">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ins w:id="806" w:author="Nahuel Defossé" w:date="2017-12-22T11:55:00Z">
        <w:r w:rsidR="00D34D61">
          <w:rPr>
            <w:rFonts w:ascii="Arial" w:hAnsi="Arial" w:cs="Arial"/>
            <w:color w:val="222222"/>
            <w:sz w:val="24"/>
            <w:szCs w:val="24"/>
            <w:shd w:val="clear" w:color="auto" w:fill="FFFFFF"/>
          </w:rPr>
          <w:t xml:space="preserve">En MEAN, Node, </w:t>
        </w:r>
      </w:ins>
      <w:del w:id="807" w:author="Nahuel Defossé" w:date="2017-12-22T11:55:00Z">
        <w:r w:rsidRPr="00F06CD3" w:rsidDel="00D34D61">
          <w:rPr>
            <w:rFonts w:ascii="Arial" w:hAnsi="Arial" w:cs="Arial"/>
            <w:color w:val="222222"/>
            <w:sz w:val="24"/>
            <w:szCs w:val="24"/>
            <w:shd w:val="clear" w:color="auto" w:fill="FFFFFF"/>
          </w:rPr>
          <w:delText xml:space="preserve">Es </w:delText>
        </w:r>
      </w:del>
      <w:ins w:id="808" w:author="Nahuel Defossé" w:date="2017-12-22T11:55:00Z">
        <w:r w:rsidR="00D34D61">
          <w:rPr>
            <w:rFonts w:ascii="Arial" w:hAnsi="Arial" w:cs="Arial"/>
            <w:color w:val="222222"/>
            <w:sz w:val="24"/>
            <w:szCs w:val="24"/>
            <w:shd w:val="clear" w:color="auto" w:fill="FFFFFF"/>
          </w:rPr>
          <w:t>e</w:t>
        </w:r>
        <w:r w:rsidR="00D34D61" w:rsidRPr="00F06CD3">
          <w:rPr>
            <w:rFonts w:ascii="Arial" w:hAnsi="Arial" w:cs="Arial"/>
            <w:color w:val="222222"/>
            <w:sz w:val="24"/>
            <w:szCs w:val="24"/>
            <w:shd w:val="clear" w:color="auto" w:fill="FFFFFF"/>
          </w:rPr>
          <w:t xml:space="preserve">s </w:t>
        </w:r>
      </w:ins>
      <w:r w:rsidRPr="00F06CD3">
        <w:rPr>
          <w:rFonts w:ascii="Arial" w:hAnsi="Arial" w:cs="Arial"/>
          <w:color w:val="222222"/>
          <w:sz w:val="24"/>
          <w:szCs w:val="24"/>
          <w:shd w:val="clear" w:color="auto" w:fill="FFFFFF"/>
        </w:rPr>
        <w:t>la plataforma encargada del funcionamiento del servidor</w:t>
      </w:r>
      <w:del w:id="809" w:author="Nahuel Defossé" w:date="2017-12-22T11:55:00Z">
        <w:r w:rsidRPr="00F06CD3" w:rsidDel="00D34D61">
          <w:rPr>
            <w:rFonts w:ascii="Arial" w:hAnsi="Arial" w:cs="Arial"/>
            <w:color w:val="222222"/>
            <w:sz w:val="24"/>
            <w:szCs w:val="24"/>
            <w:shd w:val="clear" w:color="auto" w:fill="FFFFFF"/>
          </w:rPr>
          <w:delText xml:space="preserve">, </w:delText>
        </w:r>
      </w:del>
      <w:ins w:id="810" w:author="Nahuel Defossé" w:date="2017-12-22T11:55:00Z">
        <w:r w:rsidR="00D34D61">
          <w:rPr>
            <w:rFonts w:ascii="Arial" w:hAnsi="Arial" w:cs="Arial"/>
            <w:color w:val="222222"/>
            <w:sz w:val="24"/>
            <w:szCs w:val="24"/>
            <w:shd w:val="clear" w:color="auto" w:fill="FFFFFF"/>
          </w:rPr>
          <w:t>. Se trata de un intérprete de</w:t>
        </w:r>
      </w:ins>
      <w:del w:id="811" w:author="Nahuel Defossé" w:date="2017-12-22T11:55:00Z">
        <w:r w:rsidRPr="00F06CD3" w:rsidDel="00D34D61">
          <w:rPr>
            <w:rFonts w:ascii="Arial" w:hAnsi="Arial" w:cs="Arial"/>
            <w:color w:val="222222"/>
            <w:sz w:val="24"/>
            <w:szCs w:val="24"/>
            <w:shd w:val="clear" w:color="auto" w:fill="FFFFFF"/>
          </w:rPr>
          <w:delText>y trabaja totalmente con</w:delText>
        </w:r>
      </w:del>
      <w:r w:rsidRPr="00F06CD3">
        <w:rPr>
          <w:rFonts w:ascii="Arial" w:hAnsi="Arial" w:cs="Arial"/>
          <w:color w:val="222222"/>
          <w:sz w:val="24"/>
          <w:szCs w:val="24"/>
          <w:shd w:val="clear" w:color="auto" w:fill="FFFFFF"/>
        </w:rPr>
        <w:t xml:space="preserve"> JavaScript</w:t>
      </w:r>
      <w:ins w:id="812" w:author="Nahuel Defossé" w:date="2017-12-22T11:55:00Z">
        <w:r w:rsidR="00D34D61">
          <w:rPr>
            <w:rFonts w:ascii="Arial" w:hAnsi="Arial" w:cs="Arial"/>
            <w:color w:val="222222"/>
            <w:sz w:val="24"/>
            <w:szCs w:val="24"/>
            <w:shd w:val="clear" w:color="auto" w:fill="FFFFFF"/>
          </w:rPr>
          <w:t xml:space="preserve"> enfocado en la programación del lado del servior</w:t>
        </w:r>
      </w:ins>
      <w:r w:rsidRPr="00F06CD3">
        <w:rPr>
          <w:rFonts w:ascii="Arial" w:hAnsi="Arial" w:cs="Arial"/>
          <w:color w:val="222222"/>
          <w:sz w:val="24"/>
          <w:szCs w:val="24"/>
          <w:shd w:val="clear" w:color="auto" w:fill="FFFFFF"/>
        </w:rPr>
        <w:t>.</w:t>
      </w:r>
    </w:p>
    <w:p w14:paraId="272B5A2C" w14:textId="7ED2B98A" w:rsidR="00F06CD3" w:rsidRPr="00F06CD3" w:rsidRDefault="006C2FA0" w:rsidP="00F06CD3">
      <w:pPr>
        <w:rPr>
          <w:rFonts w:ascii="Arial" w:hAnsi="Arial" w:cs="Arial"/>
          <w:color w:val="222222"/>
          <w:sz w:val="24"/>
          <w:szCs w:val="24"/>
          <w:shd w:val="clear" w:color="auto" w:fill="FFFFFF"/>
        </w:rPr>
      </w:pPr>
      <w:r>
        <w:rPr>
          <w:noProof/>
          <w:lang w:val="es-ES_tradnl" w:eastAsia="es-ES_tradnl"/>
        </w:rPr>
        <mc:AlternateContent>
          <mc:Choice Requires="wps">
            <w:drawing>
              <wp:anchor distT="0" distB="0" distL="114300" distR="114300" simplePos="0" relativeHeight="251681792" behindDoc="0" locked="0" layoutInCell="1" allowOverlap="1" wp14:anchorId="466D37E2" wp14:editId="6705B6E9">
                <wp:simplePos x="0" y="0"/>
                <wp:positionH relativeFrom="column">
                  <wp:posOffset>4039870</wp:posOffset>
                </wp:positionH>
                <wp:positionV relativeFrom="paragraph">
                  <wp:posOffset>840890</wp:posOffset>
                </wp:positionV>
                <wp:extent cx="1355725" cy="40576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1355725" cy="405765"/>
                        </a:xfrm>
                        <a:prstGeom prst="rect">
                          <a:avLst/>
                        </a:prstGeom>
                        <a:solidFill>
                          <a:prstClr val="white"/>
                        </a:solidFill>
                        <a:ln>
                          <a:noFill/>
                        </a:ln>
                      </wps:spPr>
                      <wps:txbx>
                        <w:txbxContent>
                          <w:p w14:paraId="7E339591" w14:textId="77777777" w:rsidR="001E32C0" w:rsidRPr="005C564D" w:rsidRDefault="001E32C0" w:rsidP="004533E2">
                            <w:pPr>
                              <w:pStyle w:val="Descripcin"/>
                              <w:rPr>
                                <w:rFonts w:ascii="Arial" w:eastAsia="Calibri" w:hAnsi="Arial" w:cs="Arial"/>
                                <w:color w:val="222222"/>
                                <w:sz w:val="24"/>
                                <w:szCs w:val="24"/>
                                <w:shd w:val="clear" w:color="auto" w:fill="FFFFFF"/>
                              </w:rPr>
                            </w:pPr>
                            <w:r>
                              <w:t xml:space="preserve">Ilustración </w:t>
                            </w:r>
                            <w:fldSimple w:instr=" SEQ Ilustración \* ARABIC ">
                              <w:r>
                                <w:rPr>
                                  <w:noProof/>
                                </w:rPr>
                                <w:t>31</w:t>
                              </w:r>
                            </w:fldSimple>
                            <w:r>
                              <w:t>2 - Logo del motor 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D37E2" id="Cuadro de texto 196" o:spid="_x0000_s1045" type="#_x0000_t202" style="position:absolute;left:0;text-align:left;margin-left:318.1pt;margin-top:66.2pt;width:106.75pt;height:31.9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" stroked="f">
                <v:textbox style="mso-fit-shape-to-text:t" inset="0,0,0,0">
                  <w:txbxContent>
                    <w:p w14:paraId="7E339591" w14:textId="77777777" w:rsidR="001E32C0" w:rsidRPr="005C564D" w:rsidRDefault="001E32C0" w:rsidP="004533E2">
                      <w:pPr>
                        <w:pStyle w:val="Descripcin"/>
                        <w:rPr>
                          <w:rFonts w:ascii="Arial" w:eastAsia="Calibri" w:hAnsi="Arial" w:cs="Arial"/>
                          <w:color w:val="222222"/>
                          <w:sz w:val="24"/>
                          <w:szCs w:val="24"/>
                          <w:shd w:val="clear" w:color="auto" w:fill="FFFFFF"/>
                        </w:rPr>
                      </w:pPr>
                      <w:r>
                        <w:t xml:space="preserve">Ilustración </w:t>
                      </w:r>
                      <w:fldSimple w:instr=" SEQ Ilustración \* ARABIC ">
                        <w:r>
                          <w:rPr>
                            <w:noProof/>
                          </w:rPr>
                          <w:t>31</w:t>
                        </w:r>
                      </w:fldSimple>
                      <w:r>
                        <w:t>2 - Logo del motor V8</w:t>
                      </w:r>
                    </w:p>
                  </w:txbxContent>
                </v:textbox>
                <w10:wrap type="square"/>
              </v:shape>
            </w:pict>
          </mc:Fallback>
        </mc:AlternateContent>
      </w:r>
      <w:del w:id="813" w:author="Nahuel Defossé" w:date="2017-12-22T11:56:00Z">
        <w:r w:rsidR="00F06CD3" w:rsidRPr="00F06CD3" w:rsidDel="00D34D61">
          <w:rPr>
            <w:rFonts w:ascii="Arial" w:hAnsi="Arial" w:cs="Arial"/>
            <w:color w:val="222222"/>
            <w:sz w:val="24"/>
            <w:szCs w:val="24"/>
            <w:shd w:val="clear" w:color="auto" w:fill="FFFFFF"/>
          </w:rPr>
          <w:delText>Node.js u</w:delText>
        </w:r>
      </w:del>
      <w:ins w:id="814" w:author="Nahuel Defossé" w:date="2017-12-22T11:56:00Z">
        <w:r w:rsidR="00D34D61">
          <w:rPr>
            <w:rFonts w:ascii="Arial" w:hAnsi="Arial" w:cs="Arial"/>
            <w:color w:val="222222"/>
            <w:sz w:val="24"/>
            <w:szCs w:val="24"/>
            <w:shd w:val="clear" w:color="auto" w:fill="FFFFFF"/>
          </w:rPr>
          <w:t>U</w:t>
        </w:r>
      </w:ins>
      <w:r w:rsidR="00F06CD3" w:rsidRPr="00F06CD3">
        <w:rPr>
          <w:rFonts w:ascii="Arial" w:hAnsi="Arial" w:cs="Arial"/>
          <w:color w:val="222222"/>
          <w:sz w:val="24"/>
          <w:szCs w:val="24"/>
          <w:shd w:val="clear" w:color="auto" w:fill="FFFFFF"/>
        </w:rPr>
        <w:t xml:space="preserve">tiliza </w:t>
      </w:r>
      <w:del w:id="815" w:author="Nahuel Defossé" w:date="2017-12-22T11:56:00Z">
        <w:r w:rsidR="00F06CD3" w:rsidRPr="00F06CD3" w:rsidDel="00D34D61">
          <w:rPr>
            <w:rFonts w:ascii="Arial" w:hAnsi="Arial" w:cs="Arial"/>
            <w:color w:val="222222"/>
            <w:sz w:val="24"/>
            <w:szCs w:val="24"/>
            <w:shd w:val="clear" w:color="auto" w:fill="FFFFFF"/>
          </w:rPr>
          <w:delText xml:space="preserve">por debajo </w:delText>
        </w:r>
      </w:del>
      <w:r w:rsidR="00F06CD3" w:rsidRPr="00F06CD3">
        <w:rPr>
          <w:rFonts w:ascii="Arial" w:hAnsi="Arial" w:cs="Arial"/>
          <w:color w:val="222222"/>
          <w:sz w:val="24"/>
          <w:szCs w:val="24"/>
          <w:shd w:val="clear" w:color="auto" w:fill="FFFFFF"/>
        </w:rPr>
        <w:t>el motor de</w:t>
      </w:r>
      <w:ins w:id="816" w:author="Nahuel Defossé" w:date="2017-12-22T11:56:00Z">
        <w:r w:rsidR="00D34D61">
          <w:rPr>
            <w:rFonts w:ascii="Arial" w:hAnsi="Arial" w:cs="Arial"/>
            <w:color w:val="222222"/>
            <w:sz w:val="24"/>
            <w:szCs w:val="24"/>
            <w:shd w:val="clear" w:color="auto" w:fill="FFFFFF"/>
          </w:rPr>
          <w:t xml:space="preserve"> ejecución de</w:t>
        </w:r>
      </w:ins>
      <w:r w:rsidR="00F06CD3" w:rsidRPr="00F06CD3">
        <w:rPr>
          <w:rFonts w:ascii="Arial" w:hAnsi="Arial" w:cs="Arial"/>
          <w:color w:val="222222"/>
          <w:sz w:val="24"/>
          <w:szCs w:val="24"/>
          <w:shd w:val="clear" w:color="auto" w:fill="FFFFFF"/>
        </w:rPr>
        <w:t xml:space="preserve"> JavaScript de Google, denominado V8</w:t>
      </w:r>
      <w:hyperlink r:id="rId57" w:tgtFrame="_blank" w:history="1"/>
      <w:r w:rsidR="00F06CD3" w:rsidRPr="00F06CD3">
        <w:rPr>
          <w:rFonts w:ascii="Arial" w:hAnsi="Arial" w:cs="Arial"/>
          <w:color w:val="222222"/>
          <w:sz w:val="24"/>
          <w:szCs w:val="24"/>
          <w:shd w:val="clear" w:color="auto" w:fill="FFFFFF"/>
        </w:rPr>
        <w:t xml:space="preserve">, y </w:t>
      </w:r>
      <w:del w:id="817" w:author="Nahuel Defossé" w:date="2017-12-22T11:56:00Z">
        <w:r w:rsidR="00F06CD3" w:rsidRPr="00F06CD3" w:rsidDel="00D34D61">
          <w:rPr>
            <w:rFonts w:ascii="Arial" w:hAnsi="Arial" w:cs="Arial"/>
            <w:color w:val="222222"/>
            <w:sz w:val="24"/>
            <w:szCs w:val="24"/>
            <w:shd w:val="clear" w:color="auto" w:fill="FFFFFF"/>
          </w:rPr>
          <w:delText xml:space="preserve">provee </w:delText>
        </w:r>
      </w:del>
      <w:ins w:id="818" w:author="Nahuel Defossé" w:date="2017-12-22T11:56:00Z">
        <w:r w:rsidR="00D34D61">
          <w:rPr>
            <w:rFonts w:ascii="Arial" w:hAnsi="Arial" w:cs="Arial"/>
            <w:color w:val="222222"/>
            <w:sz w:val="24"/>
            <w:szCs w:val="24"/>
            <w:shd w:val="clear" w:color="auto" w:fill="FFFFFF"/>
          </w:rPr>
          <w:t>presenta</w:t>
        </w:r>
        <w:r w:rsidR="00D34D61" w:rsidRPr="00F06CD3">
          <w:rPr>
            <w:rFonts w:ascii="Arial" w:hAnsi="Arial" w:cs="Arial"/>
            <w:color w:val="222222"/>
            <w:sz w:val="24"/>
            <w:szCs w:val="24"/>
            <w:shd w:val="clear" w:color="auto" w:fill="FFFFFF"/>
          </w:rPr>
          <w:t xml:space="preserve"> </w:t>
        </w:r>
      </w:ins>
      <w:del w:id="819" w:author="Nahuel Defossé" w:date="2017-12-22T11:56:00Z">
        <w:r w:rsidR="00F06CD3" w:rsidRPr="00F06CD3" w:rsidDel="00D34D61">
          <w:rPr>
            <w:rFonts w:ascii="Arial" w:hAnsi="Arial" w:cs="Arial"/>
            <w:color w:val="222222"/>
            <w:sz w:val="24"/>
            <w:szCs w:val="24"/>
            <w:shd w:val="clear" w:color="auto" w:fill="FFFFFF"/>
          </w:rPr>
          <w:delText xml:space="preserve">de </w:delText>
        </w:r>
      </w:del>
      <w:r w:rsidR="00F06CD3" w:rsidRPr="00F06CD3">
        <w:rPr>
          <w:rFonts w:ascii="Arial" w:hAnsi="Arial" w:cs="Arial"/>
          <w:color w:val="222222"/>
          <w:sz w:val="24"/>
          <w:szCs w:val="24"/>
          <w:shd w:val="clear" w:color="auto" w:fill="FFFFFF"/>
        </w:rPr>
        <w:t>una arquitectura orientada a eventos</w:t>
      </w:r>
      <w:ins w:id="820" w:author="Nahuel Defossé" w:date="2017-12-22T11:57:00Z">
        <w:r w:rsidR="00D34D61">
          <w:rPr>
            <w:rFonts w:ascii="Arial" w:hAnsi="Arial" w:cs="Arial"/>
            <w:color w:val="222222"/>
            <w:sz w:val="24"/>
            <w:szCs w:val="24"/>
            <w:shd w:val="clear" w:color="auto" w:fill="FFFFFF"/>
          </w:rPr>
          <w:t xml:space="preserve">, en conjunto con </w:t>
        </w:r>
      </w:ins>
      <w:del w:id="821" w:author="Nahuel Defossé" w:date="2017-12-22T11:57:00Z">
        <w:r w:rsidR="00F06CD3" w:rsidRPr="00F06CD3" w:rsidDel="00D34D61">
          <w:rPr>
            <w:rFonts w:ascii="Arial" w:hAnsi="Arial" w:cs="Arial"/>
            <w:color w:val="222222"/>
            <w:sz w:val="24"/>
            <w:szCs w:val="24"/>
            <w:shd w:val="clear" w:color="auto" w:fill="FFFFFF"/>
          </w:rPr>
          <w:delText xml:space="preserve"> (como la de los navegadores) así como </w:delText>
        </w:r>
      </w:del>
      <w:r w:rsidR="00F06CD3" w:rsidRPr="00F06CD3">
        <w:rPr>
          <w:rFonts w:ascii="Arial" w:hAnsi="Arial" w:cs="Arial"/>
          <w:color w:val="222222"/>
          <w:sz w:val="24"/>
          <w:szCs w:val="24"/>
          <w:shd w:val="clear" w:color="auto" w:fill="FFFFFF"/>
        </w:rPr>
        <w:t>una serie de APIs no-bloqueantes (</w:t>
      </w:r>
      <w:commentRangeStart w:id="822"/>
      <w:r w:rsidR="00F06CD3" w:rsidRPr="00F06CD3">
        <w:rPr>
          <w:rFonts w:ascii="Arial" w:hAnsi="Arial" w:cs="Arial"/>
          <w:color w:val="222222"/>
          <w:sz w:val="24"/>
          <w:szCs w:val="24"/>
          <w:shd w:val="clear" w:color="auto" w:fill="FFFFFF"/>
        </w:rPr>
        <w:t>asíncronas</w:t>
      </w:r>
      <w:commentRangeEnd w:id="822"/>
      <w:r w:rsidR="00D34D61">
        <w:rPr>
          <w:rStyle w:val="Refdecomentario"/>
        </w:rPr>
        <w:commentReference w:id="822"/>
      </w:r>
      <w:r w:rsidR="00F06CD3" w:rsidRPr="00F06CD3">
        <w:rPr>
          <w:rFonts w:ascii="Arial" w:hAnsi="Arial" w:cs="Arial"/>
          <w:color w:val="222222"/>
          <w:sz w:val="24"/>
          <w:szCs w:val="24"/>
          <w:shd w:val="clear" w:color="auto" w:fill="FFFFFF"/>
        </w:rPr>
        <w:t>) que le proporcionan un rendimiento y una escalabilidad muy elevadas.</w:t>
      </w:r>
    </w:p>
    <w:p w14:paraId="452F0EEB"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395C2B68" w14:textId="2B307956" w:rsidR="00F06CD3" w:rsidRPr="00F06CD3" w:rsidRDefault="00D34D61" w:rsidP="00F06CD3">
      <w:pPr>
        <w:rPr>
          <w:rFonts w:ascii="Arial" w:hAnsi="Arial" w:cs="Arial"/>
          <w:color w:val="222222"/>
          <w:sz w:val="24"/>
          <w:szCs w:val="24"/>
          <w:shd w:val="clear" w:color="auto" w:fill="FFFFFF"/>
        </w:rPr>
      </w:pPr>
      <w:ins w:id="823" w:author="Nahuel Defossé" w:date="2017-12-22T11:58:00Z">
        <w:r>
          <w:rPr>
            <w:rFonts w:ascii="Arial" w:hAnsi="Arial" w:cs="Arial"/>
            <w:color w:val="222222"/>
            <w:sz w:val="24"/>
            <w:szCs w:val="24"/>
            <w:shd w:val="clear" w:color="auto" w:fill="FFFFFF"/>
          </w:rPr>
          <w:t xml:space="preserve">Si bien </w:t>
        </w:r>
      </w:ins>
      <w:del w:id="824" w:author="Nahuel Defossé" w:date="2017-12-22T11:58:00Z">
        <w:r w:rsidR="00F06CD3" w:rsidRPr="00F06CD3" w:rsidDel="00D34D61">
          <w:rPr>
            <w:rFonts w:ascii="Arial" w:hAnsi="Arial" w:cs="Arial"/>
            <w:color w:val="222222"/>
            <w:sz w:val="24"/>
            <w:szCs w:val="24"/>
            <w:shd w:val="clear" w:color="auto" w:fill="FFFFFF"/>
          </w:rPr>
          <w:delText xml:space="preserve">Se </w:delText>
        </w:r>
      </w:del>
      <w:ins w:id="825" w:author="Nahuel Defossé" w:date="2017-12-22T11:58:00Z">
        <w:r>
          <w:rPr>
            <w:rFonts w:ascii="Arial" w:hAnsi="Arial" w:cs="Arial"/>
            <w:color w:val="222222"/>
            <w:sz w:val="24"/>
            <w:szCs w:val="24"/>
            <w:shd w:val="clear" w:color="auto" w:fill="FFFFFF"/>
          </w:rPr>
          <w:t>s</w:t>
        </w:r>
        <w:r w:rsidRPr="00F06CD3">
          <w:rPr>
            <w:rFonts w:ascii="Arial" w:hAnsi="Arial" w:cs="Arial"/>
            <w:color w:val="222222"/>
            <w:sz w:val="24"/>
            <w:szCs w:val="24"/>
            <w:shd w:val="clear" w:color="auto" w:fill="FFFFFF"/>
          </w:rPr>
          <w:t xml:space="preserve">e </w:t>
        </w:r>
      </w:ins>
      <w:r w:rsidR="00F06CD3" w:rsidRPr="00F06CD3">
        <w:rPr>
          <w:rFonts w:ascii="Arial" w:hAnsi="Arial" w:cs="Arial"/>
          <w:color w:val="222222"/>
          <w:sz w:val="24"/>
          <w:szCs w:val="24"/>
          <w:shd w:val="clear" w:color="auto" w:fill="FFFFFF"/>
        </w:rPr>
        <w:t xml:space="preserve">puede utilizar para crear cualquier tipo de </w:t>
      </w:r>
      <w:del w:id="826" w:author="Nahuel Defossé" w:date="2017-12-22T11:58:00Z">
        <w:r w:rsidR="00F06CD3" w:rsidRPr="00F06CD3" w:rsidDel="00D34D61">
          <w:rPr>
            <w:rFonts w:ascii="Arial" w:hAnsi="Arial" w:cs="Arial"/>
            <w:color w:val="222222"/>
            <w:sz w:val="24"/>
            <w:szCs w:val="24"/>
            <w:shd w:val="clear" w:color="auto" w:fill="FFFFFF"/>
          </w:rPr>
          <w:delText xml:space="preserve">lógica de </w:delText>
        </w:r>
      </w:del>
      <w:r w:rsidR="00F06CD3" w:rsidRPr="00F06CD3">
        <w:rPr>
          <w:rFonts w:ascii="Arial" w:hAnsi="Arial" w:cs="Arial"/>
          <w:color w:val="222222"/>
          <w:sz w:val="24"/>
          <w:szCs w:val="24"/>
          <w:shd w:val="clear" w:color="auto" w:fill="FFFFFF"/>
        </w:rPr>
        <w:t xml:space="preserve">aplicación, </w:t>
      </w:r>
      <w:del w:id="827" w:author="Nahuel Defossé" w:date="2017-12-22T11:58:00Z">
        <w:r w:rsidR="00F06CD3" w:rsidRPr="00F06CD3" w:rsidDel="00D34D61">
          <w:rPr>
            <w:rFonts w:ascii="Arial" w:hAnsi="Arial" w:cs="Arial"/>
            <w:color w:val="222222"/>
            <w:sz w:val="24"/>
            <w:szCs w:val="24"/>
            <w:shd w:val="clear" w:color="auto" w:fill="FFFFFF"/>
          </w:rPr>
          <w:delText xml:space="preserve">pero </w:delText>
        </w:r>
      </w:del>
      <w:r w:rsidR="00F06CD3" w:rsidRPr="00F06CD3">
        <w:rPr>
          <w:rFonts w:ascii="Arial" w:hAnsi="Arial" w:cs="Arial"/>
          <w:color w:val="222222"/>
          <w:sz w:val="24"/>
          <w:szCs w:val="24"/>
          <w:shd w:val="clear" w:color="auto" w:fill="FFFFFF"/>
        </w:rPr>
        <w:t>dado que incorpora un módulo para poder actuar como un servidor web</w:t>
      </w:r>
      <w:ins w:id="828" w:author="Nahuel Defossé" w:date="2017-12-22T11:58:00Z">
        <w:r>
          <w:rPr>
            <w:rFonts w:ascii="Arial" w:hAnsi="Arial" w:cs="Arial"/>
            <w:color w:val="222222"/>
            <w:sz w:val="24"/>
            <w:szCs w:val="24"/>
            <w:shd w:val="clear" w:color="auto" w:fill="FFFFFF"/>
          </w:rPr>
          <w:t xml:space="preserve"> dentro de su biblioteca standard</w:t>
        </w:r>
      </w:ins>
      <w:r w:rsidR="00F06CD3" w:rsidRPr="00F06CD3">
        <w:rPr>
          <w:rFonts w:ascii="Arial" w:hAnsi="Arial" w:cs="Arial"/>
          <w:color w:val="222222"/>
          <w:sz w:val="24"/>
          <w:szCs w:val="24"/>
          <w:shd w:val="clear" w:color="auto" w:fill="FFFFFF"/>
        </w:rPr>
        <w:t xml:space="preserve">, es especialmente popular para crear aplicaciones web. </w:t>
      </w:r>
      <w:commentRangeStart w:id="829"/>
      <w:r w:rsidR="00F06CD3" w:rsidRPr="00F06CD3">
        <w:rPr>
          <w:rFonts w:ascii="Arial" w:hAnsi="Arial" w:cs="Arial"/>
          <w:color w:val="222222"/>
          <w:sz w:val="24"/>
          <w:szCs w:val="24"/>
          <w:shd w:val="clear" w:color="auto" w:fill="FFFFFF"/>
        </w:rPr>
        <w:t>Actualmente lo emplean para sus aplicaciones multitud de empresas de todos los ámbitos, pero especialmente de Internet.</w:t>
      </w:r>
      <w:commentRangeEnd w:id="829"/>
      <w:r>
        <w:rPr>
          <w:rStyle w:val="Refdecomentario"/>
        </w:rPr>
        <w:commentReference w:id="829"/>
      </w:r>
    </w:p>
    <w:p w14:paraId="1FFA0D0D" w14:textId="77777777" w:rsidR="00F06CD3" w:rsidRPr="00F06CD3" w:rsidRDefault="00F06CD3" w:rsidP="00F06CD3">
      <w:pPr>
        <w:pStyle w:val="Ttulo2"/>
        <w:rPr>
          <w:b/>
          <w:sz w:val="32"/>
          <w:szCs w:val="32"/>
        </w:rPr>
      </w:pPr>
      <w:r>
        <w:rPr>
          <w:b/>
          <w:sz w:val="32"/>
          <w:szCs w:val="32"/>
        </w:rPr>
        <w:t xml:space="preserve">6.3 </w:t>
      </w:r>
      <w:r w:rsidRPr="00F06CD3">
        <w:rPr>
          <w:b/>
          <w:sz w:val="32"/>
          <w:szCs w:val="32"/>
        </w:rPr>
        <w:t>Otros complementos</w:t>
      </w:r>
    </w:p>
    <w:p w14:paraId="56D35E26" w14:textId="77777777" w:rsidR="00F06CD3" w:rsidRDefault="00F06CD3" w:rsidP="00F06CD3">
      <w:pPr>
        <w:pStyle w:val="Ttulo3"/>
        <w:rPr>
          <w:b w:val="0"/>
          <w:sz w:val="28"/>
          <w:szCs w:val="28"/>
        </w:rPr>
      </w:pPr>
      <w:r>
        <w:rPr>
          <w:b w:val="0"/>
          <w:sz w:val="28"/>
          <w:szCs w:val="28"/>
        </w:rPr>
        <w:t xml:space="preserve">6.3.1 </w:t>
      </w:r>
      <w:r w:rsidRPr="00F06CD3">
        <w:rPr>
          <w:b w:val="0"/>
          <w:sz w:val="28"/>
          <w:szCs w:val="28"/>
        </w:rPr>
        <w:t>Twitter Bootstrap</w:t>
      </w:r>
    </w:p>
    <w:p w14:paraId="05CFBB03" w14:textId="77777777" w:rsidR="00F06CD3" w:rsidRPr="00F06CD3" w:rsidRDefault="00F06CD3" w:rsidP="00F06CD3"/>
    <w:p w14:paraId="0D462873" w14:textId="2B764496" w:rsidR="00F06CD3" w:rsidRPr="00F06CD3" w:rsidRDefault="00F06CD3" w:rsidP="00F06CD3">
      <w:pPr>
        <w:rPr>
          <w:rFonts w:ascii="Arial" w:hAnsi="Arial" w:cs="Arial"/>
          <w:color w:val="222222"/>
          <w:sz w:val="24"/>
          <w:szCs w:val="24"/>
          <w:shd w:val="clear" w:color="auto" w:fill="FFFFFF"/>
        </w:rPr>
      </w:pPr>
      <w:del w:id="830" w:author="Nahuel Defossé" w:date="2017-12-22T11:59:00Z">
        <w:r w:rsidRPr="00F06CD3" w:rsidDel="008B6B28">
          <w:rPr>
            <w:rFonts w:ascii="Arial" w:hAnsi="Arial" w:cs="Arial"/>
            <w:color w:val="222222"/>
            <w:sz w:val="24"/>
            <w:szCs w:val="24"/>
            <w:shd w:val="clear" w:color="auto" w:fill="FFFFFF"/>
          </w:rPr>
          <w:delText xml:space="preserve">El más popular </w:delText>
        </w:r>
      </w:del>
      <w:ins w:id="831" w:author="Nahuel Defossé" w:date="2017-12-22T11:59:00Z">
        <w:r w:rsidR="008B6B28">
          <w:rPr>
            <w:rFonts w:ascii="Arial" w:hAnsi="Arial" w:cs="Arial"/>
            <w:color w:val="222222"/>
            <w:sz w:val="24"/>
            <w:szCs w:val="24"/>
            <w:shd w:val="clear" w:color="auto" w:fill="FFFFFF"/>
          </w:rPr>
          <w:t xml:space="preserve">Es uno de los </w:t>
        </w:r>
      </w:ins>
      <w:r w:rsidRPr="00F06CD3">
        <w:rPr>
          <w:rFonts w:ascii="Arial" w:hAnsi="Arial" w:cs="Arial"/>
          <w:color w:val="222222"/>
          <w:sz w:val="24"/>
          <w:szCs w:val="24"/>
          <w:shd w:val="clear" w:color="auto" w:fill="FFFFFF"/>
        </w:rPr>
        <w:t>framework</w:t>
      </w:r>
      <w:ins w:id="832" w:author="Nahuel Defossé" w:date="2017-12-22T11:59:00Z">
        <w:r w:rsidR="008B6B28">
          <w:rPr>
            <w:rFonts w:ascii="Arial" w:hAnsi="Arial" w:cs="Arial"/>
            <w:color w:val="222222"/>
            <w:sz w:val="24"/>
            <w:szCs w:val="24"/>
            <w:shd w:val="clear" w:color="auto" w:fill="FFFFFF"/>
          </w:rPr>
          <w:t>s más populares</w:t>
        </w:r>
      </w:ins>
      <w:r w:rsidRPr="00F06CD3">
        <w:rPr>
          <w:rFonts w:ascii="Arial" w:hAnsi="Arial" w:cs="Arial"/>
          <w:color w:val="222222"/>
          <w:sz w:val="24"/>
          <w:szCs w:val="24"/>
          <w:shd w:val="clear" w:color="auto" w:fill="FFFFFF"/>
        </w:rPr>
        <w:t xml:space="preserve"> que integra HTML, CSS, y JS para el desarrollo de proyectos adaptables a diferentes medios de reproducción (Responsive).</w:t>
      </w:r>
      <w:ins w:id="833" w:author="Nahuel Defossé" w:date="2017-12-22T11:59:00Z">
        <w:r w:rsidR="008B6B28">
          <w:rPr>
            <w:rFonts w:ascii="Arial" w:hAnsi="Arial" w:cs="Arial"/>
            <w:color w:val="222222"/>
            <w:sz w:val="24"/>
            <w:szCs w:val="24"/>
            <w:shd w:val="clear" w:color="auto" w:fill="FFFFFF"/>
          </w:rPr>
          <w:t xml:space="preserve"> </w:t>
        </w:r>
      </w:ins>
      <w:ins w:id="834" w:author="Nahuel Defossé" w:date="2017-12-22T12:00:00Z">
        <w:r w:rsidR="008B6B28">
          <w:rPr>
            <w:rFonts w:ascii="Arial" w:hAnsi="Arial" w:cs="Arial"/>
            <w:color w:val="222222"/>
            <w:sz w:val="24"/>
            <w:szCs w:val="24"/>
            <w:shd w:val="clear" w:color="auto" w:fill="FFFFFF"/>
          </w:rPr>
          <w:t>Falta</w:t>
        </w:r>
      </w:ins>
    </w:p>
    <w:p w14:paraId="578A8CC2" w14:textId="77777777" w:rsidR="00F06CD3" w:rsidRDefault="00F06CD3" w:rsidP="00F06CD3">
      <w:pPr>
        <w:pStyle w:val="Ttulo3"/>
        <w:rPr>
          <w:b w:val="0"/>
          <w:sz w:val="28"/>
          <w:szCs w:val="28"/>
        </w:rPr>
      </w:pPr>
      <w:r>
        <w:rPr>
          <w:b w:val="0"/>
          <w:sz w:val="28"/>
          <w:szCs w:val="28"/>
        </w:rPr>
        <w:t xml:space="preserve">6.3.2 </w:t>
      </w:r>
      <w:r w:rsidRPr="00F06CD3">
        <w:rPr>
          <w:b w:val="0"/>
          <w:sz w:val="28"/>
          <w:szCs w:val="28"/>
        </w:rPr>
        <w:t>Compodoc</w:t>
      </w:r>
    </w:p>
    <w:p w14:paraId="7946C52A" w14:textId="77777777" w:rsidR="004533E2" w:rsidRPr="004533E2" w:rsidRDefault="004533E2" w:rsidP="004533E2"/>
    <w:p w14:paraId="2B06E28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14:paraId="422D4210" w14:textId="77777777" w:rsidR="00F06CD3" w:rsidRDefault="00F06CD3" w:rsidP="00F06CD3"/>
    <w:p w14:paraId="5D4C44AA" w14:textId="77777777" w:rsidR="00F06CD3" w:rsidRDefault="00F06CD3" w:rsidP="00F06CD3">
      <w:pPr>
        <w:keepNext/>
      </w:pPr>
      <w:r>
        <w:rPr>
          <w:noProof/>
          <w:lang w:val="es-ES_tradnl" w:eastAsia="es-ES_tradnl"/>
        </w:rPr>
        <w:drawing>
          <wp:inline distT="0" distB="0" distL="0" distR="0" wp14:anchorId="6146F25E" wp14:editId="79CCE54C">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51F31A54" w14:textId="77777777" w:rsidR="00F06CD3" w:rsidRDefault="00F06CD3" w:rsidP="006C2FA0">
      <w:pPr>
        <w:pStyle w:val="Descripcin"/>
        <w:jc w:val="center"/>
      </w:pPr>
      <w:r>
        <w:t xml:space="preserve">Ilustración </w:t>
      </w:r>
      <w:r w:rsidR="006C2FA0">
        <w:t>3</w:t>
      </w:r>
      <w:r w:rsidR="006C2FA0">
        <w:rPr>
          <w:noProof/>
        </w:rPr>
        <w:t xml:space="preserve">3 </w:t>
      </w:r>
      <w:r>
        <w:t>- Arquitectura de interacción MEAN</w:t>
      </w:r>
    </w:p>
    <w:p w14:paraId="7645E9EB" w14:textId="77777777" w:rsidR="00F06CD3" w:rsidRDefault="00F06CD3" w:rsidP="00F06CD3"/>
    <w:p w14:paraId="732BE1AA" w14:textId="68468F78" w:rsidR="00F06CD3" w:rsidRDefault="00F06CD3" w:rsidP="00F06CD3">
      <w:pPr>
        <w:pStyle w:val="Ttulo3"/>
        <w:rPr>
          <w:b w:val="0"/>
          <w:sz w:val="28"/>
          <w:szCs w:val="28"/>
        </w:rPr>
      </w:pPr>
      <w:r>
        <w:rPr>
          <w:b w:val="0"/>
          <w:sz w:val="28"/>
          <w:szCs w:val="28"/>
        </w:rPr>
        <w:t xml:space="preserve">6.3.3 </w:t>
      </w:r>
      <w:del w:id="835" w:author="Nahuel Defossé" w:date="2017-12-22T12:00:00Z">
        <w:r w:rsidRPr="00F06CD3" w:rsidDel="008B6B28">
          <w:rPr>
            <w:b w:val="0"/>
            <w:sz w:val="28"/>
            <w:szCs w:val="28"/>
          </w:rPr>
          <w:delText>Json</w:delText>
        </w:r>
      </w:del>
      <w:ins w:id="836" w:author="Nahuel Defossé" w:date="2017-12-22T12:00:00Z">
        <w:r w:rsidR="008B6B28">
          <w:rPr>
            <w:b w:val="0"/>
            <w:sz w:val="28"/>
            <w:szCs w:val="28"/>
          </w:rPr>
          <w:t>JSON</w:t>
        </w:r>
      </w:ins>
    </w:p>
    <w:p w14:paraId="757D3C5A" w14:textId="77777777" w:rsidR="006C2FA0" w:rsidRPr="006C2FA0" w:rsidRDefault="006C2FA0" w:rsidP="006C2FA0"/>
    <w:p w14:paraId="608143CD" w14:textId="3BB723C4" w:rsidR="00F06CD3" w:rsidRPr="00186A4B"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lastRenderedPageBreak/>
        <w:t xml:space="preserve">Es </w:t>
      </w:r>
      <w:del w:id="837" w:author="Nahuel Defossé" w:date="2017-12-22T12:01:00Z">
        <w:r w:rsidRPr="00F06CD3" w:rsidDel="008B6B28">
          <w:rPr>
            <w:rFonts w:ascii="Arial" w:hAnsi="Arial" w:cs="Arial"/>
            <w:color w:val="222222"/>
            <w:sz w:val="24"/>
            <w:szCs w:val="24"/>
            <w:shd w:val="clear" w:color="auto" w:fill="FFFFFF"/>
          </w:rPr>
          <w:delText>también a su vez una palabra formada por iniciales de palabras, y significa:</w:delText>
        </w:r>
      </w:del>
      <w:ins w:id="838" w:author="Nahuel Defossé" w:date="2017-12-22T12:01:00Z">
        <w:r w:rsidR="008B6B28">
          <w:rPr>
            <w:rFonts w:ascii="Arial" w:hAnsi="Arial" w:cs="Arial"/>
            <w:color w:val="222222"/>
            <w:sz w:val="24"/>
            <w:szCs w:val="24"/>
            <w:shd w:val="clear" w:color="auto" w:fill="FFFFFF"/>
          </w:rPr>
          <w:t>el acrónimo de</w:t>
        </w:r>
      </w:ins>
      <w:r w:rsidRPr="00F06CD3">
        <w:rPr>
          <w:rFonts w:ascii="Arial" w:hAnsi="Arial" w:cs="Arial"/>
          <w:color w:val="222222"/>
          <w:sz w:val="24"/>
          <w:szCs w:val="24"/>
          <w:shd w:val="clear" w:color="auto" w:fill="FFFFFF"/>
        </w:rPr>
        <w:t> JavaScript Simple Object Notation.</w:t>
      </w:r>
      <w:ins w:id="839" w:author="Nahuel Defossé" w:date="2017-12-22T12:03:00Z">
        <w:r w:rsidR="00186A4B">
          <w:rPr>
            <w:rFonts w:ascii="Arial" w:hAnsi="Arial" w:cs="Arial"/>
            <w:color w:val="222222"/>
            <w:sz w:val="24"/>
            <w:szCs w:val="24"/>
            <w:shd w:val="clear" w:color="auto" w:fill="FFFFFF"/>
          </w:rPr>
          <w:t xml:space="preserve"> Se trata de un mecanismo de </w:t>
        </w:r>
        <w:r w:rsidR="00186A4B">
          <w:rPr>
            <w:rFonts w:ascii="Arial" w:hAnsi="Arial" w:cs="Arial"/>
            <w:i/>
            <w:color w:val="222222"/>
            <w:sz w:val="24"/>
            <w:szCs w:val="24"/>
            <w:shd w:val="clear" w:color="auto" w:fill="FFFFFF"/>
          </w:rPr>
          <w:t>marshaling</w:t>
        </w:r>
        <w:r w:rsidR="00186A4B">
          <w:rPr>
            <w:rFonts w:ascii="Arial" w:hAnsi="Arial" w:cs="Arial"/>
            <w:color w:val="222222"/>
            <w:sz w:val="24"/>
            <w:szCs w:val="24"/>
            <w:shd w:val="clear" w:color="auto" w:fill="FFFFFF"/>
          </w:rPr>
          <w:t>, que permite transmitir en formato de cadenas de texto objetos (o estructuras complejas) que pueden ser luego des</w:t>
        </w:r>
      </w:ins>
      <w:ins w:id="840" w:author="Nahuel Defossé" w:date="2017-12-22T12:04:00Z">
        <w:r w:rsidR="00186A4B">
          <w:rPr>
            <w:rFonts w:ascii="Arial" w:hAnsi="Arial" w:cs="Arial"/>
            <w:color w:val="222222"/>
            <w:sz w:val="24"/>
            <w:szCs w:val="24"/>
            <w:shd w:val="clear" w:color="auto" w:fill="FFFFFF"/>
          </w:rPr>
          <w:t>-</w:t>
        </w:r>
        <w:r w:rsidR="00186A4B">
          <w:rPr>
            <w:rFonts w:ascii="Arial" w:hAnsi="Arial" w:cs="Arial"/>
            <w:i/>
            <w:color w:val="222222"/>
            <w:sz w:val="24"/>
            <w:szCs w:val="24"/>
            <w:shd w:val="clear" w:color="auto" w:fill="FFFFFF"/>
          </w:rPr>
          <w:t>marshalizadas</w:t>
        </w:r>
        <w:r w:rsidR="00186A4B">
          <w:rPr>
            <w:rFonts w:ascii="Arial" w:hAnsi="Arial" w:cs="Arial"/>
            <w:color w:val="222222"/>
            <w:sz w:val="24"/>
            <w:szCs w:val="24"/>
            <w:shd w:val="clear" w:color="auto" w:fill="FFFFFF"/>
          </w:rPr>
          <w:t xml:space="preserve"> para recuperar los objetos origniales.</w:t>
        </w:r>
      </w:ins>
    </w:p>
    <w:p w14:paraId="5A12FA18" w14:textId="78101C4C" w:rsidR="00F06CD3" w:rsidRPr="00F06CD3" w:rsidDel="00186A4B" w:rsidRDefault="00F06CD3" w:rsidP="00F06CD3">
      <w:pPr>
        <w:rPr>
          <w:del w:id="841" w:author="Nahuel Defossé" w:date="2017-12-22T12:04:00Z"/>
          <w:rFonts w:ascii="Arial" w:hAnsi="Arial" w:cs="Arial"/>
          <w:color w:val="222222"/>
          <w:sz w:val="24"/>
          <w:szCs w:val="24"/>
          <w:shd w:val="clear" w:color="auto" w:fill="FFFFFF"/>
        </w:rPr>
      </w:pPr>
      <w:del w:id="842" w:author="Nahuel Defossé" w:date="2017-12-22T12:04:00Z">
        <w:r w:rsidRPr="00F06CD3" w:rsidDel="00186A4B">
          <w:rPr>
            <w:rFonts w:ascii="Arial" w:hAnsi="Arial" w:cs="Arial"/>
            <w:color w:val="222222"/>
            <w:sz w:val="24"/>
            <w:szCs w:val="24"/>
            <w:shd w:val="clear" w:color="auto" w:fill="FFFFFF"/>
          </w:rPr>
          <w:delText xml:space="preserve">Como su propio nombre indica JSON (pronunciado "yeison") permite representar objetos (en realidad estructuras </w:delText>
        </w:r>
      </w:del>
      <w:del w:id="843" w:author="Nahuel Defossé" w:date="2017-12-22T12:03:00Z">
        <w:r w:rsidRPr="00F06CD3" w:rsidDel="00186A4B">
          <w:rPr>
            <w:rFonts w:ascii="Arial" w:hAnsi="Arial" w:cs="Arial"/>
            <w:color w:val="222222"/>
            <w:sz w:val="24"/>
            <w:szCs w:val="24"/>
            <w:shd w:val="clear" w:color="auto" w:fill="FFFFFF"/>
          </w:rPr>
          <w:delText>complejas</w:delText>
        </w:r>
      </w:del>
      <w:del w:id="844" w:author="Nahuel Defossé" w:date="2017-12-22T12:04:00Z">
        <w:r w:rsidRPr="00F06CD3" w:rsidDel="00186A4B">
          <w:rPr>
            <w:rFonts w:ascii="Arial" w:hAnsi="Arial" w:cs="Arial"/>
            <w:color w:val="222222"/>
            <w:sz w:val="24"/>
            <w:szCs w:val="24"/>
            <w:shd w:val="clear" w:color="auto" w:fill="FFFFFF"/>
          </w:rPr>
          <w:delText xml:space="preserve">) en forma de código JavaScript que luego podemos evaluar. </w:delText>
        </w:r>
      </w:del>
    </w:p>
    <w:p w14:paraId="251156C4" w14:textId="77777777" w:rsidR="00F06CD3" w:rsidRPr="00B87FE2" w:rsidRDefault="006C2FA0" w:rsidP="00B87FE2">
      <w:pPr>
        <w:pStyle w:val="Descripcin"/>
        <w:jc w:val="both"/>
        <w:rPr>
          <w:rFonts w:ascii="Arial" w:hAnsi="Arial" w:cs="Arial"/>
          <w:i w:val="0"/>
          <w:color w:val="222222"/>
          <w:sz w:val="24"/>
          <w:szCs w:val="24"/>
          <w:shd w:val="clear" w:color="auto" w:fill="FFFFFF"/>
        </w:rPr>
      </w:pPr>
      <w:r>
        <w:rPr>
          <w:noProof/>
          <w:lang w:val="es-ES_tradnl" w:eastAsia="es-ES_tradnl"/>
        </w:rPr>
        <mc:AlternateContent>
          <mc:Choice Requires="wps">
            <w:drawing>
              <wp:anchor distT="0" distB="0" distL="114300" distR="114300" simplePos="0" relativeHeight="251682816" behindDoc="0" locked="0" layoutInCell="1" allowOverlap="1" wp14:anchorId="44859D0E" wp14:editId="54E6F315">
                <wp:simplePos x="0" y="0"/>
                <wp:positionH relativeFrom="column">
                  <wp:posOffset>4260850</wp:posOffset>
                </wp:positionH>
                <wp:positionV relativeFrom="paragraph">
                  <wp:posOffset>1127760</wp:posOffset>
                </wp:positionV>
                <wp:extent cx="1066800" cy="40576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7592B0ED" w14:textId="77777777" w:rsidR="001E32C0" w:rsidRPr="004F08F0" w:rsidRDefault="001E32C0" w:rsidP="006C2FA0">
                            <w:pPr>
                              <w:pStyle w:val="Descripcin"/>
                              <w:rPr>
                                <w:noProof/>
                              </w:rPr>
                            </w:pPr>
                            <w:r>
                              <w:t xml:space="preserve">Ilustración </w:t>
                            </w:r>
                            <w:fldSimple w:instr=" SEQ Ilustración \* ARABIC ">
                              <w:r>
                                <w:rPr>
                                  <w:noProof/>
                                </w:rPr>
                                <w:t>32</w:t>
                              </w:r>
                            </w:fldSimple>
                            <w:r>
                              <w:t>4 - Logo de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59D0E" id="Cuadro de texto 198" o:spid="_x0000_s1046" type="#_x0000_t202" style="position:absolute;left:0;text-align:left;margin-left:335.5pt;margin-top:88.8pt;width:84pt;height:3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SZTXSTYCAABzBAAADgAAAAAA&#10;AAAAAAAAAAAuAgAAZHJzL2Uyb0RvYy54bWxQSwECLQAUAAYACAAAACEAOZngW+MAAAALAQAADwAA&#10;AAAAAAAAAAAAAACQBAAAZHJzL2Rvd25yZXYueG1sUEsFBgAAAAAEAAQA8wAAAKAFAAAAAA==&#10;" stroked="f">
                <v:textbox style="mso-fit-shape-to-text:t" inset="0,0,0,0">
                  <w:txbxContent>
                    <w:p w14:paraId="7592B0ED" w14:textId="77777777" w:rsidR="001E32C0" w:rsidRPr="004F08F0" w:rsidRDefault="001E32C0" w:rsidP="006C2FA0">
                      <w:pPr>
                        <w:pStyle w:val="Descripcin"/>
                        <w:rPr>
                          <w:noProof/>
                        </w:rPr>
                      </w:pPr>
                      <w:r>
                        <w:t xml:space="preserve">Ilustración </w:t>
                      </w:r>
                      <w:fldSimple w:instr=" SEQ Ilustración \* ARABIC ">
                        <w:r>
                          <w:rPr>
                            <w:noProof/>
                          </w:rPr>
                          <w:t>32</w:t>
                        </w:r>
                      </w:fldSimple>
                      <w:r>
                        <w:t>4 - Logo de JSON</w:t>
                      </w:r>
                    </w:p>
                  </w:txbxContent>
                </v:textbox>
                <w10:wrap type="square"/>
              </v:shape>
            </w:pict>
          </mc:Fallback>
        </mc:AlternateContent>
      </w:r>
      <w:r w:rsidRPr="006C2FA0">
        <w:rPr>
          <w:i w:val="0"/>
          <w:noProof/>
          <w:lang w:val="es-ES_tradnl" w:eastAsia="es-ES_tradnl"/>
        </w:rPr>
        <w:drawing>
          <wp:anchor distT="0" distB="0" distL="114300" distR="114300" simplePos="0" relativeHeight="251685888" behindDoc="0" locked="0" layoutInCell="1" allowOverlap="1" wp14:anchorId="3B085408" wp14:editId="498C83DB">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(parser) de JSON. En JavaScript, un texto JSON se puede analizar fácilmente usando la función </w:t>
      </w:r>
      <w:commentRangeStart w:id="845"/>
      <w:r w:rsidR="00F06CD3" w:rsidRPr="006C2FA0">
        <w:rPr>
          <w:rFonts w:ascii="Arial" w:hAnsi="Arial" w:cs="Arial"/>
          <w:i w:val="0"/>
          <w:color w:val="222222"/>
          <w:sz w:val="24"/>
          <w:szCs w:val="24"/>
          <w:shd w:val="clear" w:color="auto" w:fill="FFFFFF"/>
        </w:rPr>
        <w:t>eval()</w:t>
      </w:r>
      <w:commentRangeEnd w:id="845"/>
      <w:r w:rsidR="00186A4B">
        <w:rPr>
          <w:rStyle w:val="Refdecomentario"/>
          <w:rFonts w:ascii="Calibri" w:eastAsia="Calibri" w:hAnsi="Calibri" w:cs="Calibri"/>
          <w:i w:val="0"/>
          <w:iCs w:val="0"/>
          <w:color w:val="000000"/>
          <w:lang w:eastAsia="es-AR"/>
        </w:rPr>
        <w:commentReference w:id="845"/>
      </w:r>
      <w:r w:rsidR="00F06CD3"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253A7432" w14:textId="51D8591F" w:rsidR="00F06CD3" w:rsidRPr="00F06CD3" w:rsidRDefault="006C2FA0"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ins w:id="846" w:author="Nahuel Defossé" w:date="2017-12-22T12:06:00Z">
        <w:r w:rsidR="00186A4B">
          <w:rPr>
            <w:rFonts w:ascii="Arial" w:hAnsi="Arial" w:cs="Arial"/>
            <w:color w:val="222222"/>
            <w:sz w:val="24"/>
            <w:szCs w:val="24"/>
            <w:shd w:val="clear" w:color="auto" w:fill="FFFFFF"/>
          </w:rPr>
          <w:t xml:space="preserve">Podemos decir que en MEAN, </w:t>
        </w:r>
      </w:ins>
      <w:del w:id="847" w:author="Nahuel Defossé" w:date="2017-12-22T12:06:00Z">
        <w:r w:rsidR="00F06CD3" w:rsidRPr="00F06CD3" w:rsidDel="00186A4B">
          <w:rPr>
            <w:rFonts w:ascii="Arial" w:hAnsi="Arial" w:cs="Arial"/>
            <w:color w:val="222222"/>
            <w:sz w:val="24"/>
            <w:szCs w:val="24"/>
            <w:shd w:val="clear" w:color="auto" w:fill="FFFFFF"/>
          </w:rPr>
          <w:delText>“</w:delText>
        </w:r>
      </w:del>
      <w:r w:rsidR="00F06CD3" w:rsidRPr="00F06CD3">
        <w:rPr>
          <w:rFonts w:ascii="Arial" w:hAnsi="Arial" w:cs="Arial"/>
          <w:color w:val="222222"/>
          <w:sz w:val="24"/>
          <w:szCs w:val="24"/>
          <w:shd w:val="clear" w:color="auto" w:fill="FFFFFF"/>
        </w:rPr>
        <w:t xml:space="preserve">JSON es el </w:t>
      </w:r>
      <w:del w:id="848" w:author="Nahuel Defossé" w:date="2017-12-22T12:06:00Z">
        <w:r w:rsidR="00F06CD3" w:rsidRPr="00F06CD3" w:rsidDel="00186A4B">
          <w:rPr>
            <w:rFonts w:ascii="Arial" w:hAnsi="Arial" w:cs="Arial"/>
            <w:color w:val="222222"/>
            <w:sz w:val="24"/>
            <w:szCs w:val="24"/>
            <w:shd w:val="clear" w:color="auto" w:fill="FFFFFF"/>
          </w:rPr>
          <w:delText xml:space="preserve">pegamento </w:delText>
        </w:r>
      </w:del>
      <w:ins w:id="849" w:author="Nahuel Defossé" w:date="2017-12-22T12:06:00Z">
        <w:r w:rsidR="00186A4B">
          <w:rPr>
            <w:rFonts w:ascii="Arial" w:hAnsi="Arial" w:cs="Arial"/>
            <w:color w:val="222222"/>
            <w:sz w:val="24"/>
            <w:szCs w:val="24"/>
            <w:shd w:val="clear" w:color="auto" w:fill="FFFFFF"/>
          </w:rPr>
          <w:t>formato de transferencia</w:t>
        </w:r>
        <w:r w:rsidR="00186A4B" w:rsidRPr="00F06CD3">
          <w:rPr>
            <w:rFonts w:ascii="Arial" w:hAnsi="Arial" w:cs="Arial"/>
            <w:color w:val="222222"/>
            <w:sz w:val="24"/>
            <w:szCs w:val="24"/>
            <w:shd w:val="clear" w:color="auto" w:fill="FFFFFF"/>
          </w:rPr>
          <w:t xml:space="preserve"> </w:t>
        </w:r>
      </w:ins>
      <w:r w:rsidR="00F06CD3" w:rsidRPr="00F06CD3">
        <w:rPr>
          <w:rFonts w:ascii="Arial" w:hAnsi="Arial" w:cs="Arial"/>
          <w:color w:val="222222"/>
          <w:sz w:val="24"/>
          <w:szCs w:val="24"/>
          <w:shd w:val="clear" w:color="auto" w:fill="FFFFFF"/>
        </w:rPr>
        <w:t>de</w:t>
      </w:r>
      <w:ins w:id="850" w:author="Nahuel Defossé" w:date="2017-12-22T12:06:00Z">
        <w:r w:rsidR="00186A4B">
          <w:rPr>
            <w:rFonts w:ascii="Arial" w:hAnsi="Arial" w:cs="Arial"/>
            <w:color w:val="222222"/>
            <w:sz w:val="24"/>
            <w:szCs w:val="24"/>
            <w:shd w:val="clear" w:color="auto" w:fill="FFFFFF"/>
          </w:rPr>
          <w:t xml:space="preserve"> datos entre</w:t>
        </w:r>
      </w:ins>
      <w:r w:rsidR="00F06CD3" w:rsidRPr="00F06CD3">
        <w:rPr>
          <w:rFonts w:ascii="Arial" w:hAnsi="Arial" w:cs="Arial"/>
          <w:color w:val="222222"/>
          <w:sz w:val="24"/>
          <w:szCs w:val="24"/>
          <w:shd w:val="clear" w:color="auto" w:fill="FFFFFF"/>
        </w:rPr>
        <w:t xml:space="preserve"> todas las capas</w:t>
      </w:r>
      <w:del w:id="851" w:author="Nahuel Defossé" w:date="2017-12-22T12:06:00Z">
        <w:r w:rsidR="00F06CD3" w:rsidRPr="00F06CD3" w:rsidDel="00186A4B">
          <w:rPr>
            <w:rFonts w:ascii="Arial" w:hAnsi="Arial" w:cs="Arial"/>
            <w:color w:val="222222"/>
            <w:sz w:val="24"/>
            <w:szCs w:val="24"/>
            <w:shd w:val="clear" w:color="auto" w:fill="FFFFFF"/>
          </w:rPr>
          <w:delText>. Es el formato en el que se transfieren los datos entre todos los niveles de la aplicación</w:delText>
        </w:r>
      </w:del>
      <w:r w:rsidR="00F06CD3" w:rsidRPr="00F06CD3">
        <w:rPr>
          <w:rFonts w:ascii="Arial" w:hAnsi="Arial" w:cs="Arial"/>
          <w:color w:val="222222"/>
          <w:sz w:val="24"/>
          <w:szCs w:val="24"/>
          <w:shd w:val="clear" w:color="auto" w:fill="FFFFFF"/>
        </w:rPr>
        <w:t>: navegador, servidor web y servidor de datos”</w:t>
      </w:r>
    </w:p>
    <w:p w14:paraId="4E887795" w14:textId="77777777" w:rsidR="00F06CD3" w:rsidRDefault="00F06CD3" w:rsidP="00F06CD3">
      <w:pPr>
        <w:keepNext/>
      </w:pPr>
      <w:r>
        <w:rPr>
          <w:noProof/>
          <w:lang w:val="es-ES_tradnl" w:eastAsia="es-ES_tradnl"/>
        </w:rPr>
        <w:drawing>
          <wp:inline distT="0" distB="0" distL="0" distR="0" wp14:anchorId="2EAB574E" wp14:editId="7E4110A4">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4606BAA" w14:textId="77777777" w:rsidR="00F06CD3" w:rsidRDefault="00F06CD3" w:rsidP="00F06CD3">
      <w:pPr>
        <w:pStyle w:val="Descripcin"/>
      </w:pPr>
      <w:r>
        <w:t xml:space="preserve">Ilustración </w:t>
      </w:r>
      <w:r w:rsidR="00B87FE2">
        <w:t>35</w:t>
      </w:r>
      <w:r>
        <w:t xml:space="preserve"> - Json pegamento de tecnologías</w:t>
      </w:r>
    </w:p>
    <w:p w14:paraId="620F3F1C" w14:textId="77777777" w:rsidR="00F06CD3" w:rsidRDefault="00F06CD3" w:rsidP="00F06CD3"/>
    <w:p w14:paraId="7DF4F3A7" w14:textId="77777777" w:rsidR="00B87FE2" w:rsidRDefault="00B87FE2">
      <w:pPr>
        <w:rPr>
          <w:b/>
          <w:color w:val="434343"/>
          <w:sz w:val="36"/>
          <w:szCs w:val="36"/>
        </w:rPr>
      </w:pPr>
      <w:bookmarkStart w:id="852" w:name="_Toc499023887"/>
      <w:r>
        <w:rPr>
          <w:sz w:val="36"/>
          <w:szCs w:val="36"/>
        </w:rPr>
        <w:br w:type="page"/>
      </w:r>
    </w:p>
    <w:p w14:paraId="39344FBF" w14:textId="77777777" w:rsidR="008831B2" w:rsidRPr="008831B2" w:rsidRDefault="008831B2" w:rsidP="008831B2">
      <w:pPr>
        <w:pStyle w:val="Ttulo1"/>
        <w:rPr>
          <w:sz w:val="36"/>
          <w:szCs w:val="36"/>
        </w:rPr>
      </w:pPr>
      <w:r w:rsidRPr="008831B2">
        <w:rPr>
          <w:sz w:val="36"/>
          <w:szCs w:val="36"/>
        </w:rPr>
        <w:lastRenderedPageBreak/>
        <w:t>Capítulo 7 – Librería Johnny-five y el protocolo Firmata</w:t>
      </w:r>
      <w:bookmarkEnd w:id="852"/>
    </w:p>
    <w:p w14:paraId="26E41274" w14:textId="487DDD03" w:rsidR="008831B2" w:rsidRDefault="00186A4B" w:rsidP="008831B2">
      <w:ins w:id="853" w:author="Nahuel Defossé" w:date="2017-12-22T12:07:00Z">
        <w:r>
          <w:t>Intro</w:t>
        </w:r>
      </w:ins>
    </w:p>
    <w:p w14:paraId="16A4AB3C" w14:textId="77777777" w:rsidR="008831B2" w:rsidRPr="008831B2" w:rsidRDefault="008831B2" w:rsidP="008831B2">
      <w:pPr>
        <w:pStyle w:val="Ttulo2"/>
        <w:rPr>
          <w:b/>
          <w:sz w:val="32"/>
          <w:szCs w:val="32"/>
        </w:rPr>
      </w:pPr>
      <w:bookmarkStart w:id="854" w:name="_Toc499023888"/>
      <w:r>
        <w:rPr>
          <w:b/>
          <w:sz w:val="32"/>
          <w:szCs w:val="32"/>
        </w:rPr>
        <w:t xml:space="preserve">7.1 </w:t>
      </w:r>
      <w:r w:rsidRPr="008831B2">
        <w:rPr>
          <w:b/>
          <w:sz w:val="32"/>
          <w:szCs w:val="32"/>
        </w:rPr>
        <w:t>¿Qué es Johnny-five?</w:t>
      </w:r>
      <w:bookmarkEnd w:id="854"/>
    </w:p>
    <w:p w14:paraId="4649CE06" w14:textId="77777777" w:rsidR="008831B2" w:rsidRPr="0086071F" w:rsidRDefault="008831B2" w:rsidP="008831B2"/>
    <w:p w14:paraId="1871A2FC" w14:textId="71AC690E" w:rsidR="008831B2" w:rsidRPr="00E455FC" w:rsidRDefault="00B87FE2" w:rsidP="008831B2">
      <w:pPr>
        <w:rPr>
          <w:rFonts w:ascii="Arial" w:hAnsi="Arial" w:cs="Arial"/>
          <w:sz w:val="24"/>
          <w:szCs w:val="24"/>
          <w:shd w:val="clear" w:color="auto" w:fill="FFFFFF"/>
        </w:rPr>
      </w:pPr>
      <w:r>
        <w:rPr>
          <w:noProof/>
          <w:lang w:val="es-ES_tradnl" w:eastAsia="es-ES_tradnl"/>
        </w:rPr>
        <mc:AlternateContent>
          <mc:Choice Requires="wps">
            <w:drawing>
              <wp:anchor distT="0" distB="0" distL="114300" distR="114300" simplePos="0" relativeHeight="251684864" behindDoc="0" locked="0" layoutInCell="1" allowOverlap="1" wp14:anchorId="21286475" wp14:editId="25A2A02B">
                <wp:simplePos x="0" y="0"/>
                <wp:positionH relativeFrom="column">
                  <wp:posOffset>1695450</wp:posOffset>
                </wp:positionH>
                <wp:positionV relativeFrom="paragraph">
                  <wp:posOffset>1955800</wp:posOffset>
                </wp:positionV>
                <wp:extent cx="3704590" cy="266700"/>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704590" cy="266700"/>
                        </a:xfrm>
                        <a:prstGeom prst="rect">
                          <a:avLst/>
                        </a:prstGeom>
                        <a:solidFill>
                          <a:prstClr val="white"/>
                        </a:solidFill>
                        <a:ln>
                          <a:noFill/>
                        </a:ln>
                      </wps:spPr>
                      <wps:txbx>
                        <w:txbxContent>
                          <w:p w14:paraId="1B809EE4" w14:textId="77777777" w:rsidR="001E32C0" w:rsidRPr="00D26706" w:rsidRDefault="001E32C0" w:rsidP="00B87FE2">
                            <w:pPr>
                              <w:pStyle w:val="Descripcin"/>
                              <w:jc w:val="center"/>
                              <w:rPr>
                                <w:rFonts w:ascii="Calibri" w:eastAsia="Calibri" w:hAnsi="Calibri" w:cs="Calibri"/>
                                <w:noProof/>
                                <w:color w:val="000000"/>
                              </w:rPr>
                            </w:pPr>
                            <w:r>
                              <w:t>Ilustración 36 - Página oficial de Johnny-Five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86475" id="Cuadro de texto 199" o:spid="_x0000_s1047" type="#_x0000_t202" style="position:absolute;left:0;text-align:left;margin-left:133.5pt;margin-top:154pt;width:291.7pt;height:2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" stroked="f">
                <v:textbox style="mso-fit-shape-to-text:t" inset="0,0,0,0">
                  <w:txbxContent>
                    <w:p w14:paraId="1B809EE4" w14:textId="77777777" w:rsidR="001E32C0" w:rsidRPr="00D26706" w:rsidRDefault="001E32C0" w:rsidP="00B87FE2">
                      <w:pPr>
                        <w:pStyle w:val="Descripcin"/>
                        <w:jc w:val="center"/>
                        <w:rPr>
                          <w:rFonts w:ascii="Calibri" w:eastAsia="Calibri" w:hAnsi="Calibri" w:cs="Calibri"/>
                          <w:noProof/>
                          <w:color w:val="000000"/>
                        </w:rPr>
                      </w:pPr>
                      <w:r>
                        <w:t>Ilustración 36 - Página oficial de Johnny-Five</w:t>
                      </w:r>
                    </w:p>
                  </w:txbxContent>
                </v:textbox>
                <w10:wrap type="square"/>
              </v:shape>
            </w:pict>
          </mc:Fallback>
        </mc:AlternateContent>
      </w:r>
      <w:r w:rsidR="008831B2">
        <w:rPr>
          <w:noProof/>
          <w:lang w:val="es-ES_tradnl" w:eastAsia="es-ES_tradnl"/>
        </w:rPr>
        <w:drawing>
          <wp:anchor distT="0" distB="0" distL="114300" distR="114300" simplePos="0" relativeHeight="251661312" behindDoc="0" locked="0" layoutInCell="1" allowOverlap="1" wp14:anchorId="6AE745EB" wp14:editId="45724055">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1B2" w:rsidRPr="00E455FC">
        <w:rPr>
          <w:rFonts w:ascii="Arial" w:hAnsi="Arial" w:cs="Arial"/>
          <w:sz w:val="24"/>
          <w:szCs w:val="24"/>
          <w:shd w:val="clear" w:color="auto" w:fill="FFFFFF"/>
        </w:rPr>
        <w:t xml:space="preserve">Johnny-five, más conocido </w:t>
      </w:r>
      <w:del w:id="855" w:author="Nahuel Defossé" w:date="2017-12-22T12:07:00Z">
        <w:r w:rsidR="008831B2" w:rsidRPr="00E455FC" w:rsidDel="00186A4B">
          <w:rPr>
            <w:rFonts w:ascii="Arial" w:hAnsi="Arial" w:cs="Arial"/>
            <w:sz w:val="24"/>
            <w:szCs w:val="24"/>
            <w:shd w:val="clear" w:color="auto" w:fill="FFFFFF"/>
          </w:rPr>
          <w:delText xml:space="preserve">en le jerga informática </w:delText>
        </w:r>
      </w:del>
      <w:r w:rsidR="008831B2" w:rsidRPr="00E455FC">
        <w:rPr>
          <w:rFonts w:ascii="Arial" w:hAnsi="Arial" w:cs="Arial"/>
          <w:sz w:val="24"/>
          <w:szCs w:val="24"/>
          <w:shd w:val="clear" w:color="auto" w:fill="FFFFFF"/>
        </w:rPr>
        <w:t xml:space="preserve">como J5, es un framework de programación robótica basado en javascript lanzado por la compañía de tecnología web Bocoup en el 2012, es de código abierto, </w:t>
      </w:r>
      <w:del w:id="856" w:author="Nahuel Defossé" w:date="2017-12-22T12:07:00Z">
        <w:r w:rsidR="008831B2" w:rsidRPr="00E455FC" w:rsidDel="00186A4B">
          <w:rPr>
            <w:rFonts w:ascii="Arial" w:hAnsi="Arial" w:cs="Arial"/>
            <w:sz w:val="24"/>
            <w:szCs w:val="24"/>
            <w:shd w:val="clear" w:color="auto" w:fill="FFFFFF"/>
          </w:rPr>
          <w:delText>por lo cua</w:delText>
        </w:r>
      </w:del>
      <w:ins w:id="857" w:author="Nahuel Defossé" w:date="2017-12-22T12:07:00Z">
        <w:r w:rsidR="00186A4B">
          <w:rPr>
            <w:rFonts w:ascii="Arial" w:hAnsi="Arial" w:cs="Arial"/>
            <w:sz w:val="24"/>
            <w:szCs w:val="24"/>
            <w:shd w:val="clear" w:color="auto" w:fill="FFFFFF"/>
          </w:rPr>
          <w:t xml:space="preserve">y </w:t>
        </w:r>
      </w:ins>
      <w:r w:rsidR="008831B2" w:rsidRPr="00E455FC">
        <w:rPr>
          <w:rFonts w:ascii="Arial" w:hAnsi="Arial" w:cs="Arial"/>
          <w:sz w:val="24"/>
          <w:szCs w:val="24"/>
          <w:shd w:val="clear" w:color="auto" w:fill="FFFFFF"/>
        </w:rPr>
        <w:t>l cuenta con una gran variedad de desarrolladores, ingenieros y colaboradores que están constantemente perfeccionando y agregando características nuevas a esta herramienta.</w:t>
      </w:r>
    </w:p>
    <w:p w14:paraId="5A86591D"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Es </w:t>
      </w:r>
      <w:commentRangeStart w:id="858"/>
      <w:r w:rsidRPr="00E455FC">
        <w:rPr>
          <w:rFonts w:ascii="Arial" w:hAnsi="Arial" w:cs="Arial"/>
          <w:sz w:val="24"/>
          <w:szCs w:val="24"/>
          <w:shd w:val="clear" w:color="auto" w:fill="FFFFFF"/>
        </w:rPr>
        <w:t>compatible y da soporte</w:t>
      </w:r>
      <w:commentRangeEnd w:id="858"/>
      <w:r w:rsidR="00186A4B">
        <w:rPr>
          <w:rStyle w:val="Refdecomentario"/>
        </w:rPr>
        <w:commentReference w:id="858"/>
      </w:r>
      <w:r w:rsidRPr="00E455FC">
        <w:rPr>
          <w:rFonts w:ascii="Arial" w:hAnsi="Arial" w:cs="Arial"/>
          <w:sz w:val="24"/>
          <w:szCs w:val="24"/>
          <w:shd w:val="clear" w:color="auto" w:fill="FFFFFF"/>
        </w:rPr>
        <w:t xml:space="preserve"> a la mayoría de los microcontroladores y SBC más populares como, los utilizados en el desarrollo de esta tesina, Arduino y Raspberry Pi (ambos en todas sus versiones). Además de placas como BeagleBone, SparkFun, ChipKit, Intel-Galileo, entre otras.</w:t>
      </w:r>
    </w:p>
    <w:p w14:paraId="6F1596E2"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r w:rsidR="00B87FE2">
        <w:rPr>
          <w:rFonts w:ascii="Arial" w:hAnsi="Arial" w:cs="Arial"/>
          <w:sz w:val="24"/>
          <w:szCs w:val="24"/>
          <w:shd w:val="clear" w:color="auto" w:fill="FFFFFF"/>
        </w:rPr>
        <w:t>.</w:t>
      </w:r>
    </w:p>
    <w:p w14:paraId="2A4A44C7" w14:textId="77777777" w:rsidR="008831B2" w:rsidRPr="00E455FC" w:rsidRDefault="008831B2" w:rsidP="008831B2">
      <w:pPr>
        <w:rPr>
          <w:rFonts w:ascii="Arial" w:hAnsi="Arial" w:cs="Arial"/>
          <w:sz w:val="24"/>
          <w:szCs w:val="24"/>
          <w:shd w:val="clear" w:color="auto" w:fill="FFFFFF"/>
        </w:rPr>
      </w:pPr>
    </w:p>
    <w:p w14:paraId="7E3D56B0" w14:textId="77777777" w:rsidR="008831B2" w:rsidRPr="008831B2" w:rsidRDefault="008831B2" w:rsidP="008831B2">
      <w:pPr>
        <w:pStyle w:val="Ttulo2"/>
        <w:rPr>
          <w:b/>
          <w:sz w:val="32"/>
          <w:szCs w:val="32"/>
        </w:rPr>
      </w:pPr>
      <w:bookmarkStart w:id="859" w:name="_Toc499023889"/>
      <w:r>
        <w:rPr>
          <w:b/>
          <w:sz w:val="32"/>
          <w:szCs w:val="32"/>
        </w:rPr>
        <w:t xml:space="preserve">7.2 </w:t>
      </w:r>
      <w:r w:rsidRPr="008831B2">
        <w:rPr>
          <w:b/>
          <w:sz w:val="32"/>
          <w:szCs w:val="32"/>
        </w:rPr>
        <w:t>Instalación</w:t>
      </w:r>
      <w:bookmarkEnd w:id="859"/>
    </w:p>
    <w:p w14:paraId="12339A52" w14:textId="77777777" w:rsidR="008831B2" w:rsidRPr="00D50977" w:rsidRDefault="008831B2" w:rsidP="008831B2">
      <w:pPr>
        <w:rPr>
          <w:rFonts w:ascii="Verdana" w:hAnsi="Verdana" w:cs="Helvetica"/>
          <w:color w:val="373737"/>
          <w:shd w:val="clear" w:color="auto" w:fill="FFFFFF"/>
        </w:rPr>
      </w:pPr>
    </w:p>
    <w:p w14:paraId="60B40358" w14:textId="346C77B0"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el </w:t>
      </w:r>
      <w:del w:id="860" w:author="Nahuel Defossé" w:date="2017-12-22T12:09:00Z">
        <w:r w:rsidRPr="00E455FC" w:rsidDel="00186A4B">
          <w:rPr>
            <w:rFonts w:ascii="Arial" w:hAnsi="Arial" w:cs="Arial"/>
            <w:sz w:val="24"/>
            <w:szCs w:val="24"/>
            <w:shd w:val="clear" w:color="auto" w:fill="FFFFFF"/>
          </w:rPr>
          <w:delText xml:space="preserve">Framework </w:delText>
        </w:r>
      </w:del>
      <w:del w:id="861" w:author="Nahuel Defossé" w:date="2017-12-22T12:10:00Z">
        <w:r w:rsidRPr="00E455FC" w:rsidDel="00186A4B">
          <w:rPr>
            <w:rFonts w:ascii="Arial" w:hAnsi="Arial" w:cs="Arial"/>
            <w:sz w:val="24"/>
            <w:szCs w:val="24"/>
            <w:shd w:val="clear" w:color="auto" w:fill="FFFFFF"/>
          </w:rPr>
          <w:delText>n</w:delText>
        </w:r>
      </w:del>
      <w:ins w:id="862" w:author="Nahuel Defossé" w:date="2017-12-22T12:10:00Z">
        <w:r w:rsidR="00186A4B">
          <w:rPr>
            <w:rFonts w:ascii="Arial" w:hAnsi="Arial" w:cs="Arial"/>
            <w:sz w:val="24"/>
            <w:szCs w:val="24"/>
            <w:shd w:val="clear" w:color="auto" w:fill="FFFFFF"/>
          </w:rPr>
          <w:t>N</w:t>
        </w:r>
      </w:ins>
      <w:r w:rsidRPr="00E455FC">
        <w:rPr>
          <w:rFonts w:ascii="Arial" w:hAnsi="Arial" w:cs="Arial"/>
          <w:sz w:val="24"/>
          <w:szCs w:val="24"/>
          <w:shd w:val="clear" w:color="auto" w:fill="FFFFFF"/>
        </w:rPr>
        <w:t>ode.js (</w:t>
      </w:r>
      <w:commentRangeStart w:id="863"/>
      <w:r w:rsidRPr="00E455FC">
        <w:rPr>
          <w:rFonts w:ascii="Arial" w:hAnsi="Arial" w:cs="Arial"/>
          <w:sz w:val="24"/>
          <w:szCs w:val="24"/>
          <w:shd w:val="clear" w:color="auto" w:fill="FFFFFF"/>
        </w:rPr>
        <w:t>visto en el capítulo 6</w:t>
      </w:r>
      <w:commentRangeEnd w:id="863"/>
      <w:r w:rsidR="00186A4B">
        <w:rPr>
          <w:rStyle w:val="Refdecomentario"/>
        </w:rPr>
        <w:commentReference w:id="863"/>
      </w:r>
      <w:r w:rsidRPr="00E455FC">
        <w:rPr>
          <w:rFonts w:ascii="Arial" w:hAnsi="Arial" w:cs="Arial"/>
          <w:sz w:val="24"/>
          <w:szCs w:val="24"/>
          <w:shd w:val="clear" w:color="auto" w:fill="FFFFFF"/>
        </w:rPr>
        <w:t>)</w:t>
      </w:r>
      <w:del w:id="864" w:author="Nahuel Defossé" w:date="2017-12-22T12:10:00Z">
        <w:r w:rsidRPr="00E455FC" w:rsidDel="00186A4B">
          <w:rPr>
            <w:rFonts w:ascii="Arial" w:hAnsi="Arial" w:cs="Arial"/>
            <w:sz w:val="24"/>
            <w:szCs w:val="24"/>
            <w:shd w:val="clear" w:color="auto" w:fill="FFFFFF"/>
          </w:rPr>
          <w:delText xml:space="preserve"> instalado en el Sistema Operativo de</w:delText>
        </w:r>
        <w:r w:rsidR="00B87FE2" w:rsidDel="00186A4B">
          <w:rPr>
            <w:rFonts w:ascii="Arial" w:hAnsi="Arial" w:cs="Arial"/>
            <w:sz w:val="24"/>
            <w:szCs w:val="24"/>
            <w:shd w:val="clear" w:color="auto" w:fill="FFFFFF"/>
          </w:rPr>
          <w:delText>l computador</w:delText>
        </w:r>
      </w:del>
      <w:r w:rsidRPr="00E455FC">
        <w:rPr>
          <w:rFonts w:ascii="Arial" w:hAnsi="Arial" w:cs="Arial"/>
          <w:sz w:val="24"/>
          <w:szCs w:val="24"/>
          <w:shd w:val="clear" w:color="auto" w:fill="FFFFFF"/>
        </w:rPr>
        <w:t xml:space="preserve">. </w:t>
      </w:r>
    </w:p>
    <w:p w14:paraId="74F132B6" w14:textId="088BB3FE"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La instalación de </w:t>
      </w:r>
      <w:ins w:id="865" w:author="Nahuel Defossé" w:date="2017-12-22T12:10:00Z">
        <w:r w:rsidR="00186A4B">
          <w:rPr>
            <w:rFonts w:ascii="Arial" w:hAnsi="Arial" w:cs="Arial"/>
            <w:sz w:val="24"/>
            <w:szCs w:val="24"/>
            <w:shd w:val="clear" w:color="auto" w:fill="FFFFFF"/>
          </w:rPr>
          <w:t>este m</w:t>
        </w:r>
      </w:ins>
      <w:ins w:id="866" w:author="Nahuel Defossé" w:date="2017-12-22T12:11:00Z">
        <w:r w:rsidR="00186A4B">
          <w:rPr>
            <w:rFonts w:ascii="Arial" w:hAnsi="Arial" w:cs="Arial"/>
            <w:sz w:val="24"/>
            <w:szCs w:val="24"/>
            <w:shd w:val="clear" w:color="auto" w:fill="FFFFFF"/>
          </w:rPr>
          <w:t xml:space="preserve">ódulo </w:t>
        </w:r>
      </w:ins>
      <w:del w:id="867" w:author="Nahuel Defossé" w:date="2017-12-22T12:10:00Z">
        <w:r w:rsidRPr="00E455FC" w:rsidDel="00186A4B">
          <w:rPr>
            <w:rFonts w:ascii="Arial" w:hAnsi="Arial" w:cs="Arial"/>
            <w:sz w:val="24"/>
            <w:szCs w:val="24"/>
            <w:shd w:val="clear" w:color="auto" w:fill="FFFFFF"/>
          </w:rPr>
          <w:delText xml:space="preserve">esta </w:delText>
        </w:r>
      </w:del>
      <w:del w:id="868" w:author="Nahuel Defossé" w:date="2017-12-22T12:11:00Z">
        <w:r w:rsidRPr="00E455FC" w:rsidDel="00186A4B">
          <w:rPr>
            <w:rFonts w:ascii="Arial" w:hAnsi="Arial" w:cs="Arial"/>
            <w:sz w:val="24"/>
            <w:szCs w:val="24"/>
            <w:shd w:val="clear" w:color="auto" w:fill="FFFFFF"/>
          </w:rPr>
          <w:delText xml:space="preserve">librería </w:delText>
        </w:r>
      </w:del>
      <w:r w:rsidRPr="00E455FC">
        <w:rPr>
          <w:rFonts w:ascii="Arial" w:hAnsi="Arial" w:cs="Arial"/>
          <w:sz w:val="24"/>
          <w:szCs w:val="24"/>
          <w:shd w:val="clear" w:color="auto" w:fill="FFFFFF"/>
        </w:rPr>
        <w:t xml:space="preserve">es sencilla, </w:t>
      </w:r>
      <w:commentRangeStart w:id="869"/>
      <w:r w:rsidRPr="00E455FC">
        <w:rPr>
          <w:rFonts w:ascii="Arial" w:hAnsi="Arial" w:cs="Arial"/>
          <w:sz w:val="24"/>
          <w:szCs w:val="24"/>
          <w:shd w:val="clear" w:color="auto" w:fill="FFFFFF"/>
        </w:rPr>
        <w:t>dado que la misma se puede agregar al paquete de librerías que se obtienen al crear un proyecto de node.js</w:t>
      </w:r>
      <w:commentRangeEnd w:id="869"/>
      <w:r w:rsidR="00186A4B">
        <w:rPr>
          <w:rStyle w:val="Refdecomentario"/>
        </w:rPr>
        <w:commentReference w:id="869"/>
      </w:r>
      <w:r w:rsidRPr="00E455FC">
        <w:rPr>
          <w:rFonts w:ascii="Arial" w:hAnsi="Arial" w:cs="Arial"/>
          <w:sz w:val="24"/>
          <w:szCs w:val="24"/>
          <w:shd w:val="clear" w:color="auto" w:fill="FFFFFF"/>
        </w:rPr>
        <w:t>. Para ello se debe ejecutar el siguiente comando, en una consola, dentro del directorio del proyecto:</w:t>
      </w:r>
    </w:p>
    <w:p w14:paraId="643377F6" w14:textId="77777777" w:rsidR="00B87FE2" w:rsidRPr="00E455FC" w:rsidRDefault="00B87FE2" w:rsidP="008831B2">
      <w:pPr>
        <w:rPr>
          <w:rFonts w:ascii="Arial" w:hAnsi="Arial" w:cs="Arial"/>
          <w:sz w:val="24"/>
          <w:szCs w:val="24"/>
          <w:shd w:val="clear" w:color="auto" w:fill="FFFFFF"/>
        </w:rPr>
      </w:pPr>
    </w:p>
    <w:p w14:paraId="258DFE59" w14:textId="77777777" w:rsidR="008831B2" w:rsidRDefault="008831B2" w:rsidP="008831B2">
      <w:pPr>
        <w:rPr>
          <w:rFonts w:ascii="Arial" w:hAnsi="Arial" w:cs="Arial"/>
          <w:i/>
          <w:sz w:val="24"/>
          <w:szCs w:val="24"/>
          <w:shd w:val="clear" w:color="auto" w:fill="FFFFFF"/>
        </w:rPr>
      </w:pPr>
      <w:commentRangeStart w:id="870"/>
      <w:r w:rsidRPr="00E455FC">
        <w:rPr>
          <w:rFonts w:ascii="Arial" w:hAnsi="Arial" w:cs="Arial"/>
          <w:i/>
          <w:sz w:val="24"/>
          <w:szCs w:val="24"/>
          <w:shd w:val="clear" w:color="auto" w:fill="FFFFFF"/>
        </w:rPr>
        <w:t>npm install Johnny-five</w:t>
      </w:r>
      <w:commentRangeEnd w:id="870"/>
      <w:r w:rsidR="004506BD">
        <w:rPr>
          <w:rStyle w:val="Refdecomentario"/>
        </w:rPr>
        <w:commentReference w:id="870"/>
      </w:r>
    </w:p>
    <w:p w14:paraId="536357F9" w14:textId="77777777" w:rsidR="00B87FE2" w:rsidRPr="00E455FC" w:rsidRDefault="00B87FE2" w:rsidP="008831B2">
      <w:pPr>
        <w:rPr>
          <w:rFonts w:ascii="Arial" w:hAnsi="Arial" w:cs="Arial"/>
          <w:i/>
          <w:sz w:val="24"/>
          <w:szCs w:val="24"/>
          <w:shd w:val="clear" w:color="auto" w:fill="FFFFFF"/>
        </w:rPr>
      </w:pPr>
    </w:p>
    <w:p w14:paraId="2532DBC7" w14:textId="77777777" w:rsidR="008831B2" w:rsidRDefault="008831B2" w:rsidP="008831B2">
      <w:pPr>
        <w:rPr>
          <w:rFonts w:ascii="Arial" w:hAnsi="Arial" w:cs="Arial"/>
          <w:sz w:val="24"/>
          <w:szCs w:val="24"/>
          <w:shd w:val="clear" w:color="auto" w:fill="FFFFFF"/>
        </w:rPr>
      </w:pPr>
      <w:commentRangeStart w:id="871"/>
      <w:r w:rsidRPr="00E455FC">
        <w:rPr>
          <w:rFonts w:ascii="Arial" w:hAnsi="Arial" w:cs="Arial"/>
          <w:sz w:val="24"/>
          <w:szCs w:val="24"/>
          <w:shd w:val="clear" w:color="auto" w:fill="FFFFFF"/>
        </w:rPr>
        <w:t>Como se puede apreciar, se utiliza el comando npm que no es más que el gestor de módulos y aplicaciones de node.js</w:t>
      </w:r>
      <w:commentRangeEnd w:id="871"/>
      <w:r w:rsidR="004506BD">
        <w:rPr>
          <w:rStyle w:val="Refdecomentario"/>
        </w:rPr>
        <w:commentReference w:id="871"/>
      </w:r>
    </w:p>
    <w:p w14:paraId="2B261F7C" w14:textId="77777777" w:rsidR="008831B2" w:rsidRDefault="008831B2">
      <w:pPr>
        <w:rPr>
          <w:rFonts w:ascii="Arial" w:hAnsi="Arial" w:cs="Arial"/>
          <w:sz w:val="24"/>
          <w:szCs w:val="24"/>
          <w:shd w:val="clear" w:color="auto" w:fill="FFFFFF"/>
        </w:rPr>
      </w:pPr>
      <w:r>
        <w:rPr>
          <w:rFonts w:ascii="Arial" w:hAnsi="Arial" w:cs="Arial"/>
          <w:sz w:val="24"/>
          <w:szCs w:val="24"/>
          <w:shd w:val="clear" w:color="auto" w:fill="FFFFFF"/>
        </w:rPr>
        <w:br w:type="page"/>
      </w:r>
    </w:p>
    <w:p w14:paraId="7092A8BE" w14:textId="77777777" w:rsidR="008831B2" w:rsidRDefault="008831B2" w:rsidP="008831B2">
      <w:pPr>
        <w:pStyle w:val="Ttulo2"/>
        <w:rPr>
          <w:b/>
          <w:sz w:val="32"/>
          <w:szCs w:val="32"/>
        </w:rPr>
      </w:pPr>
      <w:bookmarkStart w:id="872" w:name="_Toc499023890"/>
      <w:r>
        <w:rPr>
          <w:b/>
          <w:sz w:val="32"/>
          <w:szCs w:val="32"/>
        </w:rPr>
        <w:lastRenderedPageBreak/>
        <w:t xml:space="preserve">7.3 </w:t>
      </w:r>
      <w:r w:rsidRPr="008831B2">
        <w:rPr>
          <w:b/>
          <w:sz w:val="32"/>
          <w:szCs w:val="32"/>
        </w:rPr>
        <w:t>Arduino Firmata</w:t>
      </w:r>
      <w:bookmarkEnd w:id="872"/>
    </w:p>
    <w:p w14:paraId="456072EA" w14:textId="77777777" w:rsidR="008831B2" w:rsidRPr="008831B2" w:rsidRDefault="00EF2AEA" w:rsidP="008831B2">
      <w:r>
        <w:rPr>
          <w:noProof/>
          <w:lang w:val="es-ES_tradnl" w:eastAsia="es-ES_tradnl"/>
        </w:rPr>
        <mc:AlternateContent>
          <mc:Choice Requires="wps">
            <w:drawing>
              <wp:anchor distT="0" distB="0" distL="114300" distR="114300" simplePos="0" relativeHeight="251686912" behindDoc="0" locked="0" layoutInCell="1" allowOverlap="1" wp14:anchorId="4B1ACF60" wp14:editId="5E926F30">
                <wp:simplePos x="0" y="0"/>
                <wp:positionH relativeFrom="column">
                  <wp:posOffset>2359660</wp:posOffset>
                </wp:positionH>
                <wp:positionV relativeFrom="paragraph">
                  <wp:posOffset>2346960</wp:posOffset>
                </wp:positionV>
                <wp:extent cx="3037205" cy="266700"/>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3037205" cy="266700"/>
                        </a:xfrm>
                        <a:prstGeom prst="rect">
                          <a:avLst/>
                        </a:prstGeom>
                        <a:solidFill>
                          <a:prstClr val="white"/>
                        </a:solidFill>
                        <a:ln>
                          <a:noFill/>
                        </a:ln>
                      </wps:spPr>
                      <wps:txbx>
                        <w:txbxContent>
                          <w:p w14:paraId="6227AE4E" w14:textId="77777777" w:rsidR="001E32C0" w:rsidRPr="00AF1AD7" w:rsidRDefault="001E32C0" w:rsidP="00EF2AEA">
                            <w:pPr>
                              <w:pStyle w:val="Descripcin"/>
                              <w:jc w:val="center"/>
                              <w:rPr>
                                <w:rFonts w:ascii="Calibri" w:eastAsia="Calibri" w:hAnsi="Calibri" w:cs="Calibri"/>
                                <w:noProof/>
                                <w:color w:val="000000"/>
                              </w:rPr>
                            </w:pPr>
                            <w:r>
                              <w:t>Ilustración 37 - Remote Wiring de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CF60" id="Cuadro de texto 200" o:spid="_x0000_s1048" type="#_x0000_t202" style="position:absolute;left:0;text-align:left;margin-left:185.8pt;margin-top:184.8pt;width:239.15pt;height:21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" stroked="f">
                <v:textbox style="mso-fit-shape-to-text:t" inset="0,0,0,0">
                  <w:txbxContent>
                    <w:p w14:paraId="6227AE4E" w14:textId="77777777" w:rsidR="001E32C0" w:rsidRPr="00AF1AD7" w:rsidRDefault="001E32C0" w:rsidP="00EF2AEA">
                      <w:pPr>
                        <w:pStyle w:val="Descripcin"/>
                        <w:jc w:val="center"/>
                        <w:rPr>
                          <w:rFonts w:ascii="Calibri" w:eastAsia="Calibri" w:hAnsi="Calibri" w:cs="Calibri"/>
                          <w:noProof/>
                          <w:color w:val="000000"/>
                        </w:rPr>
                      </w:pPr>
                      <w:r>
                        <w:t>Ilustración 37 - Remote Wiring de Windows</w:t>
                      </w:r>
                    </w:p>
                  </w:txbxContent>
                </v:textbox>
                <w10:wrap type="square"/>
              </v:shape>
            </w:pict>
          </mc:Fallback>
        </mc:AlternateContent>
      </w:r>
      <w:r w:rsidR="008831B2">
        <w:rPr>
          <w:noProof/>
          <w:lang w:val="es-ES_tradnl" w:eastAsia="es-ES_tradnl"/>
        </w:rPr>
        <w:drawing>
          <wp:anchor distT="0" distB="0" distL="114300" distR="114300" simplePos="0" relativeHeight="251663360" behindDoc="0" locked="0" layoutInCell="1" allowOverlap="1" wp14:anchorId="32C0720F" wp14:editId="1BE47953">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5872"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14:paraId="53BED44C" w14:textId="3642EE6E"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w:t>
      </w:r>
      <w:ins w:id="873" w:author="Nahuel Defossé" w:date="2017-12-22T12:14:00Z">
        <w:r w:rsidR="004506BD">
          <w:rPr>
            <w:rFonts w:ascii="Arial" w:hAnsi="Arial" w:cs="Arial"/>
            <w:sz w:val="24"/>
            <w:szCs w:val="24"/>
            <w:shd w:val="clear" w:color="auto" w:fill="FFFFFF"/>
          </w:rPr>
          <w:t xml:space="preserve"> de forma remota</w:t>
        </w:r>
      </w:ins>
      <w:r w:rsidRPr="00E455FC">
        <w:rPr>
          <w:rFonts w:ascii="Arial" w:hAnsi="Arial" w:cs="Arial"/>
          <w:sz w:val="24"/>
          <w:szCs w:val="24"/>
          <w:shd w:val="clear" w:color="auto" w:fill="FFFFFF"/>
        </w:rPr>
        <w:t>, por ejemplo Arduino, desde un programa instalado en una computadora, sin escribir código de Arduino.</w:t>
      </w:r>
    </w:p>
    <w:p w14:paraId="5AE33B01" w14:textId="77777777" w:rsidR="008831B2" w:rsidRDefault="008831B2" w:rsidP="008831B2">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14:paraId="5A5B7592" w14:textId="77777777" w:rsidR="00D15376" w:rsidRPr="00585D96" w:rsidRDefault="00D15376" w:rsidP="008831B2">
      <w:pPr>
        <w:rPr>
          <w:rFonts w:ascii="Arial" w:hAnsi="Arial" w:cs="Arial"/>
          <w:color w:val="373737"/>
          <w:sz w:val="24"/>
          <w:szCs w:val="24"/>
          <w:shd w:val="clear" w:color="auto" w:fill="FFFFFF"/>
        </w:rPr>
      </w:pPr>
    </w:p>
    <w:p w14:paraId="01BA4493" w14:textId="77777777" w:rsidR="008831B2" w:rsidRPr="00585D96"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14:paraId="61E56968" w14:textId="77777777" w:rsidR="008831B2"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14:paraId="3909A8DB" w14:textId="77777777" w:rsidR="00D15376" w:rsidRPr="00361C40" w:rsidRDefault="00D15376" w:rsidP="00D15376">
      <w:pPr>
        <w:shd w:val="clear" w:color="auto" w:fill="FFFFFF"/>
        <w:ind w:left="300"/>
        <w:textAlignment w:val="baseline"/>
        <w:rPr>
          <w:rFonts w:ascii="Arial" w:hAnsi="Arial" w:cs="Arial"/>
          <w:sz w:val="24"/>
          <w:szCs w:val="24"/>
        </w:rPr>
      </w:pPr>
    </w:p>
    <w:p w14:paraId="429F9D85"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14:paraId="006AC77E" w14:textId="77777777" w:rsidR="00D15376" w:rsidRDefault="00D15376" w:rsidP="008831B2">
      <w:pPr>
        <w:rPr>
          <w:rFonts w:ascii="Times New Roman" w:hAnsi="Times New Roman" w:cs="Times New Roman"/>
          <w:sz w:val="24"/>
          <w:szCs w:val="24"/>
        </w:rPr>
      </w:pPr>
    </w:p>
    <w:p w14:paraId="1B73EDE4" w14:textId="77777777" w:rsidR="008831B2" w:rsidRPr="00585D96" w:rsidRDefault="008831B2" w:rsidP="008831B2">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14:paraId="4979F163" w14:textId="735B30B6" w:rsidR="008831B2" w:rsidRPr="00D15376" w:rsidRDefault="00EF2AEA" w:rsidP="00D15376">
      <w:pPr>
        <w:numPr>
          <w:ilvl w:val="0"/>
          <w:numId w:val="22"/>
        </w:numPr>
        <w:shd w:val="clear" w:color="auto" w:fill="FFFFFF"/>
        <w:ind w:left="300"/>
        <w:textAlignment w:val="baseline"/>
        <w:rPr>
          <w:sz w:val="36"/>
        </w:rPr>
      </w:pPr>
      <w:r>
        <w:rPr>
          <w:noProof/>
          <w:lang w:val="es-ES_tradnl" w:eastAsia="es-ES_tradnl"/>
        </w:rPr>
        <w:drawing>
          <wp:anchor distT="0" distB="0" distL="114300" distR="114300" simplePos="0" relativeHeight="251656192" behindDoc="0" locked="0" layoutInCell="1" allowOverlap="1" wp14:anchorId="270F30C2" wp14:editId="0CCE4085">
            <wp:simplePos x="0" y="0"/>
            <wp:positionH relativeFrom="margin">
              <wp:posOffset>3141980</wp:posOffset>
            </wp:positionH>
            <wp:positionV relativeFrom="paragraph">
              <wp:posOffset>396600</wp:posOffset>
            </wp:positionV>
            <wp:extent cx="2254250" cy="25698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54250" cy="2569845"/>
                    </a:xfrm>
                    <a:prstGeom prst="rect">
                      <a:avLst/>
                    </a:prstGeom>
                  </pic:spPr>
                </pic:pic>
              </a:graphicData>
            </a:graphic>
            <wp14:sizeRelH relativeFrom="page">
              <wp14:pctWidth>0</wp14:pctWidth>
            </wp14:sizeRelH>
            <wp14:sizeRelV relativeFrom="page">
              <wp14:pctHeight>0</wp14:pctHeight>
            </wp14:sizeRelV>
          </wp:anchor>
        </w:drawing>
      </w:r>
      <w:r w:rsidR="008831B2" w:rsidRPr="007A7721">
        <w:rPr>
          <w:rFonts w:ascii="Arial" w:hAnsi="Arial" w:cs="Arial"/>
          <w:sz w:val="24"/>
          <w:szCs w:val="24"/>
        </w:rPr>
        <w:t xml:space="preserve">El </w:t>
      </w:r>
      <w:del w:id="874" w:author="Nahuel Defossé" w:date="2017-12-22T12:15:00Z">
        <w:r w:rsidR="008831B2" w:rsidRPr="007A7721" w:rsidDel="004506BD">
          <w:rPr>
            <w:rFonts w:ascii="Arial" w:hAnsi="Arial" w:cs="Arial"/>
            <w:sz w:val="24"/>
            <w:szCs w:val="24"/>
          </w:rPr>
          <w:delText xml:space="preserve">Arduino </w:delText>
        </w:r>
      </w:del>
      <w:ins w:id="875" w:author="Nahuel Defossé" w:date="2017-12-22T12:15:00Z">
        <w:r w:rsidR="004506BD">
          <w:rPr>
            <w:rFonts w:ascii="Arial" w:hAnsi="Arial" w:cs="Arial"/>
            <w:sz w:val="24"/>
            <w:szCs w:val="24"/>
          </w:rPr>
          <w:t>microcontrolador no es autónomo, es decir,</w:t>
        </w:r>
        <w:r w:rsidR="004506BD" w:rsidRPr="007A7721">
          <w:rPr>
            <w:rFonts w:ascii="Arial" w:hAnsi="Arial" w:cs="Arial"/>
            <w:sz w:val="24"/>
            <w:szCs w:val="24"/>
          </w:rPr>
          <w:t xml:space="preserve"> </w:t>
        </w:r>
      </w:ins>
      <w:r w:rsidR="008831B2" w:rsidRPr="007A7721">
        <w:rPr>
          <w:rFonts w:ascii="Arial" w:hAnsi="Arial" w:cs="Arial"/>
          <w:sz w:val="24"/>
          <w:szCs w:val="24"/>
        </w:rPr>
        <w:t>siempre debe estar conectado al computador</w:t>
      </w:r>
      <w:ins w:id="876" w:author="Nahuel Defossé" w:date="2017-12-22T12:15:00Z">
        <w:r w:rsidR="004506BD">
          <w:rPr>
            <w:rFonts w:ascii="Arial" w:hAnsi="Arial" w:cs="Arial"/>
            <w:sz w:val="24"/>
            <w:szCs w:val="24"/>
          </w:rPr>
          <w:t xml:space="preserve"> </w:t>
        </w:r>
      </w:ins>
      <w:del w:id="877" w:author="Nahuel Defossé" w:date="2017-12-22T12:15:00Z">
        <w:r w:rsidR="008831B2" w:rsidRPr="007A7721" w:rsidDel="004506BD">
          <w:rPr>
            <w:rFonts w:ascii="Arial" w:hAnsi="Arial" w:cs="Arial"/>
            <w:sz w:val="24"/>
            <w:szCs w:val="24"/>
          </w:rPr>
          <w:delText>. Debe tener comunicación</w:delText>
        </w:r>
      </w:del>
      <w:r w:rsidR="008831B2" w:rsidRPr="007A7721">
        <w:rPr>
          <w:rFonts w:ascii="Arial" w:hAnsi="Arial" w:cs="Arial"/>
          <w:sz w:val="24"/>
          <w:szCs w:val="24"/>
        </w:rPr>
        <w:t xml:space="preserve"> para poder </w:t>
      </w:r>
      <w:del w:id="878" w:author="Nahuel Defossé" w:date="2017-12-22T12:15:00Z">
        <w:r w:rsidR="008831B2" w:rsidRPr="007A7721" w:rsidDel="004506BD">
          <w:rPr>
            <w:rFonts w:ascii="Arial" w:hAnsi="Arial" w:cs="Arial"/>
            <w:sz w:val="24"/>
            <w:szCs w:val="24"/>
          </w:rPr>
          <w:delText>ejecutar acciones</w:delText>
        </w:r>
      </w:del>
      <w:ins w:id="879" w:author="Nahuel Defossé" w:date="2017-12-22T12:15:00Z">
        <w:r w:rsidR="004506BD">
          <w:rPr>
            <w:rFonts w:ascii="Arial" w:hAnsi="Arial" w:cs="Arial"/>
            <w:sz w:val="24"/>
            <w:szCs w:val="24"/>
          </w:rPr>
          <w:t>recibir comandos</w:t>
        </w:r>
      </w:ins>
      <w:r w:rsidR="008831B2" w:rsidRPr="007A7721">
        <w:rPr>
          <w:rFonts w:ascii="Arial" w:hAnsi="Arial" w:cs="Arial"/>
          <w:sz w:val="24"/>
          <w:szCs w:val="24"/>
        </w:rPr>
        <w:t>.</w:t>
      </w:r>
    </w:p>
    <w:p w14:paraId="662E32B9" w14:textId="77777777" w:rsidR="008831B2" w:rsidRPr="008831B2" w:rsidRDefault="00D15376" w:rsidP="008831B2">
      <w:pPr>
        <w:pStyle w:val="Ttulo2"/>
        <w:rPr>
          <w:b/>
          <w:sz w:val="32"/>
          <w:szCs w:val="32"/>
        </w:rPr>
      </w:pPr>
      <w:bookmarkStart w:id="880" w:name="_Toc499023891"/>
      <w:r>
        <w:rPr>
          <w:b/>
          <w:sz w:val="32"/>
          <w:szCs w:val="32"/>
        </w:rPr>
        <w:t xml:space="preserve">7.4 </w:t>
      </w:r>
      <w:r w:rsidR="008831B2" w:rsidRPr="008831B2">
        <w:rPr>
          <w:b/>
          <w:sz w:val="32"/>
          <w:szCs w:val="32"/>
        </w:rPr>
        <w:t>Instalación Firmata</w:t>
      </w:r>
      <w:bookmarkEnd w:id="880"/>
    </w:p>
    <w:p w14:paraId="155CDDF1" w14:textId="77777777" w:rsidR="008831B2" w:rsidRPr="007A7721" w:rsidRDefault="008831B2" w:rsidP="008831B2">
      <w:pPr>
        <w:shd w:val="clear" w:color="auto" w:fill="FFFFFF"/>
        <w:ind w:left="300"/>
        <w:textAlignment w:val="baseline"/>
        <w:rPr>
          <w:sz w:val="36"/>
        </w:rPr>
      </w:pPr>
    </w:p>
    <w:p w14:paraId="26BB2E42" w14:textId="77777777" w:rsidR="008831B2" w:rsidRDefault="008831B2" w:rsidP="008831B2">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 xml:space="preserve">ita tener conectado </w:t>
      </w:r>
      <w:commentRangeStart w:id="881"/>
      <w:r>
        <w:rPr>
          <w:rFonts w:ascii="Arial" w:hAnsi="Arial" w:cs="Arial"/>
          <w:sz w:val="24"/>
          <w:szCs w:val="24"/>
          <w:shd w:val="clear" w:color="auto" w:fill="FFFFFF"/>
        </w:rPr>
        <w:t>el chip</w:t>
      </w:r>
      <w:commentRangeEnd w:id="881"/>
      <w:r w:rsidR="004506BD">
        <w:rPr>
          <w:rStyle w:val="Refdecomentario"/>
        </w:rPr>
        <w:commentReference w:id="881"/>
      </w:r>
      <w:r w:rsidRPr="00D34F34">
        <w:rPr>
          <w:rFonts w:ascii="Arial" w:hAnsi="Arial" w:cs="Arial"/>
          <w:sz w:val="24"/>
          <w:szCs w:val="24"/>
          <w:shd w:val="clear" w:color="auto" w:fill="FFFFFF"/>
        </w:rPr>
        <w:t xml:space="preserve"> Arduino a la computadora a través de un puerto USB.</w:t>
      </w:r>
      <w:r>
        <w:rPr>
          <w:rFonts w:ascii="Arial" w:hAnsi="Arial" w:cs="Arial"/>
          <w:sz w:val="24"/>
          <w:szCs w:val="24"/>
          <w:shd w:val="clear" w:color="auto" w:fill="FFFFFF"/>
        </w:rPr>
        <w:t xml:space="preserve"> Luego de ello se debe seleccionar desde el Sketch de Arduino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14:paraId="75EA6D4B" w14:textId="77777777" w:rsidR="008831B2" w:rsidRDefault="00EF2AEA" w:rsidP="008831B2">
      <w:pPr>
        <w:rPr>
          <w:rFonts w:ascii="Arial" w:hAnsi="Arial" w:cs="Arial"/>
          <w:sz w:val="24"/>
          <w:szCs w:val="24"/>
        </w:rPr>
      </w:pPr>
      <w:r>
        <w:rPr>
          <w:noProof/>
          <w:lang w:val="es-ES_tradnl" w:eastAsia="es-ES_tradnl"/>
        </w:rPr>
        <mc:AlternateContent>
          <mc:Choice Requires="wps">
            <w:drawing>
              <wp:anchor distT="0" distB="0" distL="114300" distR="114300" simplePos="0" relativeHeight="251689984" behindDoc="0" locked="0" layoutInCell="1" allowOverlap="1" wp14:anchorId="5F8DF113" wp14:editId="63666009">
                <wp:simplePos x="0" y="0"/>
                <wp:positionH relativeFrom="column">
                  <wp:posOffset>3141980</wp:posOffset>
                </wp:positionH>
                <wp:positionV relativeFrom="paragraph">
                  <wp:posOffset>385760</wp:posOffset>
                </wp:positionV>
                <wp:extent cx="2254250" cy="266700"/>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2254250" cy="266700"/>
                        </a:xfrm>
                        <a:prstGeom prst="rect">
                          <a:avLst/>
                        </a:prstGeom>
                        <a:solidFill>
                          <a:prstClr val="white"/>
                        </a:solidFill>
                        <a:ln>
                          <a:noFill/>
                        </a:ln>
                      </wps:spPr>
                      <wps:txbx>
                        <w:txbxContent>
                          <w:p w14:paraId="4625AF5F" w14:textId="77777777" w:rsidR="001E32C0" w:rsidRPr="004A13AB" w:rsidRDefault="001E32C0" w:rsidP="00EF2AEA">
                            <w:pPr>
                              <w:pStyle w:val="Descripcin"/>
                              <w:jc w:val="center"/>
                              <w:rPr>
                                <w:rFonts w:ascii="Calibri" w:eastAsia="Calibri" w:hAnsi="Calibri" w:cs="Calibri"/>
                                <w:noProof/>
                                <w:color w:val="000000"/>
                              </w:rPr>
                            </w:pPr>
                            <w:r>
                              <w:t>Ilustración 38 - Sketch de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DF113" id="Cuadro de texto 201" o:spid="_x0000_s1049" type="#_x0000_t202" style="position:absolute;left:0;text-align:left;margin-left:247.4pt;margin-top:30.35pt;width:177.5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" stroked="f">
                <v:textbox style="mso-fit-shape-to-text:t" inset="0,0,0,0">
                  <w:txbxContent>
                    <w:p w14:paraId="4625AF5F" w14:textId="77777777" w:rsidR="001E32C0" w:rsidRPr="004A13AB" w:rsidRDefault="001E32C0" w:rsidP="00EF2AEA">
                      <w:pPr>
                        <w:pStyle w:val="Descripcin"/>
                        <w:jc w:val="center"/>
                        <w:rPr>
                          <w:rFonts w:ascii="Calibri" w:eastAsia="Calibri" w:hAnsi="Calibri" w:cs="Calibri"/>
                          <w:noProof/>
                          <w:color w:val="000000"/>
                        </w:rPr>
                      </w:pPr>
                      <w:r>
                        <w:t>Ilustración 38 - Sketch de Arduino</w:t>
                      </w:r>
                    </w:p>
                  </w:txbxContent>
                </v:textbox>
                <w10:wrap type="square"/>
              </v:shape>
            </w:pict>
          </mc:Fallback>
        </mc:AlternateContent>
      </w:r>
      <w:r w:rsidR="008831B2">
        <w:rPr>
          <w:rFonts w:ascii="Arial" w:hAnsi="Arial" w:cs="Arial"/>
          <w:sz w:val="24"/>
          <w:szCs w:val="24"/>
        </w:rPr>
        <w:t xml:space="preserve">En nuestro caso se utilizaron </w:t>
      </w:r>
      <w:commentRangeStart w:id="882"/>
      <w:r w:rsidR="008831B2">
        <w:rPr>
          <w:rFonts w:ascii="Arial" w:hAnsi="Arial" w:cs="Arial"/>
          <w:sz w:val="24"/>
          <w:szCs w:val="24"/>
        </w:rPr>
        <w:t>dos códigos</w:t>
      </w:r>
      <w:commentRangeEnd w:id="882"/>
      <w:r w:rsidR="001A4A76">
        <w:rPr>
          <w:rStyle w:val="Refdecomentario"/>
        </w:rPr>
        <w:commentReference w:id="882"/>
      </w:r>
      <w:r w:rsidR="008831B2">
        <w:rPr>
          <w:rFonts w:ascii="Arial" w:hAnsi="Arial" w:cs="Arial"/>
          <w:sz w:val="24"/>
          <w:szCs w:val="24"/>
        </w:rPr>
        <w:t xml:space="preserve"> Firmata:</w:t>
      </w:r>
    </w:p>
    <w:p w14:paraId="3D6FD5D9" w14:textId="77777777" w:rsidR="008831B2" w:rsidRDefault="00C452CC" w:rsidP="008831B2">
      <w:pPr>
        <w:rPr>
          <w:rFonts w:ascii="Arial" w:hAnsi="Arial" w:cs="Arial"/>
          <w:sz w:val="24"/>
          <w:szCs w:val="24"/>
        </w:rPr>
      </w:pPr>
      <w:r>
        <w:rPr>
          <w:noProof/>
          <w:lang w:val="es-ES_tradnl" w:eastAsia="es-ES_tradnl"/>
        </w:rPr>
        <w:lastRenderedPageBreak/>
        <mc:AlternateContent>
          <mc:Choice Requires="wps">
            <w:drawing>
              <wp:anchor distT="0" distB="0" distL="114300" distR="114300" simplePos="0" relativeHeight="251687936" behindDoc="0" locked="0" layoutInCell="1" allowOverlap="1" wp14:anchorId="697F15F4" wp14:editId="4B7A25EE">
                <wp:simplePos x="0" y="0"/>
                <wp:positionH relativeFrom="column">
                  <wp:posOffset>0</wp:posOffset>
                </wp:positionH>
                <wp:positionV relativeFrom="paragraph">
                  <wp:posOffset>2520315</wp:posOffset>
                </wp:positionV>
                <wp:extent cx="2601595" cy="266700"/>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2601595" cy="266700"/>
                        </a:xfrm>
                        <a:prstGeom prst="rect">
                          <a:avLst/>
                        </a:prstGeom>
                        <a:solidFill>
                          <a:prstClr val="white"/>
                        </a:solidFill>
                        <a:ln>
                          <a:noFill/>
                        </a:ln>
                      </wps:spPr>
                      <wps:txbx>
                        <w:txbxContent>
                          <w:p w14:paraId="7296B57D" w14:textId="77777777" w:rsidR="001E32C0" w:rsidRPr="00225941" w:rsidRDefault="001E32C0" w:rsidP="00C452CC">
                            <w:pPr>
                              <w:pStyle w:val="Descripcin"/>
                              <w:jc w:val="center"/>
                              <w:rPr>
                                <w:rFonts w:ascii="Calibri" w:eastAsia="Calibri" w:hAnsi="Calibri" w:cs="Calibri"/>
                                <w:noProof/>
                                <w:color w:val="000000"/>
                              </w:rPr>
                            </w:pPr>
                            <w:r>
                              <w:t>Ilustración 39 - Código StandardFirmata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F15F4" id="Cuadro de texto 202" o:spid="_x0000_s1050" type="#_x0000_t202" style="position:absolute;left:0;text-align:left;margin-left:0;margin-top:198.45pt;width:204.85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" stroked="f">
                <v:textbox style="mso-fit-shape-to-text:t" inset="0,0,0,0">
                  <w:txbxContent>
                    <w:p w14:paraId="7296B57D" w14:textId="77777777" w:rsidR="001E32C0" w:rsidRPr="00225941" w:rsidRDefault="001E32C0" w:rsidP="00C452CC">
                      <w:pPr>
                        <w:pStyle w:val="Descripcin"/>
                        <w:jc w:val="center"/>
                        <w:rPr>
                          <w:rFonts w:ascii="Calibri" w:eastAsia="Calibri" w:hAnsi="Calibri" w:cs="Calibri"/>
                          <w:noProof/>
                          <w:color w:val="000000"/>
                        </w:rPr>
                      </w:pPr>
                      <w:r>
                        <w:t>Ilustración 39 - Código StandardFirmata</w:t>
                      </w:r>
                    </w:p>
                  </w:txbxContent>
                </v:textbox>
                <w10:wrap type="square"/>
              </v:shape>
            </w:pict>
          </mc:Fallback>
        </mc:AlternateContent>
      </w:r>
      <w:r w:rsidR="008831B2">
        <w:rPr>
          <w:noProof/>
          <w:lang w:val="es-ES_tradnl" w:eastAsia="es-ES_tradnl"/>
        </w:rPr>
        <w:drawing>
          <wp:anchor distT="0" distB="0" distL="114300" distR="114300" simplePos="0" relativeHeight="251654144" behindDoc="0" locked="0" layoutInCell="1" allowOverlap="1" wp14:anchorId="280DF1B5" wp14:editId="39FE62DA">
            <wp:simplePos x="0" y="0"/>
            <wp:positionH relativeFrom="margin">
              <wp:posOffset>0</wp:posOffset>
            </wp:positionH>
            <wp:positionV relativeFrom="paragraph">
              <wp:posOffset>4344</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BCC90" w14:textId="77777777" w:rsidR="008831B2" w:rsidRDefault="008831B2" w:rsidP="008831B2">
      <w:pPr>
        <w:rPr>
          <w:rFonts w:ascii="Arial" w:hAnsi="Arial" w:cs="Arial"/>
          <w:sz w:val="24"/>
          <w:szCs w:val="24"/>
        </w:rPr>
      </w:pPr>
      <w:r w:rsidRPr="00E455FC">
        <w:rPr>
          <w:rFonts w:ascii="Arial" w:hAnsi="Arial" w:cs="Arial"/>
          <w:b/>
          <w:sz w:val="24"/>
          <w:szCs w:val="24"/>
          <w:u w:val="single"/>
        </w:rPr>
        <w:t>Standar</w:t>
      </w:r>
      <w:r w:rsidR="00C452CC">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w:t>
      </w:r>
      <w:commentRangeStart w:id="883"/>
      <w:r>
        <w:rPr>
          <w:rFonts w:ascii="Arial" w:hAnsi="Arial" w:cs="Arial"/>
          <w:sz w:val="24"/>
          <w:szCs w:val="24"/>
        </w:rPr>
        <w:t>. En nuestro caso, es el utilizado para cargarlo dentro del Arduino Mega para manipular la mayoría de sensores y actuadores del SAR.</w:t>
      </w:r>
    </w:p>
    <w:p w14:paraId="709364E9" w14:textId="77777777" w:rsidR="008831B2" w:rsidRDefault="008831B2" w:rsidP="008831B2">
      <w:pPr>
        <w:rPr>
          <w:rFonts w:ascii="Arial" w:hAnsi="Arial" w:cs="Arial"/>
          <w:sz w:val="24"/>
          <w:szCs w:val="24"/>
        </w:rPr>
      </w:pPr>
    </w:p>
    <w:commentRangeEnd w:id="883"/>
    <w:p w14:paraId="61932C1D" w14:textId="77777777" w:rsidR="008831B2" w:rsidRDefault="001A4A76" w:rsidP="008831B2">
      <w:pPr>
        <w:rPr>
          <w:rFonts w:ascii="Arial" w:hAnsi="Arial" w:cs="Arial"/>
          <w:b/>
          <w:sz w:val="24"/>
          <w:szCs w:val="24"/>
          <w:u w:val="single"/>
        </w:rPr>
      </w:pPr>
      <w:r>
        <w:rPr>
          <w:rStyle w:val="Refdecomentario"/>
        </w:rPr>
        <w:commentReference w:id="883"/>
      </w:r>
    </w:p>
    <w:p w14:paraId="66103CE9" w14:textId="77777777" w:rsidR="008831B2" w:rsidRDefault="008831B2" w:rsidP="008831B2">
      <w:pPr>
        <w:rPr>
          <w:rFonts w:ascii="Arial" w:hAnsi="Arial" w:cs="Arial"/>
          <w:b/>
          <w:sz w:val="24"/>
          <w:szCs w:val="24"/>
          <w:u w:val="single"/>
        </w:rPr>
      </w:pPr>
    </w:p>
    <w:p w14:paraId="17FD9176" w14:textId="77777777" w:rsidR="008831B2" w:rsidRDefault="008831B2" w:rsidP="008831B2">
      <w:pPr>
        <w:rPr>
          <w:rFonts w:ascii="Arial" w:hAnsi="Arial" w:cs="Arial"/>
          <w:b/>
          <w:sz w:val="24"/>
          <w:szCs w:val="24"/>
          <w:u w:val="single"/>
        </w:rPr>
      </w:pPr>
    </w:p>
    <w:p w14:paraId="75C21509" w14:textId="77777777" w:rsidR="00D15376" w:rsidRDefault="00261589" w:rsidP="008831B2">
      <w:pPr>
        <w:rPr>
          <w:rFonts w:ascii="Arial" w:hAnsi="Arial" w:cs="Arial"/>
          <w:b/>
          <w:sz w:val="24"/>
          <w:szCs w:val="24"/>
          <w:u w:val="single"/>
        </w:rPr>
      </w:pPr>
      <w:r>
        <w:rPr>
          <w:noProof/>
          <w:lang w:val="es-ES_tradnl" w:eastAsia="es-ES_tradnl"/>
        </w:rPr>
        <mc:AlternateContent>
          <mc:Choice Requires="wps">
            <w:drawing>
              <wp:anchor distT="0" distB="0" distL="114300" distR="114300" simplePos="0" relativeHeight="251692032" behindDoc="0" locked="0" layoutInCell="1" allowOverlap="1" wp14:anchorId="6F232494" wp14:editId="323F245F">
                <wp:simplePos x="0" y="0"/>
                <wp:positionH relativeFrom="column">
                  <wp:posOffset>300355</wp:posOffset>
                </wp:positionH>
                <wp:positionV relativeFrom="paragraph">
                  <wp:posOffset>2313305</wp:posOffset>
                </wp:positionV>
                <wp:extent cx="2383790" cy="266700"/>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383790" cy="266700"/>
                        </a:xfrm>
                        <a:prstGeom prst="rect">
                          <a:avLst/>
                        </a:prstGeom>
                        <a:solidFill>
                          <a:prstClr val="white"/>
                        </a:solidFill>
                        <a:ln>
                          <a:noFill/>
                        </a:ln>
                      </wps:spPr>
                      <wps:txbx>
                        <w:txbxContent>
                          <w:p w14:paraId="73623932" w14:textId="77777777" w:rsidR="001E32C0" w:rsidRPr="002B50DC" w:rsidRDefault="001E32C0" w:rsidP="00261589">
                            <w:pPr>
                              <w:pStyle w:val="Descripcin"/>
                              <w:rPr>
                                <w:rFonts w:ascii="Calibri" w:eastAsia="Calibri" w:hAnsi="Calibri" w:cs="Calibri"/>
                                <w:noProof/>
                                <w:color w:val="000000"/>
                              </w:rPr>
                            </w:pPr>
                            <w:r>
                              <w:t>Ilustración 40 - Código ConfigurableFirmata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32494" id="Cuadro de texto 203" o:spid="_x0000_s1051" type="#_x0000_t202" style="position:absolute;left:0;text-align:left;margin-left:23.65pt;margin-top:182.15pt;width:187.7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xWOwIAAHMEAAAOAAAAZHJzL2Uyb0RvYy54bWysVE1v2zAMvQ/YfxB0X5wPLO2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" stroked="f">
                <v:textbox style="mso-fit-shape-to-text:t" inset="0,0,0,0">
                  <w:txbxContent>
                    <w:p w14:paraId="73623932" w14:textId="77777777" w:rsidR="001E32C0" w:rsidRPr="002B50DC" w:rsidRDefault="001E32C0" w:rsidP="00261589">
                      <w:pPr>
                        <w:pStyle w:val="Descripcin"/>
                        <w:rPr>
                          <w:rFonts w:ascii="Calibri" w:eastAsia="Calibri" w:hAnsi="Calibri" w:cs="Calibri"/>
                          <w:noProof/>
                          <w:color w:val="000000"/>
                        </w:rPr>
                      </w:pPr>
                      <w:r>
                        <w:t>Ilustración 40 - Código ConfigurableFirmata</w:t>
                      </w:r>
                    </w:p>
                  </w:txbxContent>
                </v:textbox>
                <w10:wrap type="square"/>
              </v:shape>
            </w:pict>
          </mc:Fallback>
        </mc:AlternateContent>
      </w:r>
      <w:r w:rsidR="00D15376">
        <w:rPr>
          <w:noProof/>
          <w:lang w:val="es-ES_tradnl" w:eastAsia="es-ES_tradnl"/>
        </w:rPr>
        <w:drawing>
          <wp:anchor distT="0" distB="0" distL="114300" distR="114300" simplePos="0" relativeHeight="251658240" behindDoc="0" locked="0" layoutInCell="1" allowOverlap="1" wp14:anchorId="3B632BDA" wp14:editId="66960DC7">
            <wp:simplePos x="0" y="0"/>
            <wp:positionH relativeFrom="margin">
              <wp:posOffset>3016250</wp:posOffset>
            </wp:positionH>
            <wp:positionV relativeFrom="paragraph">
              <wp:posOffset>22225</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DEAD0" w14:textId="77777777" w:rsidR="008831B2" w:rsidRDefault="008831B2" w:rsidP="008831B2">
      <w:pPr>
        <w:rPr>
          <w:rFonts w:ascii="Arial" w:hAnsi="Arial" w:cs="Arial"/>
          <w:sz w:val="24"/>
          <w:szCs w:val="24"/>
        </w:rPr>
      </w:pPr>
      <w:commentRangeStart w:id="884"/>
      <w:r w:rsidRPr="00E455FC">
        <w:rPr>
          <w:rFonts w:ascii="Arial" w:hAnsi="Arial" w:cs="Arial"/>
          <w:b/>
          <w:sz w:val="24"/>
          <w:szCs w:val="24"/>
          <w:u w:val="single"/>
        </w:rPr>
        <w:t>ConfigurableFirmata</w:t>
      </w:r>
      <w:commentRangeEnd w:id="884"/>
      <w:r w:rsidR="00CE0CE6">
        <w:rPr>
          <w:rStyle w:val="Refdecomentario"/>
        </w:rPr>
        <w:commentReference w:id="884"/>
      </w:r>
      <w:r>
        <w:rPr>
          <w:rFonts w:ascii="Arial" w:hAnsi="Arial" w:cs="Arial"/>
          <w:sz w:val="24"/>
          <w:szCs w:val="24"/>
        </w:rPr>
        <w:t>:</w:t>
      </w:r>
      <w:r w:rsidR="00225E89">
        <w:rPr>
          <w:rFonts w:ascii="Arial" w:hAnsi="Arial" w:cs="Arial"/>
          <w:sz w:val="24"/>
          <w:szCs w:val="24"/>
        </w:rPr>
        <w:t xml:space="preserve"> </w:t>
      </w:r>
      <w:r>
        <w:rPr>
          <w:rFonts w:ascii="Arial" w:hAnsi="Arial" w:cs="Arial"/>
          <w:sz w:val="24"/>
          <w:szCs w:val="24"/>
        </w:rPr>
        <w:t xml:space="preserve">Esta versión personalizada del protocolo, es la utilizada para captar la temperatura mediante el sensor para dicho fin conectado al </w:t>
      </w:r>
      <w:commentRangeStart w:id="885"/>
      <w:r>
        <w:rPr>
          <w:rFonts w:ascii="Arial" w:hAnsi="Arial" w:cs="Arial"/>
          <w:sz w:val="24"/>
          <w:szCs w:val="24"/>
        </w:rPr>
        <w:t>Arduino Nano</w:t>
      </w:r>
      <w:commentRangeEnd w:id="885"/>
      <w:r w:rsidR="001A4A76">
        <w:rPr>
          <w:rStyle w:val="Refdecomentario"/>
        </w:rPr>
        <w:commentReference w:id="885"/>
      </w:r>
      <w:r>
        <w:rPr>
          <w:rFonts w:ascii="Arial" w:hAnsi="Arial" w:cs="Arial"/>
          <w:sz w:val="24"/>
          <w:szCs w:val="24"/>
        </w:rPr>
        <w:t>. Permite separar las características del protocolo en clases individuales, haciendo más sencillo mezclar las características estándar del protocolo con otras personalizadas.</w:t>
      </w:r>
    </w:p>
    <w:p w14:paraId="781600CE" w14:textId="77777777" w:rsidR="008831B2" w:rsidRDefault="008831B2" w:rsidP="008831B2">
      <w:pPr>
        <w:rPr>
          <w:rFonts w:ascii="Arial" w:hAnsi="Arial" w:cs="Arial"/>
          <w:sz w:val="24"/>
          <w:szCs w:val="24"/>
        </w:rPr>
      </w:pPr>
    </w:p>
    <w:p w14:paraId="7F29D778" w14:textId="77777777" w:rsidR="008831B2" w:rsidRDefault="008831B2" w:rsidP="008831B2">
      <w:pPr>
        <w:rPr>
          <w:rFonts w:ascii="Arial" w:hAnsi="Arial" w:cs="Arial"/>
          <w:sz w:val="24"/>
          <w:szCs w:val="24"/>
        </w:rPr>
      </w:pPr>
    </w:p>
    <w:p w14:paraId="033C0185" w14:textId="77777777" w:rsidR="008831B2" w:rsidRDefault="008831B2" w:rsidP="008831B2">
      <w:pPr>
        <w:rPr>
          <w:rFonts w:ascii="Arial" w:hAnsi="Arial" w:cs="Arial"/>
          <w:sz w:val="24"/>
          <w:szCs w:val="24"/>
        </w:rPr>
      </w:pPr>
    </w:p>
    <w:p w14:paraId="30130696" w14:textId="77777777" w:rsidR="00D15376" w:rsidRDefault="00D15376" w:rsidP="008831B2">
      <w:pPr>
        <w:rPr>
          <w:rFonts w:ascii="Verdana" w:hAnsi="Verdana" w:cs="Helvetica"/>
          <w:color w:val="373737"/>
          <w:shd w:val="clear" w:color="auto" w:fill="FFFFFF"/>
        </w:rPr>
      </w:pPr>
    </w:p>
    <w:p w14:paraId="64F075F8" w14:textId="77777777" w:rsidR="008831B2" w:rsidRDefault="008831B2" w:rsidP="008831B2">
      <w:pPr>
        <w:rPr>
          <w:rFonts w:ascii="Verdana" w:hAnsi="Verdana" w:cs="Helvetica"/>
          <w:color w:val="373737"/>
          <w:shd w:val="clear" w:color="auto" w:fill="FFFFFF"/>
        </w:rPr>
      </w:pPr>
    </w:p>
    <w:p w14:paraId="77EA94E4" w14:textId="77777777" w:rsidR="00D15376" w:rsidRDefault="00D15376">
      <w:pPr>
        <w:rPr>
          <w:rFonts w:ascii="Verdana" w:hAnsi="Verdana" w:cs="Helvetica"/>
          <w:color w:val="373737"/>
          <w:shd w:val="clear" w:color="auto" w:fill="FFFFFF"/>
        </w:rPr>
      </w:pPr>
      <w:r>
        <w:rPr>
          <w:rFonts w:ascii="Verdana" w:hAnsi="Verdana" w:cs="Helvetica"/>
          <w:color w:val="373737"/>
          <w:shd w:val="clear" w:color="auto" w:fill="FFFFFF"/>
        </w:rPr>
        <w:br w:type="page"/>
      </w:r>
    </w:p>
    <w:p w14:paraId="7D5EDAF2" w14:textId="77777777" w:rsidR="00D15376" w:rsidRPr="00D15376" w:rsidRDefault="00D15376" w:rsidP="00D15376">
      <w:pPr>
        <w:pStyle w:val="Ttulo1"/>
        <w:rPr>
          <w:sz w:val="36"/>
          <w:szCs w:val="36"/>
        </w:rPr>
      </w:pPr>
      <w:r w:rsidRPr="00D15376">
        <w:rPr>
          <w:sz w:val="36"/>
          <w:szCs w:val="36"/>
        </w:rPr>
        <w:lastRenderedPageBreak/>
        <w:t xml:space="preserve">Capítulo 8 - </w:t>
      </w:r>
      <w:r w:rsidRPr="00772445">
        <w:rPr>
          <w:strike/>
          <w:sz w:val="36"/>
          <w:szCs w:val="36"/>
          <w:rPrChange w:id="886" w:author="Nahuel Defossé" w:date="2017-12-22T12:46:00Z">
            <w:rPr>
              <w:sz w:val="36"/>
              <w:szCs w:val="36"/>
            </w:rPr>
          </w:rPrChange>
        </w:rPr>
        <w:t>Python en</w:t>
      </w:r>
      <w:r w:rsidRPr="00D15376">
        <w:rPr>
          <w:sz w:val="36"/>
          <w:szCs w:val="36"/>
        </w:rPr>
        <w:t xml:space="preserve"> Raspberry Pi</w:t>
      </w:r>
    </w:p>
    <w:p w14:paraId="3B027A50" w14:textId="77777777" w:rsidR="00D15376" w:rsidRDefault="00D15376" w:rsidP="00D15376">
      <w:pPr>
        <w:rPr>
          <w:rFonts w:ascii="Arial" w:hAnsi="Arial" w:cs="Arial"/>
          <w:b/>
          <w:bCs/>
          <w:color w:val="222222"/>
          <w:sz w:val="28"/>
          <w:szCs w:val="28"/>
          <w:shd w:val="clear" w:color="auto" w:fill="FFFFFF"/>
        </w:rPr>
      </w:pPr>
    </w:p>
    <w:p w14:paraId="691B2767" w14:textId="77777777" w:rsidR="00D15376" w:rsidRPr="00772445" w:rsidRDefault="00AD7C85" w:rsidP="00D15376">
      <w:pPr>
        <w:pStyle w:val="Ttulo2"/>
        <w:rPr>
          <w:b/>
          <w:strike/>
          <w:sz w:val="32"/>
          <w:szCs w:val="32"/>
          <w:rPrChange w:id="887" w:author="Nahuel Defossé" w:date="2017-12-22T12:49:00Z">
            <w:rPr>
              <w:b/>
              <w:sz w:val="32"/>
              <w:szCs w:val="32"/>
            </w:rPr>
          </w:rPrChange>
        </w:rPr>
      </w:pPr>
      <w:r w:rsidRPr="00772445">
        <w:rPr>
          <w:b/>
          <w:strike/>
          <w:sz w:val="32"/>
          <w:szCs w:val="32"/>
          <w:rPrChange w:id="888" w:author="Nahuel Defossé" w:date="2017-12-22T12:49:00Z">
            <w:rPr>
              <w:b/>
              <w:sz w:val="32"/>
              <w:szCs w:val="32"/>
            </w:rPr>
          </w:rPrChange>
        </w:rPr>
        <w:t xml:space="preserve">8.1 </w:t>
      </w:r>
      <w:r w:rsidR="00D15376" w:rsidRPr="00772445">
        <w:rPr>
          <w:b/>
          <w:strike/>
          <w:sz w:val="32"/>
          <w:szCs w:val="32"/>
          <w:rPrChange w:id="889" w:author="Nahuel Defossé" w:date="2017-12-22T12:49:00Z">
            <w:rPr>
              <w:b/>
              <w:sz w:val="32"/>
              <w:szCs w:val="32"/>
            </w:rPr>
          </w:rPrChange>
        </w:rPr>
        <w:t>¿Qué es Python?</w:t>
      </w:r>
    </w:p>
    <w:p w14:paraId="51C37A2D" w14:textId="77777777" w:rsidR="00D15376" w:rsidRPr="00772445" w:rsidRDefault="00D15376" w:rsidP="00D15376">
      <w:pPr>
        <w:rPr>
          <w:rFonts w:ascii="Arial" w:hAnsi="Arial" w:cs="Arial"/>
          <w:b/>
          <w:bCs/>
          <w:strike/>
          <w:color w:val="222222"/>
          <w:sz w:val="28"/>
          <w:szCs w:val="28"/>
          <w:shd w:val="clear" w:color="auto" w:fill="FFFFFF"/>
          <w:rPrChange w:id="890" w:author="Nahuel Defossé" w:date="2017-12-22T12:49:00Z">
            <w:rPr>
              <w:rFonts w:ascii="Arial" w:hAnsi="Arial" w:cs="Arial"/>
              <w:b/>
              <w:bCs/>
              <w:color w:val="222222"/>
              <w:sz w:val="28"/>
              <w:szCs w:val="28"/>
              <w:shd w:val="clear" w:color="auto" w:fill="FFFFFF"/>
            </w:rPr>
          </w:rPrChange>
        </w:rPr>
      </w:pPr>
    </w:p>
    <w:p w14:paraId="5332EF6E" w14:textId="77777777" w:rsidR="00D15376" w:rsidRPr="00772445" w:rsidRDefault="00D15376" w:rsidP="00D15376">
      <w:pPr>
        <w:rPr>
          <w:rFonts w:ascii="Arial" w:hAnsi="Arial" w:cs="Arial"/>
          <w:bCs/>
          <w:strike/>
          <w:color w:val="222222"/>
          <w:sz w:val="24"/>
          <w:szCs w:val="24"/>
          <w:shd w:val="clear" w:color="auto" w:fill="FFFFFF"/>
          <w:rPrChange w:id="891" w:author="Nahuel Defossé" w:date="2017-12-22T12:49:00Z">
            <w:rPr>
              <w:rFonts w:ascii="Arial" w:hAnsi="Arial" w:cs="Arial"/>
              <w:bCs/>
              <w:color w:val="222222"/>
              <w:sz w:val="24"/>
              <w:szCs w:val="24"/>
              <w:shd w:val="clear" w:color="auto" w:fill="FFFFFF"/>
            </w:rPr>
          </w:rPrChange>
        </w:rPr>
      </w:pPr>
      <w:r w:rsidRPr="00772445">
        <w:rPr>
          <w:strike/>
          <w:noProof/>
          <w:sz w:val="24"/>
          <w:szCs w:val="24"/>
          <w:lang w:val="es-ES_tradnl" w:eastAsia="es-ES_tradnl"/>
          <w:rPrChange w:id="892" w:author="Nahuel Defossé" w:date="2017-12-22T12:49:00Z">
            <w:rPr>
              <w:noProof/>
              <w:sz w:val="24"/>
              <w:szCs w:val="24"/>
              <w:lang w:val="es-ES_tradnl" w:eastAsia="es-ES_tradnl"/>
            </w:rPr>
          </w:rPrChange>
        </w:rPr>
        <mc:AlternateContent>
          <mc:Choice Requires="wps">
            <w:drawing>
              <wp:anchor distT="0" distB="0" distL="114300" distR="114300" simplePos="0" relativeHeight="251669504" behindDoc="0" locked="0" layoutInCell="1" allowOverlap="1" wp14:anchorId="259B855A" wp14:editId="5A57A369">
                <wp:simplePos x="0" y="0"/>
                <wp:positionH relativeFrom="column">
                  <wp:posOffset>2923540</wp:posOffset>
                </wp:positionH>
                <wp:positionV relativeFrom="paragraph">
                  <wp:posOffset>798830</wp:posOffset>
                </wp:positionV>
                <wp:extent cx="2476500" cy="26670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476500" cy="266700"/>
                        </a:xfrm>
                        <a:prstGeom prst="rect">
                          <a:avLst/>
                        </a:prstGeom>
                        <a:solidFill>
                          <a:prstClr val="white"/>
                        </a:solidFill>
                        <a:ln>
                          <a:noFill/>
                        </a:ln>
                      </wps:spPr>
                      <wps:txbx>
                        <w:txbxContent>
                          <w:p w14:paraId="1C2A34DD" w14:textId="77777777" w:rsidR="001E32C0" w:rsidRPr="003B373A" w:rsidRDefault="001E32C0" w:rsidP="00D15376">
                            <w:pPr>
                              <w:pStyle w:val="Descripcin"/>
                              <w:jc w:val="center"/>
                              <w:rPr>
                                <w:noProof/>
                              </w:rPr>
                            </w:pPr>
                            <w:r>
                              <w:t>Ilustración 41 - Logo de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B855A" id="Cuadro de texto 47" o:spid="_x0000_s1052" type="#_x0000_t202" style="position:absolute;left:0;text-align:left;margin-left:230.2pt;margin-top:62.9pt;width:19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cONwIAAHEEAAAOAAAAZHJzL2Uyb0RvYy54bWysVMFu2zAMvQ/YPwi6L06CLh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" stroked="f">
                <v:textbox style="mso-fit-shape-to-text:t" inset="0,0,0,0">
                  <w:txbxContent>
                    <w:p w14:paraId="1C2A34DD" w14:textId="77777777" w:rsidR="001E32C0" w:rsidRPr="003B373A" w:rsidRDefault="001E32C0" w:rsidP="00D15376">
                      <w:pPr>
                        <w:pStyle w:val="Descripcin"/>
                        <w:jc w:val="center"/>
                        <w:rPr>
                          <w:noProof/>
                        </w:rPr>
                      </w:pPr>
                      <w:r>
                        <w:t>Ilustración 41 - Logo de Python</w:t>
                      </w:r>
                    </w:p>
                  </w:txbxContent>
                </v:textbox>
                <w10:wrap type="square"/>
              </v:shape>
            </w:pict>
          </mc:Fallback>
        </mc:AlternateContent>
      </w:r>
      <w:r w:rsidRPr="00772445">
        <w:rPr>
          <w:strike/>
          <w:noProof/>
          <w:sz w:val="24"/>
          <w:szCs w:val="24"/>
          <w:lang w:val="es-ES_tradnl" w:eastAsia="es-ES_tradnl"/>
          <w:rPrChange w:id="893" w:author="Nahuel Defossé" w:date="2017-12-22T12:49:00Z">
            <w:rPr>
              <w:noProof/>
              <w:sz w:val="24"/>
              <w:szCs w:val="24"/>
              <w:lang w:val="es-ES_tradnl" w:eastAsia="es-ES_tradnl"/>
            </w:rPr>
          </w:rPrChange>
        </w:rPr>
        <w:drawing>
          <wp:anchor distT="0" distB="0" distL="114300" distR="114300" simplePos="0" relativeHeight="251666432" behindDoc="0" locked="0" layoutInCell="1" allowOverlap="1" wp14:anchorId="6F24EB8D" wp14:editId="766D7C73">
            <wp:simplePos x="0" y="0"/>
            <wp:positionH relativeFrom="margin">
              <wp:align>right</wp:align>
            </wp:positionH>
            <wp:positionV relativeFrom="paragraph">
              <wp:posOffset>8255</wp:posOffset>
            </wp:positionV>
            <wp:extent cx="2476500" cy="733425"/>
            <wp:effectExtent l="0" t="0" r="0" b="9525"/>
            <wp:wrapSquare wrapText="bothSides"/>
            <wp:docPr id="48" name="Imagen 48"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Pr="00772445">
        <w:rPr>
          <w:rFonts w:ascii="Arial" w:hAnsi="Arial" w:cs="Arial"/>
          <w:bCs/>
          <w:strike/>
          <w:color w:val="222222"/>
          <w:sz w:val="24"/>
          <w:szCs w:val="24"/>
          <w:shd w:val="clear" w:color="auto" w:fill="FFFFFF"/>
          <w:rPrChange w:id="894" w:author="Nahuel Defossé" w:date="2017-12-22T12:49:00Z">
            <w:rPr>
              <w:rFonts w:ascii="Arial" w:hAnsi="Arial" w:cs="Arial"/>
              <w:bCs/>
              <w:color w:val="222222"/>
              <w:sz w:val="24"/>
              <w:szCs w:val="24"/>
              <w:shd w:val="clear" w:color="auto" w:fill="FFFFFF"/>
            </w:rPr>
          </w:rPrChange>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14:paraId="64183C0E" w14:textId="77777777" w:rsidR="00D15376" w:rsidRPr="00772445" w:rsidRDefault="00D15376" w:rsidP="00D15376">
      <w:pPr>
        <w:rPr>
          <w:rFonts w:ascii="Arial" w:hAnsi="Arial" w:cs="Arial"/>
          <w:bCs/>
          <w:strike/>
          <w:color w:val="222222"/>
          <w:sz w:val="24"/>
          <w:szCs w:val="24"/>
          <w:shd w:val="clear" w:color="auto" w:fill="FFFFFF"/>
          <w:rPrChange w:id="895"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896" w:author="Nahuel Defossé" w:date="2017-12-22T12:49:00Z">
            <w:rPr>
              <w:rFonts w:ascii="Arial" w:hAnsi="Arial" w:cs="Arial"/>
              <w:bCs/>
              <w:color w:val="222222"/>
              <w:sz w:val="24"/>
              <w:szCs w:val="24"/>
              <w:shd w:val="clear" w:color="auto" w:fill="FFFFFF"/>
            </w:rPr>
          </w:rPrChange>
        </w:rPr>
        <w:t>Este lenguaje de programación posee las siguientes características principales:</w:t>
      </w:r>
    </w:p>
    <w:p w14:paraId="10C4D0E9"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897"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898" w:author="Nahuel Defossé" w:date="2017-12-22T12:49:00Z">
            <w:rPr>
              <w:rFonts w:ascii="Arial" w:hAnsi="Arial" w:cs="Arial"/>
              <w:bCs/>
              <w:color w:val="222222"/>
              <w:sz w:val="24"/>
              <w:szCs w:val="24"/>
              <w:shd w:val="clear" w:color="auto" w:fill="FFFFFF"/>
            </w:rPr>
          </w:rPrChange>
        </w:rPr>
        <w:t>Es de código abierto.</w:t>
      </w:r>
    </w:p>
    <w:p w14:paraId="698F3CBB"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899"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0" w:author="Nahuel Defossé" w:date="2017-12-22T12:49:00Z">
            <w:rPr>
              <w:rFonts w:ascii="Arial" w:hAnsi="Arial" w:cs="Arial"/>
              <w:bCs/>
              <w:color w:val="222222"/>
              <w:sz w:val="24"/>
              <w:szCs w:val="24"/>
              <w:shd w:val="clear" w:color="auto" w:fill="FFFFFF"/>
            </w:rPr>
          </w:rPrChange>
        </w:rPr>
        <w:t>Es multiparadigma, permite los estilos de programación orientado a objetos, imperativo y funcional.</w:t>
      </w:r>
    </w:p>
    <w:p w14:paraId="3719B3B7"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1"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2" w:author="Nahuel Defossé" w:date="2017-12-22T12:49:00Z">
            <w:rPr>
              <w:rFonts w:ascii="Arial" w:hAnsi="Arial" w:cs="Arial"/>
              <w:bCs/>
              <w:color w:val="222222"/>
              <w:sz w:val="24"/>
              <w:szCs w:val="24"/>
              <w:shd w:val="clear" w:color="auto" w:fill="FFFFFF"/>
            </w:rPr>
          </w:rPrChange>
        </w:rPr>
        <w:t>Permite otros paradigmas, a parte de los mencionados, con el uso de extensiones.</w:t>
      </w:r>
    </w:p>
    <w:p w14:paraId="70104EE4"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3"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4" w:author="Nahuel Defossé" w:date="2017-12-22T12:49:00Z">
            <w:rPr>
              <w:rFonts w:ascii="Arial" w:hAnsi="Arial" w:cs="Arial"/>
              <w:bCs/>
              <w:color w:val="222222"/>
              <w:sz w:val="24"/>
              <w:szCs w:val="24"/>
              <w:shd w:val="clear" w:color="auto" w:fill="FFFFFF"/>
            </w:rPr>
          </w:rPrChange>
        </w:rPr>
        <w:t>Es interpretado.</w:t>
      </w:r>
    </w:p>
    <w:p w14:paraId="3CAF71BF"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5"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6" w:author="Nahuel Defossé" w:date="2017-12-22T12:49:00Z">
            <w:rPr>
              <w:rFonts w:ascii="Arial" w:hAnsi="Arial" w:cs="Arial"/>
              <w:bCs/>
              <w:color w:val="222222"/>
              <w:sz w:val="24"/>
              <w:szCs w:val="24"/>
              <w:shd w:val="clear" w:color="auto" w:fill="FFFFFF"/>
            </w:rPr>
          </w:rPrChange>
        </w:rPr>
        <w:t>Utiliza tipado dinámico.</w:t>
      </w:r>
    </w:p>
    <w:p w14:paraId="31AB7C09"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7"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8" w:author="Nahuel Defossé" w:date="2017-12-22T12:49:00Z">
            <w:rPr>
              <w:rFonts w:ascii="Arial" w:hAnsi="Arial" w:cs="Arial"/>
              <w:bCs/>
              <w:color w:val="222222"/>
              <w:sz w:val="24"/>
              <w:szCs w:val="24"/>
              <w:shd w:val="clear" w:color="auto" w:fill="FFFFFF"/>
            </w:rPr>
          </w:rPrChange>
        </w:rPr>
        <w:t>Extensible.</w:t>
      </w:r>
    </w:p>
    <w:p w14:paraId="1AC24255" w14:textId="77777777" w:rsidR="00D15376" w:rsidRDefault="00AD7C85" w:rsidP="00D15376">
      <w:pPr>
        <w:pStyle w:val="Ttulo2"/>
        <w:rPr>
          <w:b/>
          <w:sz w:val="32"/>
          <w:szCs w:val="32"/>
        </w:rPr>
      </w:pPr>
      <w:r>
        <w:rPr>
          <w:b/>
          <w:sz w:val="32"/>
          <w:szCs w:val="32"/>
        </w:rPr>
        <w:t xml:space="preserve">8.2 </w:t>
      </w:r>
      <w:r w:rsidR="00D15376" w:rsidRPr="00D15376">
        <w:rPr>
          <w:b/>
          <w:sz w:val="32"/>
          <w:szCs w:val="32"/>
        </w:rPr>
        <w:t>Python con Raspberry Pi</w:t>
      </w:r>
    </w:p>
    <w:p w14:paraId="29778149" w14:textId="77777777" w:rsidR="00D15376" w:rsidRPr="00D15376" w:rsidRDefault="00D15376" w:rsidP="00D15376"/>
    <w:p w14:paraId="68A78F28" w14:textId="027C222A" w:rsidR="00D15376" w:rsidRPr="00D15376" w:rsidRDefault="006C746C" w:rsidP="00D15376">
      <w:pPr>
        <w:rPr>
          <w:rFonts w:ascii="Arial" w:hAnsi="Arial" w:cs="Arial"/>
          <w:bCs/>
          <w:color w:val="222222"/>
          <w:sz w:val="24"/>
          <w:szCs w:val="24"/>
          <w:shd w:val="clear" w:color="auto" w:fill="FFFFFF"/>
        </w:rPr>
      </w:pPr>
      <w:r>
        <w:rPr>
          <w:noProof/>
          <w:lang w:val="es-ES_tradnl" w:eastAsia="es-ES_tradnl"/>
        </w:rPr>
        <mc:AlternateContent>
          <mc:Choice Requires="wps">
            <w:drawing>
              <wp:anchor distT="0" distB="0" distL="114300" distR="114300" simplePos="0" relativeHeight="251693056" behindDoc="0" locked="0" layoutInCell="1" allowOverlap="1" wp14:anchorId="614C4E46" wp14:editId="4763AF11">
                <wp:simplePos x="0" y="0"/>
                <wp:positionH relativeFrom="column">
                  <wp:posOffset>2428240</wp:posOffset>
                </wp:positionH>
                <wp:positionV relativeFrom="paragraph">
                  <wp:posOffset>2804160</wp:posOffset>
                </wp:positionV>
                <wp:extent cx="2962275" cy="266700"/>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962275" cy="266700"/>
                        </a:xfrm>
                        <a:prstGeom prst="rect">
                          <a:avLst/>
                        </a:prstGeom>
                        <a:solidFill>
                          <a:prstClr val="white"/>
                        </a:solidFill>
                        <a:ln>
                          <a:noFill/>
                        </a:ln>
                      </wps:spPr>
                      <wps:txbx>
                        <w:txbxContent>
                          <w:p w14:paraId="5E1BB4CE" w14:textId="77777777" w:rsidR="001E32C0" w:rsidRPr="007711BD" w:rsidRDefault="001E32C0" w:rsidP="006C746C">
                            <w:pPr>
                              <w:pStyle w:val="Descripcin"/>
                              <w:jc w:val="center"/>
                              <w:rPr>
                                <w:rFonts w:ascii="Calibri" w:eastAsia="Calibri" w:hAnsi="Calibri" w:cs="Calibri"/>
                                <w:noProof/>
                                <w:color w:val="000000"/>
                                <w:sz w:val="24"/>
                                <w:szCs w:val="24"/>
                              </w:rPr>
                            </w:pPr>
                            <w:r>
                              <w:t>Ilustración 42 - Menú de Raspbian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C4E46" id="Cuadro de texto 204" o:spid="_x0000_s1053" type="#_x0000_t202" style="position:absolute;left:0;text-align:left;margin-left:191.2pt;margin-top:220.8pt;width:233.25pt;height:2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" stroked="f">
                <v:textbox style="mso-fit-shape-to-text:t" inset="0,0,0,0">
                  <w:txbxContent>
                    <w:p w14:paraId="5E1BB4CE" w14:textId="77777777" w:rsidR="001E32C0" w:rsidRPr="007711BD" w:rsidRDefault="001E32C0" w:rsidP="006C746C">
                      <w:pPr>
                        <w:pStyle w:val="Descripcin"/>
                        <w:jc w:val="center"/>
                        <w:rPr>
                          <w:rFonts w:ascii="Calibri" w:eastAsia="Calibri" w:hAnsi="Calibri" w:cs="Calibri"/>
                          <w:noProof/>
                          <w:color w:val="000000"/>
                          <w:sz w:val="24"/>
                          <w:szCs w:val="24"/>
                        </w:rPr>
                      </w:pPr>
                      <w:r>
                        <w:t>Ilustración 42 - Menú de Raspbian</w:t>
                      </w:r>
                    </w:p>
                  </w:txbxContent>
                </v:textbox>
                <w10:wrap type="square"/>
              </v:shape>
            </w:pict>
          </mc:Fallback>
        </mc:AlternateContent>
      </w:r>
      <w:r w:rsidR="00D15376" w:rsidRPr="00D15376">
        <w:rPr>
          <w:noProof/>
          <w:sz w:val="24"/>
          <w:szCs w:val="24"/>
          <w:lang w:val="es-ES_tradnl" w:eastAsia="es-ES_tradnl"/>
        </w:rPr>
        <w:drawing>
          <wp:anchor distT="0" distB="0" distL="114300" distR="114300" simplePos="0" relativeHeight="251670528" behindDoc="0" locked="0" layoutInCell="1" allowOverlap="1" wp14:anchorId="563FFEA2" wp14:editId="7018766C">
            <wp:simplePos x="0" y="0"/>
            <wp:positionH relativeFrom="margin">
              <wp:align>right</wp:align>
            </wp:positionH>
            <wp:positionV relativeFrom="paragraph">
              <wp:posOffset>6985</wp:posOffset>
            </wp:positionV>
            <wp:extent cx="2962275" cy="2740025"/>
            <wp:effectExtent l="0" t="0" r="9525" b="3175"/>
            <wp:wrapSquare wrapText="bothSides"/>
            <wp:docPr id="49" name="Imagen 49"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227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376" w:rsidRPr="00D15376">
        <w:rPr>
          <w:rFonts w:ascii="Arial" w:hAnsi="Arial" w:cs="Arial"/>
          <w:bCs/>
          <w:color w:val="222222"/>
          <w:sz w:val="24"/>
          <w:szCs w:val="24"/>
          <w:shd w:val="clear" w:color="auto" w:fill="FFFFFF"/>
        </w:rPr>
        <w:t xml:space="preserve">A Python </w:t>
      </w:r>
      <w:ins w:id="909" w:author="Nahuel Defossé" w:date="2017-12-22T12:46:00Z">
        <w:r w:rsidR="00772445">
          <w:rPr>
            <w:rFonts w:ascii="Arial" w:hAnsi="Arial" w:cs="Arial"/>
            <w:bCs/>
            <w:color w:val="222222"/>
            <w:sz w:val="24"/>
            <w:szCs w:val="24"/>
            <w:shd w:val="clear" w:color="auto" w:fill="FFFFFF"/>
          </w:rPr>
          <w:t>e</w:t>
        </w:r>
      </w:ins>
      <w:r w:rsidR="00D15376" w:rsidRPr="00D15376">
        <w:rPr>
          <w:rFonts w:ascii="Arial" w:hAnsi="Arial" w:cs="Arial"/>
          <w:bCs/>
          <w:color w:val="222222"/>
          <w:sz w:val="24"/>
          <w:szCs w:val="24"/>
          <w:shd w:val="clear" w:color="auto" w:fill="FFFFFF"/>
        </w:rPr>
        <w:t>s</w:t>
      </w:r>
      <w:del w:id="910" w:author="Nahuel Defossé" w:date="2017-12-22T12:46:00Z">
        <w:r w:rsidR="00D15376" w:rsidRPr="00D15376" w:rsidDel="00772445">
          <w:rPr>
            <w:rFonts w:ascii="Arial" w:hAnsi="Arial" w:cs="Arial"/>
            <w:bCs/>
            <w:color w:val="222222"/>
            <w:sz w:val="24"/>
            <w:szCs w:val="24"/>
            <w:shd w:val="clear" w:color="auto" w:fill="FFFFFF"/>
          </w:rPr>
          <w:delText>e</w:delText>
        </w:r>
      </w:del>
      <w:r w:rsidR="00D15376" w:rsidRPr="00D15376">
        <w:rPr>
          <w:rFonts w:ascii="Arial" w:hAnsi="Arial" w:cs="Arial"/>
          <w:bCs/>
          <w:color w:val="222222"/>
          <w:sz w:val="24"/>
          <w:szCs w:val="24"/>
          <w:shd w:val="clear" w:color="auto" w:fill="FFFFFF"/>
        </w:rPr>
        <w:t xml:space="preserve"> lo considera</w:t>
      </w:r>
      <w:ins w:id="911" w:author="Nahuel Defossé" w:date="2017-12-22T12:46:00Z">
        <w:r w:rsidR="00772445">
          <w:rPr>
            <w:rFonts w:ascii="Arial" w:hAnsi="Arial" w:cs="Arial"/>
            <w:bCs/>
            <w:color w:val="222222"/>
            <w:sz w:val="24"/>
            <w:szCs w:val="24"/>
            <w:shd w:val="clear" w:color="auto" w:fill="FFFFFF"/>
          </w:rPr>
          <w:t>do</w:t>
        </w:r>
      </w:ins>
      <w:r w:rsidR="00D15376" w:rsidRPr="00D15376">
        <w:rPr>
          <w:rFonts w:ascii="Arial" w:hAnsi="Arial" w:cs="Arial"/>
          <w:bCs/>
          <w:color w:val="222222"/>
          <w:sz w:val="24"/>
          <w:szCs w:val="24"/>
          <w:shd w:val="clear" w:color="auto" w:fill="FFFFFF"/>
        </w:rPr>
        <w:t xml:space="preserve"> un lenguaje de programación fácil de aprender</w:t>
      </w:r>
      <w:ins w:id="912" w:author="Nahuel Defossé" w:date="2017-12-22T12:47:00Z">
        <w:r w:rsidR="00772445">
          <w:rPr>
            <w:rFonts w:ascii="Arial" w:hAnsi="Arial" w:cs="Arial"/>
            <w:bCs/>
            <w:color w:val="222222"/>
            <w:sz w:val="24"/>
            <w:szCs w:val="24"/>
            <w:shd w:val="clear" w:color="auto" w:fill="FFFFFF"/>
          </w:rPr>
          <w:t>.</w:t>
        </w:r>
      </w:ins>
      <w:del w:id="913" w:author="Nahuel Defossé" w:date="2017-12-22T12:47:00Z">
        <w:r w:rsidR="00D15376" w:rsidRPr="00D15376" w:rsidDel="00772445">
          <w:rPr>
            <w:rFonts w:ascii="Arial" w:hAnsi="Arial" w:cs="Arial"/>
            <w:bCs/>
            <w:color w:val="222222"/>
            <w:sz w:val="24"/>
            <w:szCs w:val="24"/>
            <w:shd w:val="clear" w:color="auto" w:fill="FFFFFF"/>
          </w:rPr>
          <w:delText xml:space="preserve">, </w:delText>
        </w:r>
      </w:del>
      <w:del w:id="914" w:author="Nahuel Defossé" w:date="2017-12-22T12:46:00Z">
        <w:r w:rsidR="00D15376" w:rsidRPr="00D15376" w:rsidDel="00772445">
          <w:rPr>
            <w:rFonts w:ascii="Arial" w:hAnsi="Arial" w:cs="Arial"/>
            <w:bCs/>
            <w:color w:val="222222"/>
            <w:sz w:val="24"/>
            <w:szCs w:val="24"/>
            <w:shd w:val="clear" w:color="auto" w:fill="FFFFFF"/>
          </w:rPr>
          <w:delText xml:space="preserve">además de ser muy popular y potente, es un lenguaje </w:delText>
        </w:r>
      </w:del>
      <w:del w:id="915" w:author="Nahuel Defossé" w:date="2017-12-22T12:44:00Z">
        <w:r w:rsidR="00D15376" w:rsidRPr="00D15376" w:rsidDel="00772445">
          <w:rPr>
            <w:rFonts w:ascii="Arial" w:hAnsi="Arial" w:cs="Arial"/>
            <w:bCs/>
            <w:color w:val="222222"/>
            <w:sz w:val="24"/>
            <w:szCs w:val="24"/>
            <w:shd w:val="clear" w:color="auto" w:fill="FFFFFF"/>
          </w:rPr>
          <w:delText xml:space="preserve">serio, </w:delText>
        </w:r>
      </w:del>
      <w:del w:id="916" w:author="Nahuel Defossé" w:date="2017-12-22T12:46:00Z">
        <w:r w:rsidR="00D15376" w:rsidRPr="00D15376" w:rsidDel="00772445">
          <w:rPr>
            <w:rFonts w:ascii="Arial" w:hAnsi="Arial" w:cs="Arial"/>
            <w:bCs/>
            <w:color w:val="222222"/>
            <w:sz w:val="24"/>
            <w:szCs w:val="24"/>
            <w:shd w:val="clear" w:color="auto" w:fill="FFFFFF"/>
          </w:rPr>
          <w:delText xml:space="preserve">usado en distintos ámbitos </w:delText>
        </w:r>
        <w:commentRangeStart w:id="917"/>
        <w:r w:rsidR="00D15376" w:rsidRPr="00D15376" w:rsidDel="00772445">
          <w:rPr>
            <w:rFonts w:ascii="Arial" w:hAnsi="Arial" w:cs="Arial"/>
            <w:bCs/>
            <w:color w:val="222222"/>
            <w:sz w:val="24"/>
            <w:szCs w:val="24"/>
            <w:shd w:val="clear" w:color="auto" w:fill="FFFFFF"/>
          </w:rPr>
          <w:delText>profesionales</w:delText>
        </w:r>
        <w:commentRangeEnd w:id="917"/>
        <w:r w:rsidR="00772445" w:rsidDel="00772445">
          <w:rPr>
            <w:rStyle w:val="Refdecomentario"/>
          </w:rPr>
          <w:commentReference w:id="917"/>
        </w:r>
        <w:r w:rsidR="00D15376" w:rsidRPr="00D15376" w:rsidDel="00772445">
          <w:rPr>
            <w:rFonts w:ascii="Arial" w:hAnsi="Arial" w:cs="Arial"/>
            <w:bCs/>
            <w:color w:val="222222"/>
            <w:sz w:val="24"/>
            <w:szCs w:val="24"/>
            <w:shd w:val="clear" w:color="auto" w:fill="FFFFFF"/>
          </w:rPr>
          <w:delText>. Como se identificó en el apartado anterior, es un lenguaje de código abierto y multiplataforma, por lo que se puede utilizar en cualquier sistema con total libertad e incluso con fines comerciales si se quisiese.</w:delText>
        </w:r>
      </w:del>
    </w:p>
    <w:p w14:paraId="7F2BCFDD" w14:textId="4A70DAFE" w:rsidR="00D15376" w:rsidRPr="00D15376" w:rsidRDefault="00D15376" w:rsidP="00D15376">
      <w:pPr>
        <w:rPr>
          <w:rFonts w:ascii="Arial" w:hAnsi="Arial" w:cs="Arial"/>
          <w:bCs/>
          <w:color w:val="222222"/>
          <w:sz w:val="24"/>
          <w:szCs w:val="24"/>
          <w:shd w:val="clear" w:color="auto" w:fill="FFFFFF"/>
        </w:rPr>
      </w:pPr>
      <w:del w:id="918" w:author="Nahuel Defossé" w:date="2017-12-22T12:47:00Z">
        <w:r w:rsidRPr="00D15376" w:rsidDel="00772445">
          <w:rPr>
            <w:rFonts w:ascii="Arial" w:hAnsi="Arial" w:cs="Arial"/>
            <w:bCs/>
            <w:color w:val="222222"/>
            <w:sz w:val="24"/>
            <w:szCs w:val="24"/>
            <w:shd w:val="clear" w:color="auto" w:fill="FFFFFF"/>
          </w:rPr>
          <w:delText>Dicho esto, y po</w:delText>
        </w:r>
      </w:del>
      <w:ins w:id="919" w:author="Nahuel Defossé" w:date="2017-12-22T12:47:00Z">
        <w:r w:rsidR="00772445">
          <w:rPr>
            <w:rFonts w:ascii="Arial" w:hAnsi="Arial" w:cs="Arial"/>
            <w:bCs/>
            <w:color w:val="222222"/>
            <w:sz w:val="24"/>
            <w:szCs w:val="24"/>
            <w:shd w:val="clear" w:color="auto" w:fill="FFFFFF"/>
          </w:rPr>
          <w:t>L</w:t>
        </w:r>
      </w:ins>
      <w:del w:id="920" w:author="Nahuel Defossé" w:date="2017-12-22T12:47:00Z">
        <w:r w:rsidRPr="00D15376" w:rsidDel="00772445">
          <w:rPr>
            <w:rFonts w:ascii="Arial" w:hAnsi="Arial" w:cs="Arial"/>
            <w:bCs/>
            <w:color w:val="222222"/>
            <w:sz w:val="24"/>
            <w:szCs w:val="24"/>
            <w:shd w:val="clear" w:color="auto" w:fill="FFFFFF"/>
          </w:rPr>
          <w:delText>r otros motivos, es que l</w:delText>
        </w:r>
      </w:del>
      <w:r w:rsidRPr="00D15376">
        <w:rPr>
          <w:rFonts w:ascii="Arial" w:hAnsi="Arial" w:cs="Arial"/>
          <w:bCs/>
          <w:color w:val="222222"/>
          <w:sz w:val="24"/>
          <w:szCs w:val="24"/>
          <w:shd w:val="clear" w:color="auto" w:fill="FFFFFF"/>
        </w:rPr>
        <w:t>a Raspberry Pi Foundation lo ha seleccionado como el lenguaje de programación “estándar” para su plataforma Raspberry Pi</w:t>
      </w:r>
      <w:ins w:id="921" w:author="Nahuel Defossé" w:date="2017-12-22T12:47:00Z">
        <w:r w:rsidR="00772445">
          <w:rPr>
            <w:rFonts w:ascii="Arial" w:hAnsi="Arial" w:cs="Arial"/>
            <w:bCs/>
            <w:color w:val="222222"/>
            <w:sz w:val="24"/>
            <w:szCs w:val="24"/>
            <w:shd w:val="clear" w:color="auto" w:fill="FFFFFF"/>
          </w:rPr>
          <w:t xml:space="preserve">, qunque </w:t>
        </w:r>
      </w:ins>
      <w:del w:id="922" w:author="Nahuel Defossé" w:date="2017-12-22T12:47:00Z">
        <w:r w:rsidRPr="00D15376" w:rsidDel="00772445">
          <w:rPr>
            <w:rFonts w:ascii="Arial" w:hAnsi="Arial" w:cs="Arial"/>
            <w:bCs/>
            <w:color w:val="222222"/>
            <w:sz w:val="24"/>
            <w:szCs w:val="24"/>
            <w:shd w:val="clear" w:color="auto" w:fill="FFFFFF"/>
          </w:rPr>
          <w:delText xml:space="preserve">. Lo que </w:delText>
        </w:r>
      </w:del>
      <w:r w:rsidRPr="00D15376">
        <w:rPr>
          <w:rFonts w:ascii="Arial" w:hAnsi="Arial" w:cs="Arial"/>
          <w:bCs/>
          <w:color w:val="222222"/>
          <w:sz w:val="24"/>
          <w:szCs w:val="24"/>
          <w:shd w:val="clear" w:color="auto" w:fill="FFFFFF"/>
        </w:rPr>
        <w:t xml:space="preserve">no significa que la misma se </w:t>
      </w:r>
      <w:del w:id="923" w:author="Nahuel Defossé" w:date="2017-12-22T12:47:00Z">
        <w:r w:rsidRPr="00D15376" w:rsidDel="00772445">
          <w:rPr>
            <w:rFonts w:ascii="Arial" w:hAnsi="Arial" w:cs="Arial"/>
            <w:bCs/>
            <w:color w:val="222222"/>
            <w:sz w:val="24"/>
            <w:szCs w:val="24"/>
            <w:shd w:val="clear" w:color="auto" w:fill="FFFFFF"/>
          </w:rPr>
          <w:delText xml:space="preserve">deba </w:delText>
        </w:r>
      </w:del>
      <w:ins w:id="924" w:author="Nahuel Defossé" w:date="2017-12-22T12:47:00Z">
        <w:r w:rsidR="00772445">
          <w:rPr>
            <w:rFonts w:ascii="Arial" w:hAnsi="Arial" w:cs="Arial"/>
            <w:bCs/>
            <w:color w:val="222222"/>
            <w:sz w:val="24"/>
            <w:szCs w:val="24"/>
            <w:shd w:val="clear" w:color="auto" w:fill="FFFFFF"/>
          </w:rPr>
          <w:t>solo pueda</w:t>
        </w:r>
        <w:r w:rsidR="00772445" w:rsidRPr="00D15376">
          <w:rPr>
            <w:rFonts w:ascii="Arial" w:hAnsi="Arial" w:cs="Arial"/>
            <w:bCs/>
            <w:color w:val="222222"/>
            <w:sz w:val="24"/>
            <w:szCs w:val="24"/>
            <w:shd w:val="clear" w:color="auto" w:fill="FFFFFF"/>
          </w:rPr>
          <w:t xml:space="preserve"> </w:t>
        </w:r>
      </w:ins>
      <w:r w:rsidRPr="00D15376">
        <w:rPr>
          <w:rFonts w:ascii="Arial" w:hAnsi="Arial" w:cs="Arial"/>
          <w:bCs/>
          <w:color w:val="222222"/>
          <w:sz w:val="24"/>
          <w:szCs w:val="24"/>
          <w:shd w:val="clear" w:color="auto" w:fill="FFFFFF"/>
        </w:rPr>
        <w:t>programar</w:t>
      </w:r>
      <w:ins w:id="925" w:author="Nahuel Defossé" w:date="2017-12-22T12:47:00Z">
        <w:r w:rsidR="00772445">
          <w:rPr>
            <w:rFonts w:ascii="Arial" w:hAnsi="Arial" w:cs="Arial"/>
            <w:bCs/>
            <w:color w:val="222222"/>
            <w:sz w:val="24"/>
            <w:szCs w:val="24"/>
            <w:shd w:val="clear" w:color="auto" w:fill="FFFFFF"/>
          </w:rPr>
          <w:t>se</w:t>
        </w:r>
      </w:ins>
      <w:r w:rsidRPr="00D15376">
        <w:rPr>
          <w:rFonts w:ascii="Arial" w:hAnsi="Arial" w:cs="Arial"/>
          <w:bCs/>
          <w:color w:val="222222"/>
          <w:sz w:val="24"/>
          <w:szCs w:val="24"/>
          <w:shd w:val="clear" w:color="auto" w:fill="FFFFFF"/>
        </w:rPr>
        <w:t xml:space="preserve"> </w:t>
      </w:r>
      <w:del w:id="926" w:author="Nahuel Defossé" w:date="2017-12-22T12:47:00Z">
        <w:r w:rsidRPr="00D15376" w:rsidDel="00772445">
          <w:rPr>
            <w:rFonts w:ascii="Arial" w:hAnsi="Arial" w:cs="Arial"/>
            <w:bCs/>
            <w:color w:val="222222"/>
            <w:sz w:val="24"/>
            <w:szCs w:val="24"/>
            <w:shd w:val="clear" w:color="auto" w:fill="FFFFFF"/>
          </w:rPr>
          <w:delText>solo en Python</w:delText>
        </w:r>
      </w:del>
      <w:ins w:id="927" w:author="Nahuel Defossé" w:date="2017-12-22T12:47:00Z">
        <w:r w:rsidR="00772445">
          <w:rPr>
            <w:rFonts w:ascii="Arial" w:hAnsi="Arial" w:cs="Arial"/>
            <w:bCs/>
            <w:color w:val="222222"/>
            <w:sz w:val="24"/>
            <w:szCs w:val="24"/>
            <w:shd w:val="clear" w:color="auto" w:fill="FFFFFF"/>
          </w:rPr>
          <w:t>en este lenguaje</w:t>
        </w:r>
      </w:ins>
      <w:r w:rsidRPr="00D15376">
        <w:rPr>
          <w:rFonts w:ascii="Arial" w:hAnsi="Arial" w:cs="Arial"/>
          <w:bCs/>
          <w:color w:val="222222"/>
          <w:sz w:val="24"/>
          <w:szCs w:val="24"/>
          <w:shd w:val="clear" w:color="auto" w:fill="FFFFFF"/>
        </w:rPr>
        <w:t xml:space="preserve">. Raspberry Pi es una computadora que corre un </w:t>
      </w:r>
      <w:del w:id="928" w:author="Nahuel Defossé" w:date="2017-12-22T12:48:00Z">
        <w:r w:rsidRPr="00D15376" w:rsidDel="00772445">
          <w:rPr>
            <w:rFonts w:ascii="Arial" w:hAnsi="Arial" w:cs="Arial"/>
            <w:bCs/>
            <w:color w:val="222222"/>
            <w:sz w:val="24"/>
            <w:szCs w:val="24"/>
            <w:shd w:val="clear" w:color="auto" w:fill="FFFFFF"/>
          </w:rPr>
          <w:delText>sistema operativo</w:delText>
        </w:r>
      </w:del>
      <w:ins w:id="929" w:author="Nahuel Defossé" w:date="2017-12-22T12:48:00Z">
        <w:r w:rsidR="00772445">
          <w:rPr>
            <w:rFonts w:ascii="Arial" w:hAnsi="Arial" w:cs="Arial"/>
            <w:bCs/>
            <w:color w:val="222222"/>
            <w:sz w:val="24"/>
            <w:szCs w:val="24"/>
            <w:shd w:val="clear" w:color="auto" w:fill="FFFFFF"/>
          </w:rPr>
          <w:t>SO</w:t>
        </w:r>
      </w:ins>
      <w:r w:rsidRPr="00D15376">
        <w:rPr>
          <w:rFonts w:ascii="Arial" w:hAnsi="Arial" w:cs="Arial"/>
          <w:bCs/>
          <w:color w:val="222222"/>
          <w:sz w:val="24"/>
          <w:szCs w:val="24"/>
          <w:shd w:val="clear" w:color="auto" w:fill="FFFFFF"/>
        </w:rPr>
        <w:t>, lo cual le da la facultad de correr diversos programas y por ende variados lenguajes.</w:t>
      </w:r>
    </w:p>
    <w:p w14:paraId="4ED2456C" w14:textId="77777777" w:rsidR="00D15376" w:rsidRPr="00772445" w:rsidRDefault="00D15376" w:rsidP="00D15376">
      <w:pPr>
        <w:pStyle w:val="NormalWeb"/>
        <w:shd w:val="clear" w:color="auto" w:fill="FFFFFF"/>
        <w:spacing w:before="204" w:beforeAutospacing="0" w:after="204" w:afterAutospacing="0"/>
        <w:jc w:val="both"/>
        <w:rPr>
          <w:rFonts w:ascii="Arial" w:eastAsiaTheme="minorHAnsi" w:hAnsi="Arial" w:cs="Arial"/>
          <w:bCs/>
          <w:strike/>
          <w:color w:val="222222"/>
          <w:shd w:val="clear" w:color="auto" w:fill="FFFFFF"/>
          <w:lang w:eastAsia="en-US"/>
          <w:rPrChange w:id="930" w:author="Nahuel Defossé" w:date="2017-12-22T12:48:00Z">
            <w:rPr>
              <w:rFonts w:ascii="Arial" w:eastAsiaTheme="minorHAnsi" w:hAnsi="Arial" w:cs="Arial"/>
              <w:bCs/>
              <w:color w:val="222222"/>
              <w:shd w:val="clear" w:color="auto" w:fill="FFFFFF"/>
              <w:lang w:eastAsia="en-US"/>
            </w:rPr>
          </w:rPrChange>
        </w:rPr>
      </w:pPr>
      <w:r w:rsidRPr="00772445">
        <w:rPr>
          <w:rFonts w:ascii="Arial" w:eastAsiaTheme="minorHAnsi" w:hAnsi="Arial" w:cs="Arial"/>
          <w:bCs/>
          <w:strike/>
          <w:color w:val="222222"/>
          <w:shd w:val="clear" w:color="auto" w:fill="FFFFFF"/>
          <w:lang w:eastAsia="en-US"/>
          <w:rPrChange w:id="931" w:author="Nahuel Defossé" w:date="2017-12-22T12:48:00Z">
            <w:rPr>
              <w:rFonts w:ascii="Arial" w:eastAsiaTheme="minorHAnsi" w:hAnsi="Arial" w:cs="Arial"/>
              <w:bCs/>
              <w:color w:val="222222"/>
              <w:shd w:val="clear" w:color="auto" w:fill="FFFFFF"/>
              <w:lang w:eastAsia="en-US"/>
            </w:rPr>
          </w:rPrChange>
        </w:rPr>
        <w:t>Python es un lenguaje interpretado, que quiere decir que un “interprete” va leyendo las instrucciones y ejecutándolas en tiempo real. Un intérprete es un software encargado de convertir nuestras sentencias a código máquina. Puede instalar</w:t>
      </w:r>
      <w:r w:rsidR="006C746C" w:rsidRPr="00772445">
        <w:rPr>
          <w:rFonts w:ascii="Arial" w:eastAsiaTheme="minorHAnsi" w:hAnsi="Arial" w:cs="Arial"/>
          <w:bCs/>
          <w:strike/>
          <w:color w:val="222222"/>
          <w:shd w:val="clear" w:color="auto" w:fill="FFFFFF"/>
          <w:lang w:eastAsia="en-US"/>
          <w:rPrChange w:id="932" w:author="Nahuel Defossé" w:date="2017-12-22T12:48:00Z">
            <w:rPr>
              <w:rFonts w:ascii="Arial" w:eastAsiaTheme="minorHAnsi" w:hAnsi="Arial" w:cs="Arial"/>
              <w:bCs/>
              <w:color w:val="222222"/>
              <w:shd w:val="clear" w:color="auto" w:fill="FFFFFF"/>
              <w:lang w:eastAsia="en-US"/>
            </w:rPr>
          </w:rPrChange>
        </w:rPr>
        <w:t>se</w:t>
      </w:r>
      <w:r w:rsidRPr="00772445">
        <w:rPr>
          <w:rFonts w:ascii="Arial" w:eastAsiaTheme="minorHAnsi" w:hAnsi="Arial" w:cs="Arial"/>
          <w:bCs/>
          <w:strike/>
          <w:color w:val="222222"/>
          <w:shd w:val="clear" w:color="auto" w:fill="FFFFFF"/>
          <w:lang w:eastAsia="en-US"/>
          <w:rPrChange w:id="933" w:author="Nahuel Defossé" w:date="2017-12-22T12:48:00Z">
            <w:rPr>
              <w:rFonts w:ascii="Arial" w:eastAsiaTheme="minorHAnsi" w:hAnsi="Arial" w:cs="Arial"/>
              <w:bCs/>
              <w:color w:val="222222"/>
              <w:shd w:val="clear" w:color="auto" w:fill="FFFFFF"/>
              <w:lang w:eastAsia="en-US"/>
            </w:rPr>
          </w:rPrChange>
        </w:rPr>
        <w:t xml:space="preserve"> cualquiera de los muchos intérpretes que existen para tu máquina, ya sea </w:t>
      </w:r>
      <w:r w:rsidR="006C746C" w:rsidRPr="00772445">
        <w:rPr>
          <w:rFonts w:ascii="Arial" w:eastAsiaTheme="minorHAnsi" w:hAnsi="Arial" w:cs="Arial"/>
          <w:bCs/>
          <w:strike/>
          <w:color w:val="222222"/>
          <w:shd w:val="clear" w:color="auto" w:fill="FFFFFF"/>
          <w:lang w:eastAsia="en-US"/>
          <w:rPrChange w:id="934" w:author="Nahuel Defossé" w:date="2017-12-22T12:48:00Z">
            <w:rPr>
              <w:rFonts w:ascii="Arial" w:eastAsiaTheme="minorHAnsi" w:hAnsi="Arial" w:cs="Arial"/>
              <w:bCs/>
              <w:color w:val="222222"/>
              <w:shd w:val="clear" w:color="auto" w:fill="FFFFFF"/>
              <w:lang w:eastAsia="en-US"/>
            </w:rPr>
          </w:rPrChange>
        </w:rPr>
        <w:t>la</w:t>
      </w:r>
      <w:r w:rsidRPr="00772445">
        <w:rPr>
          <w:rFonts w:ascii="Arial" w:eastAsiaTheme="minorHAnsi" w:hAnsi="Arial" w:cs="Arial"/>
          <w:bCs/>
          <w:strike/>
          <w:color w:val="222222"/>
          <w:shd w:val="clear" w:color="auto" w:fill="FFFFFF"/>
          <w:lang w:eastAsia="en-US"/>
          <w:rPrChange w:id="935" w:author="Nahuel Defossé" w:date="2017-12-22T12:48:00Z">
            <w:rPr>
              <w:rFonts w:ascii="Arial" w:eastAsiaTheme="minorHAnsi" w:hAnsi="Arial" w:cs="Arial"/>
              <w:bCs/>
              <w:color w:val="222222"/>
              <w:shd w:val="clear" w:color="auto" w:fill="FFFFFF"/>
              <w:lang w:eastAsia="en-US"/>
            </w:rPr>
          </w:rPrChange>
        </w:rPr>
        <w:t xml:space="preserve"> Raspberry Pi </w:t>
      </w:r>
      <w:r w:rsidR="006C746C" w:rsidRPr="00772445">
        <w:rPr>
          <w:rFonts w:ascii="Arial" w:eastAsiaTheme="minorHAnsi" w:hAnsi="Arial" w:cs="Arial"/>
          <w:bCs/>
          <w:strike/>
          <w:color w:val="222222"/>
          <w:shd w:val="clear" w:color="auto" w:fill="FFFFFF"/>
          <w:lang w:eastAsia="en-US"/>
          <w:rPrChange w:id="936" w:author="Nahuel Defossé" w:date="2017-12-22T12:48:00Z">
            <w:rPr>
              <w:rFonts w:ascii="Arial" w:eastAsiaTheme="minorHAnsi" w:hAnsi="Arial" w:cs="Arial"/>
              <w:bCs/>
              <w:color w:val="222222"/>
              <w:shd w:val="clear" w:color="auto" w:fill="FFFFFF"/>
              <w:lang w:eastAsia="en-US"/>
            </w:rPr>
          </w:rPrChange>
        </w:rPr>
        <w:t>o un</w:t>
      </w:r>
      <w:r w:rsidRPr="00772445">
        <w:rPr>
          <w:rFonts w:ascii="Arial" w:eastAsiaTheme="minorHAnsi" w:hAnsi="Arial" w:cs="Arial"/>
          <w:bCs/>
          <w:strike/>
          <w:color w:val="222222"/>
          <w:shd w:val="clear" w:color="auto" w:fill="FFFFFF"/>
          <w:lang w:eastAsia="en-US"/>
          <w:rPrChange w:id="937" w:author="Nahuel Defossé" w:date="2017-12-22T12:48:00Z">
            <w:rPr>
              <w:rFonts w:ascii="Arial" w:eastAsiaTheme="minorHAnsi" w:hAnsi="Arial" w:cs="Arial"/>
              <w:bCs/>
              <w:color w:val="222222"/>
              <w:shd w:val="clear" w:color="auto" w:fill="FFFFFF"/>
              <w:lang w:eastAsia="en-US"/>
            </w:rPr>
          </w:rPrChange>
        </w:rPr>
        <w:t xml:space="preserve"> ordenador personal.</w:t>
      </w:r>
    </w:p>
    <w:p w14:paraId="73BE2F0D" w14:textId="77777777" w:rsidR="00D15376" w:rsidRPr="00772445" w:rsidRDefault="00D15376" w:rsidP="00D15376">
      <w:pPr>
        <w:pStyle w:val="NormalWeb"/>
        <w:shd w:val="clear" w:color="auto" w:fill="FFFFFF"/>
        <w:spacing w:before="204" w:beforeAutospacing="0" w:after="204" w:afterAutospacing="0"/>
        <w:jc w:val="both"/>
        <w:rPr>
          <w:rFonts w:ascii="Arial" w:eastAsiaTheme="minorHAnsi" w:hAnsi="Arial" w:cs="Arial"/>
          <w:bCs/>
          <w:strike/>
          <w:color w:val="222222"/>
          <w:shd w:val="clear" w:color="auto" w:fill="FFFFFF"/>
          <w:lang w:eastAsia="en-US"/>
          <w:rPrChange w:id="938" w:author="Nahuel Defossé" w:date="2017-12-22T12:48:00Z">
            <w:rPr>
              <w:rFonts w:ascii="Arial" w:eastAsiaTheme="minorHAnsi" w:hAnsi="Arial" w:cs="Arial"/>
              <w:bCs/>
              <w:color w:val="222222"/>
              <w:shd w:val="clear" w:color="auto" w:fill="FFFFFF"/>
              <w:lang w:eastAsia="en-US"/>
            </w:rPr>
          </w:rPrChange>
        </w:rPr>
      </w:pPr>
      <w:r w:rsidRPr="00772445">
        <w:rPr>
          <w:rFonts w:ascii="Arial" w:eastAsiaTheme="minorHAnsi" w:hAnsi="Arial" w:cs="Arial"/>
          <w:bCs/>
          <w:strike/>
          <w:color w:val="222222"/>
          <w:shd w:val="clear" w:color="auto" w:fill="FFFFFF"/>
          <w:lang w:eastAsia="en-US"/>
          <w:rPrChange w:id="939" w:author="Nahuel Defossé" w:date="2017-12-22T12:48:00Z">
            <w:rPr>
              <w:rFonts w:ascii="Arial" w:eastAsiaTheme="minorHAnsi" w:hAnsi="Arial" w:cs="Arial"/>
              <w:bCs/>
              <w:color w:val="222222"/>
              <w:shd w:val="clear" w:color="auto" w:fill="FFFFFF"/>
              <w:lang w:eastAsia="en-US"/>
            </w:rPr>
          </w:rPrChange>
        </w:rPr>
        <w:lastRenderedPageBreak/>
        <w:t>El sistema operativo Raspbian, desarrollado específicamente para la Raspberry Pi, viene con las versiones de Python 2 y 3 pre- instaladas, con sus respectivos intérpretes.</w:t>
      </w:r>
    </w:p>
    <w:p w14:paraId="621FF85C" w14:textId="77777777" w:rsidR="00D15376" w:rsidRDefault="00AD7C85" w:rsidP="00D15376">
      <w:pPr>
        <w:pStyle w:val="Ttulo2"/>
        <w:rPr>
          <w:b/>
          <w:sz w:val="32"/>
          <w:szCs w:val="32"/>
        </w:rPr>
      </w:pPr>
      <w:r>
        <w:rPr>
          <w:b/>
          <w:sz w:val="32"/>
          <w:szCs w:val="32"/>
        </w:rPr>
        <w:t xml:space="preserve">8.3 </w:t>
      </w:r>
      <w:r w:rsidR="00D15376" w:rsidRPr="00D15376">
        <w:rPr>
          <w:b/>
          <w:sz w:val="32"/>
          <w:szCs w:val="32"/>
        </w:rPr>
        <w:t xml:space="preserve">Raspberry PI </w:t>
      </w:r>
      <w:r w:rsidR="00D15376">
        <w:rPr>
          <w:b/>
          <w:sz w:val="32"/>
          <w:szCs w:val="32"/>
        </w:rPr>
        <w:t>–</w:t>
      </w:r>
      <w:r w:rsidR="00D15376" w:rsidRPr="00D15376">
        <w:rPr>
          <w:b/>
          <w:sz w:val="32"/>
          <w:szCs w:val="32"/>
        </w:rPr>
        <w:t xml:space="preserve"> GPIO</w:t>
      </w:r>
    </w:p>
    <w:p w14:paraId="7F87DE53" w14:textId="77777777" w:rsidR="00D15376" w:rsidRPr="00D15376" w:rsidRDefault="00D15376" w:rsidP="00D15376"/>
    <w:p w14:paraId="1A690E7D" w14:textId="77777777" w:rsidR="006C746C"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La Raspberry Pi 3 cuenta con una cantidad de 40 pines del tipo GPIO (</w:t>
      </w:r>
      <w:r w:rsidRPr="00D15376">
        <w:rPr>
          <w:rFonts w:ascii="Arial" w:hAnsi="Arial" w:cs="Arial"/>
          <w:bCs/>
          <w:i/>
          <w:color w:val="222222"/>
          <w:sz w:val="24"/>
          <w:szCs w:val="24"/>
          <w:shd w:val="clear" w:color="auto" w:fill="FFFFFF"/>
        </w:rPr>
        <w:t>General Purpose Input/Output, Entrada/Salida de propósito general</w:t>
      </w:r>
      <w:r w:rsidRPr="00D15376">
        <w:rPr>
          <w:rFonts w:ascii="Arial" w:hAnsi="Arial" w:cs="Arial"/>
          <w:bCs/>
          <w:color w:val="222222"/>
          <w:sz w:val="24"/>
          <w:szCs w:val="24"/>
          <w:shd w:val="clear" w:color="auto" w:fill="FFFFFF"/>
        </w:rPr>
        <w:t>)</w:t>
      </w:r>
    </w:p>
    <w:p w14:paraId="4B5DA076" w14:textId="77777777" w:rsidR="006C746C" w:rsidRPr="00D15376" w:rsidRDefault="006C746C" w:rsidP="00D15376">
      <w:pPr>
        <w:rPr>
          <w:rFonts w:ascii="Arial" w:hAnsi="Arial" w:cs="Arial"/>
          <w:bCs/>
          <w:color w:val="222222"/>
          <w:sz w:val="24"/>
          <w:szCs w:val="24"/>
          <w:shd w:val="clear" w:color="auto" w:fill="FFFFFF"/>
        </w:rPr>
      </w:pPr>
    </w:p>
    <w:p w14:paraId="61E19A8B" w14:textId="77777777" w:rsidR="006C746C" w:rsidRDefault="00D15376" w:rsidP="006C746C">
      <w:pPr>
        <w:keepNext/>
        <w:jc w:val="center"/>
      </w:pPr>
      <w:r w:rsidRPr="00D15376">
        <w:rPr>
          <w:noProof/>
          <w:sz w:val="24"/>
          <w:szCs w:val="24"/>
          <w:lang w:val="es-ES_tradnl" w:eastAsia="es-ES_tradnl"/>
        </w:rPr>
        <w:drawing>
          <wp:inline distT="0" distB="0" distL="0" distR="0" wp14:anchorId="75840AD0" wp14:editId="659FB7E2">
            <wp:extent cx="4610100" cy="3153675"/>
            <wp:effectExtent l="0" t="0" r="0" b="8890"/>
            <wp:docPr id="50" name="Imagen 50" descr="detalle y pos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lle y posic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7193" cy="3158527"/>
                    </a:xfrm>
                    <a:prstGeom prst="rect">
                      <a:avLst/>
                    </a:prstGeom>
                    <a:noFill/>
                    <a:ln>
                      <a:noFill/>
                    </a:ln>
                  </pic:spPr>
                </pic:pic>
              </a:graphicData>
            </a:graphic>
          </wp:inline>
        </w:drawing>
      </w:r>
    </w:p>
    <w:p w14:paraId="26F2B1DF" w14:textId="77777777" w:rsidR="00D15376" w:rsidRPr="00D15376" w:rsidRDefault="006C746C" w:rsidP="006C746C">
      <w:pPr>
        <w:pStyle w:val="Descripcin"/>
        <w:jc w:val="center"/>
        <w:rPr>
          <w:rFonts w:ascii="Arial" w:hAnsi="Arial" w:cs="Arial"/>
          <w:bCs/>
          <w:color w:val="222222"/>
          <w:sz w:val="24"/>
          <w:szCs w:val="24"/>
          <w:shd w:val="clear" w:color="auto" w:fill="FFFFFF"/>
        </w:rPr>
      </w:pPr>
      <w:r>
        <w:t xml:space="preserve">Ilustración </w:t>
      </w:r>
      <w:r w:rsidR="005A7426">
        <w:t>43</w:t>
      </w:r>
      <w:r>
        <w:t xml:space="preserve"> - Raspbery Pi 3 y sus GPIOs</w:t>
      </w:r>
    </w:p>
    <w:p w14:paraId="479E76A7" w14:textId="373882BF"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Con los cuales, al igual que en la plataforma Arduino, se pueden conectar y manipular un </w:t>
      </w:r>
      <w:ins w:id="940" w:author="Nahuel Defossé" w:date="2017-12-22T12:49:00Z">
        <w:r w:rsidR="00772445">
          <w:rPr>
            <w:rFonts w:ascii="Arial" w:hAnsi="Arial" w:cs="Arial"/>
            <w:bCs/>
            <w:color w:val="222222"/>
            <w:sz w:val="24"/>
            <w:szCs w:val="24"/>
            <w:shd w:val="clear" w:color="auto" w:fill="FFFFFF"/>
          </w:rPr>
          <w:t xml:space="preserve">grán </w:t>
        </w:r>
      </w:ins>
      <w:r w:rsidRPr="00D15376">
        <w:rPr>
          <w:rFonts w:ascii="Arial" w:hAnsi="Arial" w:cs="Arial"/>
          <w:bCs/>
          <w:color w:val="222222"/>
          <w:sz w:val="24"/>
          <w:szCs w:val="24"/>
          <w:shd w:val="clear" w:color="auto" w:fill="FFFFFF"/>
        </w:rPr>
        <w:t xml:space="preserve">número </w:t>
      </w:r>
      <w:del w:id="941" w:author="Nahuel Defossé" w:date="2017-12-22T12:49:00Z">
        <w:r w:rsidRPr="00D15376" w:rsidDel="00772445">
          <w:rPr>
            <w:rFonts w:ascii="Arial" w:hAnsi="Arial" w:cs="Arial"/>
            <w:bCs/>
            <w:color w:val="222222"/>
            <w:sz w:val="24"/>
            <w:szCs w:val="24"/>
            <w:shd w:val="clear" w:color="auto" w:fill="FFFFFF"/>
          </w:rPr>
          <w:delText xml:space="preserve">considerable </w:delText>
        </w:r>
      </w:del>
      <w:r w:rsidRPr="00D15376">
        <w:rPr>
          <w:rFonts w:ascii="Arial" w:hAnsi="Arial" w:cs="Arial"/>
          <w:bCs/>
          <w:color w:val="222222"/>
          <w:sz w:val="24"/>
          <w:szCs w:val="24"/>
          <w:shd w:val="clear" w:color="auto" w:fill="FFFFFF"/>
        </w:rPr>
        <w:t xml:space="preserve">de actuadores y sensores. Cabe aclarar que todos estos pines son del tipo digital, </w:t>
      </w:r>
      <w:del w:id="942" w:author="Nahuel Defossé" w:date="2017-12-22T12:49:00Z">
        <w:r w:rsidRPr="00D15376" w:rsidDel="00772445">
          <w:rPr>
            <w:rFonts w:ascii="Arial" w:hAnsi="Arial" w:cs="Arial"/>
            <w:bCs/>
            <w:color w:val="222222"/>
            <w:sz w:val="24"/>
            <w:szCs w:val="24"/>
            <w:shd w:val="clear" w:color="auto" w:fill="FFFFFF"/>
          </w:rPr>
          <w:delText xml:space="preserve">por lo que, este computador </w:delText>
        </w:r>
      </w:del>
      <w:r w:rsidRPr="00D15376">
        <w:rPr>
          <w:rFonts w:ascii="Arial" w:hAnsi="Arial" w:cs="Arial"/>
          <w:bCs/>
          <w:color w:val="222222"/>
          <w:sz w:val="24"/>
          <w:szCs w:val="24"/>
          <w:shd w:val="clear" w:color="auto" w:fill="FFFFFF"/>
        </w:rPr>
        <w:t xml:space="preserve">no cuenta con pines del tipo analógico. Para la lectura de sensores que devuelvan valores analógicos se debe utilizar un convertidor externo </w:t>
      </w:r>
      <w:ins w:id="943" w:author="Nahuel Defossé" w:date="2017-12-22T12:50:00Z">
        <w:r w:rsidR="00772445">
          <w:rPr>
            <w:rFonts w:ascii="Arial" w:hAnsi="Arial" w:cs="Arial"/>
            <w:bCs/>
            <w:color w:val="222222"/>
            <w:sz w:val="24"/>
            <w:szCs w:val="24"/>
            <w:shd w:val="clear" w:color="auto" w:fill="FFFFFF"/>
          </w:rPr>
          <w:t xml:space="preserve">ADC </w:t>
        </w:r>
      </w:ins>
      <w:r w:rsidRPr="00D15376">
        <w:rPr>
          <w:rFonts w:ascii="Arial" w:hAnsi="Arial" w:cs="Arial"/>
          <w:bCs/>
          <w:color w:val="222222"/>
          <w:sz w:val="24"/>
          <w:szCs w:val="24"/>
          <w:shd w:val="clear" w:color="auto" w:fill="FFFFFF"/>
        </w:rPr>
        <w:t>o un Arduino.</w:t>
      </w:r>
    </w:p>
    <w:p w14:paraId="253AB8D0"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RPi.GPIO que nos permite, mediante Python, configurarlos rápidamente. </w:t>
      </w:r>
    </w:p>
    <w:p w14:paraId="58D0DCBA" w14:textId="47DF372C"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Como se puede apreciar en la </w:t>
      </w:r>
      <w:commentRangeStart w:id="944"/>
      <w:r w:rsidRPr="00D15376">
        <w:rPr>
          <w:rFonts w:ascii="Arial" w:hAnsi="Arial" w:cs="Arial"/>
          <w:bCs/>
          <w:color w:val="222222"/>
          <w:sz w:val="24"/>
          <w:szCs w:val="24"/>
          <w:shd w:val="clear" w:color="auto" w:fill="FFFFFF"/>
        </w:rPr>
        <w:t xml:space="preserve">ilustración anterior </w:t>
      </w:r>
      <w:commentRangeEnd w:id="944"/>
      <w:r w:rsidR="00772445">
        <w:rPr>
          <w:rStyle w:val="Refdecomentario"/>
        </w:rPr>
        <w:commentReference w:id="944"/>
      </w:r>
      <w:r w:rsidRPr="00D15376">
        <w:rPr>
          <w:rFonts w:ascii="Arial" w:hAnsi="Arial" w:cs="Arial"/>
          <w:bCs/>
          <w:color w:val="222222"/>
          <w:sz w:val="24"/>
          <w:szCs w:val="24"/>
          <w:shd w:val="clear" w:color="auto" w:fill="FFFFFF"/>
        </w:rPr>
        <w:t xml:space="preserve">podemos distinguir entre dos tipos de identificación de estos pines, según su orden físico en la placa o según su posición correspondiente a su conexión física a su CPU (en Raspberry Pi, </w:t>
      </w:r>
      <w:ins w:id="945" w:author="Nahuel Defossé" w:date="2017-12-22T12:52:00Z">
        <w:r w:rsidR="00E945C6">
          <w:rPr>
            <w:rFonts w:ascii="Arial" w:hAnsi="Arial" w:cs="Arial"/>
            <w:bCs/>
            <w:color w:val="222222"/>
            <w:sz w:val="24"/>
            <w:szCs w:val="24"/>
            <w:shd w:val="clear" w:color="auto" w:fill="FFFFFF"/>
          </w:rPr>
          <w:t xml:space="preserve">fabricado por </w:t>
        </w:r>
      </w:ins>
      <w:commentRangeStart w:id="946"/>
      <w:r w:rsidRPr="00D15376">
        <w:rPr>
          <w:rFonts w:ascii="Arial" w:hAnsi="Arial" w:cs="Arial"/>
          <w:bCs/>
          <w:color w:val="222222"/>
          <w:sz w:val="24"/>
          <w:szCs w:val="24"/>
          <w:shd w:val="clear" w:color="auto" w:fill="FFFFFF"/>
        </w:rPr>
        <w:t>Broadcom</w:t>
      </w:r>
      <w:commentRangeEnd w:id="946"/>
      <w:r w:rsidR="00772445">
        <w:rPr>
          <w:rStyle w:val="Refdecomentario"/>
        </w:rPr>
        <w:commentReference w:id="946"/>
      </w:r>
      <w:r w:rsidRPr="00D15376">
        <w:rPr>
          <w:rFonts w:ascii="Arial" w:hAnsi="Arial" w:cs="Arial"/>
          <w:bCs/>
          <w:color w:val="222222"/>
          <w:sz w:val="24"/>
          <w:szCs w:val="24"/>
          <w:shd w:val="clear" w:color="auto" w:fill="FFFFFF"/>
        </w:rPr>
        <w:t xml:space="preserve">), estas formas de identificación se llaman BCM y BOARD respectivamente. </w:t>
      </w:r>
    </w:p>
    <w:p w14:paraId="5FB0AB41" w14:textId="77777777" w:rsidR="00D15376" w:rsidRPr="00F06CD3" w:rsidRDefault="00D15376" w:rsidP="00D15376">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El número que identifica al pin en el modo BCM es el que esta después de la palabra GPIO (ver diagrama anterior), el índice para identificar los pines en modo BOARD son los que están dentro del círculo. Es importante mencionar que la identificación de los pines en modo BCM cambio entre la revisión 1 y la revisión 2 del hardware.</w:t>
      </w:r>
    </w:p>
    <w:p w14:paraId="17A6B4BB" w14:textId="77777777" w:rsidR="00A05517" w:rsidRDefault="00A05517">
      <w:pPr>
        <w:rPr>
          <w:rFonts w:ascii="Arial" w:hAnsi="Arial" w:cs="Arial"/>
          <w:bCs/>
          <w:color w:val="222222"/>
          <w:sz w:val="28"/>
          <w:szCs w:val="28"/>
          <w:shd w:val="clear" w:color="auto" w:fill="FFFFFF"/>
        </w:rPr>
      </w:pPr>
    </w:p>
    <w:p w14:paraId="717034C9"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78A5EE77" w14:textId="77777777" w:rsidR="00882DCD" w:rsidRPr="00882DCD" w:rsidRDefault="00882DCD" w:rsidP="00882DCD">
      <w:pPr>
        <w:pStyle w:val="Ttulo1"/>
        <w:rPr>
          <w:sz w:val="36"/>
          <w:szCs w:val="36"/>
        </w:rPr>
      </w:pPr>
      <w:r w:rsidRPr="00882DCD">
        <w:rPr>
          <w:sz w:val="36"/>
          <w:szCs w:val="36"/>
        </w:rPr>
        <w:lastRenderedPageBreak/>
        <w:t>Capítulo 9 - Análisis y selección de tecnologías para desarrollo del SAR</w:t>
      </w:r>
    </w:p>
    <w:p w14:paraId="10BA375B" w14:textId="77777777" w:rsidR="00882DCD" w:rsidRPr="009254E0" w:rsidRDefault="00882DCD" w:rsidP="00882DCD">
      <w:pPr>
        <w:rPr>
          <w:rFonts w:ascii="Times New Roman" w:eastAsia="Times New Roman" w:hAnsi="Times New Roman" w:cs="Times New Roman"/>
          <w:sz w:val="24"/>
          <w:szCs w:val="24"/>
        </w:rPr>
      </w:pPr>
    </w:p>
    <w:p w14:paraId="52EA55BB" w14:textId="77777777" w:rsidR="00882DCD" w:rsidRPr="007640BC" w:rsidRDefault="007640BC" w:rsidP="007640BC">
      <w:pPr>
        <w:pStyle w:val="Ttulo2"/>
        <w:rPr>
          <w:b/>
          <w:sz w:val="32"/>
          <w:szCs w:val="32"/>
        </w:rPr>
      </w:pPr>
      <w:r>
        <w:rPr>
          <w:b/>
          <w:sz w:val="32"/>
          <w:szCs w:val="32"/>
        </w:rPr>
        <w:t xml:space="preserve">9.1 </w:t>
      </w:r>
      <w:r w:rsidR="00AD7C85" w:rsidRPr="007640BC">
        <w:rPr>
          <w:b/>
          <w:sz w:val="32"/>
          <w:szCs w:val="32"/>
        </w:rPr>
        <w:t xml:space="preserve">Primer </w:t>
      </w:r>
      <w:r w:rsidRPr="007640BC">
        <w:rPr>
          <w:b/>
          <w:sz w:val="32"/>
          <w:szCs w:val="32"/>
        </w:rPr>
        <w:t>análisis</w:t>
      </w:r>
    </w:p>
    <w:p w14:paraId="02E7BF34" w14:textId="77777777" w:rsidR="00882DCD" w:rsidRDefault="00882DCD" w:rsidP="00882DCD">
      <w:pPr>
        <w:rPr>
          <w:rFonts w:ascii="Arial" w:eastAsia="Times New Roman" w:hAnsi="Arial" w:cs="Arial"/>
        </w:rPr>
      </w:pPr>
    </w:p>
    <w:p w14:paraId="0F9EE05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 partir del análisis de las distintas tecnologías hardware en microcontroladores, microprocesadores actuales y teniendo en cuenta las ventajas y desventajas, tanto en factores como rendimientos, tiempos de respuesta, consumo energético, portabilidad; examinada con la experiencia de la utilización de la familia de Arduino (Arduino Uno,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PC (Ubuntu Mate), Raspberry Pi 3 Modelo B, como así también los distintos módulos arduino-compatibles como la cámara OV7670, GPS, ESP8266(Wifi), Bluetooth, entre otros; y articulando con el software dentro del desarrollo de aplicaciones móviles, permitió analizar Android con sus respectivos entornos de desarrollo como: Android Studio, Intel XDK, Ionic, App Inventor, Cordova, etc; y dada la necesidad de que el SAR debiera ser portable para cualquier dispositivo que posea una conexión Wifi, es que se decide realizar una aplicación </w:t>
      </w:r>
      <w:r w:rsidR="007640BC">
        <w:rPr>
          <w:rFonts w:ascii="Arial" w:eastAsia="Times New Roman" w:hAnsi="Arial" w:cs="Arial"/>
          <w:sz w:val="24"/>
          <w:szCs w:val="24"/>
        </w:rPr>
        <w:t>web</w:t>
      </w:r>
      <w:r w:rsidRPr="007640BC">
        <w:rPr>
          <w:rFonts w:ascii="Arial" w:eastAsia="Times New Roman" w:hAnsi="Arial" w:cs="Arial"/>
          <w:sz w:val="24"/>
          <w:szCs w:val="24"/>
        </w:rPr>
        <w:t xml:space="preserve">, seleccionando el </w:t>
      </w:r>
      <w:r w:rsidRPr="007640BC">
        <w:rPr>
          <w:rFonts w:ascii="Arial" w:eastAsia="Times New Roman" w:hAnsi="Arial" w:cs="Arial"/>
          <w:color w:val="auto"/>
          <w:sz w:val="24"/>
          <w:szCs w:val="24"/>
        </w:rPr>
        <w:t xml:space="preserve">stack </w:t>
      </w:r>
      <w:commentRangeStart w:id="947"/>
      <w:r w:rsidRPr="007640BC">
        <w:rPr>
          <w:rFonts w:ascii="Arial" w:eastAsia="Times New Roman" w:hAnsi="Arial" w:cs="Arial"/>
          <w:color w:val="auto"/>
          <w:sz w:val="24"/>
          <w:szCs w:val="24"/>
        </w:rPr>
        <w:t>MEAN</w:t>
      </w:r>
      <w:commentRangeEnd w:id="947"/>
      <w:r w:rsidR="000364DC">
        <w:rPr>
          <w:rStyle w:val="Refdecomentario"/>
        </w:rPr>
        <w:commentReference w:id="947"/>
      </w:r>
      <w:r w:rsidRPr="007640BC">
        <w:rPr>
          <w:rFonts w:ascii="Arial" w:eastAsia="Times New Roman" w:hAnsi="Arial" w:cs="Arial"/>
          <w:sz w:val="24"/>
          <w:szCs w:val="24"/>
        </w:rPr>
        <w:t>.</w:t>
      </w:r>
    </w:p>
    <w:p w14:paraId="5D1066A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Estas investigaciones nos permiten </w:t>
      </w:r>
      <w:commentRangeStart w:id="948"/>
      <w:r w:rsidRPr="007640BC">
        <w:rPr>
          <w:rFonts w:ascii="Arial" w:eastAsia="Times New Roman" w:hAnsi="Arial" w:cs="Arial"/>
          <w:sz w:val="24"/>
          <w:szCs w:val="24"/>
        </w:rPr>
        <w:t xml:space="preserve">concluir </w:t>
      </w:r>
      <w:commentRangeEnd w:id="948"/>
      <w:r w:rsidR="000364DC">
        <w:rPr>
          <w:rStyle w:val="Refdecomentario"/>
        </w:rPr>
        <w:commentReference w:id="948"/>
      </w:r>
      <w:r w:rsidRPr="007640BC">
        <w:rPr>
          <w:rFonts w:ascii="Arial" w:eastAsia="Times New Roman" w:hAnsi="Arial" w:cs="Arial"/>
          <w:sz w:val="24"/>
          <w:szCs w:val="24"/>
        </w:rPr>
        <w:t>en la siguiente selección final de tecnologías hardware y software para la creación del SAR.</w:t>
      </w:r>
    </w:p>
    <w:p w14:paraId="593E3236" w14:textId="77777777" w:rsidR="00882DCD" w:rsidRPr="009254E0" w:rsidRDefault="00882DCD" w:rsidP="00882DCD">
      <w:pPr>
        <w:rPr>
          <w:rFonts w:ascii="Times New Roman" w:eastAsia="Times New Roman" w:hAnsi="Times New Roman" w:cs="Times New Roman"/>
          <w:sz w:val="24"/>
          <w:szCs w:val="24"/>
        </w:rPr>
      </w:pPr>
    </w:p>
    <w:p w14:paraId="421927E5" w14:textId="77777777" w:rsidR="00882DCD" w:rsidRPr="007640BC" w:rsidRDefault="007640BC" w:rsidP="007640BC">
      <w:pPr>
        <w:pStyle w:val="Ttulo2"/>
        <w:rPr>
          <w:b/>
          <w:sz w:val="32"/>
          <w:szCs w:val="32"/>
        </w:rPr>
      </w:pPr>
      <w:r>
        <w:rPr>
          <w:b/>
          <w:sz w:val="32"/>
          <w:szCs w:val="32"/>
        </w:rPr>
        <w:t xml:space="preserve">9.2 </w:t>
      </w:r>
      <w:r w:rsidR="00882DCD" w:rsidRPr="007640BC">
        <w:rPr>
          <w:b/>
          <w:sz w:val="32"/>
          <w:szCs w:val="32"/>
        </w:rPr>
        <w:t>Selección tecnologías hardware</w:t>
      </w:r>
    </w:p>
    <w:p w14:paraId="5A1C53B5" w14:textId="77777777" w:rsidR="00882DCD" w:rsidRPr="009254E0" w:rsidRDefault="00882DCD" w:rsidP="00882DCD">
      <w:pPr>
        <w:rPr>
          <w:rFonts w:ascii="Times New Roman" w:eastAsia="Times New Roman" w:hAnsi="Times New Roman" w:cs="Times New Roman"/>
          <w:sz w:val="24"/>
          <w:szCs w:val="24"/>
        </w:rPr>
      </w:pPr>
    </w:p>
    <w:p w14:paraId="0BC42697" w14:textId="77777777" w:rsidR="00882DCD" w:rsidRDefault="007640BC" w:rsidP="007640BC">
      <w:pPr>
        <w:pStyle w:val="Ttulo3"/>
        <w:rPr>
          <w:b w:val="0"/>
          <w:sz w:val="28"/>
          <w:szCs w:val="28"/>
        </w:rPr>
      </w:pPr>
      <w:r>
        <w:rPr>
          <w:b w:val="0"/>
          <w:sz w:val="28"/>
          <w:szCs w:val="28"/>
        </w:rPr>
        <w:t xml:space="preserve">9.2.1 </w:t>
      </w:r>
      <w:r w:rsidR="00882DCD" w:rsidRPr="007640BC">
        <w:rPr>
          <w:b w:val="0"/>
          <w:sz w:val="28"/>
          <w:szCs w:val="28"/>
        </w:rPr>
        <w:t>¿Por qué Arduino?</w:t>
      </w:r>
    </w:p>
    <w:p w14:paraId="7F092E8A" w14:textId="77777777" w:rsidR="007640BC" w:rsidRPr="007640BC" w:rsidRDefault="007640BC" w:rsidP="007640BC"/>
    <w:p w14:paraId="1E4B7379"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Como se abordó en el capítulo 5 (Arduino), siendo una arquitectura hardware pensada para hobbistas, diseñadores y personas no relacionadas con la electrónica ni la programación a bajo nivel, Arduino permite una curva de aprendizaje </w:t>
      </w:r>
      <w:commentRangeStart w:id="949"/>
      <w:r w:rsidRPr="007640BC">
        <w:rPr>
          <w:rFonts w:ascii="Arial" w:eastAsia="Times New Roman" w:hAnsi="Arial" w:cs="Arial"/>
          <w:sz w:val="24"/>
          <w:szCs w:val="24"/>
        </w:rPr>
        <w:t>más corta</w:t>
      </w:r>
      <w:commentRangeEnd w:id="949"/>
      <w:r w:rsidR="00CC6716">
        <w:rPr>
          <w:rStyle w:val="Refdecomentario"/>
        </w:rPr>
        <w:commentReference w:id="949"/>
      </w:r>
      <w:r w:rsidRPr="007640BC">
        <w:rPr>
          <w:rFonts w:ascii="Arial" w:eastAsia="Times New Roman" w:hAnsi="Arial" w:cs="Arial"/>
          <w:sz w:val="24"/>
          <w:szCs w:val="24"/>
        </w:rPr>
        <w:t xml:space="preserve"> y la facilidad de conexión de los distintos componentes la hace muy atractiva, para encarar distintos proyectos con diversos niveles de complejidad. </w:t>
      </w:r>
    </w:p>
    <w:p w14:paraId="4F99AEDD"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w:t>
      </w:r>
      <w:r w:rsidR="007640BC" w:rsidRPr="007640BC">
        <w:rPr>
          <w:rFonts w:ascii="Arial" w:eastAsia="Times New Roman" w:hAnsi="Arial" w:cs="Arial"/>
          <w:sz w:val="24"/>
          <w:szCs w:val="24"/>
        </w:rPr>
        <w:t>Arduino, fueron</w:t>
      </w:r>
      <w:r w:rsidRPr="007640BC">
        <w:rPr>
          <w:rFonts w:ascii="Arial" w:eastAsia="Times New Roman" w:hAnsi="Arial" w:cs="Arial"/>
          <w:sz w:val="24"/>
          <w:szCs w:val="24"/>
        </w:rPr>
        <w:t xml:space="preserve"> pensadas mayormente para un uso del control de sensores y actuadores utilizando un microcontrolador, esto genera </w:t>
      </w:r>
      <w:r w:rsidR="007640BC" w:rsidRPr="007640BC">
        <w:rPr>
          <w:rFonts w:ascii="Arial" w:eastAsia="Times New Roman" w:hAnsi="Arial" w:cs="Arial"/>
          <w:sz w:val="24"/>
          <w:szCs w:val="24"/>
        </w:rPr>
        <w:t>una mejor transición</w:t>
      </w:r>
      <w:r w:rsidRPr="007640BC">
        <w:rPr>
          <w:rFonts w:ascii="Arial" w:eastAsia="Times New Roman" w:hAnsi="Arial" w:cs="Arial"/>
          <w:sz w:val="24"/>
          <w:szCs w:val="24"/>
        </w:rPr>
        <w:t xml:space="preserve"> desde la electrónica discreta a la electrónica programable. </w:t>
      </w:r>
    </w:p>
    <w:p w14:paraId="55D6402E" w14:textId="094B95D8" w:rsidR="00882DCD" w:rsidRPr="007640BC" w:rsidRDefault="00882DCD" w:rsidP="00882DCD">
      <w:pPr>
        <w:rPr>
          <w:rFonts w:ascii="Times New Roman" w:eastAsia="Times New Roman" w:hAnsi="Times New Roman" w:cs="Times New Roman"/>
          <w:sz w:val="24"/>
          <w:szCs w:val="24"/>
        </w:rPr>
      </w:pPr>
      <w:del w:id="950" w:author="Nahuel Defossé" w:date="2017-12-22T12:59:00Z">
        <w:r w:rsidRPr="007640BC" w:rsidDel="00ED0BD0">
          <w:rPr>
            <w:rFonts w:ascii="Arial" w:eastAsia="Times New Roman" w:hAnsi="Arial" w:cs="Arial"/>
            <w:sz w:val="24"/>
            <w:szCs w:val="24"/>
          </w:rPr>
          <w:delText xml:space="preserve">Las </w:delText>
        </w:r>
      </w:del>
      <w:ins w:id="951" w:author="Nahuel Defossé" w:date="2017-12-22T12:59:00Z">
        <w:r w:rsidR="00ED0BD0">
          <w:rPr>
            <w:rFonts w:ascii="Arial" w:eastAsia="Times New Roman" w:hAnsi="Arial" w:cs="Arial"/>
            <w:sz w:val="24"/>
            <w:szCs w:val="24"/>
          </w:rPr>
          <w:t>Dentro de la plataforma Arduino, se seleccionó</w:t>
        </w:r>
      </w:ins>
      <w:del w:id="952" w:author="Nahuel Defossé" w:date="2017-12-22T12:59:00Z">
        <w:r w:rsidRPr="007640BC" w:rsidDel="00ED0BD0">
          <w:rPr>
            <w:rFonts w:ascii="Arial" w:eastAsia="Times New Roman" w:hAnsi="Arial" w:cs="Arial"/>
            <w:sz w:val="24"/>
            <w:szCs w:val="24"/>
          </w:rPr>
          <w:delText>placas utilizadas fueron la</w:delText>
        </w:r>
      </w:del>
      <w:r w:rsidRPr="007640BC">
        <w:rPr>
          <w:rFonts w:ascii="Arial" w:eastAsia="Times New Roman" w:hAnsi="Arial" w:cs="Arial"/>
          <w:sz w:val="24"/>
          <w:szCs w:val="24"/>
        </w:rPr>
        <w:t xml:space="preserve"> </w:t>
      </w:r>
      <w:r w:rsidR="007640BC">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w:t>
      </w:r>
      <w:ins w:id="953" w:author="Nahuel Defossé" w:date="2017-12-22T12:59:00Z">
        <w:r w:rsidR="00ED0BD0">
          <w:rPr>
            <w:rFonts w:ascii="Arial" w:eastAsia="Times New Roman" w:hAnsi="Arial" w:cs="Arial"/>
            <w:sz w:val="24"/>
            <w:szCs w:val="24"/>
          </w:rPr>
          <w:t xml:space="preserve"> </w:t>
        </w:r>
        <w:r w:rsidR="00ED0BD0" w:rsidRPr="007640BC">
          <w:rPr>
            <w:rFonts w:ascii="Arial" w:eastAsia="Times New Roman" w:hAnsi="Arial" w:cs="Arial"/>
            <w:sz w:val="24"/>
            <w:szCs w:val="24"/>
          </w:rPr>
          <w:t>simples</w:t>
        </w:r>
      </w:ins>
      <w:r w:rsidRPr="007640BC">
        <w:rPr>
          <w:rFonts w:ascii="Arial" w:eastAsia="Times New Roman" w:hAnsi="Arial" w:cs="Arial"/>
          <w:sz w:val="24"/>
          <w:szCs w:val="24"/>
        </w:rPr>
        <w:t xml:space="preserve"> con </w:t>
      </w:r>
      <w:r w:rsidRPr="00ED0BD0">
        <w:rPr>
          <w:rFonts w:ascii="Arial" w:eastAsia="Times New Roman" w:hAnsi="Arial" w:cs="Arial"/>
          <w:i/>
          <w:sz w:val="24"/>
          <w:szCs w:val="24"/>
          <w:rPrChange w:id="954" w:author="Nahuel Defossé" w:date="2017-12-22T12:59:00Z">
            <w:rPr>
              <w:rFonts w:ascii="Arial" w:eastAsia="Times New Roman" w:hAnsi="Arial" w:cs="Arial"/>
              <w:sz w:val="24"/>
              <w:szCs w:val="24"/>
            </w:rPr>
          </w:rPrChange>
        </w:rPr>
        <w:t>protoboard</w:t>
      </w:r>
      <w:del w:id="955" w:author="Nahuel Defossé" w:date="2017-12-22T12:59:00Z">
        <w:r w:rsidRPr="007640BC" w:rsidDel="00ED0BD0">
          <w:rPr>
            <w:rFonts w:ascii="Arial" w:eastAsia="Times New Roman" w:hAnsi="Arial" w:cs="Arial"/>
            <w:sz w:val="24"/>
            <w:szCs w:val="24"/>
          </w:rPr>
          <w:delText xml:space="preserve"> simples</w:delText>
        </w:r>
      </w:del>
      <w:r w:rsidRPr="007640BC">
        <w:rPr>
          <w:rFonts w:ascii="Arial" w:eastAsia="Times New Roman" w:hAnsi="Arial" w:cs="Arial"/>
          <w:sz w:val="24"/>
          <w:szCs w:val="24"/>
        </w:rPr>
        <w:t>, desde la manipulación de actuadores con motores hasta la toma de datos de distintos sensores como temperatura, humedad</w:t>
      </w:r>
      <w:r w:rsidR="007640BC">
        <w:rPr>
          <w:rFonts w:ascii="Arial" w:eastAsia="Times New Roman" w:hAnsi="Arial" w:cs="Arial"/>
          <w:sz w:val="24"/>
          <w:szCs w:val="24"/>
        </w:rPr>
        <w:t xml:space="preserve">, </w:t>
      </w:r>
      <w:r w:rsidRPr="007640BC">
        <w:rPr>
          <w:rFonts w:ascii="Arial" w:eastAsia="Times New Roman" w:hAnsi="Arial" w:cs="Arial"/>
          <w:sz w:val="24"/>
          <w:szCs w:val="24"/>
        </w:rPr>
        <w:t>obstáculos</w:t>
      </w:r>
      <w:r w:rsidR="007640BC">
        <w:rPr>
          <w:rFonts w:ascii="Arial" w:eastAsia="Times New Roman" w:hAnsi="Arial" w:cs="Arial"/>
          <w:sz w:val="24"/>
          <w:szCs w:val="24"/>
        </w:rPr>
        <w:t>, entre otros</w:t>
      </w:r>
      <w:r w:rsidRPr="007640BC">
        <w:rPr>
          <w:rFonts w:ascii="Arial" w:eastAsia="Times New Roman" w:hAnsi="Arial" w:cs="Arial"/>
          <w:sz w:val="24"/>
          <w:szCs w:val="24"/>
        </w:rPr>
        <w:t xml:space="preserve">. </w:t>
      </w:r>
      <w:del w:id="956" w:author="Nahuel Defossé" w:date="2017-12-22T13:00:00Z">
        <w:r w:rsidRPr="007640BC" w:rsidDel="00ED0BD0">
          <w:rPr>
            <w:rFonts w:ascii="Arial" w:eastAsia="Times New Roman" w:hAnsi="Arial" w:cs="Arial"/>
            <w:sz w:val="24"/>
            <w:szCs w:val="24"/>
          </w:rPr>
          <w:delText xml:space="preserve">El problema </w:delText>
        </w:r>
      </w:del>
      <w:ins w:id="957" w:author="Nahuel Defossé" w:date="2017-12-22T13:00:00Z">
        <w:r w:rsidR="00ED0BD0">
          <w:rPr>
            <w:rFonts w:ascii="Arial" w:eastAsia="Times New Roman" w:hAnsi="Arial" w:cs="Arial"/>
            <w:sz w:val="24"/>
            <w:szCs w:val="24"/>
          </w:rPr>
          <w:t xml:space="preserve">Se </w:t>
        </w:r>
      </w:ins>
      <w:del w:id="958" w:author="Nahuel Defossé" w:date="2017-12-22T13:00:00Z">
        <w:r w:rsidRPr="007640BC" w:rsidDel="00ED0BD0">
          <w:rPr>
            <w:rFonts w:ascii="Arial" w:eastAsia="Times New Roman" w:hAnsi="Arial" w:cs="Arial"/>
            <w:sz w:val="24"/>
            <w:szCs w:val="24"/>
          </w:rPr>
          <w:delText xml:space="preserve">encontrado </w:delText>
        </w:r>
      </w:del>
      <w:ins w:id="959" w:author="Nahuel Defossé" w:date="2017-12-22T13:00:00Z">
        <w:r w:rsidR="00ED0BD0">
          <w:rPr>
            <w:rFonts w:ascii="Arial" w:eastAsia="Times New Roman" w:hAnsi="Arial" w:cs="Arial"/>
            <w:sz w:val="24"/>
            <w:szCs w:val="24"/>
          </w:rPr>
          <w:t xml:space="preserve">encontró </w:t>
        </w:r>
      </w:ins>
      <w:r w:rsidRPr="007640BC">
        <w:rPr>
          <w:rFonts w:ascii="Arial" w:eastAsia="Times New Roman" w:hAnsi="Arial" w:cs="Arial"/>
          <w:sz w:val="24"/>
          <w:szCs w:val="24"/>
        </w:rPr>
        <w:t xml:space="preserve">en la placa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w:t>
      </w:r>
      <w:del w:id="960" w:author="Nahuel Defossé" w:date="2017-12-22T13:00:00Z">
        <w:r w:rsidRPr="007640BC" w:rsidDel="00ED0BD0">
          <w:rPr>
            <w:rFonts w:ascii="Arial" w:eastAsia="Times New Roman" w:hAnsi="Arial" w:cs="Arial"/>
            <w:sz w:val="24"/>
            <w:szCs w:val="24"/>
          </w:rPr>
          <w:delText xml:space="preserve">era la poca disponibilidad de pines </w:delText>
        </w:r>
      </w:del>
      <w:ins w:id="961" w:author="Nahuel Defossé" w:date="2017-12-22T13:00:00Z">
        <w:r w:rsidR="00ED0BD0">
          <w:rPr>
            <w:rFonts w:ascii="Arial" w:eastAsia="Times New Roman" w:hAnsi="Arial" w:cs="Arial"/>
            <w:sz w:val="24"/>
            <w:szCs w:val="24"/>
          </w:rPr>
          <w:t xml:space="preserve">una baja disponibilidad de pines </w:t>
        </w:r>
      </w:ins>
      <w:r w:rsidRPr="007640BC">
        <w:rPr>
          <w:rFonts w:ascii="Arial" w:eastAsia="Times New Roman" w:hAnsi="Arial" w:cs="Arial"/>
          <w:sz w:val="24"/>
          <w:szCs w:val="24"/>
        </w:rPr>
        <w:t>E/S para la cantidad de sensores/actuadores y módulos que se requerían conectar</w:t>
      </w:r>
      <w:ins w:id="962" w:author="Nahuel Defossé" w:date="2017-12-22T13:00:00Z">
        <w:r w:rsidR="00ED0BD0">
          <w:rPr>
            <w:rFonts w:ascii="Arial" w:eastAsia="Times New Roman" w:hAnsi="Arial" w:cs="Arial"/>
            <w:sz w:val="24"/>
            <w:szCs w:val="24"/>
          </w:rPr>
          <w:t xml:space="preserve">. Por tal motivo se decidió </w:t>
        </w:r>
      </w:ins>
      <w:del w:id="963" w:author="Nahuel Defossé" w:date="2017-12-22T13:00:00Z">
        <w:r w:rsidRPr="007640BC" w:rsidDel="00ED0BD0">
          <w:rPr>
            <w:rFonts w:ascii="Arial" w:eastAsia="Times New Roman" w:hAnsi="Arial" w:cs="Arial"/>
            <w:sz w:val="24"/>
            <w:szCs w:val="24"/>
          </w:rPr>
          <w:delText xml:space="preserve">, es por ello que se prefirió </w:delText>
        </w:r>
      </w:del>
      <w:r w:rsidRPr="007640BC">
        <w:rPr>
          <w:rFonts w:ascii="Arial" w:eastAsia="Times New Roman" w:hAnsi="Arial" w:cs="Arial"/>
          <w:sz w:val="24"/>
          <w:szCs w:val="24"/>
        </w:rPr>
        <w:t xml:space="preserve">ampliar la cantidad de pines </w:t>
      </w:r>
      <w:r w:rsidR="007640BC">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del w:id="964" w:author="Nahuel Defossé" w:date="2017-12-22T13:01:00Z">
        <w:r w:rsidRPr="007640BC" w:rsidDel="00ED0BD0">
          <w:rPr>
            <w:rFonts w:ascii="Arial" w:eastAsia="Times New Roman" w:hAnsi="Arial" w:cs="Arial"/>
            <w:sz w:val="24"/>
            <w:szCs w:val="24"/>
          </w:rPr>
          <w:delText xml:space="preserve">otorgaba </w:delText>
        </w:r>
      </w:del>
      <w:ins w:id="965" w:author="Nahuel Defossé" w:date="2017-12-22T13:01:00Z">
        <w:r w:rsidR="00ED0BD0">
          <w:rPr>
            <w:rFonts w:ascii="Arial" w:eastAsia="Times New Roman" w:hAnsi="Arial" w:cs="Arial"/>
            <w:sz w:val="24"/>
            <w:szCs w:val="24"/>
          </w:rPr>
          <w:t>otorga</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mayor cantidad de pines, </w:t>
      </w:r>
      <w:del w:id="966" w:author="Nahuel Defossé" w:date="2017-12-22T13:01:00Z">
        <w:r w:rsidRPr="007640BC" w:rsidDel="00ED0BD0">
          <w:rPr>
            <w:rFonts w:ascii="Arial" w:eastAsia="Times New Roman" w:hAnsi="Arial" w:cs="Arial"/>
            <w:sz w:val="24"/>
            <w:szCs w:val="24"/>
          </w:rPr>
          <w:delText xml:space="preserve">pero </w:delText>
        </w:r>
      </w:del>
      <w:ins w:id="967" w:author="Nahuel Defossé" w:date="2017-12-22T13:01:00Z">
        <w:r w:rsidR="00ED0BD0">
          <w:rPr>
            <w:rFonts w:ascii="Arial" w:eastAsia="Times New Roman" w:hAnsi="Arial" w:cs="Arial"/>
            <w:sz w:val="24"/>
            <w:szCs w:val="24"/>
          </w:rPr>
          <w:t>sin</w:t>
        </w:r>
      </w:ins>
      <w:del w:id="968" w:author="Nahuel Defossé" w:date="2017-12-22T13:01:00Z">
        <w:r w:rsidRPr="007640BC" w:rsidDel="00ED0BD0">
          <w:rPr>
            <w:rFonts w:ascii="Arial" w:eastAsia="Times New Roman" w:hAnsi="Arial" w:cs="Arial"/>
            <w:sz w:val="24"/>
            <w:szCs w:val="24"/>
          </w:rPr>
          <w:delText>no</w:delText>
        </w:r>
      </w:del>
      <w:r w:rsidRPr="007640BC">
        <w:rPr>
          <w:rFonts w:ascii="Arial" w:eastAsia="Times New Roman" w:hAnsi="Arial" w:cs="Arial"/>
          <w:sz w:val="24"/>
          <w:szCs w:val="24"/>
        </w:rPr>
        <w:t xml:space="preserve"> </w:t>
      </w:r>
      <w:del w:id="969" w:author="Nahuel Defossé" w:date="2017-12-22T13:01:00Z">
        <w:r w:rsidRPr="007640BC" w:rsidDel="00ED0BD0">
          <w:rPr>
            <w:rFonts w:ascii="Arial" w:eastAsia="Times New Roman" w:hAnsi="Arial" w:cs="Arial"/>
            <w:sz w:val="24"/>
            <w:szCs w:val="24"/>
          </w:rPr>
          <w:delText xml:space="preserve">expandía </w:delText>
        </w:r>
      </w:del>
      <w:ins w:id="970" w:author="Nahuel Defossé" w:date="2017-12-22T13:01:00Z">
        <w:r w:rsidR="00ED0BD0" w:rsidRPr="007640BC">
          <w:rPr>
            <w:rFonts w:ascii="Arial" w:eastAsia="Times New Roman" w:hAnsi="Arial" w:cs="Arial"/>
            <w:sz w:val="24"/>
            <w:szCs w:val="24"/>
          </w:rPr>
          <w:t>expand</w:t>
        </w:r>
        <w:r w:rsidR="00ED0BD0">
          <w:rPr>
            <w:rFonts w:ascii="Arial" w:eastAsia="Times New Roman" w:hAnsi="Arial" w:cs="Arial"/>
            <w:sz w:val="24"/>
            <w:szCs w:val="24"/>
          </w:rPr>
          <w:t>ir</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la cantidad de memoria </w:t>
      </w:r>
      <w:del w:id="971" w:author="Nahuel Defossé" w:date="2017-12-22T13:01:00Z">
        <w:r w:rsidRPr="007640BC" w:rsidDel="00ED0BD0">
          <w:rPr>
            <w:rFonts w:ascii="Arial" w:eastAsia="Times New Roman" w:hAnsi="Arial" w:cs="Arial"/>
            <w:sz w:val="24"/>
            <w:szCs w:val="24"/>
          </w:rPr>
          <w:delText xml:space="preserve">y </w:delText>
        </w:r>
      </w:del>
      <w:ins w:id="972" w:author="Nahuel Defossé" w:date="2017-12-22T13:01:00Z">
        <w:r w:rsidR="00ED0BD0">
          <w:rPr>
            <w:rFonts w:ascii="Arial" w:eastAsia="Times New Roman" w:hAnsi="Arial" w:cs="Arial"/>
            <w:sz w:val="24"/>
            <w:szCs w:val="24"/>
          </w:rPr>
          <w:t>ni</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procesamiento</w:t>
      </w:r>
      <w:ins w:id="973" w:author="Nahuel Defossé" w:date="2017-12-22T13:01:00Z">
        <w:r w:rsidR="00ED0BD0">
          <w:rPr>
            <w:rFonts w:ascii="Arial" w:eastAsia="Times New Roman" w:hAnsi="Arial" w:cs="Arial"/>
            <w:sz w:val="24"/>
            <w:szCs w:val="24"/>
          </w:rPr>
          <w:t xml:space="preserve">. Este detalle devino </w:t>
        </w:r>
      </w:ins>
      <w:del w:id="974" w:author="Nahuel Defossé" w:date="2017-12-22T13:01:00Z">
        <w:r w:rsidRPr="007640BC" w:rsidDel="00ED0BD0">
          <w:rPr>
            <w:rFonts w:ascii="Arial" w:eastAsia="Times New Roman" w:hAnsi="Arial" w:cs="Arial"/>
            <w:sz w:val="24"/>
            <w:szCs w:val="24"/>
          </w:rPr>
          <w:delText xml:space="preserve">, generando </w:delText>
        </w:r>
      </w:del>
      <w:ins w:id="975" w:author="Nahuel Defossé" w:date="2017-12-22T13:01:00Z">
        <w:r w:rsidR="00ED0BD0">
          <w:rPr>
            <w:rFonts w:ascii="Arial" w:eastAsia="Times New Roman" w:hAnsi="Arial" w:cs="Arial"/>
            <w:sz w:val="24"/>
            <w:szCs w:val="24"/>
          </w:rPr>
          <w:t xml:space="preserve">en la </w:t>
        </w:r>
      </w:ins>
      <w:r w:rsidRPr="007640BC">
        <w:rPr>
          <w:rFonts w:ascii="Arial" w:eastAsia="Times New Roman" w:hAnsi="Arial" w:cs="Arial"/>
          <w:sz w:val="24"/>
          <w:szCs w:val="24"/>
        </w:rPr>
        <w:t>dificultad a la hora de</w:t>
      </w:r>
      <w:ins w:id="976" w:author="Nahuel Defossé" w:date="2017-12-22T13:01:00Z">
        <w:r w:rsidR="00ED0BD0">
          <w:rPr>
            <w:rFonts w:ascii="Arial" w:eastAsia="Times New Roman" w:hAnsi="Arial" w:cs="Arial"/>
            <w:sz w:val="24"/>
            <w:szCs w:val="24"/>
          </w:rPr>
          <w:t xml:space="preserve"> la</w:t>
        </w:r>
      </w:ins>
      <w:r w:rsidRPr="007640BC">
        <w:rPr>
          <w:rFonts w:ascii="Arial" w:eastAsia="Times New Roman" w:hAnsi="Arial" w:cs="Arial"/>
          <w:sz w:val="24"/>
          <w:szCs w:val="24"/>
        </w:rPr>
        <w:t xml:space="preserve"> programa</w:t>
      </w:r>
      <w:ins w:id="977" w:author="Nahuel Defossé" w:date="2017-12-22T13:01:00Z">
        <w:r w:rsidR="00ED0BD0">
          <w:rPr>
            <w:rFonts w:ascii="Arial" w:eastAsia="Times New Roman" w:hAnsi="Arial" w:cs="Arial"/>
            <w:sz w:val="24"/>
            <w:szCs w:val="24"/>
          </w:rPr>
          <w:t>ción</w:t>
        </w:r>
      </w:ins>
      <w:del w:id="978" w:author="Nahuel Defossé" w:date="2017-12-22T13:01:00Z">
        <w:r w:rsidRPr="007640BC" w:rsidDel="00ED0BD0">
          <w:rPr>
            <w:rFonts w:ascii="Arial" w:eastAsia="Times New Roman" w:hAnsi="Arial" w:cs="Arial"/>
            <w:sz w:val="24"/>
            <w:szCs w:val="24"/>
          </w:rPr>
          <w:delText>r</w:delText>
        </w:r>
      </w:del>
      <w:r w:rsidRPr="007640BC">
        <w:rPr>
          <w:rFonts w:ascii="Arial" w:eastAsia="Times New Roman" w:hAnsi="Arial" w:cs="Arial"/>
          <w:sz w:val="24"/>
          <w:szCs w:val="24"/>
        </w:rPr>
        <w:t xml:space="preserve">, </w:t>
      </w:r>
      <w:del w:id="979" w:author="Nahuel Defossé" w:date="2017-12-22T13:02:00Z">
        <w:r w:rsidRPr="007640BC" w:rsidDel="00ED0BD0">
          <w:rPr>
            <w:rFonts w:ascii="Arial" w:eastAsia="Times New Roman" w:hAnsi="Arial" w:cs="Arial"/>
            <w:sz w:val="24"/>
            <w:szCs w:val="24"/>
          </w:rPr>
          <w:delText xml:space="preserve">sin </w:delText>
        </w:r>
      </w:del>
      <w:ins w:id="980" w:author="Nahuel Defossé" w:date="2017-12-22T13:02:00Z">
        <w:r w:rsidR="00ED0BD0">
          <w:rPr>
            <w:rFonts w:ascii="Arial" w:eastAsia="Times New Roman" w:hAnsi="Arial" w:cs="Arial"/>
            <w:sz w:val="24"/>
            <w:szCs w:val="24"/>
          </w:rPr>
          <w:t>por</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contar con </w:t>
      </w:r>
      <w:del w:id="981" w:author="Nahuel Defossé" w:date="2017-12-22T13:02:00Z">
        <w:r w:rsidRPr="007640BC" w:rsidDel="00ED0BD0">
          <w:rPr>
            <w:rFonts w:ascii="Arial" w:eastAsia="Times New Roman" w:hAnsi="Arial" w:cs="Arial"/>
            <w:sz w:val="24"/>
            <w:szCs w:val="24"/>
          </w:rPr>
          <w:delText xml:space="preserve">tantas </w:delText>
        </w:r>
      </w:del>
      <w:ins w:id="982" w:author="Nahuel Defossé" w:date="2017-12-22T13:02:00Z">
        <w:r w:rsidR="00ED0BD0">
          <w:rPr>
            <w:rFonts w:ascii="Arial" w:eastAsia="Times New Roman" w:hAnsi="Arial" w:cs="Arial"/>
            <w:sz w:val="24"/>
            <w:szCs w:val="24"/>
          </w:rPr>
          <w:t>pocas</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interrupciones hardware</w:t>
      </w:r>
      <w:del w:id="983" w:author="Nahuel Defossé" w:date="2017-12-22T13:02:00Z">
        <w:r w:rsidRPr="007640BC" w:rsidDel="00ED0BD0">
          <w:rPr>
            <w:rFonts w:ascii="Arial" w:eastAsia="Times New Roman" w:hAnsi="Arial" w:cs="Arial"/>
            <w:sz w:val="24"/>
            <w:szCs w:val="24"/>
          </w:rPr>
          <w:delText xml:space="preserve"> y</w:delText>
        </w:r>
      </w:del>
      <w:ins w:id="984" w:author="Nahuel Defossé" w:date="2017-12-22T13:02:00Z">
        <w:r w:rsidR="00ED0BD0">
          <w:rPr>
            <w:rFonts w:ascii="Arial" w:eastAsia="Times New Roman" w:hAnsi="Arial" w:cs="Arial"/>
            <w:sz w:val="24"/>
            <w:szCs w:val="24"/>
          </w:rPr>
          <w:t xml:space="preserve">, forzando a la utilización de consulta periódica o </w:t>
        </w:r>
      </w:ins>
      <w:del w:id="985" w:author="Nahuel Defossé" w:date="2017-12-22T13:02:00Z">
        <w:r w:rsidRPr="00ED0BD0" w:rsidDel="00ED0BD0">
          <w:rPr>
            <w:rFonts w:ascii="Arial" w:eastAsia="Times New Roman" w:hAnsi="Arial" w:cs="Arial"/>
            <w:i/>
            <w:sz w:val="24"/>
            <w:szCs w:val="24"/>
            <w:rPrChange w:id="986" w:author="Nahuel Defossé" w:date="2017-12-22T13:02:00Z">
              <w:rPr>
                <w:rFonts w:ascii="Arial" w:eastAsia="Times New Roman" w:hAnsi="Arial" w:cs="Arial"/>
                <w:sz w:val="24"/>
                <w:szCs w:val="24"/>
              </w:rPr>
            </w:rPrChange>
          </w:rPr>
          <w:delText xml:space="preserve"> generando un pool </w:delText>
        </w:r>
      </w:del>
      <w:ins w:id="987" w:author="Nahuel Defossé" w:date="2017-12-22T13:02:00Z">
        <w:r w:rsidR="00ED0BD0" w:rsidRPr="00ED0BD0">
          <w:rPr>
            <w:rFonts w:ascii="Arial" w:eastAsia="Times New Roman" w:hAnsi="Arial" w:cs="Arial"/>
            <w:i/>
            <w:sz w:val="24"/>
            <w:szCs w:val="24"/>
            <w:rPrChange w:id="988" w:author="Nahuel Defossé" w:date="2017-12-22T13:02:00Z">
              <w:rPr>
                <w:rFonts w:ascii="Arial" w:eastAsia="Times New Roman" w:hAnsi="Arial" w:cs="Arial"/>
                <w:sz w:val="24"/>
                <w:szCs w:val="24"/>
              </w:rPr>
            </w:rPrChange>
          </w:rPr>
          <w:t>pooling</w:t>
        </w:r>
        <w:r w:rsidR="00ED0BD0">
          <w:rPr>
            <w:rFonts w:ascii="Arial" w:eastAsia="Times New Roman" w:hAnsi="Arial" w:cs="Arial"/>
            <w:sz w:val="24"/>
            <w:szCs w:val="24"/>
          </w:rPr>
          <w:t xml:space="preserve"> </w:t>
        </w:r>
      </w:ins>
      <w:del w:id="989" w:author="Nahuel Defossé" w:date="2017-12-22T13:03:00Z">
        <w:r w:rsidRPr="007640BC" w:rsidDel="00ED0BD0">
          <w:rPr>
            <w:rFonts w:ascii="Arial" w:eastAsia="Times New Roman" w:hAnsi="Arial" w:cs="Arial"/>
            <w:sz w:val="24"/>
            <w:szCs w:val="24"/>
          </w:rPr>
          <w:delText xml:space="preserve">constante </w:delText>
        </w:r>
      </w:del>
      <w:r w:rsidRPr="007640BC">
        <w:rPr>
          <w:rFonts w:ascii="Arial" w:eastAsia="Times New Roman" w:hAnsi="Arial" w:cs="Arial"/>
          <w:sz w:val="24"/>
          <w:szCs w:val="24"/>
        </w:rPr>
        <w:t xml:space="preserve">en </w:t>
      </w:r>
      <w:del w:id="990" w:author="Nahuel Defossé" w:date="2017-12-22T13:03:00Z">
        <w:r w:rsidRPr="007640BC" w:rsidDel="00ED0BD0">
          <w:rPr>
            <w:rFonts w:ascii="Arial" w:eastAsia="Times New Roman" w:hAnsi="Arial" w:cs="Arial"/>
            <w:sz w:val="24"/>
            <w:szCs w:val="24"/>
          </w:rPr>
          <w:delText xml:space="preserve">su </w:delText>
        </w:r>
      </w:del>
      <w:ins w:id="991" w:author="Nahuel Defossé" w:date="2017-12-22T13:03:00Z">
        <w:r w:rsidR="00ED0BD0">
          <w:rPr>
            <w:rFonts w:ascii="Arial" w:eastAsia="Times New Roman" w:hAnsi="Arial" w:cs="Arial"/>
            <w:sz w:val="24"/>
            <w:szCs w:val="24"/>
          </w:rPr>
          <w:t>el</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bucle principal (</w:t>
      </w:r>
      <w:commentRangeStart w:id="992"/>
      <w:r w:rsidRPr="007640BC">
        <w:rPr>
          <w:rFonts w:ascii="Arial" w:eastAsia="Times New Roman" w:hAnsi="Arial" w:cs="Arial"/>
          <w:sz w:val="24"/>
          <w:szCs w:val="24"/>
        </w:rPr>
        <w:t>loop</w:t>
      </w:r>
      <w:commentRangeEnd w:id="992"/>
      <w:r w:rsidR="00ED0BD0">
        <w:rPr>
          <w:rStyle w:val="Refdecomentario"/>
        </w:rPr>
        <w:commentReference w:id="992"/>
      </w:r>
      <w:r w:rsidRPr="007640BC">
        <w:rPr>
          <w:rFonts w:ascii="Arial" w:eastAsia="Times New Roman" w:hAnsi="Arial" w:cs="Arial"/>
          <w:sz w:val="24"/>
          <w:szCs w:val="24"/>
        </w:rPr>
        <w:t xml:space="preserve">).  Estos </w:t>
      </w:r>
      <w:r w:rsidRPr="007640BC">
        <w:rPr>
          <w:rFonts w:ascii="Arial" w:eastAsia="Times New Roman" w:hAnsi="Arial" w:cs="Arial"/>
          <w:sz w:val="24"/>
          <w:szCs w:val="24"/>
        </w:rPr>
        <w:lastRenderedPageBreak/>
        <w:t xml:space="preserve">problemas surgieron a la hora de conectar el módulo de la cámara OV7670 y el módulo </w:t>
      </w:r>
      <w:del w:id="993" w:author="Nahuel Defossé" w:date="2017-12-22T13:03:00Z">
        <w:r w:rsidRPr="007640BC" w:rsidDel="00ED0BD0">
          <w:rPr>
            <w:rFonts w:ascii="Arial" w:eastAsia="Times New Roman" w:hAnsi="Arial" w:cs="Arial"/>
            <w:sz w:val="24"/>
            <w:szCs w:val="24"/>
          </w:rPr>
          <w:delText xml:space="preserve">wifi </w:delText>
        </w:r>
      </w:del>
      <w:ins w:id="994" w:author="Nahuel Defossé" w:date="2017-12-22T13:03:00Z">
        <w:r w:rsidR="00ED0BD0">
          <w:rPr>
            <w:rFonts w:ascii="Arial" w:eastAsia="Times New Roman" w:hAnsi="Arial" w:cs="Arial"/>
            <w:sz w:val="24"/>
            <w:szCs w:val="24"/>
          </w:rPr>
          <w:t>WiFi</w:t>
        </w:r>
        <w:r w:rsidR="00ED0BD0" w:rsidRPr="007640BC">
          <w:rPr>
            <w:rFonts w:ascii="Arial" w:eastAsia="Times New Roman" w:hAnsi="Arial" w:cs="Arial"/>
            <w:sz w:val="24"/>
            <w:szCs w:val="24"/>
          </w:rPr>
          <w:t xml:space="preserve"> </w:t>
        </w:r>
      </w:ins>
      <w:commentRangeStart w:id="995"/>
      <w:r w:rsidRPr="007640BC">
        <w:rPr>
          <w:rFonts w:ascii="Arial" w:eastAsia="Times New Roman" w:hAnsi="Arial" w:cs="Arial"/>
          <w:sz w:val="24"/>
          <w:szCs w:val="24"/>
        </w:rPr>
        <w:t>ESP8266</w:t>
      </w:r>
      <w:commentRangeEnd w:id="995"/>
      <w:r w:rsidR="00ED0BD0">
        <w:rPr>
          <w:rStyle w:val="Refdecomentario"/>
        </w:rPr>
        <w:commentReference w:id="995"/>
      </w:r>
      <w:r w:rsidRPr="007640BC">
        <w:rPr>
          <w:rFonts w:ascii="Arial" w:eastAsia="Times New Roman" w:hAnsi="Arial" w:cs="Arial"/>
          <w:sz w:val="24"/>
          <w:szCs w:val="24"/>
        </w:rPr>
        <w:t>, los cuales requerían una alta cantidad de pines y nivel de cómputo.</w:t>
      </w:r>
    </w:p>
    <w:p w14:paraId="17691422" w14:textId="77777777" w:rsidR="00882DCD" w:rsidRPr="007640BC" w:rsidRDefault="00882DCD" w:rsidP="00882DCD">
      <w:pPr>
        <w:rPr>
          <w:rFonts w:ascii="Times New Roman" w:eastAsia="Times New Roman" w:hAnsi="Times New Roman" w:cs="Times New Roman"/>
          <w:sz w:val="24"/>
          <w:szCs w:val="24"/>
        </w:rPr>
      </w:pPr>
      <w:commentRangeStart w:id="996"/>
      <w:r w:rsidRPr="007640BC">
        <w:rPr>
          <w:rFonts w:ascii="Arial" w:eastAsia="Times New Roman" w:hAnsi="Arial" w:cs="Arial"/>
          <w:sz w:val="24"/>
          <w:szCs w:val="24"/>
        </w:rPr>
        <w:t xml:space="preserve">Dado lo limitado en cuanto a poder de procesamiento y memoria, es por ello que se necesitaba otra plataforma que haga uso de las placas </w:t>
      </w:r>
      <w:r w:rsidR="007640BC">
        <w:rPr>
          <w:rFonts w:ascii="Arial" w:eastAsia="Times New Roman" w:hAnsi="Arial" w:cs="Arial"/>
          <w:sz w:val="24"/>
          <w:szCs w:val="24"/>
        </w:rPr>
        <w:t>A</w:t>
      </w:r>
      <w:r w:rsidRPr="007640BC">
        <w:rPr>
          <w:rFonts w:ascii="Arial" w:eastAsia="Times New Roman" w:hAnsi="Arial" w:cs="Arial"/>
          <w:sz w:val="24"/>
          <w:szCs w:val="24"/>
        </w:rPr>
        <w:t>rduino, resultando</w:t>
      </w:r>
      <w:r w:rsidR="007640BC">
        <w:rPr>
          <w:rFonts w:ascii="Arial" w:eastAsia="Times New Roman" w:hAnsi="Arial" w:cs="Arial"/>
          <w:sz w:val="24"/>
          <w:szCs w:val="24"/>
        </w:rPr>
        <w:t xml:space="preserve"> ser la </w:t>
      </w:r>
      <w:r w:rsidRPr="007640BC">
        <w:rPr>
          <w:rFonts w:ascii="Arial" w:eastAsia="Times New Roman" w:hAnsi="Arial" w:cs="Arial"/>
          <w:sz w:val="24"/>
          <w:szCs w:val="24"/>
        </w:rPr>
        <w:t>Raspberry</w:t>
      </w:r>
      <w:r w:rsidR="007640BC">
        <w:rPr>
          <w:rFonts w:ascii="Arial" w:eastAsia="Times New Roman" w:hAnsi="Arial" w:cs="Arial"/>
          <w:sz w:val="24"/>
          <w:szCs w:val="24"/>
        </w:rPr>
        <w:t xml:space="preserve"> Pi</w:t>
      </w:r>
      <w:r w:rsidRPr="007640BC">
        <w:rPr>
          <w:rFonts w:ascii="Arial" w:eastAsia="Times New Roman" w:hAnsi="Arial" w:cs="Arial"/>
          <w:sz w:val="24"/>
          <w:szCs w:val="24"/>
        </w:rPr>
        <w:t>.</w:t>
      </w:r>
      <w:commentRangeEnd w:id="996"/>
      <w:r w:rsidR="00ED0BD0">
        <w:rPr>
          <w:rStyle w:val="Refdecomentario"/>
        </w:rPr>
        <w:commentReference w:id="996"/>
      </w:r>
    </w:p>
    <w:p w14:paraId="353613A6" w14:textId="77777777" w:rsidR="00882DCD" w:rsidRDefault="00882DCD" w:rsidP="007640BC">
      <w:pPr>
        <w:pStyle w:val="Ttulo3"/>
        <w:rPr>
          <w:b w:val="0"/>
          <w:sz w:val="28"/>
          <w:szCs w:val="28"/>
        </w:rPr>
      </w:pPr>
      <w:r w:rsidRPr="007640BC">
        <w:rPr>
          <w:b w:val="0"/>
          <w:sz w:val="28"/>
          <w:szCs w:val="28"/>
        </w:rPr>
        <w:t>¿Por qué Raspberry?</w:t>
      </w:r>
    </w:p>
    <w:p w14:paraId="769CA317" w14:textId="77777777" w:rsidR="007640BC" w:rsidRPr="007640BC" w:rsidRDefault="007640BC" w:rsidP="007640BC">
      <w:pPr>
        <w:rPr>
          <w:sz w:val="24"/>
          <w:szCs w:val="24"/>
        </w:rPr>
      </w:pPr>
    </w:p>
    <w:p w14:paraId="722996BF"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En el capítulo 4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 </w:t>
      </w:r>
    </w:p>
    <w:p w14:paraId="40892515" w14:textId="15F46482"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Además, cuenta con pines GPIO para las conexión y manipulación de distintos módulos (como actuadores y sensores), aunque como se </w:t>
      </w:r>
      <w:del w:id="997" w:author="Nahuel Defossé" w:date="2017-12-22T13:05:00Z">
        <w:r w:rsidRPr="007640BC" w:rsidDel="00ED0BD0">
          <w:rPr>
            <w:rFonts w:ascii="Arial" w:eastAsia="Times New Roman" w:hAnsi="Arial" w:cs="Arial"/>
            <w:sz w:val="24"/>
            <w:szCs w:val="24"/>
          </w:rPr>
          <w:delText xml:space="preserve">justifica </w:delText>
        </w:r>
      </w:del>
      <w:ins w:id="998" w:author="Nahuel Defossé" w:date="2017-12-22T13:05:00Z">
        <w:r w:rsidR="00ED0BD0">
          <w:rPr>
            <w:rFonts w:ascii="Arial" w:eastAsia="Times New Roman" w:hAnsi="Arial" w:cs="Arial"/>
            <w:sz w:val="24"/>
            <w:szCs w:val="24"/>
          </w:rPr>
          <w:t>analiza</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en el apartado siguiente, </w:t>
      </w:r>
      <w:del w:id="999" w:author="Nahuel Defossé" w:date="2017-12-22T13:05:00Z">
        <w:r w:rsidRPr="007640BC" w:rsidDel="00ED0BD0">
          <w:rPr>
            <w:rFonts w:ascii="Arial" w:eastAsia="Times New Roman" w:hAnsi="Arial" w:cs="Arial"/>
            <w:sz w:val="24"/>
            <w:szCs w:val="24"/>
          </w:rPr>
          <w:delText xml:space="preserve">es </w:delText>
        </w:r>
      </w:del>
      <w:ins w:id="1000" w:author="Nahuel Defossé" w:date="2017-12-22T13:05:00Z">
        <w:r w:rsidR="00ED0BD0">
          <w:rPr>
            <w:rFonts w:ascii="Arial" w:eastAsia="Times New Roman" w:hAnsi="Arial" w:cs="Arial"/>
            <w:sz w:val="24"/>
            <w:szCs w:val="24"/>
          </w:rPr>
          <w:t>se delegó en placas</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del w:id="1001" w:author="Nahuel Defossé" w:date="2017-12-22T13:06:00Z">
        <w:r w:rsidRPr="007640BC" w:rsidDel="00ED0BD0">
          <w:rPr>
            <w:rFonts w:ascii="Arial" w:eastAsia="Times New Roman" w:hAnsi="Arial" w:cs="Arial"/>
            <w:sz w:val="24"/>
            <w:szCs w:val="24"/>
          </w:rPr>
          <w:delText>quien</w:delText>
        </w:r>
        <w:r w:rsidR="007640BC" w:rsidDel="00ED0BD0">
          <w:rPr>
            <w:rFonts w:ascii="Arial" w:eastAsia="Times New Roman" w:hAnsi="Arial" w:cs="Arial"/>
            <w:sz w:val="24"/>
            <w:szCs w:val="24"/>
          </w:rPr>
          <w:delText>es</w:delText>
        </w:r>
        <w:r w:rsidRPr="007640BC" w:rsidDel="00ED0BD0">
          <w:rPr>
            <w:rFonts w:ascii="Arial" w:eastAsia="Times New Roman" w:hAnsi="Arial" w:cs="Arial"/>
            <w:sz w:val="24"/>
            <w:szCs w:val="24"/>
          </w:rPr>
          <w:delText xml:space="preserve"> se encarga</w:delText>
        </w:r>
        <w:r w:rsidR="007640BC" w:rsidDel="00ED0BD0">
          <w:rPr>
            <w:rFonts w:ascii="Arial" w:eastAsia="Times New Roman" w:hAnsi="Arial" w:cs="Arial"/>
            <w:sz w:val="24"/>
            <w:szCs w:val="24"/>
          </w:rPr>
          <w:delText>n</w:delText>
        </w:r>
        <w:r w:rsidRPr="007640BC" w:rsidDel="00ED0BD0">
          <w:rPr>
            <w:rFonts w:ascii="Arial" w:eastAsia="Times New Roman" w:hAnsi="Arial" w:cs="Arial"/>
            <w:sz w:val="24"/>
            <w:szCs w:val="24"/>
          </w:rPr>
          <w:delText xml:space="preserve"> de estas </w:delText>
        </w:r>
      </w:del>
      <w:ins w:id="1002" w:author="Nahuel Defossé" w:date="2017-12-22T13:06:00Z">
        <w:r w:rsidR="00ED0BD0">
          <w:rPr>
            <w:rFonts w:ascii="Arial" w:eastAsia="Times New Roman" w:hAnsi="Arial" w:cs="Arial"/>
            <w:sz w:val="24"/>
            <w:szCs w:val="24"/>
          </w:rPr>
          <w:t xml:space="preserve">las </w:t>
        </w:r>
      </w:ins>
      <w:r w:rsidRPr="007640BC">
        <w:rPr>
          <w:rFonts w:ascii="Arial" w:eastAsia="Times New Roman" w:hAnsi="Arial" w:cs="Arial"/>
          <w:sz w:val="24"/>
          <w:szCs w:val="24"/>
        </w:rPr>
        <w:t>funcionalidades</w:t>
      </w:r>
      <w:ins w:id="1003" w:author="Nahuel Defossé" w:date="2017-12-22T13:06:00Z">
        <w:r w:rsidR="00ED0BD0">
          <w:rPr>
            <w:rFonts w:ascii="Arial" w:eastAsia="Times New Roman" w:hAnsi="Arial" w:cs="Arial"/>
            <w:sz w:val="24"/>
            <w:szCs w:val="24"/>
          </w:rPr>
          <w:t xml:space="preserve"> de control y sensado</w:t>
        </w:r>
      </w:ins>
      <w:r w:rsidRPr="007640BC">
        <w:rPr>
          <w:rFonts w:ascii="Arial" w:eastAsia="Times New Roman" w:hAnsi="Arial" w:cs="Arial"/>
          <w:sz w:val="24"/>
          <w:szCs w:val="24"/>
        </w:rPr>
        <w:t>, exceptuando la conexión y procesamiento de imágenes</w:t>
      </w:r>
      <w:ins w:id="1004" w:author="Nahuel Defossé" w:date="2017-12-22T13:06:00Z">
        <w:r w:rsidR="00ED0BD0">
          <w:rPr>
            <w:rFonts w:ascii="Arial" w:eastAsia="Times New Roman" w:hAnsi="Arial" w:cs="Arial"/>
            <w:sz w:val="24"/>
            <w:szCs w:val="24"/>
          </w:rPr>
          <w:t xml:space="preserve">, delegadas a </w:t>
        </w:r>
      </w:ins>
      <w:del w:id="1005" w:author="Nahuel Defossé" w:date="2017-12-22T13:06:00Z">
        <w:r w:rsidRPr="007640BC" w:rsidDel="00ED0BD0">
          <w:rPr>
            <w:rFonts w:ascii="Arial" w:eastAsia="Times New Roman" w:hAnsi="Arial" w:cs="Arial"/>
            <w:sz w:val="24"/>
            <w:szCs w:val="24"/>
          </w:rPr>
          <w:delText xml:space="preserve"> dadas por </w:delText>
        </w:r>
      </w:del>
      <w:r w:rsidRPr="007640BC">
        <w:rPr>
          <w:rFonts w:ascii="Arial" w:eastAsia="Times New Roman" w:hAnsi="Arial" w:cs="Arial"/>
          <w:sz w:val="24"/>
          <w:szCs w:val="24"/>
        </w:rPr>
        <w:t xml:space="preserve">la cámara </w:t>
      </w:r>
      <w:del w:id="1006" w:author="Nahuel Defossé" w:date="2017-12-22T13:06:00Z">
        <w:r w:rsidRPr="007640BC" w:rsidDel="00ED0BD0">
          <w:rPr>
            <w:rFonts w:ascii="Arial" w:eastAsia="Times New Roman" w:hAnsi="Arial" w:cs="Arial"/>
            <w:sz w:val="24"/>
            <w:szCs w:val="24"/>
          </w:rPr>
          <w:delText xml:space="preserve">v2 exclusiva </w:delText>
        </w:r>
      </w:del>
      <w:r w:rsidRPr="007640BC">
        <w:rPr>
          <w:rFonts w:ascii="Arial" w:eastAsia="Times New Roman" w:hAnsi="Arial" w:cs="Arial"/>
          <w:sz w:val="24"/>
          <w:szCs w:val="24"/>
        </w:rPr>
        <w:t>de Raspberry</w:t>
      </w:r>
      <w:r w:rsidR="002E56D9">
        <w:rPr>
          <w:rFonts w:ascii="Arial" w:eastAsia="Times New Roman" w:hAnsi="Arial" w:cs="Arial"/>
          <w:sz w:val="24"/>
          <w:szCs w:val="24"/>
        </w:rPr>
        <w:t xml:space="preserve"> Pi</w:t>
      </w:r>
      <w:r w:rsidRPr="007640BC">
        <w:rPr>
          <w:rFonts w:ascii="Arial" w:eastAsia="Times New Roman" w:hAnsi="Arial" w:cs="Arial"/>
          <w:sz w:val="24"/>
          <w:szCs w:val="24"/>
        </w:rPr>
        <w:t xml:space="preserve"> </w:t>
      </w:r>
      <w:ins w:id="1007" w:author="Nahuel Defossé" w:date="2017-12-22T13:06:00Z">
        <w:r w:rsidR="00ED0BD0">
          <w:rPr>
            <w:rFonts w:ascii="Arial" w:eastAsia="Times New Roman" w:hAnsi="Arial" w:cs="Arial"/>
            <w:sz w:val="24"/>
            <w:szCs w:val="24"/>
          </w:rPr>
          <w:t xml:space="preserve">v2 </w:t>
        </w:r>
      </w:ins>
      <w:r w:rsidRPr="007640BC">
        <w:rPr>
          <w:rFonts w:ascii="Arial" w:eastAsia="Times New Roman" w:hAnsi="Arial" w:cs="Arial"/>
          <w:sz w:val="24"/>
          <w:szCs w:val="24"/>
        </w:rPr>
        <w:t>y las comunicaciones inalámbricas proporcionadas por los módulos wifi y bluetooth integrados a este computador.</w:t>
      </w:r>
    </w:p>
    <w:p w14:paraId="68606EAB" w14:textId="77777777" w:rsidR="00882DCD" w:rsidRPr="007640BC" w:rsidRDefault="00882DCD" w:rsidP="007640BC">
      <w:pPr>
        <w:pStyle w:val="Ttulo2"/>
        <w:rPr>
          <w:b/>
          <w:sz w:val="32"/>
          <w:szCs w:val="32"/>
        </w:rPr>
      </w:pPr>
      <w:r w:rsidRPr="007640BC">
        <w:rPr>
          <w:b/>
          <w:sz w:val="32"/>
          <w:szCs w:val="32"/>
        </w:rPr>
        <w:t>Comparativa entre Arduino Mega</w:t>
      </w:r>
      <w:r w:rsidR="00063133">
        <w:rPr>
          <w:b/>
          <w:sz w:val="32"/>
          <w:szCs w:val="32"/>
        </w:rPr>
        <w:t>, Arduino Nano y</w:t>
      </w:r>
      <w:r w:rsidRPr="007640BC">
        <w:rPr>
          <w:b/>
          <w:sz w:val="32"/>
          <w:szCs w:val="32"/>
        </w:rPr>
        <w:t xml:space="preserve"> Raspberry Pi 3 Model b</w:t>
      </w:r>
    </w:p>
    <w:p w14:paraId="5682805E" w14:textId="77777777" w:rsidR="00882DCD" w:rsidRPr="009254E0" w:rsidRDefault="00882DCD" w:rsidP="00882DCD">
      <w:pPr>
        <w:rPr>
          <w:rFonts w:ascii="Times New Roman" w:eastAsia="Times New Roman" w:hAnsi="Times New Roman" w:cs="Times New Roman"/>
          <w:sz w:val="24"/>
          <w:szCs w:val="24"/>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BB493A" w:rsidRPr="00894D02" w14:paraId="3D058042"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85B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A9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103C37D0"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EE5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BB493A" w:rsidRPr="001E32C0" w14:paraId="1EA2774C"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392C"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Microcontrolador/</w:t>
            </w:r>
          </w:p>
          <w:p w14:paraId="4A9C149E"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BDC0"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1CAF4C1D" w14:textId="77777777" w:rsidR="00BB493A" w:rsidRPr="00894D02" w:rsidRDefault="00BB493A" w:rsidP="00BB493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7B474" w14:textId="77777777" w:rsidR="00BB493A" w:rsidRPr="00894D02" w:rsidRDefault="00BB493A" w:rsidP="005A7426">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BB493A" w:rsidRPr="00894D02" w14:paraId="0E187A2F"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58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ADD5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1D59556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164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r>
      <w:tr w:rsidR="00BB493A" w:rsidRPr="00894D02" w14:paraId="0F505F74"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03E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F8C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3F84BD0F"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416"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 GB</w:t>
            </w:r>
          </w:p>
        </w:tc>
      </w:tr>
      <w:tr w:rsidR="00BB493A" w:rsidRPr="00894D02" w14:paraId="6673252D"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A85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95BEA"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66D7E3F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7145"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40 GPIO</w:t>
            </w:r>
          </w:p>
        </w:tc>
      </w:tr>
      <w:tr w:rsidR="00BB493A" w:rsidRPr="00894D02" w14:paraId="73E773C7"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629A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71D"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0815C685"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66D8DD8" w14:textId="77777777" w:rsidR="00BB493A" w:rsidRPr="00894D02" w:rsidRDefault="00BB493A" w:rsidP="005A7426">
            <w:pPr>
              <w:rPr>
                <w:rFonts w:ascii="Arial" w:eastAsia="Times New Roman" w:hAnsi="Arial" w:cs="Arial"/>
                <w:sz w:val="24"/>
                <w:szCs w:val="24"/>
              </w:rPr>
            </w:pPr>
          </w:p>
        </w:tc>
      </w:tr>
      <w:tr w:rsidR="00BB493A" w:rsidRPr="00894D02" w14:paraId="0D02DAE0"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911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D5F"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6F2E60B4"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C64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41937162" w14:textId="77777777" w:rsidR="00882DCD" w:rsidRPr="00894D02" w:rsidRDefault="00882DCD" w:rsidP="00882DCD">
      <w:pPr>
        <w:rPr>
          <w:rFonts w:ascii="Arial" w:eastAsia="Times New Roman" w:hAnsi="Arial" w:cs="Arial"/>
          <w:sz w:val="24"/>
          <w:szCs w:val="24"/>
        </w:rPr>
      </w:pPr>
    </w:p>
    <w:p w14:paraId="5071844F" w14:textId="77777777" w:rsidR="00DC00CE" w:rsidRPr="00894D02" w:rsidRDefault="00DC00CE">
      <w:pPr>
        <w:rPr>
          <w:rFonts w:ascii="Arial" w:eastAsia="Times New Roman" w:hAnsi="Arial" w:cs="Arial"/>
          <w:sz w:val="24"/>
          <w:szCs w:val="24"/>
        </w:rPr>
      </w:pPr>
      <w:r w:rsidRPr="00894D02">
        <w:rPr>
          <w:rFonts w:ascii="Arial" w:eastAsia="Times New Roman" w:hAnsi="Arial" w:cs="Arial"/>
          <w:sz w:val="24"/>
          <w:szCs w:val="24"/>
        </w:rPr>
        <w:lastRenderedPageBreak/>
        <w:br w:type="page"/>
      </w:r>
    </w:p>
    <w:p w14:paraId="2DED9E05" w14:textId="77777777" w:rsidR="00882DCD" w:rsidRPr="00894D02" w:rsidRDefault="00882DCD" w:rsidP="00882DCD">
      <w:pPr>
        <w:rPr>
          <w:rFonts w:ascii="Arial" w:eastAsia="Times New Roman" w:hAnsi="Arial" w:cs="Arial"/>
          <w:sz w:val="24"/>
          <w:szCs w:val="24"/>
        </w:rPr>
      </w:pPr>
      <w:commentRangeStart w:id="1008"/>
      <w:r w:rsidRPr="00894D02">
        <w:rPr>
          <w:rFonts w:ascii="Arial" w:eastAsia="Times New Roman" w:hAnsi="Arial" w:cs="Arial"/>
          <w:sz w:val="24"/>
          <w:szCs w:val="24"/>
        </w:rPr>
        <w:lastRenderedPageBreak/>
        <w:t>Dada la comparativa entre las tecnologías, se decide utilizar</w:t>
      </w:r>
      <w:r w:rsidR="00DC00CE" w:rsidRPr="00894D02">
        <w:rPr>
          <w:rFonts w:ascii="Arial" w:eastAsia="Times New Roman" w:hAnsi="Arial" w:cs="Arial"/>
          <w:sz w:val="24"/>
          <w:szCs w:val="24"/>
        </w:rPr>
        <w:t>las</w:t>
      </w:r>
      <w:r w:rsidRPr="00894D02">
        <w:rPr>
          <w:rFonts w:ascii="Arial" w:eastAsia="Times New Roman" w:hAnsi="Arial" w:cs="Arial"/>
          <w:sz w:val="24"/>
          <w:szCs w:val="24"/>
        </w:rPr>
        <w:t xml:space="preserve"> como articulación entre la computación física (Arduino</w:t>
      </w:r>
      <w:r w:rsidR="00DC00CE" w:rsidRPr="00894D02">
        <w:rPr>
          <w:rFonts w:ascii="Arial" w:eastAsia="Times New Roman" w:hAnsi="Arial" w:cs="Arial"/>
          <w:sz w:val="24"/>
          <w:szCs w:val="24"/>
        </w:rPr>
        <w:t>s</w:t>
      </w:r>
      <w:r w:rsidRPr="00894D02">
        <w:rPr>
          <w:rFonts w:ascii="Arial" w:eastAsia="Times New Roman" w:hAnsi="Arial" w:cs="Arial"/>
          <w:sz w:val="24"/>
          <w:szCs w:val="24"/>
        </w:rPr>
        <w:t>) con manejo de sensores y actuadores; y por otro lado el procesamiento y comunicación proporcionado por la Raspberry.</w:t>
      </w:r>
      <w:commentRangeEnd w:id="1008"/>
      <w:r w:rsidR="00BF1458">
        <w:rPr>
          <w:rStyle w:val="Refdecomentario"/>
        </w:rPr>
        <w:commentReference w:id="1008"/>
      </w:r>
    </w:p>
    <w:p w14:paraId="0FD3FF0F" w14:textId="77777777" w:rsidR="00882DCD" w:rsidRPr="00894D02" w:rsidRDefault="00882DCD" w:rsidP="00882DCD">
      <w:pPr>
        <w:rPr>
          <w:rFonts w:ascii="Arial" w:eastAsia="Times New Roman" w:hAnsi="Arial" w:cs="Arial"/>
          <w:sz w:val="24"/>
          <w:szCs w:val="24"/>
        </w:rPr>
      </w:pPr>
    </w:p>
    <w:p w14:paraId="52ECA2BD" w14:textId="64F1B6EC"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del w:id="1009" w:author="Nahuel Defossé" w:date="2017-12-22T13:09:00Z">
        <w:r w:rsidR="00DC00CE" w:rsidRPr="00894D02" w:rsidDel="00BF1458">
          <w:rPr>
            <w:rFonts w:ascii="Arial" w:eastAsia="Times New Roman" w:hAnsi="Arial" w:cs="Arial"/>
            <w:sz w:val="24"/>
            <w:szCs w:val="24"/>
          </w:rPr>
          <w:delText>t</w:delText>
        </w:r>
        <w:r w:rsidRPr="00894D02" w:rsidDel="00BF1458">
          <w:rPr>
            <w:rFonts w:ascii="Arial" w:eastAsia="Times New Roman" w:hAnsi="Arial" w:cs="Arial"/>
            <w:sz w:val="24"/>
            <w:szCs w:val="24"/>
          </w:rPr>
          <w:delText>upla</w:delText>
        </w:r>
      </w:del>
      <w:ins w:id="1010" w:author="Nahuel Defossé" w:date="2017-12-22T13:09:00Z">
        <w:r w:rsidR="00BF1458">
          <w:rPr>
            <w:rFonts w:ascii="Arial" w:eastAsia="Times New Roman" w:hAnsi="Arial" w:cs="Arial"/>
            <w:sz w:val="24"/>
            <w:szCs w:val="24"/>
          </w:rPr>
          <w:t>combinación</w:t>
        </w:r>
      </w:ins>
      <w:r w:rsidRPr="00894D02">
        <w:rPr>
          <w:rFonts w:ascii="Arial" w:eastAsia="Times New Roman" w:hAnsi="Arial" w:cs="Arial"/>
          <w:sz w:val="24"/>
          <w:szCs w:val="24"/>
        </w:rPr>
        <w:t xml:space="preserve">? </w:t>
      </w:r>
      <w:del w:id="1011" w:author="Nahuel Defossé" w:date="2017-12-22T13:09:00Z">
        <w:r w:rsidRPr="00894D02" w:rsidDel="00BF1458">
          <w:rPr>
            <w:rFonts w:ascii="Arial" w:eastAsia="Times New Roman" w:hAnsi="Arial" w:cs="Arial"/>
            <w:sz w:val="24"/>
            <w:szCs w:val="24"/>
          </w:rPr>
          <w:delText xml:space="preserve">se </w:delText>
        </w:r>
      </w:del>
      <w:ins w:id="1012" w:author="Nahuel Defossé" w:date="2017-12-22T13:09:00Z">
        <w:r w:rsidR="00BF1458">
          <w:rPr>
            <w:rFonts w:ascii="Arial" w:eastAsia="Times New Roman" w:hAnsi="Arial" w:cs="Arial"/>
            <w:sz w:val="24"/>
            <w:szCs w:val="24"/>
          </w:rPr>
          <w:t>S</w:t>
        </w:r>
        <w:r w:rsidR="00BF1458" w:rsidRPr="00894D02">
          <w:rPr>
            <w:rFonts w:ascii="Arial" w:eastAsia="Times New Roman" w:hAnsi="Arial" w:cs="Arial"/>
            <w:sz w:val="24"/>
            <w:szCs w:val="24"/>
          </w:rPr>
          <w:t xml:space="preserve">e </w:t>
        </w:r>
      </w:ins>
      <w:r w:rsidRPr="00894D02">
        <w:rPr>
          <w:rFonts w:ascii="Arial" w:eastAsia="Times New Roman" w:hAnsi="Arial" w:cs="Arial"/>
          <w:sz w:val="24"/>
          <w:szCs w:val="24"/>
        </w:rPr>
        <w:t>podría utilizar únicamente Raspberry para la elaboración del SAR, pero existen numerosos beneficios que proporciona la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placa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Arduino frente a la Raspberry y son:</w:t>
      </w:r>
    </w:p>
    <w:p w14:paraId="5B2C00A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r w:rsidR="00DC00CE" w:rsidRPr="00894D02">
        <w:rPr>
          <w:rFonts w:ascii="Arial" w:eastAsia="Times New Roman" w:hAnsi="Arial" w:cs="Arial"/>
          <w:sz w:val="24"/>
          <w:szCs w:val="24"/>
        </w:rPr>
        <w:t>.</w:t>
      </w:r>
    </w:p>
    <w:p w14:paraId="4221F842"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r w:rsidR="00DC00CE" w:rsidRPr="00894D02">
        <w:rPr>
          <w:rFonts w:ascii="Arial" w:eastAsia="Times New Roman" w:hAnsi="Arial" w:cs="Arial"/>
          <w:sz w:val="24"/>
          <w:szCs w:val="24"/>
        </w:rPr>
        <w:t>.</w:t>
      </w:r>
    </w:p>
    <w:p w14:paraId="2C3DE3E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14:paraId="5D5CEC48"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r w:rsidR="00DC00CE" w:rsidRPr="00894D02">
        <w:rPr>
          <w:rFonts w:ascii="Arial" w:eastAsia="Times New Roman" w:hAnsi="Arial" w:cs="Arial"/>
          <w:sz w:val="24"/>
          <w:szCs w:val="24"/>
        </w:rPr>
        <w:t>.</w:t>
      </w:r>
    </w:p>
    <w:p w14:paraId="50E17E6A"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sidR="00DC00CE" w:rsidRPr="00894D02">
        <w:rPr>
          <w:rFonts w:ascii="Arial" w:eastAsia="Times New Roman" w:hAnsi="Arial" w:cs="Arial"/>
          <w:sz w:val="24"/>
          <w:szCs w:val="24"/>
        </w:rPr>
        <w:t>.</w:t>
      </w:r>
    </w:p>
    <w:p w14:paraId="75BB96CD" w14:textId="77777777" w:rsidR="00DC00CE" w:rsidRPr="00894D02" w:rsidRDefault="00DC00CE" w:rsidP="00DC00CE">
      <w:pPr>
        <w:ind w:left="720"/>
        <w:jc w:val="left"/>
        <w:textAlignment w:val="baseline"/>
        <w:rPr>
          <w:rFonts w:ascii="Arial" w:eastAsia="Times New Roman" w:hAnsi="Arial" w:cs="Arial"/>
          <w:sz w:val="24"/>
          <w:szCs w:val="24"/>
        </w:rPr>
      </w:pPr>
    </w:p>
    <w:p w14:paraId="38951EB3"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14:paraId="4BC785FA" w14:textId="77777777" w:rsidR="00882DCD" w:rsidRDefault="00DC00CE" w:rsidP="007640BC">
      <w:pPr>
        <w:pStyle w:val="Ttulo2"/>
        <w:rPr>
          <w:b/>
          <w:sz w:val="32"/>
          <w:szCs w:val="32"/>
        </w:rPr>
      </w:pPr>
      <w:r w:rsidRPr="007640BC">
        <w:rPr>
          <w:b/>
          <w:sz w:val="32"/>
          <w:szCs w:val="32"/>
        </w:rPr>
        <w:t>Cámara</w:t>
      </w:r>
      <w:r w:rsidR="00882DCD" w:rsidRPr="007640BC">
        <w:rPr>
          <w:b/>
          <w:sz w:val="32"/>
          <w:szCs w:val="32"/>
        </w:rPr>
        <w:t xml:space="preserve"> </w:t>
      </w:r>
      <w:r>
        <w:rPr>
          <w:b/>
          <w:sz w:val="32"/>
          <w:szCs w:val="32"/>
        </w:rPr>
        <w:t>V2</w:t>
      </w:r>
      <w:r w:rsidR="00882DCD" w:rsidRPr="007640BC">
        <w:rPr>
          <w:b/>
          <w:sz w:val="32"/>
          <w:szCs w:val="32"/>
        </w:rPr>
        <w:t xml:space="preserve"> de Raspberry Pi</w:t>
      </w:r>
    </w:p>
    <w:p w14:paraId="406BB691" w14:textId="77777777" w:rsidR="00DC00CE" w:rsidRPr="00DC00CE" w:rsidRDefault="00DC00CE" w:rsidP="00DC00CE"/>
    <w:p w14:paraId="7F479DFB"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La cámara </w:t>
      </w:r>
      <w:r w:rsidR="00DC00CE" w:rsidRPr="00894D02">
        <w:rPr>
          <w:rFonts w:ascii="Arial" w:eastAsia="Times New Roman" w:hAnsi="Arial" w:cs="Arial"/>
          <w:sz w:val="24"/>
          <w:szCs w:val="24"/>
        </w:rPr>
        <w:t>V</w:t>
      </w:r>
      <w:r w:rsidRPr="00894D02">
        <w:rPr>
          <w:rFonts w:ascii="Arial" w:eastAsia="Times New Roman" w:hAnsi="Arial" w:cs="Arial"/>
          <w:sz w:val="24"/>
          <w:szCs w:val="24"/>
        </w:rPr>
        <w:t xml:space="preserve">2 de Raspberry, es una cámara exclusiva de esta plataforma la cual se conecta al puerto CSI de cualquier modelo de este computador (desde la Raspberry Pi 1 hasta el modelo actual, </w:t>
      </w:r>
      <w:r w:rsidR="00DC00CE" w:rsidRPr="00894D02">
        <w:rPr>
          <w:rFonts w:ascii="Arial" w:eastAsia="Times New Roman" w:hAnsi="Arial" w:cs="Arial"/>
          <w:sz w:val="24"/>
          <w:szCs w:val="24"/>
        </w:rPr>
        <w:t>ósea</w:t>
      </w:r>
      <w:r w:rsidRPr="00894D02">
        <w:rPr>
          <w:rFonts w:ascii="Arial" w:eastAsia="Times New Roman" w:hAnsi="Arial" w:cs="Arial"/>
          <w:sz w:val="24"/>
          <w:szCs w:val="24"/>
        </w:rPr>
        <w:t xml:space="preserve">, la Raspberry Pi 3), lo cual permite obviar la conexión pin a pin y abstraernos de la comunicación y procesamiento de la </w:t>
      </w:r>
      <w:r w:rsidR="00DC00CE" w:rsidRPr="00894D02">
        <w:rPr>
          <w:rFonts w:ascii="Arial" w:eastAsia="Times New Roman" w:hAnsi="Arial" w:cs="Arial"/>
          <w:sz w:val="24"/>
          <w:szCs w:val="24"/>
        </w:rPr>
        <w:t>cámara.</w:t>
      </w:r>
      <w:r w:rsidRPr="00894D02">
        <w:rPr>
          <w:rFonts w:ascii="Arial" w:eastAsia="Times New Roman" w:hAnsi="Arial" w:cs="Arial"/>
          <w:sz w:val="24"/>
          <w:szCs w:val="24"/>
        </w:rPr>
        <w:t xml:space="preserve"> Como se comentó en el capítulo 4, es una cámara de alta definición de 8 megapíxeles, </w:t>
      </w:r>
      <w:commentRangeStart w:id="1013"/>
      <w:r w:rsidRPr="00894D02">
        <w:rPr>
          <w:rFonts w:ascii="Arial" w:eastAsia="Times New Roman" w:hAnsi="Arial" w:cs="Arial"/>
          <w:sz w:val="24"/>
          <w:szCs w:val="24"/>
        </w:rPr>
        <w:t xml:space="preserve">suficiente para el objetivo que se pretende con el desarrollo del SAR y saltando las problemáticas que se nos presentaron a la hora de probar la cámara OV7670 con Arduino; como el poder de procesamiento de imágenes y transmisión </w:t>
      </w:r>
      <w:commentRangeEnd w:id="1013"/>
      <w:r w:rsidR="00BF1458">
        <w:rPr>
          <w:rStyle w:val="Refdecomentario"/>
        </w:rPr>
        <w:commentReference w:id="1013"/>
      </w:r>
      <w:r w:rsidRPr="00894D02">
        <w:rPr>
          <w:rFonts w:ascii="Arial" w:eastAsia="Times New Roman" w:hAnsi="Arial" w:cs="Arial"/>
          <w:sz w:val="24"/>
          <w:szCs w:val="24"/>
        </w:rPr>
        <w:t>de las mismas (inalámbricamente) hacia otro dispositivo tal como una PC o un dispositivo móvil (en nuestro caso smartphones).</w:t>
      </w:r>
    </w:p>
    <w:p w14:paraId="7984A70F" w14:textId="77777777" w:rsidR="00882DCD" w:rsidRPr="009254E0" w:rsidRDefault="00882DCD" w:rsidP="00882DCD">
      <w:pPr>
        <w:rPr>
          <w:rFonts w:ascii="Times New Roman" w:eastAsia="Times New Roman" w:hAnsi="Times New Roman" w:cs="Times New Roman"/>
          <w:sz w:val="24"/>
          <w:szCs w:val="24"/>
        </w:rPr>
      </w:pPr>
    </w:p>
    <w:p w14:paraId="7109D478" w14:textId="77777777" w:rsidR="00882DCD" w:rsidRPr="007640BC" w:rsidRDefault="00882DCD" w:rsidP="007640BC">
      <w:pPr>
        <w:pStyle w:val="Ttulo2"/>
        <w:rPr>
          <w:b/>
          <w:sz w:val="32"/>
          <w:szCs w:val="32"/>
        </w:rPr>
      </w:pPr>
      <w:r w:rsidRPr="007640BC">
        <w:rPr>
          <w:b/>
          <w:sz w:val="32"/>
          <w:szCs w:val="32"/>
        </w:rPr>
        <w:t>Módulos de Arduino</w:t>
      </w:r>
    </w:p>
    <w:p w14:paraId="212900B3" w14:textId="77777777" w:rsidR="00882DCD" w:rsidRPr="00894D02" w:rsidRDefault="00882DCD" w:rsidP="00882DCD">
      <w:pPr>
        <w:rPr>
          <w:rFonts w:ascii="Times New Roman" w:eastAsia="Times New Roman" w:hAnsi="Times New Roman" w:cs="Times New Roman"/>
          <w:sz w:val="24"/>
          <w:szCs w:val="24"/>
        </w:rPr>
      </w:pPr>
    </w:p>
    <w:p w14:paraId="3D0C854E"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w:t>
      </w:r>
      <w:r w:rsidR="007A4D3B" w:rsidRPr="00894D02">
        <w:rPr>
          <w:rFonts w:ascii="Arial" w:eastAsia="Times New Roman" w:hAnsi="Arial" w:cs="Arial"/>
          <w:sz w:val="24"/>
          <w:szCs w:val="24"/>
        </w:rPr>
        <w:t>, sensores y actuadores</w:t>
      </w:r>
      <w:r w:rsidRPr="00894D02">
        <w:rPr>
          <w:rFonts w:ascii="Arial" w:eastAsia="Times New Roman" w:hAnsi="Arial" w:cs="Arial"/>
          <w:sz w:val="24"/>
          <w:szCs w:val="24"/>
        </w:rPr>
        <w:t xml:space="preserve"> de Arduino que se</w:t>
      </w:r>
      <w:r w:rsidR="00894D02" w:rsidRPr="00894D02">
        <w:rPr>
          <w:rFonts w:ascii="Arial" w:eastAsia="Times New Roman" w:hAnsi="Arial" w:cs="Arial"/>
          <w:sz w:val="24"/>
          <w:szCs w:val="24"/>
        </w:rPr>
        <w:t xml:space="preserve"> probaron y/o se</w:t>
      </w:r>
      <w:r w:rsidRPr="00894D02">
        <w:rPr>
          <w:rFonts w:ascii="Arial" w:eastAsia="Times New Roman" w:hAnsi="Arial" w:cs="Arial"/>
          <w:sz w:val="24"/>
          <w:szCs w:val="24"/>
        </w:rPr>
        <w:t xml:space="preserve"> utilizan, se encuentran:</w:t>
      </w:r>
    </w:p>
    <w:p w14:paraId="2462D69B" w14:textId="77777777" w:rsidR="00882DCD" w:rsidRDefault="00882DCD" w:rsidP="00882DCD">
      <w:pPr>
        <w:rPr>
          <w:rFonts w:ascii="Times New Roman" w:eastAsia="Times New Roman" w:hAnsi="Times New Roman" w:cs="Times New Roman"/>
          <w:sz w:val="24"/>
          <w:szCs w:val="24"/>
        </w:rPr>
      </w:pPr>
    </w:p>
    <w:p w14:paraId="7ECFC6E8" w14:textId="77777777" w:rsidR="00894D02" w:rsidRPr="00894D02" w:rsidRDefault="00894D02" w:rsidP="00894D02">
      <w:pPr>
        <w:ind w:left="709"/>
        <w:rPr>
          <w:rFonts w:ascii="Arial" w:eastAsia="Times New Roman" w:hAnsi="Arial" w:cs="Arial"/>
          <w:i/>
          <w:sz w:val="24"/>
          <w:szCs w:val="24"/>
          <w:u w:val="single"/>
        </w:rPr>
      </w:pPr>
      <w:commentRangeStart w:id="1014"/>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commentRangeEnd w:id="1014"/>
      <w:r w:rsidR="00BF1458">
        <w:rPr>
          <w:rStyle w:val="Refdecomentario"/>
        </w:rPr>
        <w:commentReference w:id="1014"/>
      </w:r>
    </w:p>
    <w:p w14:paraId="040EA0E1"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403E8F1C"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3B0507EE"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lastRenderedPageBreak/>
        <w:t>Sensor ultrasonido HC-SR04 para determinar presencia de objetos a determinadas distancia y tratar de evitar el impacto con los mismos</w:t>
      </w:r>
    </w:p>
    <w:p w14:paraId="4B0DF85F"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14:paraId="71FE3637" w14:textId="77777777" w:rsidR="00894D02" w:rsidRDefault="00894D02" w:rsidP="00894D02">
      <w:pPr>
        <w:ind w:left="720"/>
        <w:jc w:val="left"/>
        <w:textAlignment w:val="baseline"/>
        <w:rPr>
          <w:rFonts w:ascii="Arial" w:eastAsia="Times New Roman" w:hAnsi="Arial" w:cs="Arial"/>
        </w:rPr>
      </w:pPr>
    </w:p>
    <w:p w14:paraId="4072D6CA" w14:textId="0D8D47FE" w:rsidR="00894D02" w:rsidRPr="00894D02" w:rsidRDefault="00894D02" w:rsidP="00894D02">
      <w:pPr>
        <w:ind w:left="709"/>
        <w:rPr>
          <w:rFonts w:ascii="Arial" w:eastAsia="Times New Roman" w:hAnsi="Arial" w:cs="Arial"/>
          <w:i/>
          <w:sz w:val="24"/>
          <w:szCs w:val="24"/>
          <w:u w:val="single"/>
        </w:rPr>
      </w:pPr>
      <w:commentRangeStart w:id="1015"/>
      <w:del w:id="1016" w:author="Nahuel Defossé" w:date="2017-12-22T13:11:00Z">
        <w:r w:rsidDel="00C64F1C">
          <w:rPr>
            <w:rFonts w:ascii="Arial" w:eastAsia="Times New Roman" w:hAnsi="Arial" w:cs="Arial"/>
            <w:i/>
            <w:sz w:val="24"/>
            <w:szCs w:val="24"/>
            <w:u w:val="single"/>
          </w:rPr>
          <w:delText>Probados</w:delText>
        </w:r>
      </w:del>
      <w:ins w:id="1017" w:author="Nahuel Defossé" w:date="2017-12-22T13:11:00Z">
        <w:r w:rsidR="00C64F1C">
          <w:rPr>
            <w:rFonts w:ascii="Arial" w:eastAsia="Times New Roman" w:hAnsi="Arial" w:cs="Arial"/>
            <w:i/>
            <w:sz w:val="24"/>
            <w:szCs w:val="24"/>
            <w:u w:val="single"/>
          </w:rPr>
          <w:t>Ensayados y no seleccionados</w:t>
        </w:r>
      </w:ins>
      <w:r>
        <w:rPr>
          <w:rFonts w:ascii="Arial" w:eastAsia="Times New Roman" w:hAnsi="Arial" w:cs="Arial"/>
          <w:i/>
          <w:sz w:val="24"/>
          <w:szCs w:val="24"/>
          <w:u w:val="single"/>
        </w:rPr>
        <w:t>:</w:t>
      </w:r>
      <w:commentRangeEnd w:id="1015"/>
      <w:r w:rsidR="00C64F1C">
        <w:rPr>
          <w:rStyle w:val="Refdecomentario"/>
        </w:rPr>
        <w:commentReference w:id="1015"/>
      </w:r>
    </w:p>
    <w:p w14:paraId="10A6D223" w14:textId="5AD930A7" w:rsidR="00894D02" w:rsidRPr="00894D02" w:rsidRDefault="00882DCD"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ins w:id="1018" w:author="Nahuel Defossé" w:date="2017-12-22T13:12:00Z">
        <w:r w:rsidR="00C64F1C">
          <w:rPr>
            <w:rFonts w:ascii="Arial" w:eastAsia="Times New Roman" w:hAnsi="Arial" w:cs="Arial"/>
            <w:color w:val="auto"/>
            <w:sz w:val="24"/>
            <w:szCs w:val="24"/>
          </w:rPr>
          <w:t>ESP</w:t>
        </w:r>
      </w:ins>
      <w:del w:id="1019" w:author="Nahuel Defossé" w:date="2017-12-22T13:12:00Z">
        <w:r w:rsidRPr="00894D02" w:rsidDel="00C64F1C">
          <w:rPr>
            <w:rFonts w:ascii="Arial" w:eastAsia="Times New Roman" w:hAnsi="Arial" w:cs="Arial"/>
            <w:color w:val="auto"/>
            <w:sz w:val="24"/>
            <w:szCs w:val="24"/>
          </w:rPr>
          <w:delText>esp</w:delText>
        </w:r>
      </w:del>
      <w:r w:rsidRPr="00894D02">
        <w:rPr>
          <w:rFonts w:ascii="Arial" w:eastAsia="Times New Roman" w:hAnsi="Arial" w:cs="Arial"/>
          <w:color w:val="auto"/>
          <w:sz w:val="24"/>
          <w:szCs w:val="24"/>
        </w:rPr>
        <w:t xml:space="preserve">8266 y el módulo Bluetooth HC-05, no se utilizarán debido a que la Raspberry Pi3 Model B, </w:t>
      </w:r>
      <w:del w:id="1020" w:author="Nahuel Defossé" w:date="2017-12-22T13:12:00Z">
        <w:r w:rsidRPr="00894D02" w:rsidDel="00C64F1C">
          <w:rPr>
            <w:rFonts w:ascii="Arial" w:eastAsia="Times New Roman" w:hAnsi="Arial" w:cs="Arial"/>
            <w:color w:val="auto"/>
            <w:sz w:val="24"/>
            <w:szCs w:val="24"/>
          </w:rPr>
          <w:delText>cuenta con cada uno de ellos</w:delText>
        </w:r>
      </w:del>
      <w:ins w:id="1021" w:author="Nahuel Defossé" w:date="2017-12-22T13:12:00Z">
        <w:r w:rsidR="00C64F1C">
          <w:rPr>
            <w:rFonts w:ascii="Arial" w:eastAsia="Times New Roman" w:hAnsi="Arial" w:cs="Arial"/>
            <w:color w:val="auto"/>
            <w:sz w:val="24"/>
            <w:szCs w:val="24"/>
          </w:rPr>
          <w:t>brinda su funcionalidad</w:t>
        </w:r>
      </w:ins>
      <w:r w:rsidRPr="00894D02">
        <w:rPr>
          <w:rFonts w:ascii="Arial" w:eastAsia="Times New Roman" w:hAnsi="Arial" w:cs="Arial"/>
          <w:color w:val="auto"/>
          <w:sz w:val="24"/>
          <w:szCs w:val="24"/>
        </w:rPr>
        <w:t>.</w:t>
      </w:r>
      <w:r w:rsidR="00894D02" w:rsidRPr="00894D02">
        <w:rPr>
          <w:rFonts w:ascii="Arial" w:eastAsia="Times New Roman" w:hAnsi="Arial" w:cs="Arial"/>
          <w:color w:val="auto"/>
          <w:sz w:val="24"/>
          <w:szCs w:val="24"/>
        </w:rPr>
        <w:t xml:space="preserve"> </w:t>
      </w:r>
    </w:p>
    <w:p w14:paraId="6AD83884" w14:textId="77777777" w:rsidR="00882DCD"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03FD1BD0"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2020B7C8"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2237367F"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3B325A83"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15C72C28" w14:textId="77777777" w:rsidR="00882DCD" w:rsidRDefault="00882DCD" w:rsidP="00882DCD"/>
    <w:p w14:paraId="14F5C8D6" w14:textId="77777777" w:rsidR="00776AEA" w:rsidRDefault="00776AEA">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426661A" w14:textId="6AECE584" w:rsidR="00776AEA" w:rsidDel="001E32C0" w:rsidRDefault="00776AEA" w:rsidP="005A7426">
      <w:pPr>
        <w:pStyle w:val="Ttulo1"/>
        <w:rPr>
          <w:del w:id="1022" w:author="Agustin Schlapp" w:date="2018-01-15T19:07:00Z"/>
          <w:shd w:val="clear" w:color="auto" w:fill="FFFFFF"/>
        </w:rPr>
      </w:pPr>
      <w:bookmarkStart w:id="1023" w:name="_Hlk503806636"/>
      <w:r>
        <w:rPr>
          <w:shd w:val="clear" w:color="auto" w:fill="FFFFFF"/>
        </w:rPr>
        <w:lastRenderedPageBreak/>
        <w:t xml:space="preserve">Capítulo 10 – </w:t>
      </w:r>
      <w:ins w:id="1024" w:author="Nahuel Defossé" w:date="2017-12-22T13:14:00Z">
        <w:r w:rsidR="00F11528">
          <w:rPr>
            <w:shd w:val="clear" w:color="auto" w:fill="FFFFFF"/>
          </w:rPr>
          <w:t xml:space="preserve">Arquitectura y </w:t>
        </w:r>
      </w:ins>
      <w:r>
        <w:rPr>
          <w:shd w:val="clear" w:color="auto" w:fill="FFFFFF"/>
        </w:rPr>
        <w:t xml:space="preserve">Ensamblado del </w:t>
      </w:r>
      <w:del w:id="1025" w:author="Nahuel Defossé" w:date="2017-12-22T13:14:00Z">
        <w:r w:rsidDel="00F11528">
          <w:rPr>
            <w:shd w:val="clear" w:color="auto" w:fill="FFFFFF"/>
          </w:rPr>
          <w:delText>robot móvil</w:delText>
        </w:r>
      </w:del>
      <w:ins w:id="1026" w:author="Nahuel Defossé" w:date="2017-12-22T13:14:00Z">
        <w:r w:rsidR="00F11528">
          <w:rPr>
            <w:shd w:val="clear" w:color="auto" w:fill="FFFFFF"/>
          </w:rPr>
          <w:t>SAR</w:t>
        </w:r>
      </w:ins>
    </w:p>
    <w:p w14:paraId="37A129CD" w14:textId="3ED853F5" w:rsidR="001E32C0" w:rsidRDefault="001E32C0" w:rsidP="001E32C0">
      <w:pPr>
        <w:pStyle w:val="Ttulo1"/>
        <w:rPr>
          <w:ins w:id="1027" w:author="Agustin Schlapp" w:date="2018-01-15T19:07:00Z"/>
        </w:rPr>
        <w:pPrChange w:id="1028" w:author="Agustin Schlapp" w:date="2018-01-15T19:07:00Z">
          <w:pPr/>
        </w:pPrChange>
      </w:pPr>
    </w:p>
    <w:p w14:paraId="35B735D3" w14:textId="77777777" w:rsidR="001E32C0" w:rsidRPr="005A7426" w:rsidRDefault="001E32C0" w:rsidP="005A7426"/>
    <w:p w14:paraId="4F495A3B"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p>
    <w:p w14:paraId="4C175A6E" w14:textId="77777777" w:rsidR="00776AEA" w:rsidRPr="005A7426" w:rsidRDefault="00776AEA" w:rsidP="00776AEA">
      <w:pPr>
        <w:pStyle w:val="Ttulo2"/>
        <w:rPr>
          <w:b/>
          <w:sz w:val="32"/>
          <w:szCs w:val="32"/>
          <w:shd w:val="clear" w:color="auto" w:fill="FFFFFF"/>
        </w:rPr>
      </w:pPr>
      <w:commentRangeStart w:id="1029"/>
      <w:r w:rsidRPr="005A7426">
        <w:rPr>
          <w:b/>
          <w:sz w:val="32"/>
          <w:szCs w:val="32"/>
          <w:shd w:val="clear" w:color="auto" w:fill="FFFFFF"/>
        </w:rPr>
        <w:t>Componentes</w:t>
      </w:r>
      <w:commentRangeEnd w:id="1029"/>
      <w:r w:rsidR="00F11528">
        <w:rPr>
          <w:rStyle w:val="Refdecomentario"/>
          <w:color w:val="000000"/>
        </w:rPr>
        <w:commentReference w:id="1029"/>
      </w:r>
    </w:p>
    <w:p w14:paraId="36F5155D" w14:textId="77777777" w:rsidR="00776AEA" w:rsidRPr="006D52FC" w:rsidRDefault="00776AEA" w:rsidP="00776AEA"/>
    <w:p w14:paraId="73415DBC"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4080" behindDoc="0" locked="0" layoutInCell="1" allowOverlap="1" wp14:anchorId="3B5E4FB7" wp14:editId="2C24E790">
                <wp:simplePos x="0" y="0"/>
                <wp:positionH relativeFrom="column">
                  <wp:posOffset>2571115</wp:posOffset>
                </wp:positionH>
                <wp:positionV relativeFrom="paragraph">
                  <wp:posOffset>1957070</wp:posOffset>
                </wp:positionV>
                <wp:extent cx="2828925" cy="266700"/>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2828925" cy="266700"/>
                        </a:xfrm>
                        <a:prstGeom prst="rect">
                          <a:avLst/>
                        </a:prstGeom>
                        <a:solidFill>
                          <a:prstClr val="white"/>
                        </a:solidFill>
                        <a:ln>
                          <a:noFill/>
                        </a:ln>
                      </wps:spPr>
                      <wps:txbx>
                        <w:txbxContent>
                          <w:p w14:paraId="1E24A62E" w14:textId="77777777" w:rsidR="001E32C0" w:rsidRPr="00232057" w:rsidRDefault="001E32C0" w:rsidP="005A7426">
                            <w:pPr>
                              <w:pStyle w:val="Descripcin"/>
                              <w:jc w:val="center"/>
                              <w:rPr>
                                <w:rFonts w:ascii="Arial" w:eastAsia="Calibri" w:hAnsi="Arial" w:cs="Arial"/>
                                <w:noProof/>
                                <w:color w:val="000000"/>
                                <w:sz w:val="24"/>
                                <w:szCs w:val="24"/>
                              </w:rPr>
                            </w:pPr>
                            <w:r>
                              <w:t>Ilustración 44</w:t>
                            </w:r>
                            <w:fldSimple w:instr=" SEQ Ilustración \* ARABIC ">
                              <w:r>
                                <w:rPr>
                                  <w:noProof/>
                                </w:rPr>
                                <w:t>33</w:t>
                              </w:r>
                            </w:fldSimple>
                            <w:r>
                              <w:t xml:space="preserve"> – Raspberry Pi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E4FB7" id="Cuadro de texto 220" o:spid="_x0000_s1054" type="#_x0000_t202" style="position:absolute;left:0;text-align:left;margin-left:202.45pt;margin-top:154.1pt;width:222.7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" stroked="f">
                <v:textbox style="mso-fit-shape-to-text:t" inset="0,0,0,0">
                  <w:txbxContent>
                    <w:p w14:paraId="1E24A62E" w14:textId="77777777" w:rsidR="001E32C0" w:rsidRPr="00232057" w:rsidRDefault="001E32C0" w:rsidP="005A7426">
                      <w:pPr>
                        <w:pStyle w:val="Descripcin"/>
                        <w:jc w:val="center"/>
                        <w:rPr>
                          <w:rFonts w:ascii="Arial" w:eastAsia="Calibri" w:hAnsi="Arial" w:cs="Arial"/>
                          <w:noProof/>
                          <w:color w:val="000000"/>
                          <w:sz w:val="24"/>
                          <w:szCs w:val="24"/>
                        </w:rPr>
                      </w:pPr>
                      <w:r>
                        <w:t>Ilustración 44</w:t>
                      </w:r>
                      <w:fldSimple w:instr=" SEQ Ilustración \* ARABIC ">
                        <w:r>
                          <w:rPr>
                            <w:noProof/>
                          </w:rPr>
                          <w:t>33</w:t>
                        </w:r>
                      </w:fldSimple>
                      <w:r>
                        <w:t xml:space="preserve"> – Raspberry Pi 3</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28032" behindDoc="0" locked="0" layoutInCell="1" allowOverlap="1" wp14:anchorId="1ED44F1D" wp14:editId="51EBD02B">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Una Raspberry Pi 3 model B</w:t>
      </w:r>
      <w:r w:rsidR="00776AEA"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14:paraId="2DB5E40B" w14:textId="77777777" w:rsidR="00776AEA" w:rsidRDefault="00776AEA" w:rsidP="00776AEA">
      <w:pPr>
        <w:rPr>
          <w:rFonts w:ascii="Verdana" w:hAnsi="Verdana"/>
          <w:color w:val="333333"/>
          <w:shd w:val="clear" w:color="auto" w:fill="FFFFFF"/>
        </w:rPr>
      </w:pPr>
    </w:p>
    <w:p w14:paraId="35FA3F75" w14:textId="77777777" w:rsidR="00776AEA" w:rsidRPr="00F923C8" w:rsidRDefault="005A7426" w:rsidP="00776AEA">
      <w:pPr>
        <w:ind w:left="3828"/>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5104" behindDoc="0" locked="0" layoutInCell="1" allowOverlap="1" wp14:anchorId="5E9DEA25" wp14:editId="6B2C7630">
                <wp:simplePos x="0" y="0"/>
                <wp:positionH relativeFrom="column">
                  <wp:posOffset>-5938</wp:posOffset>
                </wp:positionH>
                <wp:positionV relativeFrom="paragraph">
                  <wp:posOffset>2001429</wp:posOffset>
                </wp:positionV>
                <wp:extent cx="2324100" cy="266700"/>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2324100" cy="266700"/>
                        </a:xfrm>
                        <a:prstGeom prst="rect">
                          <a:avLst/>
                        </a:prstGeom>
                        <a:solidFill>
                          <a:prstClr val="white"/>
                        </a:solidFill>
                        <a:ln>
                          <a:noFill/>
                        </a:ln>
                      </wps:spPr>
                      <wps:txbx>
                        <w:txbxContent>
                          <w:p w14:paraId="71B3FBF4" w14:textId="77777777" w:rsidR="001E32C0" w:rsidRPr="005407CC" w:rsidRDefault="001E32C0" w:rsidP="005A7426">
                            <w:pPr>
                              <w:pStyle w:val="Descripcin"/>
                              <w:jc w:val="center"/>
                              <w:rPr>
                                <w:rFonts w:ascii="Arial" w:eastAsia="Calibri" w:hAnsi="Arial" w:cs="Arial"/>
                                <w:noProof/>
                                <w:color w:val="000000"/>
                                <w:sz w:val="24"/>
                                <w:szCs w:val="24"/>
                              </w:rPr>
                            </w:pPr>
                            <w:r>
                              <w:t>Ilustración 45 -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DEA25" id="Cuadro de texto 221" o:spid="_x0000_s1055" type="#_x0000_t202" style="position:absolute;left:0;text-align:left;margin-left:-.45pt;margin-top:157.6pt;width:183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" stroked="f">
                <v:textbox style="mso-fit-shape-to-text:t" inset="0,0,0,0">
                  <w:txbxContent>
                    <w:p w14:paraId="71B3FBF4" w14:textId="77777777" w:rsidR="001E32C0" w:rsidRPr="005407CC" w:rsidRDefault="001E32C0" w:rsidP="005A7426">
                      <w:pPr>
                        <w:pStyle w:val="Descripcin"/>
                        <w:jc w:val="center"/>
                        <w:rPr>
                          <w:rFonts w:ascii="Arial" w:eastAsia="Calibri" w:hAnsi="Arial" w:cs="Arial"/>
                          <w:noProof/>
                          <w:color w:val="000000"/>
                          <w:sz w:val="24"/>
                          <w:szCs w:val="24"/>
                        </w:rPr>
                      </w:pPr>
                      <w:r>
                        <w:t>Ilustración 45 - Arduino Mega</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29056" behindDoc="0" locked="0" layoutInCell="1" allowOverlap="1" wp14:anchorId="23BF0D18" wp14:editId="73661CB8">
            <wp:simplePos x="0" y="0"/>
            <wp:positionH relativeFrom="margin">
              <wp:align>left</wp:align>
            </wp:positionH>
            <wp:positionV relativeFrom="paragraph">
              <wp:posOffset>12065</wp:posOffset>
            </wp:positionV>
            <wp:extent cx="2324100" cy="2324100"/>
            <wp:effectExtent l="0" t="0" r="0" b="0"/>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Mega</w:t>
      </w:r>
      <w:r w:rsidR="00776AEA"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776AEA" w:rsidRPr="00F923C8">
        <w:rPr>
          <w:rFonts w:ascii="Arial" w:hAnsi="Arial" w:cs="Arial"/>
          <w:b/>
          <w:i/>
          <w:color w:val="FF0000"/>
          <w:sz w:val="24"/>
          <w:szCs w:val="24"/>
          <w:shd w:val="clear" w:color="auto" w:fill="FFFFFF"/>
        </w:rPr>
        <w:t>Anexo X</w:t>
      </w:r>
      <w:r w:rsidR="00776AEA"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5C612D97" w14:textId="77777777" w:rsidR="00776AEA" w:rsidRDefault="00776AEA" w:rsidP="00776AEA">
      <w:pPr>
        <w:rPr>
          <w:rFonts w:ascii="Verdana" w:hAnsi="Verdana"/>
          <w:color w:val="333333"/>
          <w:shd w:val="clear" w:color="auto" w:fill="FFFFFF"/>
        </w:rPr>
      </w:pPr>
    </w:p>
    <w:p w14:paraId="171EDBA4" w14:textId="00940CEC" w:rsidR="00776AEA"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33152" behindDoc="0" locked="0" layoutInCell="1" allowOverlap="1" wp14:anchorId="2F68B83B" wp14:editId="5F706CCC">
            <wp:simplePos x="0" y="0"/>
            <wp:positionH relativeFrom="margin">
              <wp:posOffset>3719195</wp:posOffset>
            </wp:positionH>
            <wp:positionV relativeFrom="paragraph">
              <wp:posOffset>310853</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_tradnl" w:eastAsia="es-ES_tradnl"/>
        </w:rPr>
        <mc:AlternateContent>
          <mc:Choice Requires="wps">
            <w:drawing>
              <wp:anchor distT="0" distB="0" distL="114300" distR="114300" simplePos="0" relativeHeight="251666944" behindDoc="0" locked="0" layoutInCell="1" allowOverlap="1" wp14:anchorId="770AC53E" wp14:editId="733DD461">
                <wp:simplePos x="0" y="0"/>
                <wp:positionH relativeFrom="column">
                  <wp:posOffset>3921076</wp:posOffset>
                </wp:positionH>
                <wp:positionV relativeFrom="paragraph">
                  <wp:posOffset>5872</wp:posOffset>
                </wp:positionV>
                <wp:extent cx="1680845" cy="266700"/>
                <wp:effectExtent l="0" t="0" r="0" b="0"/>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1680845" cy="266700"/>
                        </a:xfrm>
                        <a:prstGeom prst="rect">
                          <a:avLst/>
                        </a:prstGeom>
                        <a:solidFill>
                          <a:prstClr val="white"/>
                        </a:solidFill>
                        <a:ln>
                          <a:noFill/>
                        </a:ln>
                      </wps:spPr>
                      <wps:txbx>
                        <w:txbxContent>
                          <w:p w14:paraId="4241DDD2" w14:textId="77777777" w:rsidR="001E32C0" w:rsidRPr="003F1F29" w:rsidRDefault="001E32C0" w:rsidP="005A7426">
                            <w:pPr>
                              <w:pStyle w:val="Descripcin"/>
                              <w:rPr>
                                <w:rFonts w:ascii="Arial" w:eastAsia="Calibri" w:hAnsi="Arial" w:cs="Arial"/>
                                <w:noProof/>
                                <w:color w:val="000000"/>
                                <w:sz w:val="24"/>
                                <w:szCs w:val="24"/>
                              </w:rPr>
                            </w:pPr>
                            <w:r>
                              <w:t>Ilustración 46 -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AC53E" id="Cuadro de texto 222" o:spid="_x0000_s1056" type="#_x0000_t202" style="position:absolute;left:0;text-align:left;margin-left:308.75pt;margin-top:.45pt;width:132.35pt;height:21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" stroked="f">
                <v:textbox style="mso-fit-shape-to-text:t" inset="0,0,0,0">
                  <w:txbxContent>
                    <w:p w14:paraId="4241DDD2" w14:textId="77777777" w:rsidR="001E32C0" w:rsidRPr="003F1F29" w:rsidRDefault="001E32C0" w:rsidP="005A7426">
                      <w:pPr>
                        <w:pStyle w:val="Descripcin"/>
                        <w:rPr>
                          <w:rFonts w:ascii="Arial" w:eastAsia="Calibri" w:hAnsi="Arial" w:cs="Arial"/>
                          <w:noProof/>
                          <w:color w:val="000000"/>
                          <w:sz w:val="24"/>
                          <w:szCs w:val="24"/>
                        </w:rPr>
                      </w:pPr>
                      <w:r>
                        <w:t>Ilustración 46 - Arduino Nano</w:t>
                      </w:r>
                    </w:p>
                  </w:txbxContent>
                </v:textbox>
                <w10:wrap type="square"/>
              </v:shape>
            </w:pict>
          </mc:Fallback>
        </mc:AlternateContent>
      </w:r>
      <w:r w:rsidR="00776AEA" w:rsidRPr="00F923C8">
        <w:rPr>
          <w:rFonts w:ascii="Arial" w:hAnsi="Arial" w:cs="Arial"/>
          <w:b/>
          <w:color w:val="333333"/>
          <w:sz w:val="24"/>
          <w:szCs w:val="24"/>
          <w:shd w:val="clear" w:color="auto" w:fill="FFFFFF"/>
        </w:rPr>
        <w:t>Un Arduino Nano</w:t>
      </w:r>
      <w:r w:rsidR="00776AEA"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del w:id="1030" w:author="Nahuel Defossé" w:date="2017-12-22T13:15:00Z">
        <w:r w:rsidR="00776AEA" w:rsidRPr="00F923C8" w:rsidDel="00F11528">
          <w:rPr>
            <w:rFonts w:ascii="Arial" w:hAnsi="Arial" w:cs="Arial"/>
            <w:color w:val="333333"/>
            <w:sz w:val="24"/>
            <w:szCs w:val="24"/>
            <w:shd w:val="clear" w:color="auto" w:fill="FFFFFF"/>
          </w:rPr>
          <w:delText xml:space="preserve">javascript </w:delText>
        </w:r>
      </w:del>
      <w:ins w:id="1031" w:author="Nahuel Defossé" w:date="2017-12-22T13:15:00Z">
        <w:r w:rsidR="00F11528">
          <w:rPr>
            <w:rFonts w:ascii="Arial" w:hAnsi="Arial" w:cs="Arial"/>
            <w:color w:val="333333"/>
            <w:sz w:val="24"/>
            <w:szCs w:val="24"/>
            <w:shd w:val="clear" w:color="auto" w:fill="FFFFFF"/>
          </w:rPr>
          <w:t>JavaScript</w:t>
        </w:r>
        <w:r w:rsidR="00F11528" w:rsidRPr="00F923C8">
          <w:rPr>
            <w:rFonts w:ascii="Arial" w:hAnsi="Arial" w:cs="Arial"/>
            <w:color w:val="333333"/>
            <w:sz w:val="24"/>
            <w:szCs w:val="24"/>
            <w:shd w:val="clear" w:color="auto" w:fill="FFFFFF"/>
          </w:rPr>
          <w:t xml:space="preserve"> </w:t>
        </w:r>
      </w:ins>
      <w:r w:rsidR="00776AEA" w:rsidRPr="00F923C8">
        <w:rPr>
          <w:rFonts w:ascii="Arial" w:hAnsi="Arial" w:cs="Arial"/>
          <w:color w:val="333333"/>
          <w:sz w:val="24"/>
          <w:szCs w:val="24"/>
          <w:shd w:val="clear" w:color="auto" w:fill="FFFFFF"/>
        </w:rPr>
        <w:t>se necesita una versión particular del protocolo Firmata, nombrada como ConfigurableFirmata (</w:t>
      </w:r>
      <w:r w:rsidR="00776AEA" w:rsidRPr="00F923C8">
        <w:rPr>
          <w:rFonts w:ascii="Arial" w:hAnsi="Arial" w:cs="Arial"/>
          <w:b/>
          <w:i/>
          <w:color w:val="FF0000"/>
          <w:sz w:val="24"/>
          <w:szCs w:val="24"/>
          <w:shd w:val="clear" w:color="auto" w:fill="FFFFFF"/>
        </w:rPr>
        <w:t>Anexo X1</w:t>
      </w:r>
      <w:r w:rsidR="00776AEA" w:rsidRPr="00F923C8">
        <w:rPr>
          <w:rFonts w:ascii="Arial" w:hAnsi="Arial" w:cs="Arial"/>
          <w:color w:val="333333"/>
          <w:sz w:val="24"/>
          <w:szCs w:val="24"/>
          <w:shd w:val="clear" w:color="auto" w:fill="FFFFFF"/>
        </w:rPr>
        <w:t>).</w:t>
      </w:r>
    </w:p>
    <w:p w14:paraId="15DCD7A1" w14:textId="77777777" w:rsidR="005A7426" w:rsidRPr="00F923C8" w:rsidRDefault="005A7426" w:rsidP="00776AEA">
      <w:pPr>
        <w:rPr>
          <w:rFonts w:ascii="Arial" w:hAnsi="Arial" w:cs="Arial"/>
          <w:color w:val="333333"/>
          <w:sz w:val="24"/>
          <w:szCs w:val="24"/>
          <w:shd w:val="clear" w:color="auto" w:fill="FFFFFF"/>
        </w:rPr>
      </w:pPr>
    </w:p>
    <w:p w14:paraId="5449060B" w14:textId="77777777" w:rsidR="005A7426" w:rsidRDefault="005A7426">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1079A393"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w:lastRenderedPageBreak/>
        <mc:AlternateContent>
          <mc:Choice Requires="wps">
            <w:drawing>
              <wp:anchor distT="0" distB="0" distL="114300" distR="114300" simplePos="0" relativeHeight="251696128" behindDoc="0" locked="0" layoutInCell="1" allowOverlap="1" wp14:anchorId="26098CFE" wp14:editId="5772BA93">
                <wp:simplePos x="0" y="0"/>
                <wp:positionH relativeFrom="column">
                  <wp:posOffset>4274820</wp:posOffset>
                </wp:positionH>
                <wp:positionV relativeFrom="paragraph">
                  <wp:posOffset>979805</wp:posOffset>
                </wp:positionV>
                <wp:extent cx="1104900" cy="40576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1104900" cy="405765"/>
                        </a:xfrm>
                        <a:prstGeom prst="rect">
                          <a:avLst/>
                        </a:prstGeom>
                        <a:solidFill>
                          <a:prstClr val="white"/>
                        </a:solidFill>
                        <a:ln>
                          <a:noFill/>
                        </a:ln>
                      </wps:spPr>
                      <wps:txbx>
                        <w:txbxContent>
                          <w:p w14:paraId="17177416" w14:textId="77777777" w:rsidR="001E32C0" w:rsidRPr="00B96F95" w:rsidRDefault="001E32C0" w:rsidP="005A7426">
                            <w:pPr>
                              <w:pStyle w:val="Descripcin"/>
                              <w:jc w:val="center"/>
                              <w:rPr>
                                <w:rFonts w:ascii="Arial" w:eastAsia="Calibri" w:hAnsi="Arial" w:cs="Arial"/>
                                <w:noProof/>
                                <w:color w:val="000000"/>
                                <w:sz w:val="24"/>
                                <w:szCs w:val="24"/>
                              </w:rPr>
                            </w:pPr>
                            <w:r>
                              <w:t>Ilustración 47 - Motores 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8CFE" id="Cuadro de texto 223" o:spid="_x0000_s1057" type="#_x0000_t202" style="position:absolute;left:0;text-align:left;margin-left:336.6pt;margin-top:77.15pt;width:87pt;height:31.9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" stroked="f">
                <v:textbox style="mso-fit-shape-to-text:t" inset="0,0,0,0">
                  <w:txbxContent>
                    <w:p w14:paraId="17177416" w14:textId="77777777" w:rsidR="001E32C0" w:rsidRPr="00B96F95" w:rsidRDefault="001E32C0" w:rsidP="005A7426">
                      <w:pPr>
                        <w:pStyle w:val="Descripcin"/>
                        <w:jc w:val="center"/>
                        <w:rPr>
                          <w:rFonts w:ascii="Arial" w:eastAsia="Calibri" w:hAnsi="Arial" w:cs="Arial"/>
                          <w:noProof/>
                          <w:color w:val="000000"/>
                          <w:sz w:val="24"/>
                          <w:szCs w:val="24"/>
                        </w:rPr>
                      </w:pPr>
                      <w:r>
                        <w:t>Ilustración 47 - Motores CC</w:t>
                      </w:r>
                    </w:p>
                  </w:txbxContent>
                </v:textbox>
                <w10:wrap type="square"/>
              </v:shape>
            </w:pict>
          </mc:Fallback>
        </mc:AlternateContent>
      </w:r>
      <w:r w:rsidRPr="00F923C8">
        <w:rPr>
          <w:rFonts w:ascii="Arial" w:hAnsi="Arial" w:cs="Arial"/>
          <w:noProof/>
          <w:sz w:val="24"/>
          <w:szCs w:val="24"/>
          <w:lang w:val="es-ES_tradnl" w:eastAsia="es-ES_tradnl"/>
        </w:rPr>
        <w:drawing>
          <wp:anchor distT="0" distB="0" distL="114300" distR="114300" simplePos="0" relativeHeight="251667968" behindDoc="0" locked="0" layoutInCell="1" allowOverlap="1" wp14:anchorId="676C6C1F" wp14:editId="457CCF7B">
            <wp:simplePos x="0" y="0"/>
            <wp:positionH relativeFrom="margin">
              <wp:posOffset>4275117</wp:posOffset>
            </wp:positionH>
            <wp:positionV relativeFrom="paragraph">
              <wp:posOffset>8873</wp:posOffset>
            </wp:positionV>
            <wp:extent cx="1104900" cy="914400"/>
            <wp:effectExtent l="0" t="0" r="0" b="0"/>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7242"/>
                    <a:stretch/>
                  </pic:blipFill>
                  <pic:spPr bwMode="auto">
                    <a:xfrm>
                      <a:off x="0" y="0"/>
                      <a:ext cx="110490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Cuatro motores DC (corriente continua de 3v a 6v) con caja reductora:</w:t>
      </w:r>
      <w:r w:rsidR="00776AEA"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2584EE22" w14:textId="77777777" w:rsidR="00776AEA" w:rsidRPr="00F923C8" w:rsidRDefault="00776AEA" w:rsidP="00776AEA">
      <w:pPr>
        <w:rPr>
          <w:rFonts w:ascii="Arial" w:hAnsi="Arial" w:cs="Arial"/>
          <w:color w:val="333333"/>
          <w:sz w:val="24"/>
          <w:szCs w:val="24"/>
          <w:shd w:val="clear" w:color="auto" w:fill="FFFFFF"/>
        </w:rPr>
      </w:pPr>
    </w:p>
    <w:p w14:paraId="77B05CE0" w14:textId="77777777" w:rsidR="00776AEA" w:rsidRPr="00F923C8" w:rsidRDefault="005A7426" w:rsidP="00776AEA">
      <w:pPr>
        <w:ind w:left="3119"/>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7152" behindDoc="0" locked="0" layoutInCell="1" allowOverlap="1" wp14:anchorId="603082F0" wp14:editId="401C288C">
                <wp:simplePos x="0" y="0"/>
                <wp:positionH relativeFrom="column">
                  <wp:posOffset>0</wp:posOffset>
                </wp:positionH>
                <wp:positionV relativeFrom="paragraph">
                  <wp:posOffset>1163955</wp:posOffset>
                </wp:positionV>
                <wp:extent cx="1852295" cy="266700"/>
                <wp:effectExtent l="0" t="0" r="0" b="0"/>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1852295" cy="266700"/>
                        </a:xfrm>
                        <a:prstGeom prst="rect">
                          <a:avLst/>
                        </a:prstGeom>
                        <a:solidFill>
                          <a:prstClr val="white"/>
                        </a:solidFill>
                        <a:ln>
                          <a:noFill/>
                        </a:ln>
                      </wps:spPr>
                      <wps:txbx>
                        <w:txbxContent>
                          <w:p w14:paraId="4ED378E2" w14:textId="77777777" w:rsidR="001E32C0" w:rsidRPr="00976C5F" w:rsidRDefault="001E32C0" w:rsidP="005A7426">
                            <w:pPr>
                              <w:pStyle w:val="Descripcin"/>
                              <w:rPr>
                                <w:rFonts w:ascii="Arial" w:eastAsia="Calibri" w:hAnsi="Arial" w:cs="Arial"/>
                                <w:noProof/>
                                <w:color w:val="000000"/>
                                <w:sz w:val="24"/>
                                <w:szCs w:val="24"/>
                              </w:rPr>
                            </w:pPr>
                            <w:r>
                              <w:t>Ilustración 48</w:t>
                            </w:r>
                            <w:fldSimple w:instr=" SEQ Ilustración \* ARABIC ">
                              <w:r>
                                <w:rPr>
                                  <w:noProof/>
                                </w:rPr>
                                <w:t>34</w:t>
                              </w:r>
                            </w:fldSimple>
                            <w:r>
                              <w:t xml:space="preserve"> - Sensor de ultrasonido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082F0" id="Cuadro de texto 224" o:spid="_x0000_s1058" type="#_x0000_t202" style="position:absolute;left:0;text-align:left;margin-left:0;margin-top:91.65pt;width:145.85pt;height:2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" stroked="f">
                <v:textbox style="mso-fit-shape-to-text:t" inset="0,0,0,0">
                  <w:txbxContent>
                    <w:p w14:paraId="4ED378E2" w14:textId="77777777" w:rsidR="001E32C0" w:rsidRPr="00976C5F" w:rsidRDefault="001E32C0" w:rsidP="005A7426">
                      <w:pPr>
                        <w:pStyle w:val="Descripcin"/>
                        <w:rPr>
                          <w:rFonts w:ascii="Arial" w:eastAsia="Calibri" w:hAnsi="Arial" w:cs="Arial"/>
                          <w:noProof/>
                          <w:color w:val="000000"/>
                          <w:sz w:val="24"/>
                          <w:szCs w:val="24"/>
                        </w:rPr>
                      </w:pPr>
                      <w:r>
                        <w:t>Ilustración 48</w:t>
                      </w:r>
                      <w:fldSimple w:instr=" SEQ Ilustración \* ARABIC ">
                        <w:r>
                          <w:rPr>
                            <w:noProof/>
                          </w:rPr>
                          <w:t>34</w:t>
                        </w:r>
                      </w:fldSimple>
                      <w:r>
                        <w:t xml:space="preserve"> - Sensor de ultrasonido</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34176" behindDoc="0" locked="0" layoutInCell="1" allowOverlap="1" wp14:anchorId="134C6A43" wp14:editId="7595594A">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Tres sensores ultrasónicos HC-SR04</w:t>
      </w:r>
      <w:r w:rsidR="00776AEA"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3E7E500" w14:textId="77777777" w:rsidR="00776AEA" w:rsidRPr="00F923C8" w:rsidRDefault="005A7426"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68992" behindDoc="0" locked="0" layoutInCell="1" allowOverlap="1" wp14:anchorId="7D8F5AA0" wp14:editId="7F9497F1">
                <wp:simplePos x="0" y="0"/>
                <wp:positionH relativeFrom="column">
                  <wp:posOffset>4123690</wp:posOffset>
                </wp:positionH>
                <wp:positionV relativeFrom="paragraph">
                  <wp:posOffset>1210310</wp:posOffset>
                </wp:positionV>
                <wp:extent cx="1276350" cy="266700"/>
                <wp:effectExtent l="0" t="0" r="0" b="0"/>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1276350" cy="266700"/>
                        </a:xfrm>
                        <a:prstGeom prst="rect">
                          <a:avLst/>
                        </a:prstGeom>
                        <a:solidFill>
                          <a:prstClr val="white"/>
                        </a:solidFill>
                        <a:ln>
                          <a:noFill/>
                        </a:ln>
                      </wps:spPr>
                      <wps:txbx>
                        <w:txbxContent>
                          <w:p w14:paraId="790DFE87" w14:textId="77777777" w:rsidR="001E32C0" w:rsidRPr="00D753FE" w:rsidRDefault="001E32C0" w:rsidP="005A7426">
                            <w:pPr>
                              <w:pStyle w:val="Descripcin"/>
                              <w:rPr>
                                <w:rFonts w:ascii="Arial" w:eastAsia="Calibri" w:hAnsi="Arial" w:cs="Arial"/>
                                <w:noProof/>
                                <w:color w:val="000000"/>
                                <w:sz w:val="24"/>
                                <w:szCs w:val="24"/>
                              </w:rPr>
                            </w:pPr>
                            <w:r>
                              <w:t>Ilustración 49 - Portapilas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F5AA0" id="Cuadro de texto 225" o:spid="_x0000_s1059" type="#_x0000_t202" style="position:absolute;left:0;text-align:left;margin-left:324.7pt;margin-top:95.3pt;width:100.5pt;height:21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" stroked="f">
                <v:textbox style="mso-fit-shape-to-text:t" inset="0,0,0,0">
                  <w:txbxContent>
                    <w:p w14:paraId="790DFE87" w14:textId="77777777" w:rsidR="001E32C0" w:rsidRPr="00D753FE" w:rsidRDefault="001E32C0" w:rsidP="005A7426">
                      <w:pPr>
                        <w:pStyle w:val="Descripcin"/>
                        <w:rPr>
                          <w:rFonts w:ascii="Arial" w:eastAsia="Calibri" w:hAnsi="Arial" w:cs="Arial"/>
                          <w:noProof/>
                          <w:color w:val="000000"/>
                          <w:sz w:val="24"/>
                          <w:szCs w:val="24"/>
                        </w:rPr>
                      </w:pPr>
                      <w:r>
                        <w:t>Ilustración 49 - Portapilas</w:t>
                      </w:r>
                    </w:p>
                  </w:txbxContent>
                </v:textbox>
                <w10:wrap type="square"/>
              </v:shape>
            </w:pict>
          </mc:Fallback>
        </mc:AlternateContent>
      </w:r>
    </w:p>
    <w:p w14:paraId="324912EF" w14:textId="77777777"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37248" behindDoc="0" locked="0" layoutInCell="1" allowOverlap="1" wp14:anchorId="02960771" wp14:editId="50A83C83">
            <wp:simplePos x="0" y="0"/>
            <wp:positionH relativeFrom="margin">
              <wp:posOffset>4159316</wp:posOffset>
            </wp:positionH>
            <wp:positionV relativeFrom="paragraph">
              <wp:posOffset>7686</wp:posOffset>
            </wp:positionV>
            <wp:extent cx="1276350" cy="1005840"/>
            <wp:effectExtent l="0" t="0" r="0" b="3810"/>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500" t="19117" r="11029" b="20588"/>
                    <a:stretch/>
                  </pic:blipFill>
                  <pic:spPr bwMode="auto">
                    <a:xfrm>
                      <a:off x="0" y="0"/>
                      <a:ext cx="127635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portas pilas AA x4 con sus respectivas pilas recargables: </w:t>
      </w:r>
      <w:r w:rsidR="00776AEA" w:rsidRPr="00F923C8">
        <w:rPr>
          <w:rFonts w:ascii="Arial" w:hAnsi="Arial" w:cs="Arial"/>
          <w:color w:val="333333"/>
          <w:sz w:val="24"/>
          <w:szCs w:val="24"/>
          <w:shd w:val="clear" w:color="auto" w:fill="FFFFFF"/>
        </w:rPr>
        <w:t>Utilizados para alimentar de corriente eléctrica a los 4 motores.</w:t>
      </w:r>
    </w:p>
    <w:p w14:paraId="38681DD0" w14:textId="77777777" w:rsidR="00776AEA" w:rsidRPr="00F923C8" w:rsidRDefault="00776AEA" w:rsidP="00776AEA">
      <w:pPr>
        <w:rPr>
          <w:rFonts w:ascii="Arial" w:hAnsi="Arial" w:cs="Arial"/>
          <w:color w:val="333333"/>
          <w:sz w:val="24"/>
          <w:szCs w:val="24"/>
          <w:shd w:val="clear" w:color="auto" w:fill="FFFFFF"/>
        </w:rPr>
      </w:pPr>
    </w:p>
    <w:p w14:paraId="0D4C76E1" w14:textId="77777777" w:rsidR="00776AEA" w:rsidRPr="00F923C8" w:rsidRDefault="00776AEA" w:rsidP="00776AEA">
      <w:pPr>
        <w:rPr>
          <w:rFonts w:ascii="Arial" w:hAnsi="Arial" w:cs="Arial"/>
          <w:color w:val="333333"/>
          <w:sz w:val="24"/>
          <w:szCs w:val="24"/>
          <w:shd w:val="clear" w:color="auto" w:fill="FFFFFF"/>
        </w:rPr>
      </w:pPr>
    </w:p>
    <w:p w14:paraId="49793FB3" w14:textId="77777777"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42368" behindDoc="0" locked="0" layoutInCell="1" allowOverlap="1" wp14:anchorId="61264BDA" wp14:editId="1538C802">
            <wp:simplePos x="0" y="0"/>
            <wp:positionH relativeFrom="margin">
              <wp:posOffset>41564</wp:posOffset>
            </wp:positionH>
            <wp:positionV relativeFrom="paragraph">
              <wp:posOffset>370560</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puentes H L298N: </w:t>
      </w:r>
      <w:r w:rsidR="00776AEA"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4B8D8514"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73088" behindDoc="0" locked="0" layoutInCell="1" allowOverlap="1" wp14:anchorId="3E5DB816" wp14:editId="2C6C0926">
                <wp:simplePos x="0" y="0"/>
                <wp:positionH relativeFrom="column">
                  <wp:posOffset>101600</wp:posOffset>
                </wp:positionH>
                <wp:positionV relativeFrom="paragraph">
                  <wp:posOffset>175763</wp:posOffset>
                </wp:positionV>
                <wp:extent cx="1162050" cy="40576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1162050" cy="405765"/>
                        </a:xfrm>
                        <a:prstGeom prst="rect">
                          <a:avLst/>
                        </a:prstGeom>
                        <a:solidFill>
                          <a:prstClr val="white"/>
                        </a:solidFill>
                        <a:ln>
                          <a:noFill/>
                        </a:ln>
                      </wps:spPr>
                      <wps:txbx>
                        <w:txbxContent>
                          <w:p w14:paraId="43A18B59" w14:textId="77777777" w:rsidR="001E32C0" w:rsidRPr="00D17616" w:rsidRDefault="001E32C0" w:rsidP="005A7426">
                            <w:pPr>
                              <w:pStyle w:val="Descripcin"/>
                              <w:jc w:val="center"/>
                              <w:rPr>
                                <w:rFonts w:ascii="Arial" w:eastAsia="Calibri" w:hAnsi="Arial" w:cs="Arial"/>
                                <w:noProof/>
                                <w:color w:val="000000"/>
                                <w:sz w:val="24"/>
                                <w:szCs w:val="24"/>
                              </w:rPr>
                            </w:pPr>
                            <w:r>
                              <w:t>Ilustración 50</w:t>
                            </w:r>
                            <w:fldSimple w:instr=" SEQ Ilustración \* ARABIC ">
                              <w:r>
                                <w:rPr>
                                  <w:noProof/>
                                </w:rPr>
                                <w:t>35</w:t>
                              </w:r>
                            </w:fldSimple>
                            <w:r>
                              <w:t xml:space="preserve"> - Módulo Puente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DB816" id="Cuadro de texto 226" o:spid="_x0000_s1060" type="#_x0000_t202" style="position:absolute;left:0;text-align:left;margin-left:8pt;margin-top:13.85pt;width:91.5pt;height:31.9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" stroked="f">
                <v:textbox style="mso-fit-shape-to-text:t" inset="0,0,0,0">
                  <w:txbxContent>
                    <w:p w14:paraId="43A18B59" w14:textId="77777777" w:rsidR="001E32C0" w:rsidRPr="00D17616" w:rsidRDefault="001E32C0" w:rsidP="005A7426">
                      <w:pPr>
                        <w:pStyle w:val="Descripcin"/>
                        <w:jc w:val="center"/>
                        <w:rPr>
                          <w:rFonts w:ascii="Arial" w:eastAsia="Calibri" w:hAnsi="Arial" w:cs="Arial"/>
                          <w:noProof/>
                          <w:color w:val="000000"/>
                          <w:sz w:val="24"/>
                          <w:szCs w:val="24"/>
                        </w:rPr>
                      </w:pPr>
                      <w:r>
                        <w:t>Ilustración 50</w:t>
                      </w:r>
                      <w:fldSimple w:instr=" SEQ Ilustración \* ARABIC ">
                        <w:r>
                          <w:rPr>
                            <w:noProof/>
                          </w:rPr>
                          <w:t>35</w:t>
                        </w:r>
                      </w:fldSimple>
                      <w:r>
                        <w:t xml:space="preserve"> - Módulo Puente H</w:t>
                      </w:r>
                    </w:p>
                  </w:txbxContent>
                </v:textbox>
                <w10:wrap type="square"/>
              </v:shape>
            </w:pict>
          </mc:Fallback>
        </mc:AlternateContent>
      </w:r>
    </w:p>
    <w:p w14:paraId="0F371BF2"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49536" behindDoc="0" locked="0" layoutInCell="1" allowOverlap="1" wp14:anchorId="47A7B286" wp14:editId="07788F9B">
            <wp:simplePos x="0" y="0"/>
            <wp:positionH relativeFrom="margin">
              <wp:align>right</wp:align>
            </wp:positionH>
            <wp:positionV relativeFrom="paragraph">
              <wp:posOffset>10795</wp:posOffset>
            </wp:positionV>
            <wp:extent cx="1181100" cy="11811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D7EC" w14:textId="77777777" w:rsidR="005A7426" w:rsidRDefault="005A7426" w:rsidP="00776AEA">
      <w:pPr>
        <w:rPr>
          <w:rFonts w:ascii="Arial" w:hAnsi="Arial" w:cs="Arial"/>
          <w:b/>
          <w:color w:val="333333"/>
          <w:sz w:val="24"/>
          <w:szCs w:val="24"/>
          <w:shd w:val="clear" w:color="auto" w:fill="FFFFFF"/>
        </w:rPr>
      </w:pPr>
    </w:p>
    <w:p w14:paraId="09635DBE" w14:textId="77777777" w:rsidR="005A7426" w:rsidRDefault="005A7426" w:rsidP="00776AEA">
      <w:pPr>
        <w:rPr>
          <w:rFonts w:ascii="Arial" w:hAnsi="Arial" w:cs="Arial"/>
          <w:b/>
          <w:color w:val="333333"/>
          <w:sz w:val="24"/>
          <w:szCs w:val="24"/>
          <w:shd w:val="clear" w:color="auto" w:fill="FFFFFF"/>
        </w:rPr>
      </w:pPr>
    </w:p>
    <w:p w14:paraId="440FEFCE"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74112" behindDoc="0" locked="0" layoutInCell="1" allowOverlap="1" wp14:anchorId="3729E761" wp14:editId="5D9E454F">
                <wp:simplePos x="0" y="0"/>
                <wp:positionH relativeFrom="column">
                  <wp:posOffset>2770686</wp:posOffset>
                </wp:positionH>
                <wp:positionV relativeFrom="paragraph">
                  <wp:posOffset>444194</wp:posOffset>
                </wp:positionV>
                <wp:extent cx="1181100" cy="40576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1181100" cy="405765"/>
                        </a:xfrm>
                        <a:prstGeom prst="rect">
                          <a:avLst/>
                        </a:prstGeom>
                        <a:solidFill>
                          <a:prstClr val="white"/>
                        </a:solidFill>
                        <a:ln>
                          <a:noFill/>
                        </a:ln>
                      </wps:spPr>
                      <wps:txbx>
                        <w:txbxContent>
                          <w:p w14:paraId="662C7F2F" w14:textId="77777777" w:rsidR="001E32C0" w:rsidRPr="0064112C" w:rsidRDefault="001E32C0" w:rsidP="005A7426">
                            <w:pPr>
                              <w:pStyle w:val="Descripcin"/>
                              <w:jc w:val="center"/>
                              <w:rPr>
                                <w:rFonts w:ascii="Arial" w:eastAsia="Calibri" w:hAnsi="Arial" w:cs="Arial"/>
                                <w:noProof/>
                                <w:color w:val="000000"/>
                                <w:sz w:val="24"/>
                                <w:szCs w:val="24"/>
                              </w:rPr>
                            </w:pPr>
                            <w:r>
                              <w:t>Ilustración 51</w:t>
                            </w:r>
                            <w:fldSimple w:instr=" SEQ Ilustración \* ARABIC ">
                              <w:r>
                                <w:rPr>
                                  <w:noProof/>
                                </w:rPr>
                                <w:t>36</w:t>
                              </w:r>
                            </w:fldSimple>
                            <w:r>
                              <w:t xml:space="preserve"> - Mini-protoboard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E761" id="Cuadro de texto 227" o:spid="_x0000_s1061" type="#_x0000_t202" style="position:absolute;left:0;text-align:left;margin-left:218.15pt;margin-top:35pt;width:93pt;height:31.9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" stroked="f">
                <v:textbox style="mso-fit-shape-to-text:t" inset="0,0,0,0">
                  <w:txbxContent>
                    <w:p w14:paraId="662C7F2F" w14:textId="77777777" w:rsidR="001E32C0" w:rsidRPr="0064112C" w:rsidRDefault="001E32C0" w:rsidP="005A7426">
                      <w:pPr>
                        <w:pStyle w:val="Descripcin"/>
                        <w:jc w:val="center"/>
                        <w:rPr>
                          <w:rFonts w:ascii="Arial" w:eastAsia="Calibri" w:hAnsi="Arial" w:cs="Arial"/>
                          <w:noProof/>
                          <w:color w:val="000000"/>
                          <w:sz w:val="24"/>
                          <w:szCs w:val="24"/>
                        </w:rPr>
                      </w:pPr>
                      <w:r>
                        <w:t>Ilustración 51</w:t>
                      </w:r>
                      <w:fldSimple w:instr=" SEQ Ilustración \* ARABIC ">
                        <w:r>
                          <w:rPr>
                            <w:noProof/>
                          </w:rPr>
                          <w:t>36</w:t>
                        </w:r>
                      </w:fldSimple>
                      <w:r>
                        <w:t xml:space="preserve"> - Mini-protoboard</w:t>
                      </w:r>
                    </w:p>
                  </w:txbxContent>
                </v:textbox>
                <w10:wrap type="square"/>
              </v:shape>
            </w:pict>
          </mc:Fallback>
        </mc:AlternateContent>
      </w:r>
      <w:r w:rsidR="00776AEA" w:rsidRPr="00F923C8">
        <w:rPr>
          <w:rFonts w:ascii="Arial" w:hAnsi="Arial" w:cs="Arial"/>
          <w:b/>
          <w:color w:val="333333"/>
          <w:sz w:val="24"/>
          <w:szCs w:val="24"/>
          <w:shd w:val="clear" w:color="auto" w:fill="FFFFFF"/>
        </w:rPr>
        <w:t>Una mini Protoboard:</w:t>
      </w:r>
      <w:r w:rsidR="00776AEA" w:rsidRPr="00F923C8">
        <w:rPr>
          <w:rFonts w:ascii="Arial" w:hAnsi="Arial" w:cs="Arial"/>
          <w:color w:val="333333"/>
          <w:sz w:val="24"/>
          <w:szCs w:val="24"/>
          <w:shd w:val="clear" w:color="auto" w:fill="FFFFFF"/>
        </w:rPr>
        <w:t xml:space="preserve"> Utilizada como extensión de pines, más que nada para los pines GND y 5v de la placa Arduino Mega.</w:t>
      </w:r>
    </w:p>
    <w:p w14:paraId="326F8B00" w14:textId="77777777" w:rsidR="00776AEA" w:rsidRDefault="00776AEA" w:rsidP="00776AEA">
      <w:pPr>
        <w:rPr>
          <w:rFonts w:ascii="Arial" w:hAnsi="Arial" w:cs="Arial"/>
          <w:color w:val="333333"/>
          <w:sz w:val="24"/>
          <w:szCs w:val="24"/>
          <w:shd w:val="clear" w:color="auto" w:fill="FFFFFF"/>
        </w:rPr>
      </w:pPr>
    </w:p>
    <w:p w14:paraId="7C345EAE" w14:textId="77777777" w:rsidR="005A7426" w:rsidRPr="00F923C8" w:rsidRDefault="005A7426" w:rsidP="00776AEA">
      <w:pPr>
        <w:rPr>
          <w:rFonts w:ascii="Arial" w:hAnsi="Arial" w:cs="Arial"/>
          <w:color w:val="333333"/>
          <w:sz w:val="24"/>
          <w:szCs w:val="24"/>
          <w:shd w:val="clear" w:color="auto" w:fill="FFFFFF"/>
        </w:rPr>
      </w:pPr>
    </w:p>
    <w:p w14:paraId="002137B2"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8176" behindDoc="0" locked="0" layoutInCell="1" allowOverlap="1" wp14:anchorId="1BD5D612" wp14:editId="7582395E">
                <wp:simplePos x="0" y="0"/>
                <wp:positionH relativeFrom="column">
                  <wp:posOffset>-3810</wp:posOffset>
                </wp:positionH>
                <wp:positionV relativeFrom="paragraph">
                  <wp:posOffset>713740</wp:posOffset>
                </wp:positionV>
                <wp:extent cx="933450" cy="54546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933450" cy="545465"/>
                        </a:xfrm>
                        <a:prstGeom prst="rect">
                          <a:avLst/>
                        </a:prstGeom>
                        <a:solidFill>
                          <a:prstClr val="white"/>
                        </a:solidFill>
                        <a:ln>
                          <a:noFill/>
                        </a:ln>
                      </wps:spPr>
                      <wps:txbx>
                        <w:txbxContent>
                          <w:p w14:paraId="3CCE6152" w14:textId="77777777" w:rsidR="001E32C0" w:rsidRPr="00CE077E" w:rsidRDefault="001E32C0" w:rsidP="005A7426">
                            <w:pPr>
                              <w:pStyle w:val="Descripcin"/>
                              <w:rPr>
                                <w:rFonts w:ascii="Arial" w:eastAsia="Calibri" w:hAnsi="Arial" w:cs="Arial"/>
                                <w:noProof/>
                                <w:color w:val="000000"/>
                                <w:sz w:val="24"/>
                                <w:szCs w:val="24"/>
                              </w:rPr>
                            </w:pPr>
                            <w:r>
                              <w:t>Ilustración 52 - Sensor de Temperatura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5D612" id="Cuadro de texto 228" o:spid="_x0000_s1062" type="#_x0000_t202" style="position:absolute;left:0;text-align:left;margin-left:-.3pt;margin-top:56.2pt;width:73.5pt;height:42.9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" stroked="f">
                <v:textbox style="mso-fit-shape-to-text:t" inset="0,0,0,0">
                  <w:txbxContent>
                    <w:p w14:paraId="3CCE6152" w14:textId="77777777" w:rsidR="001E32C0" w:rsidRPr="00CE077E" w:rsidRDefault="001E32C0" w:rsidP="005A7426">
                      <w:pPr>
                        <w:pStyle w:val="Descripcin"/>
                        <w:rPr>
                          <w:rFonts w:ascii="Arial" w:eastAsia="Calibri" w:hAnsi="Arial" w:cs="Arial"/>
                          <w:noProof/>
                          <w:color w:val="000000"/>
                          <w:sz w:val="24"/>
                          <w:szCs w:val="24"/>
                        </w:rPr>
                      </w:pPr>
                      <w:r>
                        <w:t>Ilustración 52 - Sensor de Temperatura</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50560" behindDoc="0" locked="0" layoutInCell="1" allowOverlap="1" wp14:anchorId="1FDFBA45" wp14:editId="64F9AAED">
            <wp:simplePos x="0" y="0"/>
            <wp:positionH relativeFrom="margin">
              <wp:posOffset>-3810</wp:posOffset>
            </wp:positionH>
            <wp:positionV relativeFrom="paragraph">
              <wp:posOffset>8890</wp:posOffset>
            </wp:positionV>
            <wp:extent cx="933450" cy="64770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6326" b="14286"/>
                    <a:stretch/>
                  </pic:blipFill>
                  <pic:spPr bwMode="auto">
                    <a:xfrm>
                      <a:off x="0" y="0"/>
                      <a:ext cx="93345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Un sensor de temperatura DS18B20 montado sobre una placa KY-001: </w:t>
      </w:r>
      <w:r w:rsidR="00776AEA" w:rsidRPr="00F923C8">
        <w:rPr>
          <w:rFonts w:ascii="Arial" w:hAnsi="Arial" w:cs="Arial"/>
          <w:color w:val="333333"/>
          <w:sz w:val="24"/>
          <w:szCs w:val="24"/>
          <w:shd w:val="clear" w:color="auto" w:fill="FFFFFF"/>
        </w:rPr>
        <w:t>Este módulo es el encargado de sensar la temperatura, se encuentra conectado al Arduino Nano.</w:t>
      </w:r>
    </w:p>
    <w:p w14:paraId="15624C28" w14:textId="77777777" w:rsidR="00776AEA" w:rsidRPr="00F923C8" w:rsidRDefault="00776AEA" w:rsidP="00776AEA">
      <w:pPr>
        <w:rPr>
          <w:rFonts w:ascii="Arial" w:hAnsi="Arial" w:cs="Arial"/>
          <w:color w:val="333333"/>
          <w:sz w:val="24"/>
          <w:szCs w:val="24"/>
          <w:shd w:val="clear" w:color="auto" w:fill="FFFFFF"/>
        </w:rPr>
      </w:pPr>
    </w:p>
    <w:p w14:paraId="77105F9D" w14:textId="77777777" w:rsidR="005A7426" w:rsidRDefault="005A7426" w:rsidP="00776AEA">
      <w:pPr>
        <w:rPr>
          <w:rFonts w:ascii="Arial" w:hAnsi="Arial" w:cs="Arial"/>
          <w:b/>
          <w:color w:val="333333"/>
          <w:sz w:val="24"/>
          <w:szCs w:val="24"/>
          <w:shd w:val="clear" w:color="auto" w:fill="FFFFFF"/>
        </w:rPr>
      </w:pPr>
    </w:p>
    <w:p w14:paraId="4A310460" w14:textId="77777777" w:rsidR="005A7426" w:rsidRDefault="005A7426"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78208" behindDoc="0" locked="0" layoutInCell="1" allowOverlap="1" wp14:anchorId="591F3956" wp14:editId="1DE78005">
                <wp:simplePos x="0" y="0"/>
                <wp:positionH relativeFrom="column">
                  <wp:posOffset>2480904</wp:posOffset>
                </wp:positionH>
                <wp:positionV relativeFrom="paragraph">
                  <wp:posOffset>5673</wp:posOffset>
                </wp:positionV>
                <wp:extent cx="1275715" cy="266700"/>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275715" cy="266700"/>
                        </a:xfrm>
                        <a:prstGeom prst="rect">
                          <a:avLst/>
                        </a:prstGeom>
                        <a:solidFill>
                          <a:prstClr val="white"/>
                        </a:solidFill>
                        <a:ln>
                          <a:noFill/>
                        </a:ln>
                      </wps:spPr>
                      <wps:txbx>
                        <w:txbxContent>
                          <w:p w14:paraId="29F1A8B9" w14:textId="77777777" w:rsidR="001E32C0" w:rsidRPr="008848C3" w:rsidRDefault="001E32C0" w:rsidP="005A7426">
                            <w:pPr>
                              <w:pStyle w:val="Descripcin"/>
                              <w:rPr>
                                <w:rFonts w:ascii="Arial" w:eastAsia="Calibri" w:hAnsi="Arial" w:cs="Arial"/>
                                <w:noProof/>
                                <w:color w:val="000000"/>
                                <w:sz w:val="24"/>
                                <w:szCs w:val="24"/>
                              </w:rPr>
                            </w:pPr>
                            <w:r>
                              <w:t>Ilustración 53- MQ7 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F3956" id="Cuadro de texto 229" o:spid="_x0000_s1063" type="#_x0000_t202" style="position:absolute;left:0;text-align:left;margin-left:195.35pt;margin-top:.45pt;width:100.45pt;height:21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" stroked="f">
                <v:textbox style="mso-fit-shape-to-text:t" inset="0,0,0,0">
                  <w:txbxContent>
                    <w:p w14:paraId="29F1A8B9" w14:textId="77777777" w:rsidR="001E32C0" w:rsidRPr="008848C3" w:rsidRDefault="001E32C0" w:rsidP="005A7426">
                      <w:pPr>
                        <w:pStyle w:val="Descripcin"/>
                        <w:rPr>
                          <w:rFonts w:ascii="Arial" w:eastAsia="Calibri" w:hAnsi="Arial" w:cs="Arial"/>
                          <w:noProof/>
                          <w:color w:val="000000"/>
                          <w:sz w:val="24"/>
                          <w:szCs w:val="24"/>
                        </w:rPr>
                      </w:pPr>
                      <w:r>
                        <w:t>Ilustración 53- MQ7 CO</w:t>
                      </w:r>
                    </w:p>
                  </w:txbxContent>
                </v:textbox>
                <w10:wrap type="square"/>
              </v:shape>
            </w:pict>
          </mc:Fallback>
        </mc:AlternateContent>
      </w:r>
      <w:r w:rsidRPr="00F923C8">
        <w:rPr>
          <w:rFonts w:ascii="Arial" w:hAnsi="Arial" w:cs="Arial"/>
          <w:noProof/>
          <w:sz w:val="24"/>
          <w:szCs w:val="24"/>
          <w:lang w:val="es-ES_tradnl" w:eastAsia="es-ES_tradnl"/>
        </w:rPr>
        <w:drawing>
          <wp:anchor distT="0" distB="0" distL="114300" distR="114300" simplePos="0" relativeHeight="251653632" behindDoc="0" locked="0" layoutInCell="1" allowOverlap="1" wp14:anchorId="5527093F" wp14:editId="559A9006">
            <wp:simplePos x="0" y="0"/>
            <wp:positionH relativeFrom="margin">
              <wp:posOffset>4402760</wp:posOffset>
            </wp:positionH>
            <wp:positionV relativeFrom="paragraph">
              <wp:posOffset>8123</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81A9F8" w14:textId="77777777" w:rsidR="005A7426" w:rsidRDefault="005A7426" w:rsidP="00776AEA">
      <w:pPr>
        <w:rPr>
          <w:rFonts w:ascii="Arial" w:hAnsi="Arial" w:cs="Arial"/>
          <w:b/>
          <w:color w:val="333333"/>
          <w:sz w:val="24"/>
          <w:szCs w:val="24"/>
          <w:shd w:val="clear" w:color="auto" w:fill="FFFFFF"/>
        </w:rPr>
      </w:pPr>
    </w:p>
    <w:p w14:paraId="6A6279CA" w14:textId="77777777" w:rsidR="005A7426" w:rsidRDefault="005A7426" w:rsidP="00776AEA">
      <w:pPr>
        <w:rPr>
          <w:rFonts w:ascii="Arial" w:hAnsi="Arial" w:cs="Arial"/>
          <w:b/>
          <w:color w:val="333333"/>
          <w:sz w:val="24"/>
          <w:szCs w:val="24"/>
          <w:shd w:val="clear" w:color="auto" w:fill="FFFFFF"/>
        </w:rPr>
      </w:pPr>
    </w:p>
    <w:p w14:paraId="5EE72D65"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65C574EC" w14:textId="77777777" w:rsidR="00776AEA" w:rsidRPr="00F923C8" w:rsidRDefault="00776AEA" w:rsidP="00776AEA">
      <w:pPr>
        <w:rPr>
          <w:rFonts w:ascii="Arial" w:hAnsi="Arial" w:cs="Arial"/>
          <w:color w:val="333333"/>
          <w:sz w:val="24"/>
          <w:szCs w:val="24"/>
          <w:shd w:val="clear" w:color="auto" w:fill="FFFFFF"/>
        </w:rPr>
      </w:pPr>
    </w:p>
    <w:p w14:paraId="63237DE4" w14:textId="77777777" w:rsidR="00776AEA" w:rsidRDefault="00776AEA" w:rsidP="00776AEA">
      <w:pPr>
        <w:rPr>
          <w:rFonts w:ascii="Arial" w:hAnsi="Arial" w:cs="Arial"/>
          <w:color w:val="333333"/>
          <w:sz w:val="24"/>
          <w:szCs w:val="24"/>
          <w:shd w:val="clear" w:color="auto" w:fill="FFFFFF"/>
        </w:rPr>
      </w:pPr>
    </w:p>
    <w:p w14:paraId="63A16CD7" w14:textId="77777777" w:rsidR="005A7426" w:rsidRDefault="005A7426" w:rsidP="00776AEA">
      <w:pPr>
        <w:rPr>
          <w:rFonts w:ascii="Arial" w:hAnsi="Arial" w:cs="Arial"/>
          <w:color w:val="333333"/>
          <w:sz w:val="24"/>
          <w:szCs w:val="24"/>
          <w:shd w:val="clear" w:color="auto" w:fill="FFFFFF"/>
        </w:rPr>
      </w:pPr>
    </w:p>
    <w:p w14:paraId="42D96C37" w14:textId="77777777" w:rsidR="005A7426" w:rsidRDefault="005A7426" w:rsidP="00776AEA">
      <w:pPr>
        <w:rPr>
          <w:rFonts w:ascii="Arial" w:hAnsi="Arial" w:cs="Arial"/>
          <w:color w:val="333333"/>
          <w:sz w:val="24"/>
          <w:szCs w:val="24"/>
          <w:shd w:val="clear" w:color="auto" w:fill="FFFFFF"/>
        </w:rPr>
      </w:pPr>
    </w:p>
    <w:p w14:paraId="2A195A57" w14:textId="77777777" w:rsidR="005A7426" w:rsidRPr="00F923C8" w:rsidRDefault="005A7426" w:rsidP="00776AEA">
      <w:pPr>
        <w:rPr>
          <w:rFonts w:ascii="Arial" w:hAnsi="Arial" w:cs="Arial"/>
          <w:color w:val="333333"/>
          <w:sz w:val="24"/>
          <w:szCs w:val="24"/>
          <w:shd w:val="clear" w:color="auto" w:fill="FFFFFF"/>
        </w:rPr>
      </w:pPr>
    </w:p>
    <w:p w14:paraId="29AB85B6"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w:lastRenderedPageBreak/>
        <mc:AlternateContent>
          <mc:Choice Requires="wps">
            <w:drawing>
              <wp:anchor distT="0" distB="0" distL="114300" distR="114300" simplePos="0" relativeHeight="251681280" behindDoc="0" locked="0" layoutInCell="1" allowOverlap="1" wp14:anchorId="259423BA" wp14:editId="3F2B5F7A">
                <wp:simplePos x="0" y="0"/>
                <wp:positionH relativeFrom="column">
                  <wp:posOffset>3114040</wp:posOffset>
                </wp:positionH>
                <wp:positionV relativeFrom="paragraph">
                  <wp:posOffset>1304925</wp:posOffset>
                </wp:positionV>
                <wp:extent cx="2276475" cy="266700"/>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2276475" cy="266700"/>
                        </a:xfrm>
                        <a:prstGeom prst="rect">
                          <a:avLst/>
                        </a:prstGeom>
                        <a:solidFill>
                          <a:prstClr val="white"/>
                        </a:solidFill>
                        <a:ln>
                          <a:noFill/>
                        </a:ln>
                      </wps:spPr>
                      <wps:txbx>
                        <w:txbxContent>
                          <w:p w14:paraId="297AC58C" w14:textId="77777777" w:rsidR="001E32C0" w:rsidRPr="00376F90" w:rsidRDefault="001E32C0" w:rsidP="005A7426">
                            <w:pPr>
                              <w:pStyle w:val="Descripcin"/>
                              <w:rPr>
                                <w:rFonts w:ascii="Arial" w:eastAsia="Calibri" w:hAnsi="Arial" w:cs="Arial"/>
                                <w:noProof/>
                                <w:color w:val="000000"/>
                                <w:sz w:val="24"/>
                                <w:szCs w:val="24"/>
                              </w:rPr>
                            </w:pPr>
                            <w:r>
                              <w:t xml:space="preserve">Ilustración </w:t>
                            </w:r>
                            <w:fldSimple w:instr=" SEQ Ilustración \* ARABIC ">
                              <w:r>
                                <w:rPr>
                                  <w:noProof/>
                                </w:rPr>
                                <w:t>37</w:t>
                              </w:r>
                            </w:fldSimple>
                            <w:r>
                              <w:t>-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423BA" id="Cuadro de texto 230" o:spid="_x0000_s1064" type="#_x0000_t202" style="position:absolute;left:0;text-align:left;margin-left:245.2pt;margin-top:102.75pt;width:179.25pt;height:21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QCOwIAAHM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" stroked="f">
                <v:textbox style="mso-fit-shape-to-text:t" inset="0,0,0,0">
                  <w:txbxContent>
                    <w:p w14:paraId="297AC58C" w14:textId="77777777" w:rsidR="001E32C0" w:rsidRPr="00376F90" w:rsidRDefault="001E32C0" w:rsidP="005A7426">
                      <w:pPr>
                        <w:pStyle w:val="Descripcin"/>
                        <w:rPr>
                          <w:rFonts w:ascii="Arial" w:eastAsia="Calibri" w:hAnsi="Arial" w:cs="Arial"/>
                          <w:noProof/>
                          <w:color w:val="000000"/>
                          <w:sz w:val="24"/>
                          <w:szCs w:val="24"/>
                        </w:rPr>
                      </w:pPr>
                      <w:r>
                        <w:t xml:space="preserve">Ilustración </w:t>
                      </w:r>
                      <w:fldSimple w:instr=" SEQ Ilustración \* ARABIC ">
                        <w:r>
                          <w:rPr>
                            <w:noProof/>
                          </w:rPr>
                          <w:t>37</w:t>
                        </w:r>
                      </w:fldSimple>
                      <w:r>
                        <w:t>- GPS</w:t>
                      </w:r>
                    </w:p>
                  </w:txbxContent>
                </v:textbox>
                <w10:wrap type="square"/>
              </v:shape>
            </w:pict>
          </mc:Fallback>
        </mc:AlternateContent>
      </w:r>
      <w:r w:rsidR="00776AEA" w:rsidRPr="00F923C8">
        <w:rPr>
          <w:rFonts w:ascii="Arial" w:hAnsi="Arial" w:cs="Arial"/>
          <w:b/>
          <w:color w:val="333333"/>
          <w:sz w:val="24"/>
          <w:szCs w:val="24"/>
          <w:shd w:val="clear" w:color="auto" w:fill="FFFFFF"/>
        </w:rPr>
        <w:t xml:space="preserve">Un GPS GY-GPS6MV2: </w:t>
      </w:r>
      <w:r w:rsidR="00776AEA"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3435633F" w14:textId="77777777"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85376" behindDoc="0" locked="0" layoutInCell="1" allowOverlap="1" wp14:anchorId="7DFA9B0A" wp14:editId="121AD907">
            <wp:simplePos x="0" y="0"/>
            <wp:positionH relativeFrom="margin">
              <wp:posOffset>3164205</wp:posOffset>
            </wp:positionH>
            <wp:positionV relativeFrom="paragraph">
              <wp:posOffset>25400</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D3057" w14:textId="77777777" w:rsidR="005A7426" w:rsidRDefault="005A7426" w:rsidP="00776AEA">
      <w:pPr>
        <w:rPr>
          <w:rFonts w:ascii="Arial" w:hAnsi="Arial" w:cs="Arial"/>
          <w:b/>
          <w:color w:val="333333"/>
          <w:sz w:val="24"/>
          <w:szCs w:val="24"/>
          <w:shd w:val="clear" w:color="auto" w:fill="FFFFFF"/>
        </w:rPr>
      </w:pPr>
    </w:p>
    <w:p w14:paraId="03A46C40" w14:textId="77777777" w:rsidR="005A7426" w:rsidRDefault="005A7426" w:rsidP="00776AEA">
      <w:pPr>
        <w:rPr>
          <w:rFonts w:ascii="Arial" w:hAnsi="Arial" w:cs="Arial"/>
          <w:b/>
          <w:color w:val="333333"/>
          <w:sz w:val="24"/>
          <w:szCs w:val="24"/>
          <w:shd w:val="clear" w:color="auto" w:fill="FFFFFF"/>
        </w:rPr>
      </w:pPr>
    </w:p>
    <w:p w14:paraId="55D9836E" w14:textId="77777777" w:rsidR="005A7426" w:rsidRDefault="005A7426" w:rsidP="00776AEA">
      <w:pPr>
        <w:rPr>
          <w:rFonts w:ascii="Arial" w:hAnsi="Arial" w:cs="Arial"/>
          <w:b/>
          <w:color w:val="333333"/>
          <w:sz w:val="24"/>
          <w:szCs w:val="24"/>
          <w:shd w:val="clear" w:color="auto" w:fill="FFFFFF"/>
        </w:rPr>
      </w:pPr>
    </w:p>
    <w:p w14:paraId="1493E4EF" w14:textId="77777777" w:rsidR="005A7426" w:rsidRDefault="005A7426" w:rsidP="00776AEA">
      <w:pPr>
        <w:rPr>
          <w:rFonts w:ascii="Arial" w:hAnsi="Arial" w:cs="Arial"/>
          <w:b/>
          <w:color w:val="333333"/>
          <w:sz w:val="24"/>
          <w:szCs w:val="24"/>
          <w:shd w:val="clear" w:color="auto" w:fill="FFFFFF"/>
        </w:rPr>
      </w:pPr>
    </w:p>
    <w:p w14:paraId="08C273BA" w14:textId="77777777" w:rsidR="005A7426" w:rsidRDefault="005A7426" w:rsidP="00776AEA">
      <w:pPr>
        <w:rPr>
          <w:rFonts w:ascii="Arial" w:hAnsi="Arial" w:cs="Arial"/>
          <w:b/>
          <w:color w:val="333333"/>
          <w:sz w:val="24"/>
          <w:szCs w:val="24"/>
          <w:shd w:val="clear" w:color="auto" w:fill="FFFFFF"/>
        </w:rPr>
      </w:pPr>
    </w:p>
    <w:p w14:paraId="26DE6450" w14:textId="77777777" w:rsidR="005A7426" w:rsidRDefault="005A7426" w:rsidP="00776AEA">
      <w:pPr>
        <w:rPr>
          <w:rFonts w:ascii="Arial" w:hAnsi="Arial" w:cs="Arial"/>
          <w:b/>
          <w:color w:val="333333"/>
          <w:sz w:val="24"/>
          <w:szCs w:val="24"/>
          <w:shd w:val="clear" w:color="auto" w:fill="FFFFFF"/>
        </w:rPr>
      </w:pPr>
    </w:p>
    <w:p w14:paraId="3CBB1E50" w14:textId="77777777" w:rsidR="005A7426" w:rsidRDefault="005A7426"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87424" behindDoc="0" locked="0" layoutInCell="1" allowOverlap="1" wp14:anchorId="2B04A7E7" wp14:editId="6CAA11E5">
                <wp:simplePos x="0" y="0"/>
                <wp:positionH relativeFrom="column">
                  <wp:posOffset>3122996</wp:posOffset>
                </wp:positionH>
                <wp:positionV relativeFrom="paragraph">
                  <wp:posOffset>61942</wp:posOffset>
                </wp:positionV>
                <wp:extent cx="2276475" cy="266700"/>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2276475" cy="266700"/>
                        </a:xfrm>
                        <a:prstGeom prst="rect">
                          <a:avLst/>
                        </a:prstGeom>
                        <a:solidFill>
                          <a:prstClr val="white"/>
                        </a:solidFill>
                        <a:ln>
                          <a:noFill/>
                        </a:ln>
                      </wps:spPr>
                      <wps:txbx>
                        <w:txbxContent>
                          <w:p w14:paraId="2B5ABA3A" w14:textId="77777777" w:rsidR="001E32C0" w:rsidRPr="00EE7DE7" w:rsidRDefault="001E32C0" w:rsidP="005A7426">
                            <w:pPr>
                              <w:pStyle w:val="Descripcin"/>
                              <w:jc w:val="center"/>
                              <w:rPr>
                                <w:rFonts w:ascii="Arial" w:eastAsia="Calibri" w:hAnsi="Arial" w:cs="Arial"/>
                                <w:noProof/>
                                <w:color w:val="000000"/>
                                <w:sz w:val="24"/>
                                <w:szCs w:val="24"/>
                              </w:rPr>
                            </w:pPr>
                            <w:r>
                              <w:t>Ilustración 54 -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4A7E7" id="Cuadro de texto 231" o:spid="_x0000_s1065" type="#_x0000_t202" style="position:absolute;left:0;text-align:left;margin-left:245.9pt;margin-top:4.9pt;width:179.25pt;height:21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" stroked="f">
                <v:textbox style="mso-fit-shape-to-text:t" inset="0,0,0,0">
                  <w:txbxContent>
                    <w:p w14:paraId="2B5ABA3A" w14:textId="77777777" w:rsidR="001E32C0" w:rsidRPr="00EE7DE7" w:rsidRDefault="001E32C0" w:rsidP="005A7426">
                      <w:pPr>
                        <w:pStyle w:val="Descripcin"/>
                        <w:jc w:val="center"/>
                        <w:rPr>
                          <w:rFonts w:ascii="Arial" w:eastAsia="Calibri" w:hAnsi="Arial" w:cs="Arial"/>
                          <w:noProof/>
                          <w:color w:val="000000"/>
                          <w:sz w:val="24"/>
                          <w:szCs w:val="24"/>
                        </w:rPr>
                      </w:pPr>
                      <w:r>
                        <w:t>Ilustración 54 - GPS</w:t>
                      </w:r>
                    </w:p>
                  </w:txbxContent>
                </v:textbox>
                <w10:wrap type="square"/>
              </v:shape>
            </w:pict>
          </mc:Fallback>
        </mc:AlternateContent>
      </w:r>
    </w:p>
    <w:p w14:paraId="7186C750" w14:textId="77777777" w:rsidR="00776AEA" w:rsidRPr="00F923C8" w:rsidRDefault="008D2800"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9200" behindDoc="0" locked="0" layoutInCell="1" allowOverlap="1" wp14:anchorId="537D7B3F" wp14:editId="0FEDFFE0">
                <wp:simplePos x="0" y="0"/>
                <wp:positionH relativeFrom="column">
                  <wp:posOffset>0</wp:posOffset>
                </wp:positionH>
                <wp:positionV relativeFrom="paragraph">
                  <wp:posOffset>1353185</wp:posOffset>
                </wp:positionV>
                <wp:extent cx="1419225" cy="266700"/>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1419225" cy="266700"/>
                        </a:xfrm>
                        <a:prstGeom prst="rect">
                          <a:avLst/>
                        </a:prstGeom>
                        <a:solidFill>
                          <a:prstClr val="white"/>
                        </a:solidFill>
                        <a:ln>
                          <a:noFill/>
                        </a:ln>
                      </wps:spPr>
                      <wps:txbx>
                        <w:txbxContent>
                          <w:p w14:paraId="6E9A18FF" w14:textId="77777777" w:rsidR="001E32C0" w:rsidRPr="005D180A" w:rsidRDefault="001E32C0" w:rsidP="008D2800">
                            <w:pPr>
                              <w:pStyle w:val="Descripcin"/>
                              <w:jc w:val="center"/>
                              <w:rPr>
                                <w:rFonts w:ascii="Arial" w:eastAsia="Calibri" w:hAnsi="Arial" w:cs="Arial"/>
                                <w:noProof/>
                                <w:color w:val="000000"/>
                                <w:sz w:val="24"/>
                                <w:szCs w:val="24"/>
                                <w:u w:val="single"/>
                              </w:rPr>
                            </w:pPr>
                            <w:r>
                              <w:t>Ilustración 55 - Cámara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D7B3F" id="Cuadro de texto 232" o:spid="_x0000_s1066" type="#_x0000_t202" style="position:absolute;left:0;text-align:left;margin-left:0;margin-top:106.55pt;width:111.7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" stroked="f">
                <v:textbox style="mso-fit-shape-to-text:t" inset="0,0,0,0">
                  <w:txbxContent>
                    <w:p w14:paraId="6E9A18FF" w14:textId="77777777" w:rsidR="001E32C0" w:rsidRPr="005D180A" w:rsidRDefault="001E32C0" w:rsidP="008D2800">
                      <w:pPr>
                        <w:pStyle w:val="Descripcin"/>
                        <w:jc w:val="center"/>
                        <w:rPr>
                          <w:rFonts w:ascii="Arial" w:eastAsia="Calibri" w:hAnsi="Arial" w:cs="Arial"/>
                          <w:noProof/>
                          <w:color w:val="000000"/>
                          <w:sz w:val="24"/>
                          <w:szCs w:val="24"/>
                          <w:u w:val="single"/>
                        </w:rPr>
                      </w:pPr>
                      <w:r>
                        <w:t>Ilustración 55 - Cámara V2</w:t>
                      </w:r>
                    </w:p>
                  </w:txbxContent>
                </v:textbox>
                <w10:wrap type="square"/>
              </v:shape>
            </w:pict>
          </mc:Fallback>
        </mc:AlternateContent>
      </w:r>
      <w:r w:rsidR="00776AEA" w:rsidRPr="00F923C8">
        <w:rPr>
          <w:rFonts w:ascii="Arial" w:hAnsi="Arial" w:cs="Arial"/>
          <w:i/>
          <w:noProof/>
          <w:sz w:val="24"/>
          <w:szCs w:val="24"/>
          <w:u w:val="single"/>
          <w:lang w:val="es-ES_tradnl" w:eastAsia="es-ES_tradnl"/>
        </w:rPr>
        <w:drawing>
          <wp:anchor distT="0" distB="0" distL="114300" distR="114300" simplePos="0" relativeHeight="251654656" behindDoc="0" locked="0" layoutInCell="1" allowOverlap="1" wp14:anchorId="387DDBA3" wp14:editId="4F5FDCF2">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9499D"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45A9E81F" w14:textId="77777777" w:rsidR="00776AEA" w:rsidRPr="00F923C8" w:rsidRDefault="00776AEA" w:rsidP="00776AEA">
      <w:pPr>
        <w:rPr>
          <w:rFonts w:ascii="Arial" w:hAnsi="Arial" w:cs="Arial"/>
          <w:color w:val="333333"/>
          <w:sz w:val="24"/>
          <w:szCs w:val="24"/>
          <w:shd w:val="clear" w:color="auto" w:fill="FFFFFF"/>
        </w:rPr>
      </w:pPr>
    </w:p>
    <w:p w14:paraId="223AD02B" w14:textId="77777777" w:rsidR="00776AEA" w:rsidRPr="00F923C8" w:rsidRDefault="008D2800"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0224" behindDoc="0" locked="0" layoutInCell="1" allowOverlap="1" wp14:anchorId="2BAC1CDD" wp14:editId="04DC01D0">
                <wp:simplePos x="0" y="0"/>
                <wp:positionH relativeFrom="column">
                  <wp:posOffset>3413125</wp:posOffset>
                </wp:positionH>
                <wp:positionV relativeFrom="paragraph">
                  <wp:posOffset>1423035</wp:posOffset>
                </wp:positionV>
                <wp:extent cx="1524000" cy="40576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1524000" cy="405765"/>
                        </a:xfrm>
                        <a:prstGeom prst="rect">
                          <a:avLst/>
                        </a:prstGeom>
                        <a:solidFill>
                          <a:prstClr val="white"/>
                        </a:solidFill>
                        <a:ln>
                          <a:noFill/>
                        </a:ln>
                      </wps:spPr>
                      <wps:txbx>
                        <w:txbxContent>
                          <w:p w14:paraId="189D69FF" w14:textId="77777777" w:rsidR="001E32C0" w:rsidRPr="007B4645" w:rsidRDefault="001E32C0" w:rsidP="008D2800">
                            <w:pPr>
                              <w:pStyle w:val="Descripcin"/>
                              <w:jc w:val="center"/>
                              <w:rPr>
                                <w:rFonts w:ascii="Arial" w:eastAsia="Calibri" w:hAnsi="Arial" w:cs="Arial"/>
                                <w:noProof/>
                                <w:color w:val="000000"/>
                                <w:sz w:val="24"/>
                                <w:szCs w:val="24"/>
                              </w:rPr>
                            </w:pPr>
                            <w:r>
                              <w:t>Ilustración 56 - Panel Solar Power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C1CDD" id="Cuadro de texto 233" o:spid="_x0000_s1067" type="#_x0000_t202" style="position:absolute;left:0;text-align:left;margin-left:268.75pt;margin-top:112.05pt;width:120pt;height:31.9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" stroked="f">
                <v:textbox style="mso-fit-shape-to-text:t" inset="0,0,0,0">
                  <w:txbxContent>
                    <w:p w14:paraId="189D69FF" w14:textId="77777777" w:rsidR="001E32C0" w:rsidRPr="007B4645" w:rsidRDefault="001E32C0" w:rsidP="008D2800">
                      <w:pPr>
                        <w:pStyle w:val="Descripcin"/>
                        <w:jc w:val="center"/>
                        <w:rPr>
                          <w:rFonts w:ascii="Arial" w:eastAsia="Calibri" w:hAnsi="Arial" w:cs="Arial"/>
                          <w:noProof/>
                          <w:color w:val="000000"/>
                          <w:sz w:val="24"/>
                          <w:szCs w:val="24"/>
                        </w:rPr>
                      </w:pPr>
                      <w:r>
                        <w:t>Ilustración 56 - Panel Solar Power Bank</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55680" behindDoc="0" locked="0" layoutInCell="1" allowOverlap="1" wp14:anchorId="073E2C88" wp14:editId="773F1812">
            <wp:simplePos x="0" y="0"/>
            <wp:positionH relativeFrom="column">
              <wp:posOffset>4120515</wp:posOffset>
            </wp:positionH>
            <wp:positionV relativeFrom="paragraph">
              <wp:posOffset>213360</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81">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0D278"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48A71F0F" w14:textId="77777777" w:rsidR="00776AEA" w:rsidRDefault="00776AEA" w:rsidP="00776AEA">
      <w:pPr>
        <w:rPr>
          <w:rFonts w:ascii="Arial" w:hAnsi="Arial" w:cs="Arial"/>
          <w:bCs/>
          <w:i/>
          <w:color w:val="222222"/>
          <w:sz w:val="28"/>
          <w:szCs w:val="28"/>
          <w:shd w:val="clear" w:color="auto" w:fill="FFFFFF"/>
        </w:rPr>
      </w:pPr>
    </w:p>
    <w:p w14:paraId="4E5F57A4" w14:textId="77777777" w:rsidR="00776AEA" w:rsidRPr="00A60F6B" w:rsidRDefault="00776AEA" w:rsidP="00776AEA">
      <w:pPr>
        <w:pStyle w:val="Ttulo2"/>
        <w:rPr>
          <w:b/>
          <w:sz w:val="44"/>
          <w:szCs w:val="44"/>
          <w:shd w:val="clear" w:color="auto" w:fill="FFFFFF"/>
        </w:rPr>
      </w:pPr>
      <w:commentRangeStart w:id="1032"/>
      <w:r w:rsidRPr="006D52FC">
        <w:rPr>
          <w:b/>
          <w:sz w:val="44"/>
          <w:szCs w:val="44"/>
          <w:shd w:val="clear" w:color="auto" w:fill="FFFFFF"/>
        </w:rPr>
        <w:t>Estructura</w:t>
      </w:r>
      <w:commentRangeEnd w:id="1032"/>
      <w:r w:rsidR="00F11528">
        <w:rPr>
          <w:rStyle w:val="Refdecomentario"/>
          <w:color w:val="000000"/>
        </w:rPr>
        <w:commentReference w:id="1032"/>
      </w:r>
    </w:p>
    <w:p w14:paraId="3AB21C93" w14:textId="77777777" w:rsidR="00776AEA" w:rsidRDefault="005459D9" w:rsidP="00776AEA">
      <w:pPr>
        <w:rPr>
          <w:rFonts w:ascii="Verdana" w:hAnsi="Verdana"/>
          <w:color w:val="333333"/>
          <w:shd w:val="clear" w:color="auto" w:fill="FFFFFF"/>
        </w:rPr>
      </w:pPr>
      <w:r>
        <w:rPr>
          <w:noProof/>
          <w:lang w:val="es-ES_tradnl" w:eastAsia="es-ES_tradnl"/>
        </w:rPr>
        <mc:AlternateContent>
          <mc:Choice Requires="wps">
            <w:drawing>
              <wp:anchor distT="0" distB="0" distL="114300" distR="114300" simplePos="0" relativeHeight="251701248" behindDoc="0" locked="0" layoutInCell="1" allowOverlap="1" wp14:anchorId="4A8B735C" wp14:editId="62D55DF9">
                <wp:simplePos x="0" y="0"/>
                <wp:positionH relativeFrom="column">
                  <wp:posOffset>0</wp:posOffset>
                </wp:positionH>
                <wp:positionV relativeFrom="paragraph">
                  <wp:posOffset>1986280</wp:posOffset>
                </wp:positionV>
                <wp:extent cx="2452370" cy="266700"/>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2452370" cy="266700"/>
                        </a:xfrm>
                        <a:prstGeom prst="rect">
                          <a:avLst/>
                        </a:prstGeom>
                        <a:solidFill>
                          <a:prstClr val="white"/>
                        </a:solidFill>
                        <a:ln>
                          <a:noFill/>
                        </a:ln>
                      </wps:spPr>
                      <wps:txbx>
                        <w:txbxContent>
                          <w:p w14:paraId="6F231DC7" w14:textId="77777777" w:rsidR="001E32C0" w:rsidRPr="00EE7698" w:rsidRDefault="001E32C0" w:rsidP="005459D9">
                            <w:pPr>
                              <w:pStyle w:val="Descripcin"/>
                              <w:jc w:val="center"/>
                              <w:rPr>
                                <w:rFonts w:ascii="Calibri" w:eastAsia="Calibri" w:hAnsi="Calibri" w:cs="Calibri"/>
                                <w:noProof/>
                                <w:color w:val="000000"/>
                              </w:rPr>
                            </w:pPr>
                            <w:r>
                              <w:t>Ilustración 57 - Diseño estructura SketchUp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735C" id="Cuadro de texto 234" o:spid="_x0000_s1068" type="#_x0000_t202" style="position:absolute;left:0;text-align:left;margin-left:0;margin-top:156.4pt;width:193.1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" stroked="f">
                <v:textbox style="mso-fit-shape-to-text:t" inset="0,0,0,0">
                  <w:txbxContent>
                    <w:p w14:paraId="6F231DC7" w14:textId="77777777" w:rsidR="001E32C0" w:rsidRPr="00EE7698" w:rsidRDefault="001E32C0" w:rsidP="005459D9">
                      <w:pPr>
                        <w:pStyle w:val="Descripcin"/>
                        <w:jc w:val="center"/>
                        <w:rPr>
                          <w:rFonts w:ascii="Calibri" w:eastAsia="Calibri" w:hAnsi="Calibri" w:cs="Calibri"/>
                          <w:noProof/>
                          <w:color w:val="000000"/>
                        </w:rPr>
                      </w:pPr>
                      <w:r>
                        <w:t>Ilustración 57 - Diseño estructura SketchUp</w:t>
                      </w:r>
                    </w:p>
                  </w:txbxContent>
                </v:textbox>
                <w10:wrap type="square"/>
              </v:shape>
            </w:pict>
          </mc:Fallback>
        </mc:AlternateContent>
      </w:r>
      <w:r w:rsidR="00776AEA">
        <w:rPr>
          <w:noProof/>
          <w:lang w:val="es-ES_tradnl" w:eastAsia="es-ES_tradnl"/>
        </w:rPr>
        <w:drawing>
          <wp:anchor distT="0" distB="0" distL="114300" distR="114300" simplePos="0" relativeHeight="251657728" behindDoc="0" locked="0" layoutInCell="1" allowOverlap="1" wp14:anchorId="2E82F339" wp14:editId="70B99C68">
            <wp:simplePos x="0" y="0"/>
            <wp:positionH relativeFrom="margin">
              <wp:align>left</wp:align>
            </wp:positionH>
            <wp:positionV relativeFrom="paragraph">
              <wp:posOffset>5009</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p>
    <w:p w14:paraId="5DFEFFC1" w14:textId="77777777" w:rsidR="00776AEA" w:rsidRPr="00F923C8" w:rsidRDefault="005459D9"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2272" behindDoc="0" locked="0" layoutInCell="1" allowOverlap="1" wp14:anchorId="1BB245A8" wp14:editId="21270BE2">
                <wp:simplePos x="0" y="0"/>
                <wp:positionH relativeFrom="column">
                  <wp:posOffset>325120</wp:posOffset>
                </wp:positionH>
                <wp:positionV relativeFrom="paragraph">
                  <wp:posOffset>2910840</wp:posOffset>
                </wp:positionV>
                <wp:extent cx="2503170" cy="266700"/>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2503170" cy="266700"/>
                        </a:xfrm>
                        <a:prstGeom prst="rect">
                          <a:avLst/>
                        </a:prstGeom>
                        <a:solidFill>
                          <a:prstClr val="white"/>
                        </a:solidFill>
                        <a:ln>
                          <a:noFill/>
                        </a:ln>
                      </wps:spPr>
                      <wps:txbx>
                        <w:txbxContent>
                          <w:p w14:paraId="262B5071" w14:textId="77777777" w:rsidR="001E32C0" w:rsidRPr="001F3991" w:rsidRDefault="001E32C0" w:rsidP="005459D9">
                            <w:pPr>
                              <w:pStyle w:val="Descripcin"/>
                              <w:jc w:val="center"/>
                              <w:rPr>
                                <w:rFonts w:ascii="Calibri" w:eastAsia="Calibri" w:hAnsi="Calibri" w:cs="Calibri"/>
                                <w:noProof/>
                                <w:color w:val="000000"/>
                              </w:rPr>
                            </w:pPr>
                            <w:r>
                              <w:t>Ilustración 58 – Impresión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5A8" id="Cuadro de texto 235" o:spid="_x0000_s1069" type="#_x0000_t202" style="position:absolute;left:0;text-align:left;margin-left:25.6pt;margin-top:229.2pt;width:197.1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9c6OwIAAHMEAAAOAAAAZHJzL2Uyb0RvYy54bWysVE1v2zAMvQ/YfxB0X5yPNR2M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" stroked="f">
                <v:textbox style="mso-fit-shape-to-text:t" inset="0,0,0,0">
                  <w:txbxContent>
                    <w:p w14:paraId="262B5071" w14:textId="77777777" w:rsidR="001E32C0" w:rsidRPr="001F3991" w:rsidRDefault="001E32C0" w:rsidP="005459D9">
                      <w:pPr>
                        <w:pStyle w:val="Descripcin"/>
                        <w:jc w:val="center"/>
                        <w:rPr>
                          <w:rFonts w:ascii="Calibri" w:eastAsia="Calibri" w:hAnsi="Calibri" w:cs="Calibri"/>
                          <w:noProof/>
                          <w:color w:val="000000"/>
                        </w:rPr>
                      </w:pPr>
                      <w:r>
                        <w:t>Ilustración 58 – Impresión 3D</w:t>
                      </w:r>
                    </w:p>
                  </w:txbxContent>
                </v:textbox>
                <w10:wrap type="square"/>
              </v:shape>
            </w:pict>
          </mc:Fallback>
        </mc:AlternateContent>
      </w:r>
      <w:r w:rsidR="00776AEA">
        <w:rPr>
          <w:noProof/>
          <w:lang w:val="es-ES_tradnl" w:eastAsia="es-ES_tradnl"/>
        </w:rPr>
        <w:drawing>
          <wp:anchor distT="0" distB="0" distL="114300" distR="114300" simplePos="0" relativeHeight="251656704" behindDoc="0" locked="0" layoutInCell="1" allowOverlap="1" wp14:anchorId="71FFAC5F" wp14:editId="7884BF74">
            <wp:simplePos x="0" y="0"/>
            <wp:positionH relativeFrom="margin">
              <wp:align>right</wp:align>
            </wp:positionH>
            <wp:positionV relativeFrom="paragraph">
              <wp:posOffset>1446477</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14:paraId="1AA66C7A" w14:textId="77777777" w:rsidR="00776AEA" w:rsidRDefault="00776AEA" w:rsidP="00776AEA">
      <w:pPr>
        <w:rPr>
          <w:rFonts w:ascii="Arial" w:hAnsi="Arial" w:cs="Arial"/>
          <w:color w:val="333333"/>
          <w:sz w:val="24"/>
          <w:szCs w:val="24"/>
          <w:shd w:val="clear" w:color="auto" w:fill="FFFFFF"/>
        </w:rPr>
      </w:pPr>
    </w:p>
    <w:p w14:paraId="7D9C443B" w14:textId="77777777" w:rsidR="00776AEA"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Una vez armados los modelos de los distintos niveles, fuimos imprimiendo los mismos mediante una impresora 3D.</w:t>
      </w:r>
    </w:p>
    <w:p w14:paraId="6EF28950" w14:textId="77777777" w:rsidR="00776AEA" w:rsidRDefault="00776AEA" w:rsidP="00776AEA">
      <w:pPr>
        <w:rPr>
          <w:rFonts w:ascii="Arial" w:hAnsi="Arial" w:cs="Arial"/>
          <w:color w:val="333333"/>
          <w:sz w:val="24"/>
          <w:szCs w:val="24"/>
          <w:shd w:val="clear" w:color="auto" w:fill="FFFFFF"/>
        </w:rPr>
      </w:pPr>
    </w:p>
    <w:p w14:paraId="698AA1E5" w14:textId="77777777" w:rsidR="00776AEA" w:rsidRPr="00F923C8" w:rsidRDefault="00776AEA" w:rsidP="00776AEA">
      <w:pPr>
        <w:rPr>
          <w:rFonts w:ascii="Arial" w:hAnsi="Arial" w:cs="Arial"/>
          <w:color w:val="333333"/>
          <w:sz w:val="24"/>
          <w:szCs w:val="24"/>
          <w:shd w:val="clear" w:color="auto" w:fill="FFFFFF"/>
        </w:rPr>
      </w:pPr>
    </w:p>
    <w:p w14:paraId="0671B453"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xml:space="preserve">: El primer nivel es en donde se </w:t>
      </w:r>
      <w:r w:rsidRPr="00F923C8">
        <w:rPr>
          <w:rFonts w:ascii="Arial" w:hAnsi="Arial" w:cs="Arial"/>
          <w:color w:val="333333"/>
          <w:sz w:val="24"/>
          <w:szCs w:val="24"/>
          <w:shd w:val="clear" w:color="auto" w:fill="FFFFFF"/>
        </w:rPr>
        <w:lastRenderedPageBreak/>
        <w:t xml:space="preserve">instalaron los motores, con distintas piezas estructurales metálicas diseñadas exclusivamente para dicha función, además se encuentran </w:t>
      </w:r>
      <w:commentRangeStart w:id="1033"/>
      <w:r w:rsidRPr="00F923C8">
        <w:rPr>
          <w:rFonts w:ascii="Arial" w:hAnsi="Arial" w:cs="Arial"/>
          <w:color w:val="333333"/>
          <w:sz w:val="24"/>
          <w:szCs w:val="24"/>
          <w:shd w:val="clear" w:color="auto" w:fill="FFFFFF"/>
        </w:rPr>
        <w:t>los dos puentes H L298N</w:t>
      </w:r>
      <w:commentRangeEnd w:id="1033"/>
      <w:r w:rsidR="00F11528">
        <w:rPr>
          <w:rStyle w:val="Refdecomentario"/>
        </w:rPr>
        <w:commentReference w:id="1033"/>
      </w:r>
      <w:r w:rsidRPr="00F923C8">
        <w:rPr>
          <w:rFonts w:ascii="Arial" w:hAnsi="Arial" w:cs="Arial"/>
          <w:color w:val="333333"/>
          <w:sz w:val="24"/>
          <w:szCs w:val="24"/>
          <w:shd w:val="clear" w:color="auto" w:fill="FFFFFF"/>
        </w:rPr>
        <w:t xml:space="preserve"> conectados a cada par de motores respectivamente. Cada motor cuenta con su rueda de plástico.</w:t>
      </w:r>
    </w:p>
    <w:p w14:paraId="531F775E" w14:textId="77777777" w:rsidR="00776AEA" w:rsidRPr="00F923C8" w:rsidRDefault="005459D9"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3296" behindDoc="0" locked="0" layoutInCell="1" allowOverlap="1" wp14:anchorId="17B1CA97" wp14:editId="1AB5C9AA">
                <wp:simplePos x="0" y="0"/>
                <wp:positionH relativeFrom="column">
                  <wp:posOffset>-3175</wp:posOffset>
                </wp:positionH>
                <wp:positionV relativeFrom="paragraph">
                  <wp:posOffset>1426210</wp:posOffset>
                </wp:positionV>
                <wp:extent cx="1734185" cy="266700"/>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1734185" cy="266700"/>
                        </a:xfrm>
                        <a:prstGeom prst="rect">
                          <a:avLst/>
                        </a:prstGeom>
                        <a:solidFill>
                          <a:prstClr val="white"/>
                        </a:solidFill>
                        <a:ln>
                          <a:noFill/>
                        </a:ln>
                      </wps:spPr>
                      <wps:txbx>
                        <w:txbxContent>
                          <w:p w14:paraId="7EE2C11D" w14:textId="77777777" w:rsidR="001E32C0" w:rsidRPr="000F6696" w:rsidRDefault="001E32C0" w:rsidP="005459D9">
                            <w:pPr>
                              <w:pStyle w:val="Descripcin"/>
                              <w:rPr>
                                <w:rFonts w:ascii="Calibri" w:eastAsia="Calibri" w:hAnsi="Calibri" w:cs="Calibri"/>
                                <w:noProof/>
                                <w:color w:val="000000"/>
                              </w:rPr>
                            </w:pPr>
                            <w:r>
                              <w:t>Ilustración 59 - Nivel 2 descubierto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1CA97" id="Cuadro de texto 236" o:spid="_x0000_s1070" type="#_x0000_t202" style="position:absolute;left:0;text-align:left;margin-left:-.25pt;margin-top:112.3pt;width:136.5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" stroked="f">
                <v:textbox style="mso-fit-shape-to-text:t" inset="0,0,0,0">
                  <w:txbxContent>
                    <w:p w14:paraId="7EE2C11D" w14:textId="77777777" w:rsidR="001E32C0" w:rsidRPr="000F6696" w:rsidRDefault="001E32C0" w:rsidP="005459D9">
                      <w:pPr>
                        <w:pStyle w:val="Descripcin"/>
                        <w:rPr>
                          <w:rFonts w:ascii="Calibri" w:eastAsia="Calibri" w:hAnsi="Calibri" w:cs="Calibri"/>
                          <w:noProof/>
                          <w:color w:val="000000"/>
                        </w:rPr>
                      </w:pPr>
                      <w:r>
                        <w:t>Ilustración 59 - Nivel 2 descubierto</w:t>
                      </w:r>
                    </w:p>
                  </w:txbxContent>
                </v:textbox>
                <w10:wrap type="square"/>
              </v:shape>
            </w:pict>
          </mc:Fallback>
        </mc:AlternateContent>
      </w:r>
      <w:r w:rsidR="00776AEA">
        <w:rPr>
          <w:noProof/>
          <w:lang w:val="es-ES_tradnl" w:eastAsia="es-ES_tradnl"/>
        </w:rPr>
        <w:drawing>
          <wp:anchor distT="0" distB="0" distL="114300" distR="114300" simplePos="0" relativeHeight="251658752" behindDoc="0" locked="0" layoutInCell="1" allowOverlap="1" wp14:anchorId="4B064B2F" wp14:editId="4B7F2E67">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2</w:t>
      </w:r>
      <w:r w:rsidR="00776AEA" w:rsidRPr="00F923C8">
        <w:rPr>
          <w:rFonts w:ascii="Arial" w:hAnsi="Arial" w:cs="Arial"/>
          <w:color w:val="333333"/>
          <w:sz w:val="24"/>
          <w:szCs w:val="24"/>
          <w:shd w:val="clear" w:color="auto" w:fill="FFFFFF"/>
        </w:rPr>
        <w:t>: En este nivel se adhirió con tornillos el Arduino Mega y la mini protoboard cada uno con sus respectivas conexiones, además de los porta pilas utilizados para la alimentación de los motores. En su frente se colocó uno de los sensores ultrasónicos HC-SR04 que verifica la presencia de objetos en la parte delantera del SAR.</w:t>
      </w:r>
    </w:p>
    <w:p w14:paraId="79333938" w14:textId="1AE0D4EB" w:rsidR="00776AEA" w:rsidRPr="00F923C8" w:rsidRDefault="005459D9"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4320" behindDoc="0" locked="0" layoutInCell="1" allowOverlap="1" wp14:anchorId="69240792" wp14:editId="26436A4C">
                <wp:simplePos x="0" y="0"/>
                <wp:positionH relativeFrom="column">
                  <wp:posOffset>1049020</wp:posOffset>
                </wp:positionH>
                <wp:positionV relativeFrom="paragraph">
                  <wp:posOffset>3004820</wp:posOffset>
                </wp:positionV>
                <wp:extent cx="2505710" cy="266700"/>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2505710" cy="266700"/>
                        </a:xfrm>
                        <a:prstGeom prst="rect">
                          <a:avLst/>
                        </a:prstGeom>
                        <a:solidFill>
                          <a:prstClr val="white"/>
                        </a:solidFill>
                        <a:ln>
                          <a:noFill/>
                        </a:ln>
                      </wps:spPr>
                      <wps:txbx>
                        <w:txbxContent>
                          <w:p w14:paraId="0B54821A" w14:textId="77777777" w:rsidR="001E32C0" w:rsidRPr="008C34AD" w:rsidRDefault="001E32C0" w:rsidP="005459D9">
                            <w:pPr>
                              <w:pStyle w:val="Descripcin"/>
                              <w:jc w:val="center"/>
                              <w:rPr>
                                <w:rFonts w:ascii="Calibri" w:eastAsia="Calibri" w:hAnsi="Calibri" w:cs="Calibri"/>
                                <w:noProof/>
                                <w:color w:val="000000"/>
                              </w:rPr>
                            </w:pPr>
                            <w:r>
                              <w:t>Ilustración 60 - RM Vista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40792" id="Cuadro de texto 237" o:spid="_x0000_s1071" type="#_x0000_t202" style="position:absolute;left:0;text-align:left;margin-left:82.6pt;margin-top:236.6pt;width:197.3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" stroked="f">
                <v:textbox style="mso-fit-shape-to-text:t" inset="0,0,0,0">
                  <w:txbxContent>
                    <w:p w14:paraId="0B54821A" w14:textId="77777777" w:rsidR="001E32C0" w:rsidRPr="008C34AD" w:rsidRDefault="001E32C0" w:rsidP="005459D9">
                      <w:pPr>
                        <w:pStyle w:val="Descripcin"/>
                        <w:jc w:val="center"/>
                        <w:rPr>
                          <w:rFonts w:ascii="Calibri" w:eastAsia="Calibri" w:hAnsi="Calibri" w:cs="Calibri"/>
                          <w:noProof/>
                          <w:color w:val="000000"/>
                        </w:rPr>
                      </w:pPr>
                      <w:r>
                        <w:t>Ilustración 60 - RM Vista Lateral</w:t>
                      </w:r>
                    </w:p>
                  </w:txbxContent>
                </v:textbox>
                <w10:wrap type="square"/>
              </v:shape>
            </w:pict>
          </mc:Fallback>
        </mc:AlternateContent>
      </w:r>
      <w:r w:rsidR="00776AEA">
        <w:rPr>
          <w:noProof/>
          <w:lang w:val="es-ES_tradnl" w:eastAsia="es-ES_tradnl"/>
        </w:rPr>
        <w:drawing>
          <wp:anchor distT="0" distB="0" distL="114300" distR="114300" simplePos="0" relativeHeight="251663872" behindDoc="0" locked="0" layoutInCell="1" allowOverlap="1" wp14:anchorId="03519B90" wp14:editId="6CC98E65">
            <wp:simplePos x="0" y="0"/>
            <wp:positionH relativeFrom="margin">
              <wp:align>right</wp:align>
            </wp:positionH>
            <wp:positionV relativeFrom="paragraph">
              <wp:posOffset>289560</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3</w:t>
      </w:r>
      <w:r w:rsidR="00776AEA" w:rsidRPr="00F923C8">
        <w:rPr>
          <w:rFonts w:ascii="Arial" w:hAnsi="Arial" w:cs="Arial"/>
          <w:color w:val="333333"/>
          <w:sz w:val="24"/>
          <w:szCs w:val="24"/>
          <w:shd w:val="clear" w:color="auto" w:fill="FFFFFF"/>
        </w:rPr>
        <w:t xml:space="preserve">: En </w:t>
      </w:r>
      <w:ins w:id="1034" w:author="Nahuel Defossé" w:date="2017-12-22T13:17:00Z">
        <w:r w:rsidR="00F11528">
          <w:rPr>
            <w:rFonts w:ascii="Arial" w:hAnsi="Arial" w:cs="Arial"/>
            <w:color w:val="333333"/>
            <w:sz w:val="24"/>
            <w:szCs w:val="24"/>
            <w:shd w:val="clear" w:color="auto" w:fill="FFFFFF"/>
          </w:rPr>
          <w:t>é</w:t>
        </w:r>
      </w:ins>
      <w:del w:id="1035" w:author="Nahuel Defossé" w:date="2017-12-22T13:17:00Z">
        <w:r w:rsidR="00776AEA" w:rsidRPr="00F923C8" w:rsidDel="00F11528">
          <w:rPr>
            <w:rFonts w:ascii="Arial" w:hAnsi="Arial" w:cs="Arial"/>
            <w:color w:val="333333"/>
            <w:sz w:val="24"/>
            <w:szCs w:val="24"/>
            <w:shd w:val="clear" w:color="auto" w:fill="FFFFFF"/>
          </w:rPr>
          <w:delText>e</w:delText>
        </w:r>
      </w:del>
      <w:r w:rsidR="00776AEA" w:rsidRPr="00F923C8">
        <w:rPr>
          <w:rFonts w:ascii="Arial" w:hAnsi="Arial" w:cs="Arial"/>
          <w:color w:val="333333"/>
          <w:sz w:val="24"/>
          <w:szCs w:val="24"/>
          <w:shd w:val="clear" w:color="auto" w:fill="FFFFFF"/>
        </w:rPr>
        <w:t xml:space="preserve">l tercer nivel se encuentra la Raspberry Pi y el Arduino </w:t>
      </w:r>
      <w:del w:id="1036" w:author="Nahuel Defossé" w:date="2017-12-22T13:17:00Z">
        <w:r w:rsidR="00776AEA" w:rsidRPr="00F923C8" w:rsidDel="00772363">
          <w:rPr>
            <w:rFonts w:ascii="Arial" w:hAnsi="Arial" w:cs="Arial"/>
            <w:color w:val="333333"/>
            <w:sz w:val="24"/>
            <w:szCs w:val="24"/>
            <w:shd w:val="clear" w:color="auto" w:fill="FFFFFF"/>
          </w:rPr>
          <w:delText>nano</w:delText>
        </w:r>
      </w:del>
      <w:ins w:id="1037" w:author="Nahuel Defossé" w:date="2017-12-22T13:17:00Z">
        <w:r w:rsidR="00772363">
          <w:rPr>
            <w:rFonts w:ascii="Arial" w:hAnsi="Arial" w:cs="Arial"/>
            <w:color w:val="333333"/>
            <w:sz w:val="24"/>
            <w:szCs w:val="24"/>
            <w:shd w:val="clear" w:color="auto" w:fill="FFFFFF"/>
          </w:rPr>
          <w:t>N</w:t>
        </w:r>
        <w:r w:rsidR="00772363" w:rsidRPr="00F923C8">
          <w:rPr>
            <w:rFonts w:ascii="Arial" w:hAnsi="Arial" w:cs="Arial"/>
            <w:color w:val="333333"/>
            <w:sz w:val="24"/>
            <w:szCs w:val="24"/>
            <w:shd w:val="clear" w:color="auto" w:fill="FFFFFF"/>
          </w:rPr>
          <w:t>ano</w:t>
        </w:r>
      </w:ins>
      <w:r w:rsidR="00776AEA" w:rsidRPr="00F923C8">
        <w:rPr>
          <w:rFonts w:ascii="Arial" w:hAnsi="Arial" w:cs="Arial"/>
          <w:color w:val="333333"/>
          <w:sz w:val="24"/>
          <w:szCs w:val="24"/>
          <w:shd w:val="clear" w:color="auto" w:fill="FFFFFF"/>
        </w:rPr>
        <w:t xml:space="preserve">, en conjunto con una </w:t>
      </w:r>
      <w:del w:id="1038" w:author="Nahuel Defossé" w:date="2017-12-22T13:17:00Z">
        <w:r w:rsidR="00776AEA" w:rsidRPr="00F923C8" w:rsidDel="00772363">
          <w:rPr>
            <w:rFonts w:ascii="Arial" w:hAnsi="Arial" w:cs="Arial"/>
            <w:color w:val="333333"/>
            <w:sz w:val="24"/>
            <w:szCs w:val="24"/>
            <w:shd w:val="clear" w:color="auto" w:fill="FFFFFF"/>
          </w:rPr>
          <w:delText xml:space="preserve">gran variedad </w:delText>
        </w:r>
      </w:del>
      <w:ins w:id="1039" w:author="Nahuel Defossé" w:date="2017-12-22T13:17:00Z">
        <w:r w:rsidR="00772363">
          <w:rPr>
            <w:rFonts w:ascii="Arial" w:hAnsi="Arial" w:cs="Arial"/>
            <w:color w:val="333333"/>
            <w:sz w:val="24"/>
            <w:szCs w:val="24"/>
            <w:shd w:val="clear" w:color="auto" w:fill="FFFFFF"/>
          </w:rPr>
          <w:t xml:space="preserve">conjunto </w:t>
        </w:r>
      </w:ins>
      <w:r w:rsidR="00776AEA" w:rsidRPr="00F923C8">
        <w:rPr>
          <w:rFonts w:ascii="Arial" w:hAnsi="Arial" w:cs="Arial"/>
          <w:color w:val="333333"/>
          <w:sz w:val="24"/>
          <w:szCs w:val="24"/>
          <w:shd w:val="clear" w:color="auto" w:fill="FFFFFF"/>
        </w:rPr>
        <w:t>de sensores</w:t>
      </w:r>
      <w:ins w:id="1040" w:author="Nahuel Defossé" w:date="2017-12-22T13:18:00Z">
        <w:r w:rsidR="00772363">
          <w:rPr>
            <w:rFonts w:ascii="Arial" w:hAnsi="Arial" w:cs="Arial"/>
            <w:color w:val="333333"/>
            <w:sz w:val="24"/>
            <w:szCs w:val="24"/>
            <w:shd w:val="clear" w:color="auto" w:fill="FFFFFF"/>
          </w:rPr>
          <w:t xml:space="preserve">: </w:t>
        </w:r>
      </w:ins>
      <w:del w:id="1041" w:author="Nahuel Defossé" w:date="2017-12-22T13:18:00Z">
        <w:r w:rsidR="00776AEA" w:rsidRPr="00F923C8" w:rsidDel="00772363">
          <w:rPr>
            <w:rFonts w:ascii="Arial" w:hAnsi="Arial" w:cs="Arial"/>
            <w:color w:val="333333"/>
            <w:sz w:val="24"/>
            <w:szCs w:val="24"/>
            <w:shd w:val="clear" w:color="auto" w:fill="FFFFFF"/>
          </w:rPr>
          <w:delText xml:space="preserve">, tales como, </w:delText>
        </w:r>
      </w:del>
      <w:r w:rsidR="00776AEA" w:rsidRPr="00F923C8">
        <w:rPr>
          <w:rFonts w:ascii="Arial" w:hAnsi="Arial" w:cs="Arial"/>
          <w:color w:val="333333"/>
          <w:sz w:val="24"/>
          <w:szCs w:val="24"/>
          <w:shd w:val="clear" w:color="auto" w:fill="FFFFFF"/>
        </w:rPr>
        <w:t xml:space="preserve">2 sensores HC-SR04, </w:t>
      </w:r>
      <w:ins w:id="1042" w:author="Nahuel Defossé" w:date="2017-12-22T13:18:00Z">
        <w:r w:rsidR="00772363">
          <w:rPr>
            <w:rFonts w:ascii="Arial" w:hAnsi="Arial" w:cs="Arial"/>
            <w:color w:val="333333"/>
            <w:sz w:val="24"/>
            <w:szCs w:val="24"/>
            <w:shd w:val="clear" w:color="auto" w:fill="FFFFFF"/>
          </w:rPr>
          <w:t xml:space="preserve">ubicados </w:t>
        </w:r>
      </w:ins>
      <w:r w:rsidR="00776AEA" w:rsidRPr="00F923C8">
        <w:rPr>
          <w:rFonts w:ascii="Arial" w:hAnsi="Arial" w:cs="Arial"/>
          <w:color w:val="333333"/>
          <w:sz w:val="24"/>
          <w:szCs w:val="24"/>
          <w:shd w:val="clear" w:color="auto" w:fill="FFFFFF"/>
        </w:rPr>
        <w:t xml:space="preserve">uno en cada </w:t>
      </w:r>
      <w:del w:id="1043" w:author="Nahuel Defossé" w:date="2017-12-22T13:18:00Z">
        <w:r w:rsidR="00776AEA" w:rsidRPr="00F923C8" w:rsidDel="00772363">
          <w:rPr>
            <w:rFonts w:ascii="Arial" w:hAnsi="Arial" w:cs="Arial"/>
            <w:color w:val="333333"/>
            <w:sz w:val="24"/>
            <w:szCs w:val="24"/>
            <w:shd w:val="clear" w:color="auto" w:fill="FFFFFF"/>
          </w:rPr>
          <w:delText xml:space="preserve">uno de los </w:delText>
        </w:r>
      </w:del>
      <w:r w:rsidR="00776AEA" w:rsidRPr="00F923C8">
        <w:rPr>
          <w:rFonts w:ascii="Arial" w:hAnsi="Arial" w:cs="Arial"/>
          <w:color w:val="333333"/>
          <w:sz w:val="24"/>
          <w:szCs w:val="24"/>
          <w:shd w:val="clear" w:color="auto" w:fill="FFFFFF"/>
        </w:rPr>
        <w:t>lateral</w:t>
      </w:r>
      <w:del w:id="1044" w:author="Nahuel Defossé" w:date="2017-12-22T13:18:00Z">
        <w:r w:rsidR="00776AEA" w:rsidRPr="00F923C8" w:rsidDel="00772363">
          <w:rPr>
            <w:rFonts w:ascii="Arial" w:hAnsi="Arial" w:cs="Arial"/>
            <w:color w:val="333333"/>
            <w:sz w:val="24"/>
            <w:szCs w:val="24"/>
            <w:shd w:val="clear" w:color="auto" w:fill="FFFFFF"/>
          </w:rPr>
          <w:delText>es</w:delText>
        </w:r>
      </w:del>
      <w:r w:rsidR="00776AEA" w:rsidRPr="00F923C8">
        <w:rPr>
          <w:rFonts w:ascii="Arial" w:hAnsi="Arial" w:cs="Arial"/>
          <w:color w:val="333333"/>
          <w:sz w:val="24"/>
          <w:szCs w:val="24"/>
          <w:shd w:val="clear" w:color="auto" w:fill="FFFFFF"/>
        </w:rPr>
        <w:t xml:space="preserve"> para verificar objetos en dichos lugres</w:t>
      </w:r>
      <w:ins w:id="1045" w:author="Nahuel Defossé" w:date="2017-12-22T13:18:00Z">
        <w:r w:rsidR="00772363">
          <w:rPr>
            <w:rFonts w:ascii="Arial" w:hAnsi="Arial" w:cs="Arial"/>
            <w:color w:val="333333"/>
            <w:sz w:val="24"/>
            <w:szCs w:val="24"/>
            <w:shd w:val="clear" w:color="auto" w:fill="FFFFFF"/>
          </w:rPr>
          <w:t xml:space="preserve">, </w:t>
        </w:r>
      </w:ins>
      <w:del w:id="1046" w:author="Nahuel Defossé" w:date="2017-12-22T13:18:00Z">
        <w:r w:rsidR="00776AEA" w:rsidRPr="00F923C8" w:rsidDel="00772363">
          <w:rPr>
            <w:rFonts w:ascii="Arial" w:hAnsi="Arial" w:cs="Arial"/>
            <w:color w:val="333333"/>
            <w:sz w:val="24"/>
            <w:szCs w:val="24"/>
            <w:shd w:val="clear" w:color="auto" w:fill="FFFFFF"/>
          </w:rPr>
          <w:delText>. El</w:delText>
        </w:r>
      </w:del>
      <w:r w:rsidR="00776AEA" w:rsidRPr="00F923C8">
        <w:rPr>
          <w:rFonts w:ascii="Arial" w:hAnsi="Arial" w:cs="Arial"/>
          <w:color w:val="333333"/>
          <w:sz w:val="24"/>
          <w:szCs w:val="24"/>
          <w:shd w:val="clear" w:color="auto" w:fill="FFFFFF"/>
        </w:rPr>
        <w:t xml:space="preserve"> sensor de monóxido de carbono MQ-7</w:t>
      </w:r>
      <w:ins w:id="1047" w:author="Nahuel Defossé" w:date="2017-12-22T13:18:00Z">
        <w:r w:rsidR="00772363">
          <w:rPr>
            <w:rFonts w:ascii="Arial" w:hAnsi="Arial" w:cs="Arial"/>
            <w:color w:val="333333"/>
            <w:sz w:val="24"/>
            <w:szCs w:val="24"/>
            <w:shd w:val="clear" w:color="auto" w:fill="FFFFFF"/>
          </w:rPr>
          <w:t xml:space="preserve"> y </w:t>
        </w:r>
      </w:ins>
      <w:del w:id="1048" w:author="Nahuel Defossé" w:date="2017-12-22T13:18:00Z">
        <w:r w:rsidR="00776AEA" w:rsidRPr="00F923C8" w:rsidDel="00772363">
          <w:rPr>
            <w:rFonts w:ascii="Arial" w:hAnsi="Arial" w:cs="Arial"/>
            <w:color w:val="333333"/>
            <w:sz w:val="24"/>
            <w:szCs w:val="24"/>
            <w:shd w:val="clear" w:color="auto" w:fill="FFFFFF"/>
          </w:rPr>
          <w:delText>. L</w:delText>
        </w:r>
      </w:del>
      <w:ins w:id="1049" w:author="Nahuel Defossé" w:date="2017-12-22T13:18:00Z">
        <w:r w:rsidR="00772363">
          <w:rPr>
            <w:rFonts w:ascii="Arial" w:hAnsi="Arial" w:cs="Arial"/>
            <w:color w:val="333333"/>
            <w:sz w:val="24"/>
            <w:szCs w:val="24"/>
            <w:shd w:val="clear" w:color="auto" w:fill="FFFFFF"/>
          </w:rPr>
          <w:t>l</w:t>
        </w:r>
      </w:ins>
      <w:r w:rsidR="00776AEA" w:rsidRPr="00F923C8">
        <w:rPr>
          <w:rFonts w:ascii="Arial" w:hAnsi="Arial" w:cs="Arial"/>
          <w:color w:val="333333"/>
          <w:sz w:val="24"/>
          <w:szCs w:val="24"/>
          <w:shd w:val="clear" w:color="auto" w:fill="FFFFFF"/>
        </w:rPr>
        <w:t>a cámara de Raspberry en el frente</w:t>
      </w:r>
      <w:ins w:id="1050" w:author="Nahuel Defossé" w:date="2017-12-22T13:18:00Z">
        <w:r w:rsidR="00772363">
          <w:rPr>
            <w:rFonts w:ascii="Arial" w:hAnsi="Arial" w:cs="Arial"/>
            <w:color w:val="333333"/>
            <w:sz w:val="24"/>
            <w:szCs w:val="24"/>
            <w:shd w:val="clear" w:color="auto" w:fill="FFFFFF"/>
          </w:rPr>
          <w:t>.</w:t>
        </w:r>
      </w:ins>
      <w:del w:id="1051" w:author="Nahuel Defossé" w:date="2017-12-22T13:18:00Z">
        <w:r w:rsidR="00776AEA" w:rsidRPr="00F923C8" w:rsidDel="00772363">
          <w:rPr>
            <w:rFonts w:ascii="Arial" w:hAnsi="Arial" w:cs="Arial"/>
            <w:color w:val="333333"/>
            <w:sz w:val="24"/>
            <w:szCs w:val="24"/>
            <w:shd w:val="clear" w:color="auto" w:fill="FFFFFF"/>
          </w:rPr>
          <w:delText xml:space="preserve"> del SAR.</w:delText>
        </w:r>
      </w:del>
    </w:p>
    <w:p w14:paraId="3D272503" w14:textId="77777777"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xml:space="preserve">: El nivel superior es el que se equipa con la batería portátil solar y que </w:t>
      </w:r>
      <w:bookmarkStart w:id="1052" w:name="_GoBack"/>
      <w:bookmarkEnd w:id="1052"/>
      <w:r w:rsidRPr="00F923C8">
        <w:rPr>
          <w:rFonts w:ascii="Arial" w:hAnsi="Arial" w:cs="Arial"/>
          <w:color w:val="333333"/>
          <w:sz w:val="24"/>
          <w:szCs w:val="24"/>
          <w:shd w:val="clear" w:color="auto" w:fill="FFFFFF"/>
        </w:rPr>
        <w:t>se conecta directamente a la Raspberry, además se encuentra a la vista el GPS y el sensor de temperatura DS18B20. Este último conectado al Arduino Nano.</w:t>
      </w:r>
    </w:p>
    <w:p w14:paraId="21C3ADBF" w14:textId="77777777" w:rsidR="00776AEA" w:rsidRPr="003B7ACB" w:rsidRDefault="00776AEA" w:rsidP="00776AEA">
      <w:pPr>
        <w:rPr>
          <w:rStyle w:val="Hipervnculo"/>
          <w:rFonts w:ascii="Arial" w:hAnsi="Arial" w:cs="Arial"/>
          <w:sz w:val="28"/>
          <w:szCs w:val="28"/>
          <w:shd w:val="clear" w:color="auto" w:fill="FFFFFF"/>
        </w:rPr>
      </w:pPr>
    </w:p>
    <w:p w14:paraId="6AED4111" w14:textId="77777777" w:rsidR="00776AEA" w:rsidRDefault="00776AEA" w:rsidP="00776AEA">
      <w:pPr>
        <w:rPr>
          <w:rFonts w:ascii="Arial" w:hAnsi="Arial" w:cs="Arial"/>
          <w:bCs/>
          <w:color w:val="222222"/>
          <w:sz w:val="28"/>
          <w:szCs w:val="28"/>
          <w:shd w:val="clear" w:color="auto" w:fill="FFFFFF"/>
        </w:rPr>
      </w:pPr>
    </w:p>
    <w:p w14:paraId="2AE60A5C" w14:textId="77777777" w:rsidR="00776AEA" w:rsidRPr="002F74DC" w:rsidRDefault="00776AEA" w:rsidP="00776AEA">
      <w:pPr>
        <w:rPr>
          <w:rFonts w:ascii="Arial" w:hAnsi="Arial" w:cs="Arial"/>
          <w:bCs/>
          <w:color w:val="222222"/>
          <w:sz w:val="28"/>
          <w:szCs w:val="28"/>
          <w:shd w:val="clear" w:color="auto" w:fill="FFFFFF"/>
        </w:rPr>
      </w:pPr>
    </w:p>
    <w:p w14:paraId="56283586" w14:textId="77777777" w:rsidR="00776AEA" w:rsidRPr="0007377B" w:rsidRDefault="00776AEA" w:rsidP="00776AEA">
      <w:pPr>
        <w:rPr>
          <w:rFonts w:ascii="Arial" w:hAnsi="Arial" w:cs="Arial"/>
          <w:b/>
          <w:bCs/>
          <w:color w:val="222222"/>
          <w:sz w:val="28"/>
          <w:szCs w:val="28"/>
          <w:shd w:val="clear" w:color="auto" w:fill="FFFFFF"/>
        </w:rPr>
      </w:pPr>
      <w:r w:rsidRPr="00E53EEC">
        <w:rPr>
          <w:rFonts w:ascii="Arial" w:hAnsi="Arial" w:cs="Arial"/>
          <w:b/>
          <w:bCs/>
          <w:color w:val="222222"/>
          <w:sz w:val="28"/>
          <w:szCs w:val="28"/>
          <w:highlight w:val="yellow"/>
          <w:shd w:val="clear" w:color="auto" w:fill="FFFFFF"/>
        </w:rPr>
        <w:t>Falta agregar esquemas fritzing</w:t>
      </w:r>
    </w:p>
    <w:p w14:paraId="5F9A482B" w14:textId="77777777" w:rsidR="00294A12" w:rsidRDefault="00294A12">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bookmarkEnd w:id="1023"/>
    <w:p w14:paraId="3CCF8871" w14:textId="77777777" w:rsidR="00294A12" w:rsidRPr="00294A12" w:rsidRDefault="00294A12" w:rsidP="00294A12">
      <w:pPr>
        <w:pStyle w:val="Ttulo1"/>
      </w:pPr>
      <w:r w:rsidRPr="00294A12">
        <w:lastRenderedPageBreak/>
        <w:t>Capítulo 11 – Desarrollo del SAR</w:t>
      </w:r>
    </w:p>
    <w:p w14:paraId="00B22355" w14:textId="77777777" w:rsidR="00294A12" w:rsidRDefault="00294A12" w:rsidP="00294A12">
      <w:pPr>
        <w:rPr>
          <w:rFonts w:ascii="Arial" w:hAnsi="Arial" w:cs="Arial"/>
          <w:b/>
          <w:bCs/>
          <w:color w:val="222222"/>
          <w:sz w:val="28"/>
          <w:szCs w:val="28"/>
          <w:shd w:val="clear" w:color="auto" w:fill="FFFFFF"/>
        </w:rPr>
      </w:pPr>
    </w:p>
    <w:p w14:paraId="4D0223E8" w14:textId="0C5672B5"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desarrollo del SAR se descompone en </w:t>
      </w:r>
      <w:del w:id="1053" w:author="Nahuel Defossé" w:date="2017-12-22T13:19:00Z">
        <w:r w:rsidRPr="00294A12" w:rsidDel="00707C35">
          <w:rPr>
            <w:rFonts w:ascii="Arial" w:hAnsi="Arial" w:cs="Arial"/>
            <w:sz w:val="24"/>
            <w:szCs w:val="24"/>
            <w:shd w:val="clear" w:color="auto" w:fill="FFFFFF"/>
          </w:rPr>
          <w:delText xml:space="preserve">varios </w:delText>
        </w:r>
      </w:del>
      <w:ins w:id="1054" w:author="Nahuel Defossé" w:date="2017-12-22T13:19:00Z">
        <w:r w:rsidR="00707C35" w:rsidRPr="00294A12">
          <w:rPr>
            <w:rFonts w:ascii="Arial" w:hAnsi="Arial" w:cs="Arial"/>
            <w:sz w:val="24"/>
            <w:szCs w:val="24"/>
            <w:shd w:val="clear" w:color="auto" w:fill="FFFFFF"/>
          </w:rPr>
          <w:t>vari</w:t>
        </w:r>
        <w:r w:rsidR="00707C35">
          <w:rPr>
            <w:rFonts w:ascii="Arial" w:hAnsi="Arial" w:cs="Arial"/>
            <w:sz w:val="24"/>
            <w:szCs w:val="24"/>
            <w:shd w:val="clear" w:color="auto" w:fill="FFFFFF"/>
          </w:rPr>
          <w:t>a</w:t>
        </w:r>
        <w:r w:rsidR="00707C35" w:rsidRPr="00294A12">
          <w:rPr>
            <w:rFonts w:ascii="Arial" w:hAnsi="Arial" w:cs="Arial"/>
            <w:sz w:val="24"/>
            <w:szCs w:val="24"/>
            <w:shd w:val="clear" w:color="auto" w:fill="FFFFFF"/>
          </w:rPr>
          <w:t xml:space="preserve">s </w:t>
        </w:r>
      </w:ins>
      <w:del w:id="1055" w:author="Nahuel Defossé" w:date="2017-12-22T13:19:00Z">
        <w:r w:rsidRPr="00294A12" w:rsidDel="00707C35">
          <w:rPr>
            <w:rFonts w:ascii="Arial" w:hAnsi="Arial" w:cs="Arial"/>
            <w:sz w:val="24"/>
            <w:szCs w:val="24"/>
            <w:shd w:val="clear" w:color="auto" w:fill="FFFFFF"/>
          </w:rPr>
          <w:delText xml:space="preserve">niveles de </w:delText>
        </w:r>
      </w:del>
      <w:r w:rsidRPr="00294A12">
        <w:rPr>
          <w:rFonts w:ascii="Arial" w:hAnsi="Arial" w:cs="Arial"/>
          <w:sz w:val="24"/>
          <w:szCs w:val="24"/>
          <w:shd w:val="clear" w:color="auto" w:fill="FFFFFF"/>
        </w:rPr>
        <w:t>capas. Por un lado, existen dos esquemas</w:t>
      </w:r>
      <w:ins w:id="1056" w:author="Nahuel Defossé" w:date="2017-12-22T13:19:00Z">
        <w:r w:rsidR="00707C35">
          <w:rPr>
            <w:rFonts w:ascii="Arial" w:hAnsi="Arial" w:cs="Arial"/>
            <w:sz w:val="24"/>
            <w:szCs w:val="24"/>
            <w:shd w:val="clear" w:color="auto" w:fill="FFFFFF"/>
          </w:rPr>
          <w:t xml:space="preserve">: </w:t>
        </w:r>
      </w:ins>
      <w:del w:id="1057" w:author="Nahuel Defossé" w:date="2017-12-22T13:19:00Z">
        <w:r w:rsidRPr="00294A12" w:rsidDel="00707C35">
          <w:rPr>
            <w:rFonts w:ascii="Arial" w:hAnsi="Arial" w:cs="Arial"/>
            <w:sz w:val="24"/>
            <w:szCs w:val="24"/>
            <w:shd w:val="clear" w:color="auto" w:fill="FFFFFF"/>
          </w:rPr>
          <w:delText xml:space="preserve"> muy diferenciados </w:delText>
        </w:r>
      </w:del>
      <w:del w:id="1058" w:author="Nahuel Defossé" w:date="2017-12-22T13:20:00Z">
        <w:r w:rsidRPr="00294A12" w:rsidDel="00707C35">
          <w:rPr>
            <w:rFonts w:ascii="Arial" w:hAnsi="Arial" w:cs="Arial"/>
            <w:sz w:val="24"/>
            <w:szCs w:val="24"/>
            <w:shd w:val="clear" w:color="auto" w:fill="FFFFFF"/>
          </w:rPr>
          <w:delText xml:space="preserve">el </w:delText>
        </w:r>
      </w:del>
      <w:r w:rsidRPr="00294A12">
        <w:rPr>
          <w:rFonts w:ascii="Arial" w:hAnsi="Arial" w:cs="Arial"/>
          <w:sz w:val="24"/>
          <w:szCs w:val="24"/>
          <w:shd w:val="clear" w:color="auto" w:fill="FFFFFF"/>
        </w:rPr>
        <w:t xml:space="preserve">lógico y </w:t>
      </w:r>
      <w:del w:id="1059" w:author="Nahuel Defossé" w:date="2017-12-22T13:20:00Z">
        <w:r w:rsidRPr="00294A12" w:rsidDel="00707C35">
          <w:rPr>
            <w:rFonts w:ascii="Arial" w:hAnsi="Arial" w:cs="Arial"/>
            <w:sz w:val="24"/>
            <w:szCs w:val="24"/>
            <w:shd w:val="clear" w:color="auto" w:fill="FFFFFF"/>
          </w:rPr>
          <w:delText xml:space="preserve">el </w:delText>
        </w:r>
      </w:del>
      <w:r w:rsidRPr="00294A12">
        <w:rPr>
          <w:rFonts w:ascii="Arial" w:hAnsi="Arial" w:cs="Arial"/>
          <w:sz w:val="24"/>
          <w:szCs w:val="24"/>
          <w:shd w:val="clear" w:color="auto" w:fill="FFFFFF"/>
        </w:rPr>
        <w:t>físico.</w:t>
      </w:r>
    </w:p>
    <w:p w14:paraId="662865AE"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36D1A6D1"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14:paraId="23F97B44"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14:paraId="34FAA34A" w14:textId="77777777" w:rsidR="00294A12" w:rsidRDefault="00294A12" w:rsidP="00294A12">
      <w:pPr>
        <w:pStyle w:val="Ttulo2"/>
        <w:rPr>
          <w:rFonts w:eastAsia="Times New Roman"/>
        </w:rPr>
      </w:pPr>
      <w:r w:rsidRPr="00F71B06">
        <w:rPr>
          <w:rFonts w:eastAsia="Times New Roman"/>
        </w:rPr>
        <w:t>Esquema general del SAR (lógico /físico)</w:t>
      </w:r>
    </w:p>
    <w:p w14:paraId="0E572195" w14:textId="77777777" w:rsidR="00294A12" w:rsidRDefault="00294A12" w:rsidP="00294A12">
      <w:pPr>
        <w:keepNext/>
      </w:pPr>
      <w:r>
        <w:rPr>
          <w:noProof/>
          <w:shd w:val="clear" w:color="auto" w:fill="FFFFFF"/>
          <w:lang w:val="es-ES_tradnl" w:eastAsia="es-ES_tradnl"/>
        </w:rPr>
        <w:drawing>
          <wp:inline distT="0" distB="0" distL="0" distR="0" wp14:anchorId="0B68A38C" wp14:editId="4856D6CD">
            <wp:extent cx="5400040" cy="315023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3FB0007C" w14:textId="77777777" w:rsidR="00294A12" w:rsidRDefault="00294A12" w:rsidP="00294A12">
      <w:pPr>
        <w:pStyle w:val="Descripcin"/>
        <w:jc w:val="center"/>
        <w:rPr>
          <w:shd w:val="clear" w:color="auto" w:fill="FFFFFF"/>
        </w:rPr>
      </w:pPr>
      <w:r>
        <w:t>Ilustración 61</w:t>
      </w:r>
      <w:fldSimple w:instr=" SEQ Ilustración \* ARABIC ">
        <w:r>
          <w:rPr>
            <w:noProof/>
          </w:rPr>
          <w:t>38</w:t>
        </w:r>
      </w:fldSimple>
      <w:r>
        <w:t xml:space="preserve"> – Esquema general del SAR</w:t>
      </w:r>
    </w:p>
    <w:p w14:paraId="5E0F6718" w14:textId="77777777" w:rsidR="00294A12" w:rsidRDefault="00294A12" w:rsidP="00294A12">
      <w:pPr>
        <w:rPr>
          <w:shd w:val="clear" w:color="auto" w:fill="FFFFFF"/>
        </w:rPr>
      </w:pPr>
    </w:p>
    <w:p w14:paraId="0FF2D997" w14:textId="77777777" w:rsidR="00294A12" w:rsidRPr="00294A12" w:rsidRDefault="00294A12" w:rsidP="00294A12">
      <w:pPr>
        <w:pStyle w:val="Ttulo2"/>
        <w:rPr>
          <w:rFonts w:eastAsia="Times New Roman"/>
          <w:sz w:val="32"/>
          <w:szCs w:val="32"/>
        </w:rPr>
      </w:pPr>
      <w:r w:rsidRPr="00294A12">
        <w:rPr>
          <w:rFonts w:eastAsia="Times New Roman"/>
          <w:sz w:val="32"/>
          <w:szCs w:val="32"/>
        </w:rPr>
        <w:t>Desarrollo de la aplicación (front-end)</w:t>
      </w:r>
    </w:p>
    <w:p w14:paraId="72922F79" w14:textId="77777777"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w:t>
      </w:r>
      <w:commentRangeStart w:id="1060"/>
      <w:r w:rsidRPr="00294A12">
        <w:rPr>
          <w:rFonts w:ascii="Arial" w:hAnsi="Arial" w:cs="Arial"/>
          <w:sz w:val="24"/>
          <w:szCs w:val="24"/>
        </w:rPr>
        <w:t>+</w:t>
      </w:r>
      <w:commentRangeEnd w:id="1060"/>
      <w:r w:rsidR="00417906">
        <w:rPr>
          <w:rStyle w:val="Refdecomentario"/>
        </w:rPr>
        <w:commentReference w:id="1060"/>
      </w:r>
      <w:r w:rsidRPr="00294A12">
        <w:rPr>
          <w:rFonts w:ascii="Arial" w:hAnsi="Arial" w:cs="Arial"/>
          <w:sz w:val="24"/>
          <w:szCs w:val="24"/>
        </w:rPr>
        <w:t>, contando con los siguientes esquemas:</w:t>
      </w:r>
    </w:p>
    <w:p w14:paraId="6D3428F2" w14:textId="77777777"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14:paraId="0513ACA7" w14:textId="46BE2FA6" w:rsidR="00294A12" w:rsidRPr="00294A12" w:rsidRDefault="00294A12" w:rsidP="00294A12">
      <w:pPr>
        <w:rPr>
          <w:rFonts w:ascii="Arial" w:hAnsi="Arial" w:cs="Arial"/>
          <w:sz w:val="24"/>
          <w:szCs w:val="24"/>
        </w:rPr>
      </w:pPr>
      <w:r w:rsidRPr="00294A12">
        <w:rPr>
          <w:rFonts w:ascii="Arial" w:hAnsi="Arial" w:cs="Arial"/>
          <w:sz w:val="24"/>
          <w:szCs w:val="24"/>
        </w:rPr>
        <w:t xml:space="preserve">Al conectarnos al servidor, desde un cliente (Browser) nos descarga la aplicación embebida, y la comunicación con el servidor sucede a través de </w:t>
      </w:r>
      <w:del w:id="1061" w:author="Nahuel Defossé" w:date="2017-12-22T13:22:00Z">
        <w:r w:rsidRPr="00294A12" w:rsidDel="00417906">
          <w:rPr>
            <w:rFonts w:ascii="Arial" w:hAnsi="Arial" w:cs="Arial"/>
            <w:sz w:val="24"/>
            <w:szCs w:val="24"/>
          </w:rPr>
          <w:delText>Json</w:delText>
        </w:r>
      </w:del>
      <w:ins w:id="1062" w:author="Nahuel Defossé" w:date="2017-12-22T13:22:00Z">
        <w:r w:rsidR="00417906">
          <w:rPr>
            <w:rFonts w:ascii="Arial" w:hAnsi="Arial" w:cs="Arial"/>
            <w:sz w:val="24"/>
            <w:szCs w:val="24"/>
          </w:rPr>
          <w:t>JSON</w:t>
        </w:r>
      </w:ins>
      <w:r w:rsidRPr="00294A12">
        <w:rPr>
          <w:rFonts w:ascii="Arial" w:hAnsi="Arial" w:cs="Arial"/>
          <w:sz w:val="24"/>
          <w:szCs w:val="24"/>
        </w:rPr>
        <w:t>.</w:t>
      </w:r>
    </w:p>
    <w:p w14:paraId="5ED322F6" w14:textId="77777777" w:rsidR="00294A12" w:rsidRPr="00294A12" w:rsidRDefault="00294A12" w:rsidP="00294A12">
      <w:pPr>
        <w:pStyle w:val="Ttulo2"/>
        <w:rPr>
          <w:rFonts w:eastAsia="Times New Roman"/>
          <w:sz w:val="32"/>
          <w:szCs w:val="32"/>
        </w:rPr>
      </w:pPr>
      <w:r w:rsidRPr="00294A12">
        <w:rPr>
          <w:rFonts w:eastAsia="Times New Roman"/>
          <w:sz w:val="32"/>
          <w:szCs w:val="32"/>
        </w:rPr>
        <w:lastRenderedPageBreak/>
        <w:t>Desarrollo del servidor (back-end)</w:t>
      </w:r>
    </w:p>
    <w:p w14:paraId="64F11C38" w14:textId="77777777"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14:paraId="10D47CEB" w14:textId="77777777"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14:paraId="42C8FE6A" w14:textId="77777777" w:rsidR="00294A12" w:rsidRDefault="00294A12" w:rsidP="00294A12">
      <w:pPr>
        <w:keepNext/>
        <w:jc w:val="right"/>
      </w:pPr>
      <w:r>
        <w:rPr>
          <w:noProof/>
          <w:lang w:val="es-ES_tradnl" w:eastAsia="es-ES_tradnl"/>
        </w:rPr>
        <w:drawing>
          <wp:inline distT="0" distB="0" distL="0" distR="0" wp14:anchorId="467B3F01" wp14:editId="012CDC9D">
            <wp:extent cx="2025650" cy="570606"/>
            <wp:effectExtent l="0" t="0" r="0" b="0"/>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36271" cy="573598"/>
                    </a:xfrm>
                    <a:prstGeom prst="rect">
                      <a:avLst/>
                    </a:prstGeom>
                    <a:noFill/>
                    <a:ln>
                      <a:noFill/>
                    </a:ln>
                  </pic:spPr>
                </pic:pic>
              </a:graphicData>
            </a:graphic>
          </wp:inline>
        </w:drawing>
      </w:r>
    </w:p>
    <w:p w14:paraId="33D50771" w14:textId="77777777" w:rsidR="00294A12" w:rsidRDefault="00294A12" w:rsidP="00294A12">
      <w:pPr>
        <w:pStyle w:val="Descripcin"/>
        <w:jc w:val="right"/>
        <w:rPr>
          <w:lang w:eastAsia="es-AR"/>
        </w:rPr>
      </w:pPr>
      <w:r>
        <w:t>Ilustración 63 - Logo PM2</w:t>
      </w:r>
    </w:p>
    <w:p w14:paraId="0E8B5937" w14:textId="77777777" w:rsidR="00294A12" w:rsidRPr="00294A12" w:rsidRDefault="00294A12" w:rsidP="00294A12">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14:paraId="12EA3A52" w14:textId="77777777" w:rsidR="00294A12" w:rsidRPr="00294A12" w:rsidRDefault="00294A12" w:rsidP="00294A12">
      <w:pPr>
        <w:rPr>
          <w:rFonts w:ascii="Arial" w:hAnsi="Arial" w:cs="Arial"/>
          <w:sz w:val="24"/>
          <w:szCs w:val="24"/>
        </w:rPr>
      </w:pPr>
      <w:r w:rsidRPr="00294A12">
        <w:rPr>
          <w:rFonts w:ascii="Arial" w:hAnsi="Arial" w:cs="Arial"/>
          <w:sz w:val="24"/>
          <w:szCs w:val="24"/>
          <w:highlight w:val="yellow"/>
        </w:rPr>
        <w:t>MOSTRAR PM2 EN FUNCIONAMIENTO</w:t>
      </w:r>
    </w:p>
    <w:p w14:paraId="3ECC1D20" w14:textId="77777777" w:rsidR="00294A12" w:rsidRPr="00B23634" w:rsidRDefault="00294A12" w:rsidP="00294A12"/>
    <w:p w14:paraId="37863D73" w14:textId="77777777" w:rsidR="00294A12" w:rsidRPr="00F71B06" w:rsidRDefault="00294A12" w:rsidP="00294A12">
      <w:pPr>
        <w:rPr>
          <w:rFonts w:ascii="Times New Roman" w:eastAsia="Times New Roman" w:hAnsi="Times New Roman" w:cs="Times New Roman"/>
          <w:sz w:val="24"/>
          <w:szCs w:val="24"/>
        </w:rPr>
      </w:pPr>
    </w:p>
    <w:p w14:paraId="33F0430A"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23489D71" w14:textId="77777777" w:rsidR="00294A12" w:rsidRPr="00294A12" w:rsidRDefault="00294A12" w:rsidP="00294A12">
      <w:pPr>
        <w:pStyle w:val="Ttulo2"/>
        <w:rPr>
          <w:rFonts w:eastAsia="Times New Roman"/>
          <w:sz w:val="32"/>
          <w:szCs w:val="32"/>
        </w:rPr>
      </w:pPr>
      <w:r w:rsidRPr="00294A12">
        <w:rPr>
          <w:rFonts w:eastAsia="Times New Roman"/>
          <w:sz w:val="32"/>
          <w:szCs w:val="32"/>
        </w:rPr>
        <w:lastRenderedPageBreak/>
        <w:t>Esquema de la arquitectura lógica</w:t>
      </w:r>
    </w:p>
    <w:p w14:paraId="33CCC47B" w14:textId="77777777" w:rsidR="00294A12" w:rsidRPr="002F3B41" w:rsidRDefault="00294A12" w:rsidP="00294A12"/>
    <w:p w14:paraId="519A60A6" w14:textId="77777777" w:rsidR="00294A12" w:rsidRDefault="00294A12" w:rsidP="00294A12">
      <w:pPr>
        <w:keepNext/>
      </w:pPr>
      <w:r>
        <w:rPr>
          <w:rFonts w:eastAsia="Times New Roman"/>
          <w:noProof/>
          <w:lang w:val="es-ES_tradnl" w:eastAsia="es-ES_tradnl"/>
        </w:rPr>
        <w:drawing>
          <wp:inline distT="0" distB="0" distL="0" distR="0" wp14:anchorId="31181EF2" wp14:editId="0567EE5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2A7AA276" w14:textId="77777777" w:rsidR="00294A12" w:rsidRDefault="00294A12" w:rsidP="00294A12">
      <w:pPr>
        <w:pStyle w:val="Descripcin"/>
        <w:jc w:val="center"/>
      </w:pPr>
      <w:r>
        <w:t>Ilustración 64 - Arquitectura lógica del SAR</w:t>
      </w:r>
    </w:p>
    <w:p w14:paraId="3DB760C2"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3F07CECA" w14:textId="77777777" w:rsidR="00294A12" w:rsidRDefault="00294A12" w:rsidP="00294A12">
      <w:pPr>
        <w:pStyle w:val="Ttulo2"/>
        <w:rPr>
          <w:rFonts w:eastAsia="Times New Roman"/>
        </w:rPr>
      </w:pPr>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p>
    <w:p w14:paraId="2994ECD5" w14:textId="77777777" w:rsidR="00294A12" w:rsidRDefault="00294A12" w:rsidP="00294A12">
      <w:pPr>
        <w:keepNext/>
      </w:pPr>
      <w:r>
        <w:rPr>
          <w:rFonts w:ascii="Arial" w:eastAsia="Times New Roman" w:hAnsi="Arial" w:cs="Arial"/>
          <w:noProof/>
          <w:lang w:val="es-ES_tradnl" w:eastAsia="es-ES_tradnl"/>
        </w:rPr>
        <w:drawing>
          <wp:inline distT="0" distB="0" distL="0" distR="0" wp14:anchorId="7F2EC545" wp14:editId="4052EBD4">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14:paraId="514E6BDD" w14:textId="77777777" w:rsidR="00294A12" w:rsidRDefault="00294A12" w:rsidP="00294A12">
      <w:pPr>
        <w:pStyle w:val="Descripcin"/>
        <w:jc w:val="center"/>
        <w:rPr>
          <w:rFonts w:ascii="Arial" w:eastAsia="Times New Roman" w:hAnsi="Arial" w:cs="Arial"/>
          <w:color w:val="000000"/>
          <w:lang w:eastAsia="es-AR"/>
        </w:rPr>
      </w:pPr>
      <w:r>
        <w:t>Ilustración 65 - Aplicación Web</w:t>
      </w:r>
    </w:p>
    <w:p w14:paraId="488CD7E0"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5E427701" w14:textId="77777777" w:rsidR="00294A12" w:rsidRDefault="00294A12" w:rsidP="00294A12">
      <w:pPr>
        <w:pStyle w:val="Ttulo2"/>
        <w:rPr>
          <w:rFonts w:eastAsia="Times New Roman"/>
        </w:rPr>
      </w:pPr>
      <w:r>
        <w:rPr>
          <w:rFonts w:eastAsia="Times New Roman"/>
        </w:rPr>
        <w:lastRenderedPageBreak/>
        <w:t>F</w:t>
      </w:r>
      <w:r w:rsidRPr="00F71B06">
        <w:rPr>
          <w:rFonts w:eastAsia="Times New Roman"/>
        </w:rPr>
        <w:t xml:space="preserve">uncionamiento </w:t>
      </w:r>
      <w:r>
        <w:rPr>
          <w:rFonts w:eastAsia="Times New Roman"/>
        </w:rPr>
        <w:t>de la App</w:t>
      </w:r>
    </w:p>
    <w:p w14:paraId="36DC37E8" w14:textId="77777777" w:rsidR="00294A12" w:rsidRPr="002F3B41" w:rsidRDefault="00294A12" w:rsidP="00294A12">
      <w:r w:rsidRPr="00174866">
        <w:rPr>
          <w:highlight w:val="yellow"/>
        </w:rPr>
        <w:t>FALTA FINALIZARLA</w:t>
      </w:r>
    </w:p>
    <w:p w14:paraId="39599141" w14:textId="77777777" w:rsidR="00294A12" w:rsidRPr="00F71B06" w:rsidRDefault="00294A12" w:rsidP="00294A12">
      <w:pPr>
        <w:pStyle w:val="Ttulo2"/>
        <w:rPr>
          <w:rFonts w:ascii="Times New Roman" w:eastAsia="Times New Roman" w:hAnsi="Times New Roman" w:cs="Times New Roman"/>
          <w:sz w:val="24"/>
          <w:szCs w:val="24"/>
        </w:rPr>
      </w:pPr>
    </w:p>
    <w:p w14:paraId="3C263983" w14:textId="77777777" w:rsidR="00294A12" w:rsidRPr="00F71B06" w:rsidRDefault="00294A12" w:rsidP="00294A12">
      <w:pPr>
        <w:pStyle w:val="Ttulo2"/>
        <w:rPr>
          <w:rFonts w:ascii="Times New Roman" w:eastAsia="Times New Roman" w:hAnsi="Times New Roman" w:cs="Times New Roman"/>
          <w:sz w:val="24"/>
          <w:szCs w:val="24"/>
        </w:rPr>
      </w:pPr>
      <w:r w:rsidRPr="00F71B06">
        <w:rPr>
          <w:rFonts w:eastAsia="Times New Roman"/>
        </w:rPr>
        <w:t>Como se construyen las estadísticas</w:t>
      </w:r>
    </w:p>
    <w:p w14:paraId="21793AB2" w14:textId="77777777" w:rsidR="00294A12" w:rsidRDefault="00294A12" w:rsidP="00294A12">
      <w:pPr>
        <w:pStyle w:val="Ttulo2"/>
        <w:rPr>
          <w:rFonts w:eastAsia="Times New Roman"/>
        </w:rPr>
      </w:pPr>
      <w:r w:rsidRPr="00174866">
        <w:rPr>
          <w:rFonts w:eastAsia="Times New Roman"/>
          <w:highlight w:val="yellow"/>
        </w:rPr>
        <w:t>FALTA DETERMINAR LAS MUESTRAS</w:t>
      </w:r>
    </w:p>
    <w:p w14:paraId="42CD8BEA" w14:textId="77777777" w:rsidR="00294A12" w:rsidRDefault="00294A12" w:rsidP="00294A12">
      <w:pPr>
        <w:pStyle w:val="Ttulo2"/>
        <w:rPr>
          <w:rFonts w:eastAsia="Times New Roman"/>
        </w:rPr>
      </w:pPr>
    </w:p>
    <w:p w14:paraId="627D7443" w14:textId="77777777" w:rsidR="00294A12" w:rsidRDefault="00294A12" w:rsidP="00294A12">
      <w:pPr>
        <w:pStyle w:val="Ttulo2"/>
        <w:rPr>
          <w:rFonts w:eastAsia="Times New Roman"/>
        </w:rPr>
      </w:pPr>
      <w:r w:rsidRPr="00F71B06">
        <w:rPr>
          <w:rFonts w:eastAsia="Times New Roman"/>
        </w:rPr>
        <w:t>Parámetros de configuración</w:t>
      </w:r>
    </w:p>
    <w:p w14:paraId="01E20988" w14:textId="77777777" w:rsidR="00294A12" w:rsidRPr="00DB36C9" w:rsidRDefault="00294A12" w:rsidP="00294A12">
      <w:r w:rsidRPr="00174866">
        <w:rPr>
          <w:highlight w:val="yellow"/>
        </w:rPr>
        <w:t>Dentro de esta sección agregar MOTION, PM2, Ad-hoc</w:t>
      </w:r>
    </w:p>
    <w:p w14:paraId="57945C0E" w14:textId="77777777" w:rsidR="00294A12" w:rsidRDefault="00294A12" w:rsidP="00294A12">
      <w:pPr>
        <w:pStyle w:val="Ttulo2"/>
        <w:rPr>
          <w:b/>
          <w:bCs/>
          <w:color w:val="222222"/>
          <w:shd w:val="clear" w:color="auto" w:fill="FFFFFF"/>
        </w:rPr>
      </w:pPr>
      <w:r w:rsidRPr="00174866">
        <w:rPr>
          <w:b/>
          <w:bCs/>
          <w:color w:val="222222"/>
          <w:highlight w:val="yellow"/>
          <w:shd w:val="clear" w:color="auto" w:fill="FFFFFF"/>
        </w:rPr>
        <w:t>FALTA FINALIZARLA</w:t>
      </w:r>
    </w:p>
    <w:p w14:paraId="719C6106"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7430F27" w14:textId="77777777" w:rsidR="00882DCD" w:rsidRDefault="00882DCD">
      <w:pPr>
        <w:rPr>
          <w:rFonts w:ascii="Arial" w:hAnsi="Arial" w:cs="Arial"/>
          <w:bCs/>
          <w:color w:val="222222"/>
          <w:sz w:val="28"/>
          <w:szCs w:val="28"/>
          <w:shd w:val="clear" w:color="auto" w:fill="FFFFFF"/>
        </w:rPr>
      </w:pPr>
    </w:p>
    <w:p w14:paraId="02A91B45" w14:textId="77777777"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14:paraId="2C87E036" w14:textId="77777777" w:rsidR="00406496" w:rsidRDefault="00406496" w:rsidP="00406496">
      <w:pPr>
        <w:pStyle w:val="Ttulo1"/>
      </w:pPr>
      <w:r>
        <w:t>Capítulo 1</w:t>
      </w:r>
    </w:p>
    <w:p w14:paraId="73B14FA8" w14:textId="77777777" w:rsidR="00406496" w:rsidRDefault="001E32C0" w:rsidP="00406496">
      <w:hyperlink r:id="rId94"/>
    </w:p>
    <w:p w14:paraId="7449E148" w14:textId="77777777" w:rsidR="00406496" w:rsidRPr="006936B7" w:rsidRDefault="00406496" w:rsidP="00406496">
      <w:pPr>
        <w:rPr>
          <w:rFonts w:ascii="Arial" w:hAnsi="Arial" w:cs="Arial"/>
          <w:sz w:val="24"/>
          <w:szCs w:val="24"/>
        </w:rPr>
      </w:pPr>
      <w:r w:rsidRPr="006936B7">
        <w:rPr>
          <w:rFonts w:ascii="Arial" w:hAnsi="Arial" w:cs="Arial"/>
          <w:sz w:val="24"/>
          <w:szCs w:val="24"/>
        </w:rPr>
        <w:t xml:space="preserve">Arduino (s.f.). En </w:t>
      </w:r>
      <w:r w:rsidRPr="006936B7">
        <w:rPr>
          <w:rFonts w:ascii="Arial" w:hAnsi="Arial" w:cs="Arial"/>
          <w:i/>
          <w:sz w:val="24"/>
          <w:szCs w:val="24"/>
        </w:rPr>
        <w:t xml:space="preserve">Wikipedia. </w:t>
      </w:r>
      <w:r w:rsidRPr="006936B7">
        <w:rPr>
          <w:rFonts w:ascii="Arial" w:hAnsi="Arial" w:cs="Arial"/>
          <w:sz w:val="24"/>
          <w:szCs w:val="24"/>
        </w:rPr>
        <w:t xml:space="preserve">Recuperado el 4 de marzo del 2017 de </w:t>
      </w:r>
      <w:hyperlink r:id="rId95">
        <w:r w:rsidRPr="006936B7">
          <w:rPr>
            <w:rFonts w:ascii="Arial" w:hAnsi="Arial" w:cs="Arial"/>
            <w:color w:val="1155CC"/>
            <w:sz w:val="24"/>
            <w:szCs w:val="24"/>
            <w:u w:val="single"/>
          </w:rPr>
          <w:t>https</w:t>
        </w:r>
      </w:hyperlink>
      <w:hyperlink r:id="rId96">
        <w:r w:rsidRPr="006936B7">
          <w:rPr>
            <w:rFonts w:ascii="Arial" w:hAnsi="Arial" w:cs="Arial"/>
            <w:color w:val="1155CC"/>
            <w:sz w:val="24"/>
            <w:szCs w:val="24"/>
            <w:u w:val="single"/>
          </w:rPr>
          <w:t>://es.wikipedia.org/wiki/Arduino</w:t>
        </w:r>
      </w:hyperlink>
    </w:p>
    <w:p w14:paraId="51546DBB" w14:textId="77777777" w:rsidR="00406496" w:rsidRPr="006936B7" w:rsidRDefault="00406496" w:rsidP="00406496">
      <w:pPr>
        <w:spacing w:line="276" w:lineRule="auto"/>
        <w:jc w:val="left"/>
        <w:rPr>
          <w:rFonts w:ascii="Arial" w:hAnsi="Arial" w:cs="Arial"/>
          <w:sz w:val="24"/>
          <w:szCs w:val="24"/>
        </w:rPr>
      </w:pPr>
      <w:r w:rsidRPr="006936B7">
        <w:rPr>
          <w:rFonts w:ascii="Arial" w:hAnsi="Arial" w:cs="Arial"/>
          <w:sz w:val="24"/>
          <w:szCs w:val="24"/>
        </w:rPr>
        <w:t xml:space="preserve">Robótica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7">
        <w:r w:rsidRPr="006936B7">
          <w:rPr>
            <w:rFonts w:ascii="Arial" w:eastAsia="Arial" w:hAnsi="Arial" w:cs="Arial"/>
            <w:color w:val="1155CC"/>
            <w:sz w:val="24"/>
            <w:szCs w:val="24"/>
            <w:u w:val="single"/>
          </w:rPr>
          <w:t>https://es.wikipedia.org/wiki/Rob%C3%B3tica</w:t>
        </w:r>
      </w:hyperlink>
    </w:p>
    <w:p w14:paraId="2F029266" w14:textId="77777777" w:rsidR="00406496" w:rsidRPr="00C72914" w:rsidRDefault="00406496" w:rsidP="00406496">
      <w:pPr>
        <w:spacing w:line="276" w:lineRule="auto"/>
        <w:jc w:val="left"/>
        <w:rPr>
          <w:rFonts w:ascii="Arial" w:eastAsia="Arial" w:hAnsi="Arial" w:cs="Arial"/>
          <w:color w:val="1155CC"/>
          <w:sz w:val="24"/>
          <w:szCs w:val="24"/>
          <w:u w:val="single"/>
        </w:rPr>
      </w:pPr>
      <w:r w:rsidRPr="006936B7">
        <w:rPr>
          <w:rFonts w:ascii="Arial" w:hAnsi="Arial" w:cs="Arial"/>
          <w:sz w:val="24"/>
          <w:szCs w:val="24"/>
        </w:rPr>
        <w:t xml:space="preserve">Aplicación móvil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8">
        <w:r w:rsidRPr="006936B7">
          <w:rPr>
            <w:rFonts w:ascii="Arial" w:eastAsia="Arial" w:hAnsi="Arial" w:cs="Arial"/>
            <w:color w:val="1155CC"/>
            <w:sz w:val="24"/>
            <w:szCs w:val="24"/>
            <w:u w:val="single"/>
          </w:rPr>
          <w:t>https://es.wikipedia.org/wiki/Aplicaci%C3%B3n_m%C3%B3vil</w:t>
        </w:r>
      </w:hyperlink>
    </w:p>
    <w:p w14:paraId="10B72960" w14:textId="77777777" w:rsidR="00406496" w:rsidRPr="00A40C50" w:rsidRDefault="00406496" w:rsidP="00406496">
      <w:pPr>
        <w:pStyle w:val="Bibliografa"/>
        <w:ind w:left="720" w:hanging="720"/>
        <w:rPr>
          <w:rFonts w:ascii="Arial" w:hAnsi="Arial" w:cs="Arial"/>
          <w:sz w:val="24"/>
          <w:szCs w:val="24"/>
        </w:rPr>
      </w:pPr>
      <w:r w:rsidRPr="00A40C50">
        <w:rPr>
          <w:rFonts w:ascii="Arial" w:hAnsi="Arial" w:cs="Arial"/>
          <w:sz w:val="24"/>
          <w:szCs w:val="24"/>
        </w:rPr>
        <w:t xml:space="preserve">Enrique, C. (2016). Aprendiendo Arduino. Obtenido de </w:t>
      </w:r>
    </w:p>
    <w:p w14:paraId="5DBB04F1" w14:textId="77777777" w:rsidR="00406496" w:rsidRDefault="001E32C0" w:rsidP="00406496">
      <w:pPr>
        <w:rPr>
          <w:rFonts w:ascii="Arial" w:hAnsi="Arial" w:cs="Arial"/>
          <w:sz w:val="24"/>
          <w:szCs w:val="24"/>
        </w:rPr>
      </w:pPr>
      <w:hyperlink r:id="rId99" w:history="1">
        <w:r w:rsidR="00406496" w:rsidRPr="00BE1E33">
          <w:rPr>
            <w:rStyle w:val="Hipervnculo"/>
            <w:rFonts w:ascii="Arial" w:hAnsi="Arial" w:cs="Arial"/>
            <w:sz w:val="24"/>
            <w:szCs w:val="24"/>
          </w:rPr>
          <w:t>https://aprendiendoarduino.wordpress.com</w:t>
        </w:r>
      </w:hyperlink>
    </w:p>
    <w:p w14:paraId="6AB96CD0" w14:textId="77777777" w:rsidR="00406496" w:rsidRPr="00536607" w:rsidRDefault="00406496" w:rsidP="00406496">
      <w:pPr>
        <w:rPr>
          <w:rFonts w:ascii="Arial" w:hAnsi="Arial" w:cs="Arial"/>
          <w:sz w:val="24"/>
          <w:szCs w:val="24"/>
          <w:lang w:val="en-US"/>
        </w:rPr>
      </w:pPr>
      <w:r w:rsidRPr="006936B7">
        <w:rPr>
          <w:rFonts w:ascii="Arial" w:hAnsi="Arial" w:cs="Arial"/>
          <w:sz w:val="24"/>
          <w:szCs w:val="24"/>
        </w:rPr>
        <w:t xml:space="preserve">Inteligencia Artificial un enfoque moderno. </w:t>
      </w:r>
      <w:r w:rsidRPr="006936B7">
        <w:rPr>
          <w:rFonts w:ascii="Arial" w:hAnsi="Arial" w:cs="Arial"/>
          <w:sz w:val="24"/>
          <w:szCs w:val="24"/>
          <w:lang w:val="en-US"/>
        </w:rPr>
        <w:t>Person. Stuart Russell, Peter Norving 2da Ed.</w:t>
      </w:r>
    </w:p>
    <w:p w14:paraId="66904A8A" w14:textId="77777777" w:rsidR="00D15376" w:rsidRPr="00406496" w:rsidRDefault="00D15376" w:rsidP="00D15376">
      <w:pPr>
        <w:rPr>
          <w:rFonts w:ascii="Arial" w:hAnsi="Arial" w:cs="Arial"/>
          <w:bCs/>
          <w:color w:val="222222"/>
          <w:sz w:val="28"/>
          <w:szCs w:val="28"/>
          <w:shd w:val="clear" w:color="auto" w:fill="FFFFFF"/>
          <w:lang w:val="en-US"/>
        </w:rPr>
      </w:pPr>
    </w:p>
    <w:p w14:paraId="48888E50" w14:textId="77777777" w:rsidR="00406496" w:rsidRPr="00406496" w:rsidRDefault="00406496" w:rsidP="00406496">
      <w:pPr>
        <w:pStyle w:val="Ttulo1"/>
      </w:pPr>
      <w:r>
        <w:t>C</w:t>
      </w:r>
      <w:r w:rsidRPr="00406496">
        <w:t>apítulo 2</w:t>
      </w:r>
    </w:p>
    <w:p w14:paraId="39C86868" w14:textId="77777777" w:rsidR="00406496" w:rsidRDefault="00406496" w:rsidP="00406496">
      <w:pPr>
        <w:pStyle w:val="NormalWeb"/>
        <w:spacing w:before="0" w:beforeAutospacing="0" w:after="0" w:afterAutospacing="0"/>
      </w:pPr>
    </w:p>
    <w:p w14:paraId="585A3359" w14:textId="77777777" w:rsidR="00406496" w:rsidRDefault="001E32C0" w:rsidP="00406496">
      <w:pPr>
        <w:pStyle w:val="NormalWeb"/>
        <w:spacing w:before="0" w:beforeAutospacing="0" w:after="0" w:afterAutospacing="0"/>
      </w:pPr>
      <w:hyperlink r:id="rId100" w:history="1">
        <w:r w:rsidR="00406496">
          <w:rPr>
            <w:rStyle w:val="Hipervnculo"/>
            <w:rFonts w:ascii="Arial" w:hAnsi="Arial" w:cs="Arial"/>
            <w:i/>
            <w:iCs/>
            <w:color w:val="1155CC"/>
            <w:sz w:val="22"/>
            <w:szCs w:val="22"/>
          </w:rPr>
          <w:t>https://es.wikipedia.org/wiki/Rob%C3%B3tica</w:t>
        </w:r>
      </w:hyperlink>
    </w:p>
    <w:p w14:paraId="1770C7CF" w14:textId="77777777" w:rsidR="00406496" w:rsidRDefault="001E32C0" w:rsidP="00406496">
      <w:pPr>
        <w:pStyle w:val="NormalWeb"/>
        <w:spacing w:before="0" w:beforeAutospacing="0" w:after="0" w:afterAutospacing="0"/>
      </w:pPr>
      <w:hyperlink r:id="rId101" w:history="1">
        <w:r w:rsidR="00406496">
          <w:rPr>
            <w:rStyle w:val="Hipervnculo"/>
            <w:rFonts w:ascii="Arial" w:hAnsi="Arial" w:cs="Arial"/>
            <w:i/>
            <w:iCs/>
            <w:color w:val="1155CC"/>
            <w:sz w:val="22"/>
            <w:szCs w:val="22"/>
          </w:rPr>
          <w:t>https://es.wikipedia.org/wiki/Robot</w:t>
        </w:r>
      </w:hyperlink>
    </w:p>
    <w:p w14:paraId="5CAE07F2" w14:textId="77777777" w:rsidR="00406496" w:rsidRDefault="001E32C0" w:rsidP="00406496">
      <w:pPr>
        <w:pStyle w:val="NormalWeb"/>
        <w:spacing w:before="0" w:beforeAutospacing="0" w:after="0" w:afterAutospacing="0"/>
      </w:pPr>
      <w:hyperlink r:id="rId102" w:history="1">
        <w:r w:rsidR="00406496" w:rsidRPr="00F72004">
          <w:rPr>
            <w:rStyle w:val="Hipervnculo"/>
          </w:rPr>
          <w:t>http://www.robotgroup.com.ar/</w:t>
        </w:r>
      </w:hyperlink>
    </w:p>
    <w:p w14:paraId="1B73AE27" w14:textId="77777777" w:rsidR="00406496" w:rsidRDefault="001E32C0" w:rsidP="00406496">
      <w:pPr>
        <w:pStyle w:val="NormalWeb"/>
        <w:spacing w:before="0" w:beforeAutospacing="0" w:after="0" w:afterAutospacing="0"/>
        <w:rPr>
          <w:rFonts w:ascii="Arial" w:hAnsi="Arial" w:cs="Arial"/>
          <w:i/>
          <w:iCs/>
          <w:color w:val="000000"/>
          <w:sz w:val="22"/>
          <w:szCs w:val="22"/>
        </w:rPr>
      </w:pPr>
      <w:hyperlink r:id="rId103" w:history="1">
        <w:r w:rsidR="00406496" w:rsidRPr="00F72004">
          <w:rPr>
            <w:rStyle w:val="Hipervnculo"/>
            <w:rFonts w:ascii="Arial" w:hAnsi="Arial" w:cs="Arial"/>
            <w:sz w:val="22"/>
            <w:szCs w:val="22"/>
          </w:rPr>
          <w:t>http://www.maestrosdelweb.com/mejores-plataformas-de-hardware-para-proyectos-diy/</w:t>
        </w:r>
      </w:hyperlink>
    </w:p>
    <w:p w14:paraId="3FECBC79" w14:textId="77777777" w:rsidR="00406496" w:rsidRDefault="00406496" w:rsidP="00406496">
      <w:pPr>
        <w:pStyle w:val="NormalWeb"/>
        <w:spacing w:before="0" w:beforeAutospacing="0" w:after="0" w:afterAutospacing="0"/>
      </w:pPr>
      <w:r>
        <w:rPr>
          <w:rFonts w:ascii="Arial" w:hAnsi="Arial" w:cs="Arial"/>
          <w:i/>
          <w:iCs/>
          <w:color w:val="000000"/>
          <w:sz w:val="22"/>
          <w:szCs w:val="22"/>
        </w:rPr>
        <w:t>Avances en robótica y visión por computador / coordinador, José André Somolinos Sánchez - Cuenca: Ediciones de la Universidad de Castilla - La mancha, 2002</w:t>
      </w:r>
    </w:p>
    <w:p w14:paraId="78075189" w14:textId="77777777" w:rsidR="00406496" w:rsidRDefault="00406496" w:rsidP="00406496">
      <w:pPr>
        <w:pStyle w:val="NormalWeb"/>
        <w:spacing w:before="0" w:beforeAutospacing="0" w:after="0" w:afterAutospacing="0"/>
      </w:pPr>
      <w:r>
        <w:rPr>
          <w:rFonts w:ascii="Arial" w:hAnsi="Arial" w:cs="Arial"/>
          <w:i/>
          <w:iCs/>
          <w:color w:val="000000"/>
          <w:sz w:val="22"/>
          <w:szCs w:val="22"/>
        </w:rPr>
        <w:t>Robótica - Manipuladores y robots móviles - Aníbal Ollero Baturone, 2001</w:t>
      </w:r>
    </w:p>
    <w:p w14:paraId="4BCFDDF8" w14:textId="77777777" w:rsidR="00406496" w:rsidRDefault="001E32C0" w:rsidP="00406496">
      <w:pPr>
        <w:shd w:val="clear" w:color="auto" w:fill="FFFFFF"/>
        <w:rPr>
          <w:rFonts w:ascii="Arial" w:hAnsi="Arial" w:cs="Arial"/>
          <w:sz w:val="19"/>
          <w:szCs w:val="19"/>
        </w:rPr>
      </w:pPr>
      <w:hyperlink r:id="rId104" w:tgtFrame="_blank" w:history="1">
        <w:r w:rsidR="00406496">
          <w:rPr>
            <w:rStyle w:val="Hipervnculo"/>
            <w:rFonts w:ascii="Arial" w:hAnsi="Arial" w:cs="Arial"/>
            <w:color w:val="1155CC"/>
            <w:sz w:val="19"/>
            <w:szCs w:val="19"/>
          </w:rPr>
          <w:t>http://www.educacontic.es/blog/robotica-educativa-con-arduino-en-el-aula-de-eso-incubegg-kubo-e-izar-galaktik-mertxe-j-badiola</w:t>
        </w:r>
      </w:hyperlink>
    </w:p>
    <w:p w14:paraId="00834DD6" w14:textId="77777777" w:rsidR="00406496" w:rsidRDefault="00406496" w:rsidP="00406496">
      <w:pPr>
        <w:shd w:val="clear" w:color="auto" w:fill="FFFFFF"/>
        <w:rPr>
          <w:rFonts w:ascii="Arial" w:hAnsi="Arial" w:cs="Arial"/>
          <w:sz w:val="19"/>
          <w:szCs w:val="19"/>
        </w:rPr>
      </w:pPr>
    </w:p>
    <w:p w14:paraId="484DBCF2" w14:textId="77777777" w:rsidR="00406496" w:rsidRDefault="001E32C0" w:rsidP="00406496">
      <w:pPr>
        <w:shd w:val="clear" w:color="auto" w:fill="FFFFFF"/>
        <w:rPr>
          <w:rFonts w:ascii="Arial" w:hAnsi="Arial" w:cs="Arial"/>
          <w:sz w:val="19"/>
          <w:szCs w:val="19"/>
        </w:rPr>
      </w:pPr>
      <w:hyperlink r:id="rId105" w:tgtFrame="_blank" w:history="1">
        <w:r w:rsidR="00406496">
          <w:rPr>
            <w:rStyle w:val="Hipervnculo"/>
            <w:rFonts w:ascii="Arial" w:hAnsi="Arial" w:cs="Arial"/>
            <w:color w:val="1155CC"/>
            <w:sz w:val="19"/>
            <w:szCs w:val="19"/>
          </w:rPr>
          <w:t>http://blogs.upm.es/observatoriogate/2017/02/01/arduino-en-la-programacion-y-robotica-educativa/</w:t>
        </w:r>
      </w:hyperlink>
    </w:p>
    <w:p w14:paraId="69565E37" w14:textId="77777777" w:rsidR="00406496" w:rsidRDefault="00406496" w:rsidP="00406496">
      <w:pPr>
        <w:shd w:val="clear" w:color="auto" w:fill="FFFFFF"/>
        <w:rPr>
          <w:rFonts w:ascii="Arial" w:hAnsi="Arial" w:cs="Arial"/>
          <w:sz w:val="19"/>
          <w:szCs w:val="19"/>
        </w:rPr>
      </w:pPr>
    </w:p>
    <w:p w14:paraId="3169422B" w14:textId="77777777" w:rsidR="00406496" w:rsidRDefault="00406496" w:rsidP="00406496">
      <w:pPr>
        <w:shd w:val="clear" w:color="auto" w:fill="FFFFFF"/>
        <w:rPr>
          <w:rFonts w:ascii="Arial" w:hAnsi="Arial" w:cs="Arial"/>
          <w:sz w:val="19"/>
          <w:szCs w:val="19"/>
        </w:rPr>
      </w:pPr>
    </w:p>
    <w:p w14:paraId="2E1C2B76" w14:textId="77777777" w:rsidR="00406496" w:rsidRDefault="001E32C0" w:rsidP="00406496">
      <w:pPr>
        <w:shd w:val="clear" w:color="auto" w:fill="FFFFFF"/>
        <w:rPr>
          <w:rFonts w:ascii="Arial" w:hAnsi="Arial" w:cs="Arial"/>
          <w:sz w:val="19"/>
          <w:szCs w:val="19"/>
        </w:rPr>
      </w:pPr>
      <w:hyperlink r:id="rId106" w:tgtFrame="_blank" w:history="1">
        <w:r w:rsidR="00406496">
          <w:rPr>
            <w:rStyle w:val="Hipervnculo"/>
            <w:rFonts w:ascii="Arial" w:hAnsi="Arial" w:cs="Arial"/>
            <w:color w:val="1155CC"/>
            <w:sz w:val="19"/>
            <w:szCs w:val="19"/>
          </w:rPr>
          <w:t>https://www.elconfidencial.com/tecnologia/2015-11-01/raspberry-pi-arduino-como-sacarle-partido-a-los-mini-ordenadores-low-cost_1076718/</w:t>
        </w:r>
      </w:hyperlink>
    </w:p>
    <w:p w14:paraId="09BC1E6B" w14:textId="77777777" w:rsidR="00406496" w:rsidRDefault="00406496" w:rsidP="00406496">
      <w:pPr>
        <w:shd w:val="clear" w:color="auto" w:fill="FFFFFF"/>
        <w:rPr>
          <w:rFonts w:ascii="Arial" w:hAnsi="Arial" w:cs="Arial"/>
          <w:sz w:val="19"/>
          <w:szCs w:val="19"/>
        </w:rPr>
      </w:pPr>
    </w:p>
    <w:p w14:paraId="10E7AC77" w14:textId="77777777" w:rsidR="00406496" w:rsidRDefault="001E32C0" w:rsidP="00406496">
      <w:pPr>
        <w:shd w:val="clear" w:color="auto" w:fill="FFFFFF"/>
        <w:rPr>
          <w:rFonts w:ascii="Arial" w:hAnsi="Arial" w:cs="Arial"/>
          <w:sz w:val="19"/>
          <w:szCs w:val="19"/>
        </w:rPr>
      </w:pPr>
      <w:hyperlink r:id="rId107" w:tgtFrame="_blank" w:history="1">
        <w:r w:rsidR="00406496">
          <w:rPr>
            <w:rStyle w:val="Hipervnculo"/>
            <w:rFonts w:ascii="Arial" w:hAnsi="Arial" w:cs="Arial"/>
            <w:color w:val="1155CC"/>
            <w:sz w:val="19"/>
            <w:szCs w:val="19"/>
          </w:rPr>
          <w:t>http://www.eldiario.es/turing/BBC_micro-bit-utilizaran-escolares-Reino-Unido_0_411209780.html</w:t>
        </w:r>
      </w:hyperlink>
    </w:p>
    <w:p w14:paraId="22D0108C" w14:textId="77777777" w:rsidR="00406496" w:rsidRDefault="00406496" w:rsidP="00406496">
      <w:pPr>
        <w:shd w:val="clear" w:color="auto" w:fill="FFFFFF"/>
        <w:rPr>
          <w:rFonts w:ascii="Arial" w:hAnsi="Arial" w:cs="Arial"/>
          <w:sz w:val="19"/>
          <w:szCs w:val="19"/>
        </w:rPr>
      </w:pPr>
    </w:p>
    <w:p w14:paraId="231790FF" w14:textId="77777777" w:rsidR="00406496" w:rsidRDefault="001E32C0" w:rsidP="00406496">
      <w:pPr>
        <w:shd w:val="clear" w:color="auto" w:fill="FFFFFF"/>
        <w:rPr>
          <w:rFonts w:ascii="Arial" w:hAnsi="Arial" w:cs="Arial"/>
          <w:sz w:val="19"/>
          <w:szCs w:val="19"/>
        </w:rPr>
      </w:pPr>
      <w:hyperlink r:id="rId108" w:tgtFrame="_blank" w:history="1">
        <w:r w:rsidR="00406496">
          <w:rPr>
            <w:rStyle w:val="Hipervnculo"/>
            <w:rFonts w:ascii="Arial" w:hAnsi="Arial" w:cs="Arial"/>
            <w:color w:val="1155CC"/>
            <w:sz w:val="19"/>
            <w:szCs w:val="19"/>
          </w:rPr>
          <w:t>https://www.linuxadictos.com/raspberry-pi-moodle-una-plataforma-barata-e-learning.html</w:t>
        </w:r>
      </w:hyperlink>
    </w:p>
    <w:p w14:paraId="5A223AB6" w14:textId="77777777" w:rsidR="00406496" w:rsidRDefault="00406496" w:rsidP="00406496">
      <w:pPr>
        <w:shd w:val="clear" w:color="auto" w:fill="FFFFFF"/>
        <w:rPr>
          <w:rFonts w:ascii="Arial" w:hAnsi="Arial" w:cs="Arial"/>
          <w:sz w:val="19"/>
          <w:szCs w:val="19"/>
        </w:rPr>
      </w:pPr>
    </w:p>
    <w:p w14:paraId="6E333B2B" w14:textId="77777777" w:rsidR="00406496" w:rsidRDefault="001E32C0" w:rsidP="00406496">
      <w:pPr>
        <w:shd w:val="clear" w:color="auto" w:fill="FFFFFF"/>
        <w:rPr>
          <w:rFonts w:ascii="Arial" w:hAnsi="Arial" w:cs="Arial"/>
          <w:sz w:val="19"/>
          <w:szCs w:val="19"/>
        </w:rPr>
      </w:pPr>
      <w:hyperlink r:id="rId109" w:tgtFrame="_blank" w:history="1">
        <w:r w:rsidR="00406496">
          <w:rPr>
            <w:rStyle w:val="Hipervnculo"/>
            <w:rFonts w:ascii="Arial" w:hAnsi="Arial" w:cs="Arial"/>
            <w:color w:val="1155CC"/>
            <w:sz w:val="19"/>
            <w:szCs w:val="19"/>
          </w:rPr>
          <w:t>http://misionesonline.net/2017/11/10/llegaron-los-kit-didacticos-trabajar-la-ensenanza-robotica-las-escuelas-misioneras/</w:t>
        </w:r>
      </w:hyperlink>
    </w:p>
    <w:p w14:paraId="3E71E5C5" w14:textId="77777777" w:rsidR="00406496" w:rsidRDefault="00406496" w:rsidP="00406496">
      <w:pPr>
        <w:shd w:val="clear" w:color="auto" w:fill="FFFFFF"/>
        <w:rPr>
          <w:rFonts w:ascii="Arial" w:hAnsi="Arial" w:cs="Arial"/>
          <w:sz w:val="19"/>
          <w:szCs w:val="19"/>
        </w:rPr>
      </w:pPr>
    </w:p>
    <w:p w14:paraId="328887DD" w14:textId="77777777" w:rsidR="00406496" w:rsidRDefault="00406496" w:rsidP="00406496">
      <w:pPr>
        <w:shd w:val="clear" w:color="auto" w:fill="FFFFFF"/>
        <w:rPr>
          <w:rFonts w:ascii="Arial" w:hAnsi="Arial" w:cs="Arial"/>
          <w:sz w:val="19"/>
          <w:szCs w:val="19"/>
        </w:rPr>
      </w:pPr>
      <w:r>
        <w:rPr>
          <w:rFonts w:ascii="Arial" w:hAnsi="Arial" w:cs="Arial"/>
          <w:sz w:val="19"/>
          <w:szCs w:val="19"/>
        </w:rPr>
        <w:t>Agregar en Beagle Bone</w:t>
      </w:r>
    </w:p>
    <w:p w14:paraId="3AD10632" w14:textId="77777777" w:rsidR="00406496" w:rsidRDefault="001E32C0" w:rsidP="00406496">
      <w:pPr>
        <w:shd w:val="clear" w:color="auto" w:fill="FFFFFF"/>
        <w:rPr>
          <w:rFonts w:ascii="Arial" w:hAnsi="Arial" w:cs="Arial"/>
          <w:sz w:val="19"/>
          <w:szCs w:val="19"/>
        </w:rPr>
      </w:pPr>
      <w:hyperlink r:id="rId110" w:tgtFrame="_blank" w:history="1">
        <w:r w:rsidR="00406496">
          <w:rPr>
            <w:rStyle w:val="Hipervnculo"/>
            <w:rFonts w:ascii="Arial" w:hAnsi="Arial" w:cs="Arial"/>
            <w:color w:val="1155CC"/>
            <w:sz w:val="19"/>
            <w:szCs w:val="19"/>
          </w:rPr>
          <w:t>https://www.digikey.com/es/articles/techzone/2013/sep/beaglebone-black-brings-arduino-style-connectivity-simplicity-to-embedded-linux</w:t>
        </w:r>
      </w:hyperlink>
    </w:p>
    <w:p w14:paraId="7FE78EFE" w14:textId="77777777" w:rsidR="00D15376" w:rsidRPr="00406496" w:rsidRDefault="00D15376" w:rsidP="00D15376">
      <w:pPr>
        <w:rPr>
          <w:rFonts w:ascii="Arial" w:hAnsi="Arial" w:cs="Arial"/>
          <w:b/>
          <w:bCs/>
          <w:color w:val="222222"/>
          <w:sz w:val="28"/>
          <w:szCs w:val="28"/>
          <w:shd w:val="clear" w:color="auto" w:fill="FFFFFF"/>
        </w:rPr>
      </w:pPr>
    </w:p>
    <w:p w14:paraId="71659683" w14:textId="77777777" w:rsidR="00D132EB" w:rsidRDefault="00D132EB" w:rsidP="00D132EB">
      <w:pPr>
        <w:pStyle w:val="Ttulo1"/>
      </w:pPr>
      <w:r>
        <w:t>Capítulo 3</w:t>
      </w:r>
    </w:p>
    <w:p w14:paraId="614C23B0" w14:textId="77777777" w:rsidR="00D132EB" w:rsidRDefault="00D132EB" w:rsidP="00D132EB"/>
    <w:p w14:paraId="4101F9C5" w14:textId="77777777" w:rsidR="00D132EB" w:rsidRDefault="001E32C0" w:rsidP="00D132EB">
      <w:hyperlink r:id="rId111" w:history="1">
        <w:r w:rsidR="00D132EB" w:rsidRPr="008671DF">
          <w:rPr>
            <w:rStyle w:val="Hipervnculo"/>
          </w:rPr>
          <w:t>https://www.xataka.com/especiales/guia-del-arduinomaniaco-todo-lo-que-necesitas-saber-sobre-arduino</w:t>
        </w:r>
      </w:hyperlink>
    </w:p>
    <w:p w14:paraId="03D7C473" w14:textId="77777777" w:rsidR="00D132EB" w:rsidRDefault="001E32C0" w:rsidP="00D132EB">
      <w:hyperlink r:id="rId112" w:history="1">
        <w:r w:rsidR="00D132EB" w:rsidRPr="008671DF">
          <w:rPr>
            <w:rStyle w:val="Hipervnculo"/>
          </w:rPr>
          <w:t>https://aprendiendoarduino.wordpress.com/2015/03/22/que-es-el-hardware-libre/</w:t>
        </w:r>
      </w:hyperlink>
    </w:p>
    <w:p w14:paraId="07982701" w14:textId="77777777" w:rsidR="00D132EB" w:rsidRDefault="001E32C0" w:rsidP="00D132EB">
      <w:hyperlink r:id="rId113" w:history="1">
        <w:r w:rsidR="00D132EB" w:rsidRPr="008671DF">
          <w:rPr>
            <w:rStyle w:val="Hipervnculo"/>
          </w:rPr>
          <w:t>https://es.wikipedia.org/wiki/Arduino</w:t>
        </w:r>
      </w:hyperlink>
    </w:p>
    <w:p w14:paraId="731CFFD1" w14:textId="77777777" w:rsidR="00D132EB" w:rsidRDefault="001E32C0" w:rsidP="00D132EB">
      <w:hyperlink r:id="rId114" w:history="1">
        <w:r w:rsidR="00D132EB" w:rsidRPr="008671DF">
          <w:rPr>
            <w:rStyle w:val="Hipervnculo"/>
          </w:rPr>
          <w:t>https://es.wikipedia.org/wiki/Processing</w:t>
        </w:r>
      </w:hyperlink>
    </w:p>
    <w:p w14:paraId="3A8EE671" w14:textId="77777777" w:rsidR="00D132EB" w:rsidRDefault="001E32C0" w:rsidP="00D132EB">
      <w:hyperlink r:id="rId115" w:history="1">
        <w:r w:rsidR="00D132EB" w:rsidRPr="008671DF">
          <w:rPr>
            <w:rStyle w:val="Hipervnculo"/>
          </w:rPr>
          <w:t>https://es.wikipedia.org/w/index.php?title=Wiring&amp;oldid=98682099</w:t>
        </w:r>
      </w:hyperlink>
    </w:p>
    <w:p w14:paraId="172B5E16" w14:textId="77777777" w:rsidR="00D132EB" w:rsidRDefault="00D132EB" w:rsidP="00D132EB">
      <w:r>
        <w:t>30 proyectos con Arduino – Simon Monk – Editorial Estribor</w:t>
      </w:r>
    </w:p>
    <w:p w14:paraId="75C52E15" w14:textId="77777777" w:rsidR="00D132EB" w:rsidRDefault="00D132EB" w:rsidP="00D132EB">
      <w:r w:rsidRPr="00536649">
        <w:t>https://es.wikipedia.org/wiki/Actuador</w:t>
      </w:r>
    </w:p>
    <w:p w14:paraId="2885CF65" w14:textId="77777777" w:rsidR="00D132EB" w:rsidRDefault="00D132EB" w:rsidP="00D132EB">
      <w:r w:rsidRPr="00FE4F7A">
        <w:t>https://es.wikipedia.org/wiki/Sensor</w:t>
      </w:r>
    </w:p>
    <w:p w14:paraId="30722198" w14:textId="77777777" w:rsidR="008831B2" w:rsidRDefault="008831B2" w:rsidP="008831B2">
      <w:pPr>
        <w:rPr>
          <w:rFonts w:ascii="Verdana" w:hAnsi="Verdana" w:cs="Helvetica"/>
          <w:color w:val="373737"/>
          <w:shd w:val="clear" w:color="auto" w:fill="FFFFFF"/>
        </w:rPr>
      </w:pPr>
    </w:p>
    <w:p w14:paraId="257F9E22" w14:textId="77777777" w:rsidR="00D132EB" w:rsidRPr="00F06CD3" w:rsidRDefault="00D132EB" w:rsidP="00F06CD3">
      <w:pPr>
        <w:pStyle w:val="Ttulo1"/>
      </w:pPr>
      <w:r w:rsidRPr="00F06CD3">
        <w:t>Capítulo 4</w:t>
      </w:r>
    </w:p>
    <w:p w14:paraId="2BE256FE" w14:textId="77777777" w:rsidR="00D132EB" w:rsidRDefault="001E32C0" w:rsidP="00D132EB">
      <w:pPr>
        <w:tabs>
          <w:tab w:val="left" w:pos="1048"/>
        </w:tabs>
        <w:rPr>
          <w:rFonts w:ascii="Arial" w:eastAsia="Times New Roman" w:hAnsi="Arial" w:cs="Arial"/>
          <w:sz w:val="21"/>
          <w:szCs w:val="21"/>
        </w:rPr>
      </w:pPr>
      <w:hyperlink r:id="rId116" w:history="1">
        <w:r w:rsidR="00D132EB" w:rsidRPr="000C0EDE">
          <w:rPr>
            <w:rStyle w:val="Hipervnculo"/>
            <w:rFonts w:ascii="Arial" w:eastAsia="Times New Roman" w:hAnsi="Arial" w:cs="Arial"/>
            <w:sz w:val="21"/>
            <w:szCs w:val="21"/>
          </w:rPr>
          <w:t>https://es.wikipedia.org/wiki/Raspberry_Pi</w:t>
        </w:r>
      </w:hyperlink>
    </w:p>
    <w:p w14:paraId="2530238B" w14:textId="77777777" w:rsidR="00D132EB" w:rsidRDefault="001E32C0" w:rsidP="00D132EB">
      <w:pPr>
        <w:tabs>
          <w:tab w:val="left" w:pos="1048"/>
        </w:tabs>
        <w:rPr>
          <w:rFonts w:ascii="Arial" w:eastAsia="Times New Roman" w:hAnsi="Arial" w:cs="Arial"/>
          <w:sz w:val="21"/>
          <w:szCs w:val="21"/>
        </w:rPr>
      </w:pPr>
      <w:hyperlink r:id="rId117" w:history="1">
        <w:r w:rsidR="00D132EB" w:rsidRPr="000C0EDE">
          <w:rPr>
            <w:rStyle w:val="Hipervnculo"/>
            <w:rFonts w:ascii="Arial" w:eastAsia="Times New Roman" w:hAnsi="Arial" w:cs="Arial"/>
            <w:sz w:val="21"/>
            <w:szCs w:val="21"/>
          </w:rPr>
          <w:t>https://www.raspberrypi.org/</w:t>
        </w:r>
      </w:hyperlink>
    </w:p>
    <w:p w14:paraId="42D05A19" w14:textId="77777777" w:rsidR="00D132EB" w:rsidRDefault="001E32C0" w:rsidP="00D132EB">
      <w:pPr>
        <w:tabs>
          <w:tab w:val="left" w:pos="1048"/>
        </w:tabs>
        <w:rPr>
          <w:rFonts w:ascii="Arial" w:eastAsia="Times New Roman" w:hAnsi="Arial" w:cs="Arial"/>
          <w:sz w:val="21"/>
          <w:szCs w:val="21"/>
        </w:rPr>
      </w:pPr>
      <w:hyperlink r:id="rId118" w:history="1">
        <w:r w:rsidR="00D132EB" w:rsidRPr="000C0EDE">
          <w:rPr>
            <w:rStyle w:val="Hipervnculo"/>
            <w:rFonts w:ascii="Arial" w:eastAsia="Times New Roman" w:hAnsi="Arial" w:cs="Arial"/>
            <w:sz w:val="21"/>
            <w:szCs w:val="21"/>
          </w:rPr>
          <w:t>http://www.prometec.net/indice-raspberry-pi/</w:t>
        </w:r>
      </w:hyperlink>
    </w:p>
    <w:p w14:paraId="4E1D3950" w14:textId="77777777" w:rsidR="00D132EB" w:rsidRDefault="001E32C0" w:rsidP="00D132EB">
      <w:pPr>
        <w:tabs>
          <w:tab w:val="left" w:pos="1048"/>
        </w:tabs>
        <w:rPr>
          <w:rFonts w:ascii="Arial" w:eastAsia="Times New Roman" w:hAnsi="Arial" w:cs="Arial"/>
          <w:sz w:val="21"/>
          <w:szCs w:val="21"/>
        </w:rPr>
      </w:pPr>
      <w:hyperlink r:id="rId119" w:history="1">
        <w:r w:rsidR="00D132EB" w:rsidRPr="000C0EDE">
          <w:rPr>
            <w:rStyle w:val="Hipervnculo"/>
            <w:rFonts w:ascii="Arial" w:eastAsia="Times New Roman" w:hAnsi="Arial" w:cs="Arial"/>
            <w:sz w:val="21"/>
            <w:szCs w:val="21"/>
          </w:rPr>
          <w:t>https://www.raspberryshop.es/accesorios-raspberry-pi.php</w:t>
        </w:r>
      </w:hyperlink>
    </w:p>
    <w:p w14:paraId="522C8FCC" w14:textId="77777777" w:rsidR="00D132EB" w:rsidRDefault="001E32C0" w:rsidP="00D132EB">
      <w:pPr>
        <w:tabs>
          <w:tab w:val="left" w:pos="1048"/>
        </w:tabs>
        <w:rPr>
          <w:rStyle w:val="Hipervnculo"/>
          <w:rFonts w:ascii="Arial" w:eastAsia="Times New Roman" w:hAnsi="Arial" w:cs="Arial"/>
          <w:sz w:val="21"/>
          <w:szCs w:val="21"/>
        </w:rPr>
      </w:pPr>
      <w:hyperlink r:id="rId120" w:history="1">
        <w:r w:rsidR="00D132EB" w:rsidRPr="000C0EDE">
          <w:rPr>
            <w:rStyle w:val="Hipervnculo"/>
            <w:rFonts w:ascii="Arial" w:eastAsia="Times New Roman" w:hAnsi="Arial" w:cs="Arial"/>
            <w:sz w:val="21"/>
            <w:szCs w:val="21"/>
          </w:rPr>
          <w:t>https://raspberryparatorpes.net/</w:t>
        </w:r>
      </w:hyperlink>
    </w:p>
    <w:p w14:paraId="129567DE" w14:textId="77777777" w:rsidR="00D132EB" w:rsidRDefault="001E32C0" w:rsidP="00D132EB">
      <w:pPr>
        <w:tabs>
          <w:tab w:val="left" w:pos="1048"/>
        </w:tabs>
        <w:rPr>
          <w:rFonts w:ascii="Arial" w:eastAsia="Times New Roman" w:hAnsi="Arial" w:cs="Arial"/>
          <w:sz w:val="21"/>
          <w:szCs w:val="21"/>
        </w:rPr>
      </w:pPr>
      <w:hyperlink r:id="rId121" w:history="1">
        <w:r w:rsidR="00D132EB" w:rsidRPr="007420D2">
          <w:rPr>
            <w:rStyle w:val="Hipervnculo"/>
            <w:rFonts w:ascii="Arial" w:eastAsia="Times New Roman" w:hAnsi="Arial" w:cs="Arial"/>
            <w:sz w:val="21"/>
            <w:szCs w:val="21"/>
          </w:rPr>
          <w:t>https://raspberry-pi.xyz/</w:t>
        </w:r>
      </w:hyperlink>
    </w:p>
    <w:p w14:paraId="08BE7290" w14:textId="77777777" w:rsidR="00D132EB" w:rsidRPr="00406496" w:rsidRDefault="00D132EB" w:rsidP="008831B2">
      <w:pPr>
        <w:rPr>
          <w:rFonts w:ascii="Verdana" w:hAnsi="Verdana" w:cs="Helvetica"/>
          <w:color w:val="373737"/>
          <w:shd w:val="clear" w:color="auto" w:fill="FFFFFF"/>
        </w:rPr>
      </w:pPr>
    </w:p>
    <w:p w14:paraId="0D3DB9A9" w14:textId="77777777" w:rsidR="008831B2" w:rsidRPr="00406496" w:rsidRDefault="008831B2" w:rsidP="008831B2">
      <w:pPr>
        <w:rPr>
          <w:rFonts w:ascii="Verdana" w:hAnsi="Verdana" w:cs="Helvetica"/>
          <w:color w:val="373737"/>
          <w:shd w:val="clear" w:color="auto" w:fill="FFFFFF"/>
        </w:rPr>
      </w:pPr>
    </w:p>
    <w:p w14:paraId="1408367A" w14:textId="77777777" w:rsidR="008831B2" w:rsidRPr="00406496" w:rsidRDefault="008831B2" w:rsidP="008831B2">
      <w:pPr>
        <w:rPr>
          <w:rFonts w:ascii="Verdana" w:hAnsi="Verdana"/>
        </w:rPr>
      </w:pPr>
    </w:p>
    <w:p w14:paraId="1A1EB4FF" w14:textId="77777777" w:rsidR="00D132EB" w:rsidRDefault="00D132EB" w:rsidP="00F06CD3">
      <w:pPr>
        <w:pStyle w:val="Ttulo1"/>
      </w:pPr>
      <w:r>
        <w:t>Capítulo 5</w:t>
      </w:r>
    </w:p>
    <w:p w14:paraId="271269D6" w14:textId="77777777" w:rsidR="00D132EB" w:rsidRDefault="001E32C0" w:rsidP="00D132EB">
      <w:hyperlink r:id="rId122" w:history="1">
        <w:r w:rsidR="00D132EB" w:rsidRPr="00647AEE">
          <w:rPr>
            <w:rStyle w:val="Hipervnculo"/>
          </w:rPr>
          <w:t>https://www.consumidor.ftc.gov/articulos/s0018-aplicaciones-moviles-que-son-y-como-funcionan</w:t>
        </w:r>
      </w:hyperlink>
    </w:p>
    <w:p w14:paraId="0873105C" w14:textId="77777777" w:rsidR="00D132EB" w:rsidRDefault="001E32C0" w:rsidP="00D132EB">
      <w:hyperlink r:id="rId123" w:history="1">
        <w:r w:rsidR="00D132EB" w:rsidRPr="00647AEE">
          <w:rPr>
            <w:rStyle w:val="Hipervnculo"/>
          </w:rPr>
          <w:t>https://es.wikipedia.org/wiki/Aplicaci%C3%B3n_m%C3%B3vil</w:t>
        </w:r>
      </w:hyperlink>
    </w:p>
    <w:p w14:paraId="41475630" w14:textId="77777777" w:rsidR="00D132EB" w:rsidRDefault="001E32C0" w:rsidP="00D132EB">
      <w:hyperlink r:id="rId124" w:history="1">
        <w:r w:rsidR="00D132EB" w:rsidRPr="00647AEE">
          <w:rPr>
            <w:rStyle w:val="Hipervnculo"/>
          </w:rPr>
          <w:t>https://es.wikipedia.org/wiki/Sistema_operativo_m%C3%B3vil</w:t>
        </w:r>
      </w:hyperlink>
    </w:p>
    <w:p w14:paraId="68C25530" w14:textId="77777777" w:rsidR="00D132EB" w:rsidRDefault="00D132EB" w:rsidP="00D132EB">
      <w:r w:rsidRPr="00FB24B4">
        <w:t>http://appdesignbook.com/es/contenidos/las-aplicaciones/</w:t>
      </w:r>
    </w:p>
    <w:p w14:paraId="024B05E8" w14:textId="77777777" w:rsidR="00D132EB" w:rsidRDefault="001E32C0" w:rsidP="00D132EB">
      <w:pPr>
        <w:rPr>
          <w:rFonts w:ascii="Arial" w:hAnsi="Arial" w:cs="Arial"/>
          <w:color w:val="808080"/>
          <w:sz w:val="23"/>
          <w:szCs w:val="23"/>
          <w:shd w:val="clear" w:color="auto" w:fill="FFFFFF"/>
        </w:rPr>
      </w:pPr>
      <w:hyperlink r:id="rId125" w:history="1">
        <w:r w:rsidR="00D132EB" w:rsidRPr="00647AEE">
          <w:rPr>
            <w:rStyle w:val="Hipervnculo"/>
          </w:rPr>
          <w:t>https://www.lancetalent.com/blog/tipos-de-aplicaciones-moviles-ventajas-inconvenientes/</w:t>
        </w:r>
      </w:hyperlink>
      <w:r w:rsidR="00D132EB">
        <w:t xml:space="preserve"> - </w:t>
      </w:r>
      <w:r w:rsidR="00D132EB">
        <w:rPr>
          <w:rFonts w:ascii="Arial" w:hAnsi="Arial" w:cs="Arial"/>
          <w:color w:val="808080"/>
          <w:sz w:val="23"/>
          <w:szCs w:val="23"/>
          <w:shd w:val="clear" w:color="auto" w:fill="FFFFFF"/>
        </w:rPr>
        <w:t>melquisedec cruz gtz</w:t>
      </w:r>
    </w:p>
    <w:p w14:paraId="132E453D" w14:textId="77777777" w:rsidR="00D132EB" w:rsidRDefault="001E32C0" w:rsidP="00D132EB">
      <w:hyperlink r:id="rId126" w:history="1">
        <w:r w:rsidR="00D132EB" w:rsidRPr="00647AEE">
          <w:rPr>
            <w:rStyle w:val="Hipervnculo"/>
          </w:rPr>
          <w:t>https://www.yeeply.com/blog/apps-en-cualquier-dispositivo-desarrollo-de-aplicaciones-multiplataforma/</w:t>
        </w:r>
      </w:hyperlink>
    </w:p>
    <w:p w14:paraId="7122F23A" w14:textId="77777777" w:rsidR="00D132EB" w:rsidRDefault="001E32C0" w:rsidP="00D132EB">
      <w:hyperlink r:id="rId127" w:history="1">
        <w:r w:rsidR="00D132EB" w:rsidRPr="00647AEE">
          <w:rPr>
            <w:rStyle w:val="Hipervnculo"/>
          </w:rPr>
          <w:t>https://developer.android.com/studio/intro/index.html?hl=es-419</w:t>
        </w:r>
      </w:hyperlink>
    </w:p>
    <w:p w14:paraId="64B38D56" w14:textId="77777777" w:rsidR="00D132EB" w:rsidRDefault="001E32C0" w:rsidP="00D132EB">
      <w:hyperlink r:id="rId128" w:history="1">
        <w:r w:rsidR="00D132EB" w:rsidRPr="00647AEE">
          <w:rPr>
            <w:rStyle w:val="Hipervnculo"/>
          </w:rPr>
          <w:t>https://es.wikipedia.org/wiki/App_Inventor</w:t>
        </w:r>
      </w:hyperlink>
    </w:p>
    <w:p w14:paraId="5741F63B" w14:textId="77777777" w:rsidR="00D132EB" w:rsidRDefault="001E32C0" w:rsidP="00D132EB">
      <w:hyperlink r:id="rId129" w:history="1">
        <w:r w:rsidR="00D132EB" w:rsidRPr="00647AEE">
          <w:rPr>
            <w:rStyle w:val="Hipervnculo"/>
          </w:rPr>
          <w:t>https://software.intel.com/es-es/intel-xdk</w:t>
        </w:r>
      </w:hyperlink>
    </w:p>
    <w:p w14:paraId="1890150B" w14:textId="77777777" w:rsidR="00D132EB" w:rsidRDefault="001E32C0" w:rsidP="00D132EB">
      <w:hyperlink r:id="rId130" w:history="1">
        <w:r w:rsidR="00D132EB" w:rsidRPr="00647AEE">
          <w:rPr>
            <w:rStyle w:val="Hipervnculo"/>
          </w:rPr>
          <w:t>https://es.wikipedia.org/wiki/Intel_XDK</w:t>
        </w:r>
      </w:hyperlink>
    </w:p>
    <w:p w14:paraId="6A841824" w14:textId="77777777" w:rsidR="00D132EB" w:rsidRDefault="001E32C0" w:rsidP="00D132EB">
      <w:hyperlink r:id="rId131" w:history="1">
        <w:r w:rsidR="00D132EB" w:rsidRPr="00647AEE">
          <w:rPr>
            <w:rStyle w:val="Hipervnculo"/>
          </w:rPr>
          <w:t>http://www.phonegapspain.com/que-es-y-como-empezar-con-ionic-framework/</w:t>
        </w:r>
      </w:hyperlink>
    </w:p>
    <w:p w14:paraId="689F126A" w14:textId="77777777" w:rsidR="00D132EB" w:rsidRDefault="001E32C0" w:rsidP="00D132EB">
      <w:hyperlink r:id="rId132" w:history="1">
        <w:r w:rsidR="00D132EB" w:rsidRPr="00647AEE">
          <w:rPr>
            <w:rStyle w:val="Hipervnculo"/>
          </w:rPr>
          <w:t>https://www.desarrolloweb.com/articulos/que-es-ionic2.html</w:t>
        </w:r>
      </w:hyperlink>
    </w:p>
    <w:p w14:paraId="39925795" w14:textId="77777777" w:rsidR="00D132EB" w:rsidRDefault="001E32C0" w:rsidP="00D132EB">
      <w:hyperlink r:id="rId133" w:history="1">
        <w:r w:rsidR="00D132EB" w:rsidRPr="00647AEE">
          <w:rPr>
            <w:rStyle w:val="Hipervnculo"/>
          </w:rPr>
          <w:t>https://es.wikipedia.org/wiki/Apache_Cordova</w:t>
        </w:r>
      </w:hyperlink>
    </w:p>
    <w:p w14:paraId="3E36B842" w14:textId="77777777" w:rsidR="00D132EB" w:rsidRDefault="001E32C0" w:rsidP="00D132EB">
      <w:hyperlink r:id="rId134" w:history="1">
        <w:r w:rsidR="00D132EB" w:rsidRPr="00647AEE">
          <w:rPr>
            <w:rStyle w:val="Hipervnculo"/>
          </w:rPr>
          <w:t>https://cordova.apache.org/docs/en/latest/guide/overview/index.html</w:t>
        </w:r>
      </w:hyperlink>
    </w:p>
    <w:p w14:paraId="5447A09B" w14:textId="77777777" w:rsidR="00D132EB" w:rsidRDefault="001E32C0" w:rsidP="00D132EB">
      <w:hyperlink r:id="rId135" w:history="1">
        <w:r w:rsidR="00D132EB" w:rsidRPr="00647AEE">
          <w:rPr>
            <w:rStyle w:val="Hipervnculo"/>
          </w:rPr>
          <w:t>http://es.discovermeteor.com/chapters/introduction/</w:t>
        </w:r>
      </w:hyperlink>
    </w:p>
    <w:p w14:paraId="5AE931F9" w14:textId="77777777" w:rsidR="00D132EB" w:rsidRDefault="001E32C0" w:rsidP="00D132EB">
      <w:hyperlink r:id="rId136" w:anchor="/full/" w:history="1">
        <w:r w:rsidR="00D132EB" w:rsidRPr="00647AEE">
          <w:rPr>
            <w:rStyle w:val="Hipervnculo"/>
          </w:rPr>
          <w:t>http://docs.meteor.com/?_ga=2.115577542.131333140.1496787062-695334936.1496349438#/full/</w:t>
        </w:r>
      </w:hyperlink>
    </w:p>
    <w:p w14:paraId="3F2F0B3A" w14:textId="77777777" w:rsidR="00D132EB" w:rsidRDefault="001E32C0" w:rsidP="00D132EB">
      <w:hyperlink r:id="rId137" w:history="1">
        <w:r w:rsidR="00D132EB" w:rsidRPr="00647AEE">
          <w:rPr>
            <w:rStyle w:val="Hipervnculo"/>
          </w:rPr>
          <w:t>https://guide.meteor.com/mobile.html</w:t>
        </w:r>
      </w:hyperlink>
    </w:p>
    <w:p w14:paraId="0ACE8DE2" w14:textId="77777777" w:rsidR="00D132EB" w:rsidRDefault="001E32C0" w:rsidP="00D132EB">
      <w:hyperlink r:id="rId138" w:history="1">
        <w:r w:rsidR="00D132EB" w:rsidRPr="000D1140">
          <w:rPr>
            <w:rStyle w:val="Hipervnculo"/>
          </w:rPr>
          <w:t>https://developer.android.com/studio/index.html?hl=es-419</w:t>
        </w:r>
      </w:hyperlink>
    </w:p>
    <w:p w14:paraId="3125DA77" w14:textId="77777777" w:rsidR="00D132EB" w:rsidRDefault="001E32C0" w:rsidP="00D132EB">
      <w:hyperlink r:id="rId139" w:anchor="introduction" w:history="1">
        <w:r w:rsidR="00D132EB" w:rsidRPr="000D1140">
          <w:rPr>
            <w:rStyle w:val="Hipervnculo"/>
          </w:rPr>
          <w:t>https://guide.meteor.com/mobile.html#introduction</w:t>
        </w:r>
      </w:hyperlink>
    </w:p>
    <w:p w14:paraId="143AC606" w14:textId="77777777" w:rsidR="008831B2" w:rsidRDefault="008831B2" w:rsidP="009E0758"/>
    <w:p w14:paraId="2DCB8FE6" w14:textId="77777777" w:rsidR="00F06CD3" w:rsidRDefault="00F06CD3" w:rsidP="00F06CD3">
      <w:pPr>
        <w:pStyle w:val="Ttulo1"/>
      </w:pPr>
      <w:r>
        <w:t>Capítulo 6</w:t>
      </w:r>
    </w:p>
    <w:p w14:paraId="755C3B79" w14:textId="77777777" w:rsidR="00F06CD3" w:rsidRDefault="001E32C0" w:rsidP="00F06CD3">
      <w:hyperlink r:id="rId140" w:history="1">
        <w:r w:rsidR="00F06CD3" w:rsidRPr="00B81E6D">
          <w:rPr>
            <w:rStyle w:val="Hipervnculo"/>
          </w:rPr>
          <w:t>https://es.wikipedia.org/wiki/MEAN</w:t>
        </w:r>
      </w:hyperlink>
    </w:p>
    <w:p w14:paraId="6E6297C0" w14:textId="77777777" w:rsidR="00F06CD3" w:rsidRDefault="001E32C0" w:rsidP="00F06CD3">
      <w:hyperlink r:id="rId141" w:history="1">
        <w:r w:rsidR="00F06CD3" w:rsidRPr="00B81E6D">
          <w:rPr>
            <w:rStyle w:val="Hipervnculo"/>
          </w:rPr>
          <w:t>https://www.campusmvp.es/recursos/post/Que-es-el-stack-MEAN-y-como-escoger-el-mejor-para-ti.aspx</w:t>
        </w:r>
      </w:hyperlink>
    </w:p>
    <w:p w14:paraId="57649842" w14:textId="77777777" w:rsidR="00F06CD3" w:rsidRDefault="001E32C0" w:rsidP="00F06CD3">
      <w:hyperlink r:id="rId142" w:history="1">
        <w:r w:rsidR="00F06CD3" w:rsidRPr="00B81E6D">
          <w:rPr>
            <w:rStyle w:val="Hipervnculo"/>
          </w:rPr>
          <w:t>https://es.wikipedia.org/wiki/JSON</w:t>
        </w:r>
      </w:hyperlink>
    </w:p>
    <w:p w14:paraId="49321164" w14:textId="77777777" w:rsidR="00F06CD3" w:rsidRDefault="001E32C0" w:rsidP="00F06CD3">
      <w:hyperlink r:id="rId143" w:history="1">
        <w:r w:rsidR="00F06CD3" w:rsidRPr="00B81E6D">
          <w:rPr>
            <w:rStyle w:val="Hipervnculo"/>
          </w:rPr>
          <w:t>https://es.wikipedia.org/wiki/Angular_(framework)</w:t>
        </w:r>
      </w:hyperlink>
    </w:p>
    <w:p w14:paraId="20D1F502" w14:textId="77777777" w:rsidR="00F06CD3" w:rsidRDefault="001E32C0" w:rsidP="00F06CD3">
      <w:hyperlink r:id="rId144" w:history="1">
        <w:r w:rsidR="00F06CD3" w:rsidRPr="00B81E6D">
          <w:rPr>
            <w:rStyle w:val="Hipervnculo"/>
          </w:rPr>
          <w:t>https://www.cloudexperto.com/academia/angular2-framework/curso-de-angular-2/</w:t>
        </w:r>
      </w:hyperlink>
    </w:p>
    <w:p w14:paraId="31B112BD" w14:textId="77777777" w:rsidR="00F06CD3" w:rsidRDefault="00F06CD3" w:rsidP="009E0758"/>
    <w:p w14:paraId="71289B4C" w14:textId="77777777" w:rsidR="00F06CD3" w:rsidRPr="00F06CD3" w:rsidRDefault="00F06CD3" w:rsidP="00F06CD3">
      <w:pPr>
        <w:pStyle w:val="Ttulo1"/>
      </w:pPr>
      <w:r w:rsidRPr="00F06CD3">
        <w:t>Capítulo 7</w:t>
      </w:r>
    </w:p>
    <w:p w14:paraId="3DDAAD1E" w14:textId="77777777" w:rsidR="00F06CD3" w:rsidRDefault="001E32C0" w:rsidP="00F06CD3">
      <w:pPr>
        <w:rPr>
          <w:rFonts w:ascii="Verdana" w:hAnsi="Verdana" w:cs="Helvetica"/>
          <w:color w:val="373737"/>
          <w:shd w:val="clear" w:color="auto" w:fill="FFFFFF"/>
        </w:rPr>
      </w:pPr>
      <w:hyperlink r:id="rId145" w:history="1">
        <w:r w:rsidR="00F06CD3" w:rsidRPr="00A0530E">
          <w:rPr>
            <w:rStyle w:val="Hipervnculo"/>
            <w:rFonts w:ascii="Verdana" w:hAnsi="Verdana" w:cs="Helvetica"/>
            <w:shd w:val="clear" w:color="auto" w:fill="FFFFFF"/>
          </w:rPr>
          <w:t>http://johnny-five.io/</w:t>
        </w:r>
      </w:hyperlink>
    </w:p>
    <w:p w14:paraId="09303124" w14:textId="77777777" w:rsidR="00F06CD3" w:rsidRDefault="001E32C0" w:rsidP="00F06CD3">
      <w:pPr>
        <w:rPr>
          <w:rFonts w:ascii="Verdana" w:hAnsi="Verdana" w:cs="Helvetica"/>
          <w:color w:val="373737"/>
          <w:shd w:val="clear" w:color="auto" w:fill="FFFFFF"/>
        </w:rPr>
      </w:pPr>
      <w:hyperlink r:id="rId146" w:history="1">
        <w:r w:rsidR="00F06CD3" w:rsidRPr="00A0530E">
          <w:rPr>
            <w:rStyle w:val="Hipervnculo"/>
            <w:rFonts w:ascii="Verdana" w:hAnsi="Verdana" w:cs="Helvetica"/>
            <w:shd w:val="clear" w:color="auto" w:fill="FFFFFF"/>
          </w:rPr>
          <w:t>https://github.com/rwaldron/johnny-five</w:t>
        </w:r>
      </w:hyperlink>
    </w:p>
    <w:p w14:paraId="18D9F25F" w14:textId="77777777" w:rsidR="00F06CD3" w:rsidRDefault="001E32C0" w:rsidP="00F06CD3">
      <w:pPr>
        <w:rPr>
          <w:rFonts w:ascii="Verdana" w:hAnsi="Verdana" w:cs="Helvetica"/>
          <w:color w:val="373737"/>
          <w:shd w:val="clear" w:color="auto" w:fill="FFFFFF"/>
        </w:rPr>
      </w:pPr>
      <w:hyperlink r:id="rId147" w:history="1">
        <w:r w:rsidR="00F06CD3" w:rsidRPr="00A0530E">
          <w:rPr>
            <w:rStyle w:val="Hipervnculo"/>
            <w:rFonts w:ascii="Verdana" w:hAnsi="Verdana" w:cs="Helvetica"/>
            <w:shd w:val="clear" w:color="auto" w:fill="FFFFFF"/>
          </w:rPr>
          <w:t>https://aprendiendoarduino.wordpress.com/2016/03/06/firmata/</w:t>
        </w:r>
      </w:hyperlink>
    </w:p>
    <w:p w14:paraId="7C33D424" w14:textId="77777777" w:rsidR="00F06CD3" w:rsidRDefault="001E32C0" w:rsidP="00F06CD3">
      <w:pPr>
        <w:rPr>
          <w:rFonts w:ascii="Verdana" w:hAnsi="Verdana" w:cs="Helvetica"/>
          <w:color w:val="373737"/>
          <w:shd w:val="clear" w:color="auto" w:fill="FFFFFF"/>
        </w:rPr>
      </w:pPr>
      <w:hyperlink r:id="rId148" w:history="1">
        <w:r w:rsidR="00F06CD3" w:rsidRPr="00A0530E">
          <w:rPr>
            <w:rStyle w:val="Hipervnculo"/>
            <w:rFonts w:ascii="Verdana" w:hAnsi="Verdana" w:cs="Helvetica"/>
            <w:shd w:val="clear" w:color="auto" w:fill="FFFFFF"/>
          </w:rPr>
          <w:t>http://untitled.es/arduino-nodejs-johnny-five/</w:t>
        </w:r>
      </w:hyperlink>
    </w:p>
    <w:p w14:paraId="6B5E5AAB" w14:textId="77777777" w:rsidR="00F06CD3" w:rsidRDefault="00F06CD3" w:rsidP="009E0758"/>
    <w:p w14:paraId="1DC93A0D" w14:textId="77777777" w:rsidR="00F06CD3" w:rsidRPr="00F06CD3" w:rsidRDefault="00F06CD3" w:rsidP="00F06CD3">
      <w:pPr>
        <w:pStyle w:val="Ttulo1"/>
      </w:pPr>
      <w:r w:rsidRPr="00F06CD3">
        <w:t>Capítulo 8</w:t>
      </w:r>
    </w:p>
    <w:p w14:paraId="4BC4B5CD" w14:textId="77777777" w:rsidR="00F06CD3" w:rsidRDefault="001E32C0" w:rsidP="00F06CD3">
      <w:pPr>
        <w:rPr>
          <w:rFonts w:ascii="Arial" w:hAnsi="Arial" w:cs="Arial"/>
          <w:bCs/>
          <w:color w:val="222222"/>
          <w:sz w:val="28"/>
          <w:szCs w:val="28"/>
          <w:shd w:val="clear" w:color="auto" w:fill="FFFFFF"/>
        </w:rPr>
      </w:pPr>
      <w:hyperlink r:id="rId149" w:history="1">
        <w:r w:rsidR="00F06CD3" w:rsidRPr="00772E01">
          <w:rPr>
            <w:rStyle w:val="Hipervnculo"/>
            <w:rFonts w:ascii="Arial" w:hAnsi="Arial" w:cs="Arial"/>
            <w:sz w:val="28"/>
            <w:szCs w:val="28"/>
            <w:shd w:val="clear" w:color="auto" w:fill="FFFFFF"/>
          </w:rPr>
          <w:t>https://es.wikipedia.org/wiki/Python</w:t>
        </w:r>
      </w:hyperlink>
    </w:p>
    <w:p w14:paraId="547F5256" w14:textId="77777777" w:rsidR="00F06CD3" w:rsidRDefault="001E32C0" w:rsidP="00F06CD3">
      <w:pPr>
        <w:rPr>
          <w:rStyle w:val="Hipervnculo"/>
          <w:rFonts w:ascii="Arial" w:hAnsi="Arial" w:cs="Arial"/>
          <w:sz w:val="28"/>
          <w:szCs w:val="28"/>
          <w:shd w:val="clear" w:color="auto" w:fill="FFFFFF"/>
        </w:rPr>
      </w:pPr>
      <w:hyperlink r:id="rId150" w:history="1">
        <w:r w:rsidR="00F06CD3" w:rsidRPr="00772E01">
          <w:rPr>
            <w:rStyle w:val="Hipervnculo"/>
            <w:rFonts w:ascii="Arial" w:hAnsi="Arial" w:cs="Arial"/>
            <w:sz w:val="28"/>
            <w:szCs w:val="28"/>
            <w:shd w:val="clear" w:color="auto" w:fill="FFFFFF"/>
          </w:rPr>
          <w:t>https://aprendiendoarduino.wordpress.com/2016/03/06/firmata/</w:t>
        </w:r>
      </w:hyperlink>
    </w:p>
    <w:p w14:paraId="3386976B" w14:textId="77777777" w:rsidR="00F06CD3" w:rsidRDefault="001E32C0" w:rsidP="00F06CD3">
      <w:pPr>
        <w:rPr>
          <w:rStyle w:val="Hipervnculo"/>
          <w:rFonts w:ascii="Arial" w:hAnsi="Arial" w:cs="Arial"/>
          <w:sz w:val="28"/>
          <w:szCs w:val="28"/>
          <w:shd w:val="clear" w:color="auto" w:fill="FFFFFF"/>
        </w:rPr>
      </w:pPr>
      <w:hyperlink r:id="rId151" w:history="1">
        <w:r w:rsidR="00F06CD3" w:rsidRPr="003B7ACB">
          <w:rPr>
            <w:rStyle w:val="Hipervnculo"/>
            <w:rFonts w:ascii="Arial" w:hAnsi="Arial" w:cs="Arial"/>
            <w:sz w:val="28"/>
            <w:szCs w:val="28"/>
            <w:shd w:val="clear" w:color="auto" w:fill="FFFFFF"/>
          </w:rPr>
          <w:t>http://elinux.org/RPi_BCM2835_GPIOs</w:t>
        </w:r>
      </w:hyperlink>
    </w:p>
    <w:p w14:paraId="4D6BA61B" w14:textId="77777777" w:rsidR="00F06CD3" w:rsidRDefault="001E32C0" w:rsidP="00F06CD3">
      <w:pPr>
        <w:rPr>
          <w:rStyle w:val="Hipervnculo"/>
          <w:rFonts w:ascii="Arial" w:hAnsi="Arial" w:cs="Arial"/>
          <w:sz w:val="28"/>
          <w:szCs w:val="28"/>
          <w:shd w:val="clear" w:color="auto" w:fill="FFFFFF"/>
        </w:rPr>
      </w:pPr>
      <w:hyperlink r:id="rId152" w:history="1">
        <w:r w:rsidR="00F06CD3" w:rsidRPr="004B6B03">
          <w:rPr>
            <w:rStyle w:val="Hipervnculo"/>
            <w:rFonts w:ascii="Arial" w:hAnsi="Arial" w:cs="Arial"/>
            <w:sz w:val="28"/>
            <w:szCs w:val="28"/>
            <w:shd w:val="clear" w:color="auto" w:fill="FFFFFF"/>
          </w:rPr>
          <w:t>https://www.raspberrypi.org/documentation/usage/python/</w:t>
        </w:r>
      </w:hyperlink>
    </w:p>
    <w:p w14:paraId="35D04987" w14:textId="77777777" w:rsidR="00F06CD3" w:rsidRDefault="00294A12" w:rsidP="00F06CD3">
      <w:pPr>
        <w:pStyle w:val="Ttulo1"/>
      </w:pPr>
      <w:r>
        <w:t>Capítulo 1</w:t>
      </w:r>
      <w:r w:rsidR="000C1998">
        <w:t>1</w:t>
      </w:r>
    </w:p>
    <w:p w14:paraId="12A19337" w14:textId="77777777" w:rsidR="00294A12" w:rsidRDefault="001E32C0" w:rsidP="00294A12">
      <w:hyperlink r:id="rId153" w:history="1">
        <w:r w:rsidR="00294A12" w:rsidRPr="00C2597F">
          <w:rPr>
            <w:rStyle w:val="Hipervnculo"/>
          </w:rPr>
          <w:t>http://www.lavrsen.dk/foswiki/bin/view/Motion/WebHome</w:t>
        </w:r>
      </w:hyperlink>
    </w:p>
    <w:p w14:paraId="5B997048" w14:textId="77777777" w:rsidR="00294A12" w:rsidRDefault="001E32C0" w:rsidP="00294A12">
      <w:hyperlink r:id="rId154" w:history="1">
        <w:r w:rsidR="00294A12" w:rsidRPr="00C2597F">
          <w:rPr>
            <w:rStyle w:val="Hipervnculo"/>
          </w:rPr>
          <w:t>https://en.wikipedia.org/wiki/PM2_(software)</w:t>
        </w:r>
      </w:hyperlink>
    </w:p>
    <w:p w14:paraId="2875690D" w14:textId="77777777"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 w:author="Nahuel Defossé" w:date="2017-11-24T15:18:00Z" w:initials="ND">
    <w:p w14:paraId="29A0AF50" w14:textId="095F147E" w:rsidR="001E32C0" w:rsidRDefault="001E32C0">
      <w:pPr>
        <w:pStyle w:val="Textocomentario"/>
      </w:pPr>
      <w:r>
        <w:rPr>
          <w:rStyle w:val="Refdecomentario"/>
        </w:rPr>
        <w:annotationRef/>
      </w:r>
      <w:r>
        <w:t>Tanto para Arduino como para Rpi, este tipo de aseveraciones categ</w:t>
      </w:r>
      <w:r>
        <w:rPr>
          <w:rFonts w:ascii="Helvetica" w:eastAsia="Helvetica" w:hAnsi="Helvetica" w:cs="Helvetica"/>
        </w:rPr>
        <w:t>ó</w:t>
      </w:r>
      <w:r>
        <w:t>ricas debe estar fundamentado por alguna cita. Puede ser simplemente una comparaci</w:t>
      </w:r>
      <w:r>
        <w:rPr>
          <w:rFonts w:ascii="Helvetica" w:eastAsia="Helvetica" w:hAnsi="Helvetica" w:cs="Helvetica"/>
        </w:rPr>
        <w:t>ó</w:t>
      </w:r>
      <w:r>
        <w:t>n de tendencias, ac</w:t>
      </w:r>
      <w:r>
        <w:rPr>
          <w:rFonts w:ascii="Helvetica" w:eastAsia="Helvetica" w:hAnsi="Helvetica" w:cs="Helvetica"/>
        </w:rPr>
        <w:t>á</w:t>
      </w:r>
      <w:r>
        <w:t xml:space="preserve"> hice una con Arduino contra tecnolog</w:t>
      </w:r>
      <w:r>
        <w:rPr>
          <w:rFonts w:ascii="Helvetica" w:eastAsia="Helvetica" w:hAnsi="Helvetica" w:cs="Helvetica"/>
        </w:rPr>
        <w:t>í</w:t>
      </w:r>
      <w:r>
        <w:t xml:space="preserve">as similares: </w:t>
      </w:r>
      <w:hyperlink r:id="rId1" w:history="1">
        <w:r w:rsidRPr="003F32A3">
          <w:rPr>
            <w:rStyle w:val="Hipervnculo"/>
          </w:rPr>
          <w:t>https://trends.google.com/trends/explore?q=arduino,atmel,microchip%20pic,stm32,cortex%20m</w:t>
        </w:r>
      </w:hyperlink>
    </w:p>
    <w:p w14:paraId="0124A6D1" w14:textId="53B6DF48" w:rsidR="001E32C0" w:rsidRDefault="001E32C0">
      <w:pPr>
        <w:pStyle w:val="Textocomentario"/>
      </w:pPr>
    </w:p>
  </w:comment>
  <w:comment w:id="59" w:author="Nahuel Defossé" w:date="2017-11-24T15:25:00Z" w:initials="ND">
    <w:p w14:paraId="019E0DA1" w14:textId="77777777" w:rsidR="001E32C0" w:rsidRDefault="001E32C0">
      <w:pPr>
        <w:pStyle w:val="Textocomentario"/>
        <w:rPr>
          <w:rStyle w:val="Refdecomentario"/>
        </w:rPr>
      </w:pPr>
      <w:r>
        <w:rPr>
          <w:rStyle w:val="Refdecomentario"/>
        </w:rPr>
        <w:annotationRef/>
      </w:r>
      <w:r>
        <w:rPr>
          <w:rStyle w:val="Refdecomentario"/>
        </w:rPr>
        <w:t>Redactar esta frase con mayor claridad</w:t>
      </w:r>
    </w:p>
    <w:p w14:paraId="47BEC0A8" w14:textId="277D7F07" w:rsidR="001E32C0" w:rsidRDefault="001E32C0">
      <w:pPr>
        <w:pStyle w:val="Textocomentario"/>
      </w:pPr>
    </w:p>
  </w:comment>
  <w:comment w:id="60" w:author="Nahuel Defossé" w:date="2017-11-24T15:26:00Z" w:initials="ND">
    <w:p w14:paraId="6F687CE7" w14:textId="12DB782A" w:rsidR="001E32C0" w:rsidRPr="00E9050F" w:rsidRDefault="001E32C0">
      <w:pPr>
        <w:pStyle w:val="Textocomentario"/>
        <w:rPr>
          <w:rFonts w:ascii="Helvetica" w:eastAsia="Helvetica" w:hAnsi="Helvetica" w:cs="Helvetica"/>
        </w:rPr>
      </w:pPr>
      <w:r>
        <w:rPr>
          <w:rStyle w:val="Refdecomentario"/>
        </w:rPr>
        <w:annotationRef/>
      </w:r>
      <w:r>
        <w:t>C</w:t>
      </w:r>
      <w:r>
        <w:rPr>
          <w:rFonts w:ascii="Helvetica" w:eastAsia="Helvetica" w:hAnsi="Helvetica" w:cs="Helvetica"/>
        </w:rPr>
        <w:t>úando se dijo?</w:t>
      </w:r>
    </w:p>
  </w:comment>
  <w:comment w:id="63" w:author="Nahuel Defossé" w:date="2017-11-24T15:27:00Z" w:initials="ND">
    <w:p w14:paraId="50B6B45C" w14:textId="520E0F56" w:rsidR="001E32C0" w:rsidRDefault="001E32C0">
      <w:pPr>
        <w:pStyle w:val="Textocomentario"/>
      </w:pPr>
      <w:r>
        <w:rPr>
          <w:rStyle w:val="Refdecomentario"/>
        </w:rPr>
        <w:annotationRef/>
      </w:r>
      <w:r>
        <w:t xml:space="preserve">Escrito de esta forma da a entender que es la </w:t>
      </w:r>
      <w:r>
        <w:rPr>
          <w:rFonts w:ascii="Helvetica" w:eastAsia="Helvetica" w:hAnsi="Helvetica" w:cs="Helvetica"/>
        </w:rPr>
        <w:t>ú</w:t>
      </w:r>
      <w:r>
        <w:t xml:space="preserve">nica que se conecta a internet </w:t>
      </w:r>
      <w:r>
        <w:rPr>
          <w:rFonts w:ascii="Apple Color Emoji" w:hAnsi="Apple Color Emoji" w:cs="Apple Color Emoji"/>
        </w:rPr>
        <w:t>🙃</w:t>
      </w:r>
      <w:r>
        <w:t xml:space="preserve"> </w:t>
      </w:r>
    </w:p>
  </w:comment>
  <w:comment w:id="73" w:author="Nahuel Defossé" w:date="2017-12-08T18:22:00Z" w:initials="ND">
    <w:p w14:paraId="536BDACC" w14:textId="50E1C81B" w:rsidR="001E32C0" w:rsidRDefault="001E32C0">
      <w:pPr>
        <w:pStyle w:val="Textocomentario"/>
      </w:pPr>
      <w:r>
        <w:rPr>
          <w:rStyle w:val="Refdecomentario"/>
        </w:rPr>
        <w:annotationRef/>
      </w:r>
      <w:r>
        <w:t xml:space="preserve">La redacción original parecía casi peyorativa, un microcnotrolaor básicamente tiene la capacidad de interactuar directamente con hardware, mientras que típicamente un CPU, trabaja a muy baja tensión, por la velocidad y el consumo y debe interactuar con un microcontrolador. </w:t>
      </w:r>
    </w:p>
  </w:comment>
  <w:comment w:id="79" w:author="Nahuel Defossé" w:date="2017-12-08T18:26:00Z" w:initials="ND">
    <w:p w14:paraId="0C6102B0" w14:textId="7FB04B4B" w:rsidR="001E32C0" w:rsidRDefault="001E32C0">
      <w:pPr>
        <w:pStyle w:val="Textocomentario"/>
      </w:pPr>
      <w:r>
        <w:rPr>
          <w:rStyle w:val="Refdecomentario"/>
        </w:rPr>
        <w:annotationRef/>
      </w:r>
      <w:r>
        <w:t>Estaría mejor redactar esto comp que el uC es para interactuar con hw, mientras que el CPU requirere un uC para poder interactuar con hw.</w:t>
      </w:r>
    </w:p>
  </w:comment>
  <w:comment w:id="99" w:author="Nahuel Defossé" w:date="2017-12-08T18:31:00Z" w:initials="ND">
    <w:p w14:paraId="473E75D7" w14:textId="55A85103" w:rsidR="001E32C0" w:rsidRDefault="001E32C0">
      <w:pPr>
        <w:pStyle w:val="Textocomentario"/>
      </w:pPr>
      <w:r>
        <w:rPr>
          <w:rStyle w:val="Refdecomentario"/>
        </w:rPr>
        <w:annotationRef/>
      </w:r>
      <w:r>
        <w:t xml:space="preserve">Arquitectura </w:t>
      </w:r>
    </w:p>
  </w:comment>
  <w:comment w:id="102" w:author="Nahuel Defossé" w:date="2017-12-08T18:32:00Z" w:initials="ND">
    <w:p w14:paraId="692FB46F" w14:textId="72AE58B7" w:rsidR="001E32C0" w:rsidRDefault="001E32C0">
      <w:pPr>
        <w:pStyle w:val="Textocomentario"/>
      </w:pPr>
      <w:r>
        <w:rPr>
          <w:rStyle w:val="Refdecomentario"/>
        </w:rPr>
        <w:annotationRef/>
      </w:r>
      <w:r>
        <w:t>Utilizar la sigla introducida en el apartado anterior</w:t>
      </w:r>
    </w:p>
  </w:comment>
  <w:comment w:id="105" w:author="Nahuel Defossé" w:date="2017-12-08T18:36:00Z" w:initials="ND">
    <w:p w14:paraId="24E98AE8" w14:textId="5814A98D" w:rsidR="001E32C0" w:rsidRDefault="001E32C0">
      <w:pPr>
        <w:pStyle w:val="Textocomentario"/>
      </w:pPr>
      <w:r>
        <w:rPr>
          <w:rStyle w:val="Refdecomentario"/>
        </w:rPr>
        <w:annotationRef/>
      </w:r>
      <w:r>
        <w:t xml:space="preserve">El nombre tiene la palabra LED  </w:t>
      </w:r>
    </w:p>
  </w:comment>
  <w:comment w:id="107" w:author="Nahuel Defossé" w:date="2017-12-08T18:37:00Z" w:initials="ND">
    <w:p w14:paraId="1F29D6E9" w14:textId="11338FE3" w:rsidR="001E32C0" w:rsidRDefault="001E32C0">
      <w:pPr>
        <w:pStyle w:val="Textocomentario"/>
      </w:pPr>
      <w:r>
        <w:rPr>
          <w:rStyle w:val="Refdecomentario"/>
        </w:rPr>
        <w:annotationRef/>
      </w:r>
      <w:r>
        <w:t xml:space="preserve">Acá no queda claro si lo están definendo o si es un término ya definido en el mundo académico o industrial, en caso de que sea esto último, se refieren a </w:t>
      </w:r>
      <w:hyperlink r:id="rId2" w:history="1">
        <w:r w:rsidRPr="00841B49">
          <w:rPr>
            <w:rStyle w:val="Hipervnculo"/>
          </w:rPr>
          <w:t>http://apps.ucab.edu.ve/ingenieria/informatica/giiar/jiucabchristian.pdf</w:t>
        </w:r>
      </w:hyperlink>
      <w:r>
        <w:t>? Recuerden que necesitan poner los números.</w:t>
      </w:r>
    </w:p>
  </w:comment>
  <w:comment w:id="108" w:author="Nahuel Defossé" w:date="2017-12-08T18:39:00Z" w:initials="ND">
    <w:p w14:paraId="3F694DF3" w14:textId="01C7A32E" w:rsidR="001E32C0" w:rsidRDefault="001E32C0">
      <w:pPr>
        <w:pStyle w:val="Textocomentario"/>
      </w:pPr>
      <w:r>
        <w:rPr>
          <w:rStyle w:val="Refdecomentario"/>
        </w:rPr>
        <w:annotationRef/>
      </w:r>
      <w:r>
        <w:t xml:space="preserve">Este término está muy cargado, si lo usan, van a tener que definir inteligencia artificial… </w:t>
      </w:r>
    </w:p>
  </w:comment>
  <w:comment w:id="109" w:author="Nahuel Defossé" w:date="2017-12-08T18:40:00Z" w:initials="ND">
    <w:p w14:paraId="62CBBF4D" w14:textId="076025A8" w:rsidR="001E32C0" w:rsidRDefault="001E32C0">
      <w:pPr>
        <w:pStyle w:val="Textocomentario"/>
      </w:pPr>
      <w:r>
        <w:rPr>
          <w:rStyle w:val="Refdecomentario"/>
        </w:rPr>
        <w:annotationRef/>
      </w:r>
      <w:r>
        <w:t>Están usando primera persona acá, pero el párrafo se inicia en modo impersonal, quedaría más coherente si se agrega la cita para la primera aparación del verbo ser o se cambia al modo primera persona plural</w:t>
      </w:r>
    </w:p>
  </w:comment>
  <w:comment w:id="112" w:author="Nahuel Defossé" w:date="2017-12-08T18:42:00Z" w:initials="ND">
    <w:p w14:paraId="077F4C76" w14:textId="775AF574" w:rsidR="001E32C0" w:rsidRDefault="001E32C0">
      <w:pPr>
        <w:pStyle w:val="Textocomentario"/>
      </w:pPr>
      <w:r>
        <w:rPr>
          <w:rStyle w:val="Refdecomentario"/>
        </w:rPr>
        <w:annotationRef/>
      </w:r>
      <w:r>
        <w:t>Se podría cambiar por autonomía, o definir que es inteligencia artificial para este contexto.</w:t>
      </w:r>
    </w:p>
  </w:comment>
  <w:comment w:id="114" w:author="Nahuel Defossé" w:date="2017-12-08T18:43:00Z" w:initials="ND">
    <w:p w14:paraId="3288BD1E" w14:textId="0D99AA12" w:rsidR="001E32C0" w:rsidRDefault="001E32C0">
      <w:pPr>
        <w:pStyle w:val="Textocomentario"/>
      </w:pPr>
      <w:r>
        <w:rPr>
          <w:rStyle w:val="Refdecomentario"/>
        </w:rPr>
        <w:annotationRef/>
      </w:r>
      <w:r>
        <w:t>Partir la oración en partes.</w:t>
      </w:r>
    </w:p>
  </w:comment>
  <w:comment w:id="115" w:author="Nahuel Defossé" w:date="2017-12-08T18:44:00Z" w:initials="ND">
    <w:p w14:paraId="220A4FE1" w14:textId="4B45D665" w:rsidR="001E32C0" w:rsidRDefault="001E32C0">
      <w:pPr>
        <w:pStyle w:val="Textocomentario"/>
      </w:pPr>
      <w:r>
        <w:rPr>
          <w:rStyle w:val="Refdecomentario"/>
        </w:rPr>
        <w:annotationRef/>
      </w:r>
      <w:r>
        <w:t>Agregar cita</w:t>
      </w:r>
    </w:p>
  </w:comment>
  <w:comment w:id="117" w:author="Nahuel Defossé" w:date="2017-12-08T18:47:00Z" w:initials="ND">
    <w:p w14:paraId="1219E957" w14:textId="761EF6EA" w:rsidR="001E32C0" w:rsidRDefault="001E32C0">
      <w:pPr>
        <w:pStyle w:val="Textocomentario"/>
      </w:pPr>
      <w:r>
        <w:rPr>
          <w:rStyle w:val="Refdecomentario"/>
        </w:rPr>
        <w:annotationRef/>
      </w:r>
      <w:r>
        <w:t>Cita falta</w:t>
      </w:r>
    </w:p>
  </w:comment>
  <w:comment w:id="120" w:author="Nahuel Defossé" w:date="2017-12-08T18:47:00Z" w:initials="ND">
    <w:p w14:paraId="1CF3720F" w14:textId="7F456A33" w:rsidR="001E32C0" w:rsidRDefault="001E32C0">
      <w:pPr>
        <w:pStyle w:val="Textocomentario"/>
      </w:pPr>
      <w:r>
        <w:rPr>
          <w:rStyle w:val="Refdecomentario"/>
        </w:rPr>
        <w:annotationRef/>
      </w:r>
      <w:r>
        <w:t>Quienes?? Mejor poner, según Fulano, Mengano y Perengano…</w:t>
      </w:r>
    </w:p>
  </w:comment>
  <w:comment w:id="185" w:author="Nahuel Defossé" w:date="2017-12-08T19:02:00Z" w:initials="ND">
    <w:p w14:paraId="78A993AC" w14:textId="0834CB85" w:rsidR="001E32C0" w:rsidRDefault="001E32C0">
      <w:pPr>
        <w:pStyle w:val="Textocomentario"/>
      </w:pPr>
      <w:r>
        <w:rPr>
          <w:rStyle w:val="Refdecomentario"/>
        </w:rPr>
        <w:annotationRef/>
      </w:r>
      <w:r>
        <w:t>Simplificada? El lenguaje no cambia, camabia la API, acá pdorían hacer mesión que en vez de tener una API de gráficos, tienen una API para interactuar con el Hardware.</w:t>
      </w:r>
    </w:p>
  </w:comment>
  <w:comment w:id="188" w:author="Nahuel Defossé" w:date="2017-12-08T19:04:00Z" w:initials="ND">
    <w:p w14:paraId="7C4856EC" w14:textId="56692505" w:rsidR="001E32C0" w:rsidRDefault="001E32C0">
      <w:pPr>
        <w:pStyle w:val="Textocomentario"/>
      </w:pPr>
      <w:r>
        <w:rPr>
          <w:rStyle w:val="Refdecomentario"/>
        </w:rPr>
        <w:annotationRef/>
      </w:r>
      <w:r>
        <w:t>No entiendo que hace esto acá, si va, agregar ejemplos, gráficos, etc.</w:t>
      </w:r>
    </w:p>
  </w:comment>
  <w:comment w:id="190" w:author="Nahuel Defossé" w:date="2017-12-08T19:04:00Z" w:initials="ND">
    <w:p w14:paraId="1ABE0B1C" w14:textId="35CD52E0" w:rsidR="001E32C0" w:rsidRDefault="001E32C0">
      <w:pPr>
        <w:pStyle w:val="Textocomentario"/>
      </w:pPr>
      <w:r>
        <w:rPr>
          <w:rStyle w:val="Refdecomentario"/>
        </w:rPr>
        <w:annotationRef/>
      </w:r>
      <w:r>
        <w:t xml:space="preserve">Poner en cursiva, si es una palabra que no es parte de nuestro idioma. </w:t>
      </w:r>
    </w:p>
  </w:comment>
  <w:comment w:id="197" w:author="Nahuel Defossé" w:date="2017-12-08T19:06:00Z" w:initials="ND">
    <w:p w14:paraId="7546D8D7" w14:textId="63C99EC0" w:rsidR="001E32C0" w:rsidRDefault="001E32C0">
      <w:pPr>
        <w:pStyle w:val="Textocomentario"/>
      </w:pPr>
      <w:r>
        <w:rPr>
          <w:rStyle w:val="Refdecomentario"/>
        </w:rPr>
        <w:annotationRef/>
      </w:r>
      <w:r>
        <w:t>Cursiva, quitar la negrita</w:t>
      </w:r>
    </w:p>
  </w:comment>
  <w:comment w:id="198" w:author="Nahuel Defossé" w:date="2017-12-08T19:06:00Z" w:initials="ND">
    <w:p w14:paraId="48DC0C2F" w14:textId="45CAD19F" w:rsidR="001E32C0" w:rsidRDefault="001E32C0">
      <w:pPr>
        <w:pStyle w:val="Textocomentario"/>
      </w:pPr>
      <w:r>
        <w:rPr>
          <w:rStyle w:val="Refdecomentario"/>
        </w:rPr>
        <w:annotationRef/>
      </w:r>
      <w:r>
        <w:t>Hacer referencia cruzada a lo que se habló de puerto serial más arriba.</w:t>
      </w:r>
    </w:p>
  </w:comment>
  <w:comment w:id="201" w:author="Nahuel Defossé" w:date="2017-12-08T19:07:00Z" w:initials="ND">
    <w:p w14:paraId="07E4797D" w14:textId="72D7253C" w:rsidR="001E32C0" w:rsidRDefault="001E32C0">
      <w:pPr>
        <w:pStyle w:val="Textocomentario"/>
      </w:pPr>
      <w:r>
        <w:rPr>
          <w:rStyle w:val="Refdecomentario"/>
        </w:rPr>
        <w:annotationRef/>
      </w:r>
      <w:r>
        <w:t xml:space="preserve">Esta palabra es poco utilizada en el ambiente cinetífico, </w:t>
      </w:r>
    </w:p>
  </w:comment>
  <w:comment w:id="203" w:author="Nahuel Defossé" w:date="2017-12-08T19:07:00Z" w:initials="ND">
    <w:p w14:paraId="5A2247D4" w14:textId="2967A2FC" w:rsidR="001E32C0" w:rsidRDefault="001E32C0">
      <w:pPr>
        <w:pStyle w:val="Textocomentario"/>
      </w:pPr>
      <w:r>
        <w:rPr>
          <w:rStyle w:val="Refdecomentario"/>
        </w:rPr>
        <w:annotationRef/>
      </w:r>
      <w:r>
        <w:t>Itemizado, no son apartdos</w:t>
      </w:r>
    </w:p>
  </w:comment>
  <w:comment w:id="250" w:author="Nahuel Defossé" w:date="2017-12-09T20:06:00Z" w:initials="ND">
    <w:p w14:paraId="138ADC00" w14:textId="2C5E207F" w:rsidR="001E32C0" w:rsidRDefault="001E32C0">
      <w:pPr>
        <w:pStyle w:val="Textocomentario"/>
      </w:pPr>
      <w:r>
        <w:rPr>
          <w:rStyle w:val="Refdecomentario"/>
        </w:rPr>
        <w:annotationRef/>
      </w:r>
      <w:r>
        <w:t>Esto no tiene nada que ver con el título. Hay que reubicarlo.</w:t>
      </w:r>
    </w:p>
  </w:comment>
  <w:comment w:id="254" w:author="Nahuel Defossé" w:date="2017-12-09T20:07:00Z" w:initials="ND">
    <w:p w14:paraId="341526F4" w14:textId="3AB2F60C" w:rsidR="001E32C0" w:rsidRDefault="001E32C0">
      <w:pPr>
        <w:pStyle w:val="Textocomentario"/>
      </w:pPr>
      <w:r>
        <w:rPr>
          <w:rStyle w:val="Refdecomentario"/>
        </w:rPr>
        <w:annotationRef/>
      </w:r>
      <w:r>
        <w:t>Está muy pobre este texto, hacer referencias a Open Source, Open Hardware y a proyectos conocidos basaddos en la plataforma Arduino.</w:t>
      </w:r>
    </w:p>
  </w:comment>
  <w:comment w:id="256" w:author="Nahuel Defossé" w:date="2017-12-09T20:08:00Z" w:initials="ND">
    <w:p w14:paraId="7E95ED1E" w14:textId="39DEA16C" w:rsidR="001E32C0" w:rsidRDefault="001E32C0">
      <w:pPr>
        <w:pStyle w:val="Textocomentario"/>
      </w:pPr>
      <w:r>
        <w:rPr>
          <w:rStyle w:val="Refdecomentario"/>
        </w:rPr>
        <w:annotationRef/>
      </w:r>
      <w:r>
        <w:t>Nuevamente, es muy pobre, en general si vamos a hacer una aseveración, debería quedar clara para el lector. Para completar agergar citas o comparaciones de la utilización del  lenguaje. Si no se encuentran, materializar con un ejemplo.</w:t>
      </w:r>
    </w:p>
  </w:comment>
  <w:comment w:id="259" w:author="Nahuel Defossé" w:date="2017-12-10T20:46:00Z" w:initials="ND">
    <w:p w14:paraId="212BAF6F" w14:textId="4980A456" w:rsidR="001E32C0" w:rsidRDefault="001E32C0">
      <w:pPr>
        <w:pStyle w:val="Textocomentario"/>
      </w:pPr>
      <w:r>
        <w:rPr>
          <w:rStyle w:val="Refdecomentario"/>
        </w:rPr>
        <w:annotationRef/>
      </w:r>
      <w:r>
        <w:t xml:space="preserve">Este título no encaja con la sección </w:t>
      </w:r>
    </w:p>
  </w:comment>
  <w:comment w:id="260" w:author="Nahuel Defossé" w:date="2017-12-10T20:49:00Z" w:initials="ND">
    <w:p w14:paraId="55DE9A46" w14:textId="1D56C41E" w:rsidR="001E32C0" w:rsidRDefault="001E32C0">
      <w:pPr>
        <w:pStyle w:val="Textocomentario"/>
      </w:pPr>
      <w:r>
        <w:rPr>
          <w:rStyle w:val="Refdecomentario"/>
        </w:rPr>
        <w:annotationRef/>
      </w:r>
      <w:r>
        <w:t>Esta oración no tiene verbo</w:t>
      </w:r>
    </w:p>
  </w:comment>
  <w:comment w:id="261" w:author="Nahuel Defossé" w:date="2017-12-10T20:50:00Z" w:initials="ND">
    <w:p w14:paraId="24AE780F" w14:textId="693114DB" w:rsidR="001E32C0" w:rsidRDefault="001E32C0">
      <w:pPr>
        <w:pStyle w:val="Textocomentario"/>
      </w:pPr>
      <w:r>
        <w:rPr>
          <w:rStyle w:val="Refdecomentario"/>
        </w:rPr>
        <w:annotationRef/>
      </w:r>
      <w:r>
        <w:t>Expandir este concepto y no poner 3r, sino “Las 3 erres: …”</w:t>
      </w:r>
    </w:p>
  </w:comment>
  <w:comment w:id="274" w:author="Nahuel Defossé" w:date="2017-12-10T20:53:00Z" w:initials="ND">
    <w:p w14:paraId="5873B97F" w14:textId="5A0976D3" w:rsidR="001E32C0" w:rsidRDefault="001E32C0">
      <w:pPr>
        <w:pStyle w:val="Textocomentario"/>
      </w:pPr>
      <w:r>
        <w:rPr>
          <w:rStyle w:val="Refdecomentario"/>
        </w:rPr>
        <w:annotationRef/>
      </w:r>
      <w:r>
        <w:t xml:space="preserve">No podemos denominar Arduino industrial, deberíamos buscar otro término. Una computadora industrial tiene </w:t>
      </w:r>
    </w:p>
  </w:comment>
  <w:comment w:id="275" w:author="Nahuel Defossé" w:date="2017-12-10T20:58:00Z" w:initials="ND">
    <w:p w14:paraId="2CF4E44A" w14:textId="43A8AD9A" w:rsidR="001E32C0" w:rsidRDefault="001E32C0">
      <w:pPr>
        <w:pStyle w:val="Textocomentario"/>
      </w:pPr>
      <w:r>
        <w:rPr>
          <w:rStyle w:val="Refdecomentario"/>
        </w:rPr>
        <w:annotationRef/>
      </w:r>
      <w:r>
        <w:t>SI ya se introdujo el término anteriormente no haría falta expnadir la sigla.</w:t>
      </w:r>
    </w:p>
  </w:comment>
  <w:comment w:id="276" w:author="Nahuel Defossé" w:date="2017-12-10T20:59:00Z" w:initials="ND">
    <w:p w14:paraId="3918C091" w14:textId="38A96F99" w:rsidR="001E32C0" w:rsidRDefault="001E32C0">
      <w:pPr>
        <w:pStyle w:val="Textocomentario"/>
      </w:pPr>
      <w:r>
        <w:rPr>
          <w:rStyle w:val="Refdecomentario"/>
        </w:rPr>
        <w:annotationRef/>
      </w:r>
      <w:r>
        <w:t xml:space="preserve">Esta imagen no está referenciada, por favor, las imágenes que no tengan referencias, no las incluyan en el informe </w:t>
      </w:r>
      <w:r>
        <w:sym w:font="Wingdings" w:char="F04A"/>
      </w:r>
    </w:p>
  </w:comment>
  <w:comment w:id="278" w:author="Nahuel Defossé" w:date="2017-12-10T20:59:00Z" w:initials="ND">
    <w:p w14:paraId="572B10C1" w14:textId="1D8B0410" w:rsidR="001E32C0" w:rsidRDefault="001E32C0">
      <w:pPr>
        <w:pStyle w:val="Textocomentario"/>
      </w:pPr>
      <w:r>
        <w:rPr>
          <w:rStyle w:val="Refdecomentario"/>
        </w:rPr>
        <w:annotationRef/>
      </w:r>
      <w:r>
        <w:t>Que es RM?</w:t>
      </w:r>
    </w:p>
  </w:comment>
  <w:comment w:id="280" w:author="Nahuel Defossé" w:date="2017-12-10T21:00:00Z" w:initials="ND">
    <w:p w14:paraId="7CBD690D" w14:textId="1872CBA5" w:rsidR="001E32C0" w:rsidRDefault="001E32C0">
      <w:pPr>
        <w:pStyle w:val="Textocomentario"/>
      </w:pPr>
      <w:r>
        <w:rPr>
          <w:rStyle w:val="Refdecomentario"/>
        </w:rPr>
        <w:annotationRef/>
      </w:r>
      <w:r>
        <w:t>Qué es esta imagen, no está referenciada</w:t>
      </w:r>
    </w:p>
  </w:comment>
  <w:comment w:id="291" w:author="Nahuel Defossé" w:date="2017-12-10T21:04:00Z" w:initials="ND">
    <w:p w14:paraId="2B844DD0" w14:textId="4ABA47CF" w:rsidR="001E32C0" w:rsidRDefault="001E32C0">
      <w:pPr>
        <w:pStyle w:val="Textocomentario"/>
      </w:pPr>
      <w:r>
        <w:rPr>
          <w:rStyle w:val="Refdecomentario"/>
        </w:rPr>
        <w:annotationRef/>
      </w:r>
      <w:r>
        <w:t>Esto no es una nota, debe ser parte del texto</w:t>
      </w:r>
    </w:p>
  </w:comment>
  <w:comment w:id="300" w:author="Nahuel Defossé" w:date="2017-12-10T21:05:00Z" w:initials="ND">
    <w:p w14:paraId="1EA884A2" w14:textId="24C29476" w:rsidR="001E32C0" w:rsidRDefault="001E32C0">
      <w:pPr>
        <w:pStyle w:val="Textocomentario"/>
      </w:pPr>
      <w:r>
        <w:rPr>
          <w:rStyle w:val="Refdecomentario"/>
        </w:rPr>
        <w:annotationRef/>
      </w:r>
      <w:r>
        <w:t>No todas las Rpi son compatibles con Windows</w:t>
      </w:r>
    </w:p>
  </w:comment>
  <w:comment w:id="301" w:author="Nahuel Defossé" w:date="2017-12-10T21:06:00Z" w:initials="ND">
    <w:p w14:paraId="57C62A63" w14:textId="2C689E09" w:rsidR="001E32C0" w:rsidRDefault="001E32C0">
      <w:pPr>
        <w:pStyle w:val="Textocomentario"/>
      </w:pPr>
      <w:r>
        <w:rPr>
          <w:rStyle w:val="Refdecomentario"/>
        </w:rPr>
        <w:annotationRef/>
      </w:r>
      <w:r>
        <w:rPr>
          <w:rStyle w:val="Refdecomentario"/>
        </w:rPr>
        <w:t xml:space="preserve">Qué es un sistema operativo del tipo RISC? Lo </w:t>
      </w:r>
    </w:p>
  </w:comment>
  <w:comment w:id="323" w:author="Nahuel Defossé" w:date="2017-12-10T21:27:00Z" w:initials="ND">
    <w:p w14:paraId="0ABAA560" w14:textId="5E439489" w:rsidR="001E32C0" w:rsidRDefault="001E32C0">
      <w:pPr>
        <w:pStyle w:val="Textocomentario"/>
      </w:pPr>
      <w:r>
        <w:rPr>
          <w:rStyle w:val="Refdecomentario"/>
        </w:rPr>
        <w:annotationRef/>
      </w:r>
      <w:r>
        <w:rPr>
          <w:rStyle w:val="Refdecomentario"/>
        </w:rPr>
        <w:t xml:space="preserve">Ojo con la redacción, cuando está desenfocada, tiene más o menos Megapixeles? </w:t>
      </w:r>
    </w:p>
  </w:comment>
  <w:comment w:id="343" w:author="Nahuel Defossé" w:date="2017-12-10T21:31:00Z" w:initials="ND">
    <w:p w14:paraId="43B0288F" w14:textId="7E9D0298" w:rsidR="001E32C0" w:rsidRDefault="001E32C0">
      <w:pPr>
        <w:pStyle w:val="Textocomentario"/>
      </w:pPr>
      <w:r>
        <w:rPr>
          <w:rStyle w:val="Refdecomentario"/>
        </w:rPr>
        <w:annotationRef/>
      </w:r>
      <w:r>
        <w:t xml:space="preserve">Qué es DSI? </w:t>
      </w:r>
    </w:p>
  </w:comment>
  <w:comment w:id="349" w:author="Nahuel Defossé" w:date="2017-12-10T21:35:00Z" w:initials="ND">
    <w:p w14:paraId="1CE73D18" w14:textId="497CA9AA" w:rsidR="001E32C0" w:rsidRDefault="001E32C0">
      <w:pPr>
        <w:pStyle w:val="Textocomentario"/>
      </w:pPr>
      <w:r>
        <w:rPr>
          <w:rStyle w:val="Refdecomentario"/>
        </w:rPr>
        <w:annotationRef/>
      </w:r>
      <w:r>
        <w:t>Qué es GPIO? Me parece que no está el concepto.</w:t>
      </w:r>
    </w:p>
  </w:comment>
  <w:comment w:id="350" w:author="Nahuel Defossé" w:date="2017-12-10T21:35:00Z" w:initials="ND">
    <w:p w14:paraId="4E85B48D" w14:textId="5A7B048D" w:rsidR="001E32C0" w:rsidRDefault="001E32C0">
      <w:pPr>
        <w:pStyle w:val="Textocomentario"/>
      </w:pPr>
      <w:r>
        <w:rPr>
          <w:rStyle w:val="Refdecomentario"/>
        </w:rPr>
        <w:annotationRef/>
      </w:r>
      <w:r>
        <w:t>Qué es una protoboard?</w:t>
      </w:r>
    </w:p>
  </w:comment>
  <w:comment w:id="354" w:author="Nahuel Defossé" w:date="2017-12-10T21:37:00Z" w:initials="ND">
    <w:p w14:paraId="2AB082B4" w14:textId="1D749B7B" w:rsidR="001E32C0" w:rsidRDefault="001E32C0">
      <w:pPr>
        <w:pStyle w:val="Textocomentario"/>
      </w:pPr>
      <w:r>
        <w:rPr>
          <w:rStyle w:val="Refdecomentario"/>
        </w:rPr>
        <w:annotationRef/>
      </w:r>
      <w:r>
        <w:t>Agregar ejemplos más concretos</w:t>
      </w:r>
    </w:p>
  </w:comment>
  <w:comment w:id="356" w:author="Nahuel Defossé" w:date="2017-12-10T21:39:00Z" w:initials="ND">
    <w:p w14:paraId="1D7D89F7" w14:textId="697F94DF" w:rsidR="001E32C0" w:rsidRDefault="001E32C0">
      <w:pPr>
        <w:pStyle w:val="Textocomentario"/>
      </w:pPr>
      <w:r>
        <w:rPr>
          <w:rStyle w:val="Refdecomentario"/>
        </w:rPr>
        <w:annotationRef/>
      </w:r>
      <w:r>
        <w:t>Eliminar, ya estamos en el apartado de Rpi</w:t>
      </w:r>
    </w:p>
  </w:comment>
  <w:comment w:id="358" w:author="Nahuel Defossé" w:date="2017-12-10T21:39:00Z" w:initials="ND">
    <w:p w14:paraId="5E7F2C84" w14:textId="5EB1C42A" w:rsidR="001E32C0" w:rsidRDefault="001E32C0">
      <w:pPr>
        <w:pStyle w:val="Textocomentario"/>
      </w:pPr>
      <w:r>
        <w:rPr>
          <w:rStyle w:val="Refdecomentario"/>
        </w:rPr>
        <w:annotationRef/>
      </w:r>
      <w:r>
        <w:t xml:space="preserve">Esta es parte de la oración anterior. Expandir la idea con ejemplos. Debería ser </w:t>
      </w:r>
    </w:p>
  </w:comment>
  <w:comment w:id="363" w:author="Nahuel Defossé" w:date="2017-12-10T21:40:00Z" w:initials="ND">
    <w:p w14:paraId="4AE4010E" w14:textId="67368CBA" w:rsidR="001E32C0" w:rsidRDefault="001E32C0">
      <w:pPr>
        <w:pStyle w:val="Textocomentario"/>
      </w:pPr>
      <w:r>
        <w:t>¿</w:t>
      </w:r>
      <w:r>
        <w:rPr>
          <w:rStyle w:val="Refdecomentario"/>
        </w:rPr>
        <w:annotationRef/>
      </w:r>
      <w:r>
        <w:t>Cuál análisis?</w:t>
      </w:r>
    </w:p>
  </w:comment>
  <w:comment w:id="364" w:author="Nahuel Defossé" w:date="2017-12-10T21:42:00Z" w:initials="ND">
    <w:p w14:paraId="6C2905F6" w14:textId="7CD69B76" w:rsidR="001E32C0" w:rsidRDefault="001E32C0">
      <w:pPr>
        <w:pStyle w:val="Textocomentario"/>
      </w:pPr>
      <w:r>
        <w:rPr>
          <w:rStyle w:val="Refdecomentario"/>
        </w:rPr>
        <w:annotationRef/>
      </w:r>
    </w:p>
  </w:comment>
  <w:comment w:id="365" w:author="Nahuel Defossé" w:date="2017-12-10T21:42:00Z" w:initials="ND">
    <w:p w14:paraId="14012DB0" w14:textId="0C427256" w:rsidR="001E32C0" w:rsidRDefault="001E32C0">
      <w:pPr>
        <w:pStyle w:val="Textocomentario"/>
      </w:pPr>
      <w:r>
        <w:rPr>
          <w:rStyle w:val="Refdecomentario"/>
        </w:rPr>
        <w:annotationRef/>
      </w:r>
    </w:p>
  </w:comment>
  <w:comment w:id="366" w:author="Nahuel Defossé" w:date="2017-12-10T21:40:00Z" w:initials="ND">
    <w:p w14:paraId="32C1A5D2" w14:textId="39C110D5" w:rsidR="001E32C0" w:rsidRPr="00C1105C" w:rsidRDefault="001E32C0">
      <w:pPr>
        <w:pStyle w:val="Textocomentario"/>
        <w:rPr>
          <w:i/>
        </w:rPr>
      </w:pPr>
      <w:r>
        <w:rPr>
          <w:rStyle w:val="Refdecomentario"/>
        </w:rPr>
        <w:annotationRef/>
      </w:r>
      <w:r>
        <w:t>Nuevamente aparece esta palabra que no está explicada antes. Quizás debería ser un apartado</w:t>
      </w:r>
    </w:p>
  </w:comment>
  <w:comment w:id="369" w:author="Nahuel Defossé" w:date="2017-12-10T21:42:00Z" w:initials="ND">
    <w:p w14:paraId="16DB64F6" w14:textId="630231D5" w:rsidR="001E32C0" w:rsidRDefault="001E32C0">
      <w:pPr>
        <w:pStyle w:val="Textocomentario"/>
      </w:pPr>
      <w:r>
        <w:rPr>
          <w:rStyle w:val="Refdecomentario"/>
        </w:rPr>
        <w:annotationRef/>
      </w:r>
      <w:r>
        <w:t>No aparece en la tabla comparativa.</w:t>
      </w:r>
    </w:p>
  </w:comment>
  <w:comment w:id="370" w:author="Nahuel Defossé" w:date="2017-12-10T21:43:00Z" w:initials="ND">
    <w:p w14:paraId="663E9A02" w14:textId="62CD3CBE" w:rsidR="001E32C0" w:rsidRDefault="001E32C0">
      <w:pPr>
        <w:pStyle w:val="Textocomentario"/>
      </w:pPr>
      <w:r>
        <w:rPr>
          <w:rStyle w:val="Refdecomentario"/>
        </w:rPr>
        <w:annotationRef/>
      </w:r>
      <w:r>
        <w:t xml:space="preserve">Esto tiene que ir más arriba, en otro apartado, no es decuado comenzar a explicar que es una Rpi cuando se está arguemtnado por que se eligió. </w:t>
      </w:r>
    </w:p>
  </w:comment>
  <w:comment w:id="382" w:author="Nahuel Defossé" w:date="2017-12-20T10:03:00Z" w:initials="ND">
    <w:p w14:paraId="27C822C4" w14:textId="32AD4560" w:rsidR="001E32C0" w:rsidRDefault="001E32C0">
      <w:pPr>
        <w:pStyle w:val="Textocomentario"/>
      </w:pPr>
      <w:r>
        <w:rPr>
          <w:rStyle w:val="Refdecomentario"/>
        </w:rPr>
        <w:annotationRef/>
      </w:r>
      <w:r>
        <w:t>Este guión de que es, se abren comillas y no se cierran.</w:t>
      </w:r>
    </w:p>
  </w:comment>
  <w:comment w:id="383" w:author="Nahuel Defossé" w:date="2017-12-20T10:04:00Z" w:initials="ND">
    <w:p w14:paraId="20400CAF" w14:textId="3584EFAA" w:rsidR="001E32C0" w:rsidRDefault="001E32C0">
      <w:pPr>
        <w:pStyle w:val="Textocomentario"/>
      </w:pPr>
      <w:r>
        <w:rPr>
          <w:rStyle w:val="Refdecomentario"/>
        </w:rPr>
        <w:annotationRef/>
      </w:r>
      <w:r>
        <w:t>Java es interpretado. Aunque se compila a bytecode, si es cierto que ObjectiveC es compilado, revisar o editar la cita.</w:t>
      </w:r>
    </w:p>
  </w:comment>
  <w:comment w:id="384" w:author="Nahuel Defossé" w:date="2017-12-20T10:06:00Z" w:initials="ND">
    <w:p w14:paraId="1D845627" w14:textId="2D33B8E1" w:rsidR="001E32C0" w:rsidRDefault="001E32C0">
      <w:pPr>
        <w:pStyle w:val="Textocomentario"/>
      </w:pPr>
      <w:r>
        <w:rPr>
          <w:rStyle w:val="Refdecomentario"/>
        </w:rPr>
        <w:annotationRef/>
      </w:r>
      <w:r>
        <w:t>Se refiere a que una App está dentro de un contexto tipo sandbox? Dar más detalle…</w:t>
      </w:r>
    </w:p>
  </w:comment>
  <w:comment w:id="385" w:author="Nahuel Defossé" w:date="2017-12-20T10:05:00Z" w:initials="ND">
    <w:p w14:paraId="54D83AD1" w14:textId="7FDA6524" w:rsidR="001E32C0" w:rsidRDefault="001E32C0">
      <w:pPr>
        <w:pStyle w:val="Textocomentario"/>
      </w:pPr>
      <w:r>
        <w:rPr>
          <w:rStyle w:val="Refdecomentario"/>
        </w:rPr>
        <w:annotationRef/>
      </w:r>
      <w:r>
        <w:t>Esto es muy general, hacer referencia a que se dirige</w:t>
      </w:r>
    </w:p>
  </w:comment>
  <w:comment w:id="386" w:author="Nahuel Defossé" w:date="2017-12-20T10:06:00Z" w:initials="ND">
    <w:p w14:paraId="5619FC5C" w14:textId="0B64A70D" w:rsidR="001E32C0" w:rsidRDefault="001E32C0">
      <w:pPr>
        <w:pStyle w:val="Textocomentario"/>
      </w:pPr>
      <w:r>
        <w:rPr>
          <w:rStyle w:val="Refdecomentario"/>
        </w:rPr>
        <w:annotationRef/>
      </w:r>
      <w:r>
        <w:t>Esto es aún más genérico que el punto anterior.</w:t>
      </w:r>
    </w:p>
  </w:comment>
  <w:comment w:id="413" w:author="Nahuel Defossé" w:date="2017-12-20T10:17:00Z" w:initials="ND">
    <w:p w14:paraId="2C481C24" w14:textId="1A6F1D2C" w:rsidR="001E32C0" w:rsidRDefault="001E32C0">
      <w:pPr>
        <w:pStyle w:val="Textocomentario"/>
      </w:pPr>
      <w:r>
        <w:rPr>
          <w:rStyle w:val="Refdecomentario"/>
        </w:rPr>
        <w:annotationRef/>
      </w:r>
      <w:r>
        <w:rPr>
          <w:rStyle w:val="Refdecomentario"/>
        </w:rPr>
        <w:t>Explicar mejor, sería mejor poner que no instala servicios en segundo plano, por ejemplo.</w:t>
      </w:r>
    </w:p>
  </w:comment>
  <w:comment w:id="427" w:author="Nahuel Defossé" w:date="2017-12-20T10:20:00Z" w:initials="ND">
    <w:p w14:paraId="5B4016AC" w14:textId="513B4867" w:rsidR="001E32C0" w:rsidRDefault="001E32C0">
      <w:pPr>
        <w:pStyle w:val="Textocomentario"/>
      </w:pPr>
      <w:r>
        <w:rPr>
          <w:rStyle w:val="Refdecomentario"/>
        </w:rPr>
        <w:annotationRef/>
      </w:r>
      <w:r>
        <w:t>Si se puede acceder desde JavaSript. Revisar.</w:t>
      </w:r>
    </w:p>
  </w:comment>
  <w:comment w:id="448" w:author="Nahuel Defossé" w:date="2017-12-20T10:23:00Z" w:initials="ND">
    <w:p w14:paraId="21C3ED61" w14:textId="5462AD7A" w:rsidR="001E32C0" w:rsidRDefault="001E32C0">
      <w:pPr>
        <w:pStyle w:val="Textocomentario"/>
      </w:pPr>
      <w:r>
        <w:rPr>
          <w:rStyle w:val="Refdecomentario"/>
        </w:rPr>
        <w:annotationRef/>
      </w:r>
      <w:r>
        <w:t>Esto ya se dijo. Quitar</w:t>
      </w:r>
    </w:p>
  </w:comment>
  <w:comment w:id="471" w:author="Nahuel Defossé" w:date="2017-12-20T10:49:00Z" w:initials="ND">
    <w:p w14:paraId="49A63384" w14:textId="730D1F6C" w:rsidR="001E32C0" w:rsidRDefault="001E32C0">
      <w:pPr>
        <w:pStyle w:val="Textocomentario"/>
      </w:pPr>
      <w:r>
        <w:rPr>
          <w:rStyle w:val="Refdecomentario"/>
        </w:rPr>
        <w:annotationRef/>
      </w:r>
      <w:r>
        <w:t xml:space="preserve">Comparten la pantalla, esta es una metáfora para decir que se ejecutan en el mismo dispositvo?? Mejorar la redacción. </w:t>
      </w:r>
    </w:p>
  </w:comment>
  <w:comment w:id="472" w:author="Nahuel Defossé" w:date="2017-12-20T10:50:00Z" w:initials="ND">
    <w:p w14:paraId="30FBB907" w14:textId="55BCBE69" w:rsidR="001E32C0" w:rsidRDefault="001E32C0">
      <w:pPr>
        <w:pStyle w:val="Textocomentario"/>
      </w:pPr>
      <w:r>
        <w:rPr>
          <w:rStyle w:val="Refdecomentario"/>
        </w:rPr>
        <w:annotationRef/>
      </w:r>
      <w:r>
        <w:t>Esto se deber referenciar más arriba.</w:t>
      </w:r>
    </w:p>
  </w:comment>
  <w:comment w:id="481" w:author="Nahuel Defossé" w:date="2017-12-20T10:51:00Z" w:initials="ND">
    <w:p w14:paraId="10D673C4" w14:textId="6A0F4BE3" w:rsidR="001E32C0" w:rsidRDefault="001E32C0">
      <w:pPr>
        <w:pStyle w:val="Textocomentario"/>
      </w:pPr>
      <w:r>
        <w:rPr>
          <w:rStyle w:val="Refdecomentario"/>
        </w:rPr>
        <w:annotationRef/>
      </w:r>
      <w:r>
        <w:t>Qué información? Ampliar el tema, ya que es de relevancia en la tesis.</w:t>
      </w:r>
    </w:p>
  </w:comment>
  <w:comment w:id="483" w:author="Nahuel Defossé" w:date="2017-12-20T10:52:00Z" w:initials="ND">
    <w:p w14:paraId="75B150E3" w14:textId="2F1195B8" w:rsidR="001E32C0" w:rsidRDefault="001E32C0">
      <w:pPr>
        <w:pStyle w:val="Textocomentario"/>
      </w:pPr>
      <w:r>
        <w:rPr>
          <w:rStyle w:val="Refdecomentario"/>
        </w:rPr>
        <w:annotationRef/>
      </w:r>
      <w:r>
        <w:t>Y que pasó con el te</w:t>
      </w:r>
    </w:p>
  </w:comment>
  <w:comment w:id="507" w:author="Nahuel Defossé" w:date="2017-12-20T10:55:00Z" w:initials="ND">
    <w:p w14:paraId="48863ABF" w14:textId="02232173" w:rsidR="001E32C0" w:rsidRDefault="001E32C0">
      <w:pPr>
        <w:pStyle w:val="Textocomentario"/>
      </w:pPr>
      <w:r>
        <w:rPr>
          <w:rStyle w:val="Refdecomentario"/>
        </w:rPr>
        <w:annotationRef/>
      </w:r>
      <w:r>
        <w:t>Que otros dos?</w:t>
      </w:r>
    </w:p>
  </w:comment>
  <w:comment w:id="526" w:author="Nahuel Defossé" w:date="2017-12-20T10:58:00Z" w:initials="ND">
    <w:p w14:paraId="701DE575" w14:textId="7588466C" w:rsidR="001E32C0" w:rsidRDefault="001E32C0">
      <w:pPr>
        <w:pStyle w:val="Textocomentario"/>
      </w:pPr>
      <w:r>
        <w:rPr>
          <w:rStyle w:val="Refdecomentario"/>
        </w:rPr>
        <w:annotationRef/>
      </w:r>
      <w:r>
        <w:t>Esto se contradice con la ventajas que se enunnciaron en las WebApps</w:t>
      </w:r>
    </w:p>
  </w:comment>
  <w:comment w:id="585" w:author="Nahuel Defossé" w:date="2017-12-20T11:18:00Z" w:initials="ND">
    <w:p w14:paraId="66A2E00E" w14:textId="4B5150FC" w:rsidR="001E32C0" w:rsidRDefault="001E32C0">
      <w:pPr>
        <w:pStyle w:val="Textocomentario"/>
      </w:pPr>
      <w:r>
        <w:rPr>
          <w:rStyle w:val="Refdecomentario"/>
        </w:rPr>
        <w:annotationRef/>
      </w:r>
      <w:r>
        <w:t>Referencias</w:t>
      </w:r>
    </w:p>
  </w:comment>
  <w:comment w:id="593" w:author="Nahuel Defossé" w:date="2017-12-20T11:21:00Z" w:initials="ND">
    <w:p w14:paraId="2002942D" w14:textId="53A317AF" w:rsidR="001E32C0" w:rsidRDefault="001E32C0">
      <w:pPr>
        <w:pStyle w:val="Textocomentario"/>
      </w:pPr>
      <w:r>
        <w:rPr>
          <w:rStyle w:val="Refdecomentario"/>
        </w:rPr>
        <w:annotationRef/>
      </w:r>
      <w:r>
        <w:t>No se entiende cual es el navegador propio</w:t>
      </w:r>
    </w:p>
  </w:comment>
  <w:comment w:id="617" w:author="Nahuel Defossé" w:date="2017-12-22T10:49:00Z" w:initials="ND">
    <w:p w14:paraId="4654B97A" w14:textId="566F4DC7" w:rsidR="001E32C0" w:rsidRDefault="001E32C0">
      <w:pPr>
        <w:pStyle w:val="Textocomentario"/>
      </w:pPr>
      <w:r>
        <w:rPr>
          <w:rStyle w:val="Refdecomentario"/>
        </w:rPr>
        <w:annotationRef/>
      </w:r>
      <w:r>
        <w:t>Por favor, no utilicen texto publicitario, en varias partes de la Tesis veo este tipo de redacción, que choca mucho.</w:t>
      </w:r>
    </w:p>
  </w:comment>
  <w:comment w:id="629" w:author="Nahuel Defossé" w:date="2017-12-22T10:53:00Z" w:initials="ND">
    <w:p w14:paraId="4168BD5A" w14:textId="155B3A16" w:rsidR="001E32C0" w:rsidRDefault="001E32C0">
      <w:pPr>
        <w:pStyle w:val="Textocomentario"/>
      </w:pPr>
      <w:r>
        <w:rPr>
          <w:rStyle w:val="Refdecomentario"/>
        </w:rPr>
        <w:annotationRef/>
      </w:r>
      <w:r>
        <w:t>Como se puede descargar, no era una aplicación web?</w:t>
      </w:r>
    </w:p>
  </w:comment>
  <w:comment w:id="630" w:author="Nahuel Defossé" w:date="2017-12-22T10:53:00Z" w:initials="ND">
    <w:p w14:paraId="03DE57E3" w14:textId="03408C92" w:rsidR="001E32C0" w:rsidRDefault="001E32C0">
      <w:pPr>
        <w:pStyle w:val="Textocomentario"/>
      </w:pPr>
      <w:r>
        <w:rPr>
          <w:rStyle w:val="Refdecomentario"/>
        </w:rPr>
        <w:annotationRef/>
      </w:r>
      <w:r>
        <w:t>Me parece que es más MIT que Google, revisar artículo de la Wikipedia en Ingles</w:t>
      </w:r>
    </w:p>
  </w:comment>
  <w:comment w:id="675" w:author="Nahuel Defossé" w:date="2017-12-22T11:04:00Z" w:initials="ND">
    <w:p w14:paraId="0B67141D" w14:textId="657C0C6A" w:rsidR="001E32C0" w:rsidRDefault="001E32C0">
      <w:pPr>
        <w:pStyle w:val="Textocomentario"/>
      </w:pPr>
      <w:r>
        <w:rPr>
          <w:rStyle w:val="Refdecomentario"/>
        </w:rPr>
        <w:annotationRef/>
      </w:r>
      <w:r>
        <w:t>Definir</w:t>
      </w:r>
    </w:p>
  </w:comment>
  <w:comment w:id="676" w:author="Nahuel Defossé" w:date="2017-12-22T11:21:00Z" w:initials="ND">
    <w:p w14:paraId="2C6E4A85" w14:textId="5883E420" w:rsidR="001E32C0" w:rsidRDefault="001E32C0">
      <w:pPr>
        <w:pStyle w:val="Textocomentario"/>
      </w:pPr>
      <w:r>
        <w:rPr>
          <w:rStyle w:val="Refdecomentario"/>
        </w:rPr>
        <w:annotationRef/>
      </w:r>
      <w:r>
        <w:t>Definir</w:t>
      </w:r>
    </w:p>
  </w:comment>
  <w:comment w:id="677" w:author="Nahuel Defossé" w:date="2017-12-22T11:21:00Z" w:initials="ND">
    <w:p w14:paraId="5B084995" w14:textId="560368AC" w:rsidR="001E32C0" w:rsidRDefault="001E32C0">
      <w:pPr>
        <w:pStyle w:val="Textocomentario"/>
      </w:pPr>
      <w:r>
        <w:rPr>
          <w:rStyle w:val="Refdecomentario"/>
        </w:rPr>
        <w:annotationRef/>
      </w:r>
      <w:r>
        <w:t>Contra qué? Por qué?</w:t>
      </w:r>
    </w:p>
  </w:comment>
  <w:comment w:id="679" w:author="Nahuel Defossé" w:date="2017-12-22T11:22:00Z" w:initials="ND">
    <w:p w14:paraId="035BCA4C" w14:textId="1856220B" w:rsidR="001E32C0" w:rsidRDefault="001E32C0">
      <w:pPr>
        <w:pStyle w:val="Textocomentario"/>
      </w:pPr>
      <w:r>
        <w:rPr>
          <w:rStyle w:val="Refdecomentario"/>
        </w:rPr>
        <w:annotationRef/>
      </w:r>
      <w:r>
        <w:t>Esto debería ir más arriba</w:t>
      </w:r>
    </w:p>
  </w:comment>
  <w:comment w:id="680" w:author="Nahuel Defossé" w:date="2017-12-22T11:25:00Z" w:initials="ND">
    <w:p w14:paraId="704E69DF" w14:textId="4C5D584E" w:rsidR="001E32C0" w:rsidRDefault="001E32C0">
      <w:pPr>
        <w:pStyle w:val="Textocomentario"/>
      </w:pPr>
      <w:r>
        <w:rPr>
          <w:rStyle w:val="Refdecomentario"/>
        </w:rPr>
        <w:annotationRef/>
      </w:r>
      <w:r>
        <w:t xml:space="preserve">Estaría bueno que hagan referencia a </w:t>
      </w:r>
      <w:r>
        <w:rPr>
          <w:noProof/>
        </w:rPr>
        <w:t>a</w:t>
      </w:r>
    </w:p>
  </w:comment>
  <w:comment w:id="822" w:author="Nahuel Defossé" w:date="2017-12-22T11:57:00Z" w:initials="ND">
    <w:p w14:paraId="1EE8B71B" w14:textId="1095BDE8" w:rsidR="001E32C0" w:rsidRDefault="001E32C0">
      <w:pPr>
        <w:pStyle w:val="Textocomentario"/>
      </w:pPr>
      <w:r>
        <w:rPr>
          <w:rStyle w:val="Refdecomentario"/>
        </w:rPr>
        <w:annotationRef/>
      </w:r>
      <w:r>
        <w:rPr>
          <w:rStyle w:val="Refdecomentario"/>
        </w:rPr>
        <w:t>Faltaría hacer mención a libUV</w:t>
      </w:r>
    </w:p>
  </w:comment>
  <w:comment w:id="829" w:author="Nahuel Defossé" w:date="2017-12-22T11:59:00Z" w:initials="ND">
    <w:p w14:paraId="0A5987F1" w14:textId="179C2071" w:rsidR="001E32C0" w:rsidRDefault="001E32C0">
      <w:pPr>
        <w:pStyle w:val="Textocomentario"/>
      </w:pPr>
      <w:r>
        <w:rPr>
          <w:rStyle w:val="Refdecomentario"/>
        </w:rPr>
        <w:annotationRef/>
      </w:r>
      <w:r>
        <w:t>Esto está muy pobre.</w:t>
      </w:r>
    </w:p>
  </w:comment>
  <w:comment w:id="845" w:author="Nahuel Defossé" w:date="2017-12-22T12:05:00Z" w:initials="ND">
    <w:p w14:paraId="34A240EB" w14:textId="184AE139" w:rsidR="001E32C0" w:rsidRDefault="001E32C0">
      <w:pPr>
        <w:pStyle w:val="Textocomentario"/>
      </w:pPr>
      <w:r>
        <w:rPr>
          <w:rStyle w:val="Refdecomentario"/>
        </w:rPr>
        <w:annotationRef/>
      </w:r>
      <w:r>
        <w:t>Eval es un riesgo de seguridad generalmente. Hacer referencia a JSON.parse</w:t>
      </w:r>
    </w:p>
  </w:comment>
  <w:comment w:id="858" w:author="Nahuel Defossé" w:date="2017-12-22T12:08:00Z" w:initials="ND">
    <w:p w14:paraId="5D431C05" w14:textId="095A2D14" w:rsidR="001E32C0" w:rsidRDefault="001E32C0">
      <w:pPr>
        <w:pStyle w:val="Textocomentario"/>
      </w:pPr>
      <w:r>
        <w:rPr>
          <w:rStyle w:val="Refdecomentario"/>
        </w:rPr>
        <w:annotationRef/>
      </w:r>
      <w:r>
        <w:rPr>
          <w:rStyle w:val="Refdecomentario"/>
        </w:rPr>
        <w:t>Que están queriendo decir, que vende soporte. Ya corregí esto por soporte anteriormente, evaluen que quieren poner acá</w:t>
      </w:r>
    </w:p>
  </w:comment>
  <w:comment w:id="863" w:author="Nahuel Defossé" w:date="2017-12-22T12:10:00Z" w:initials="ND">
    <w:p w14:paraId="73A77273" w14:textId="69D78676" w:rsidR="001E32C0" w:rsidRDefault="001E32C0">
      <w:pPr>
        <w:pStyle w:val="Textocomentario"/>
      </w:pPr>
      <w:r>
        <w:rPr>
          <w:rStyle w:val="Refdecomentario"/>
        </w:rPr>
        <w:annotationRef/>
      </w:r>
      <w:r>
        <w:t>Usar referencias automáticas, la numeración puede cambiar</w:t>
      </w:r>
    </w:p>
  </w:comment>
  <w:comment w:id="869" w:author="Nahuel Defossé" w:date="2017-12-22T12:11:00Z" w:initials="ND">
    <w:p w14:paraId="51BEEC41" w14:textId="2441B12D" w:rsidR="001E32C0" w:rsidRDefault="001E32C0">
      <w:pPr>
        <w:pStyle w:val="Textocomentario"/>
      </w:pPr>
      <w:r>
        <w:rPr>
          <w:rStyle w:val="Refdecomentario"/>
        </w:rPr>
        <w:annotationRef/>
      </w:r>
      <w:r>
        <w:t>Si van a hablar de package.json, necesitamos explicar como funciona antes ,puede ser en la parte de MEAN.</w:t>
      </w:r>
    </w:p>
  </w:comment>
  <w:comment w:id="870" w:author="Nahuel Defossé" w:date="2017-12-22T12:12:00Z" w:initials="ND">
    <w:p w14:paraId="501B914B" w14:textId="74D36556" w:rsidR="001E32C0" w:rsidRDefault="001E32C0">
      <w:pPr>
        <w:pStyle w:val="Textocomentario"/>
      </w:pPr>
      <w:r>
        <w:rPr>
          <w:rStyle w:val="Refdecomentario"/>
        </w:rPr>
        <w:annotationRef/>
      </w:r>
      <w:r>
        <w:t>Monoespaciado</w:t>
      </w:r>
    </w:p>
  </w:comment>
  <w:comment w:id="871" w:author="Nahuel Defossé" w:date="2017-12-22T12:13:00Z" w:initials="ND">
    <w:p w14:paraId="038B9AEE" w14:textId="0FDCF88C" w:rsidR="001E32C0" w:rsidRDefault="001E32C0">
      <w:pPr>
        <w:pStyle w:val="Textocomentario"/>
      </w:pPr>
      <w:r>
        <w:rPr>
          <w:rStyle w:val="Refdecomentario"/>
        </w:rPr>
        <w:annotationRef/>
      </w:r>
      <w:r>
        <w:t xml:space="preserve">Ojo, que los lectores </w:t>
      </w:r>
    </w:p>
  </w:comment>
  <w:comment w:id="881" w:author="Nahuel Defossé" w:date="2017-12-22T12:15:00Z" w:initials="ND">
    <w:p w14:paraId="3B054376" w14:textId="16755213" w:rsidR="001E32C0" w:rsidRDefault="001E32C0">
      <w:pPr>
        <w:pStyle w:val="Textocomentario"/>
      </w:pPr>
      <w:r>
        <w:rPr>
          <w:rStyle w:val="Refdecomentario"/>
        </w:rPr>
        <w:annotationRef/>
      </w:r>
      <w:r>
        <w:t>No nos vayamos al pasto con la terminlogía, mejorar consistencia</w:t>
      </w:r>
    </w:p>
  </w:comment>
  <w:comment w:id="882" w:author="Nahuel Defossé" w:date="2017-12-22T12:23:00Z" w:initials="ND">
    <w:p w14:paraId="510E6A42" w14:textId="74231F61" w:rsidR="001E32C0" w:rsidRDefault="001E32C0">
      <w:pPr>
        <w:pStyle w:val="Textocomentario"/>
      </w:pPr>
      <w:r>
        <w:rPr>
          <w:rStyle w:val="Refdecomentario"/>
        </w:rPr>
        <w:annotationRef/>
      </w:r>
      <w:r>
        <w:t>Son códigos que vienen con los ejemplos, o son hechos por ustedes, no queda claro</w:t>
      </w:r>
    </w:p>
  </w:comment>
  <w:comment w:id="883" w:author="Nahuel Defossé" w:date="2017-12-22T12:23:00Z" w:initials="ND">
    <w:p w14:paraId="264C407C" w14:textId="3FECEE31" w:rsidR="001E32C0" w:rsidRDefault="001E32C0">
      <w:pPr>
        <w:pStyle w:val="Textocomentario"/>
      </w:pPr>
      <w:r>
        <w:rPr>
          <w:rStyle w:val="Refdecomentario"/>
        </w:rPr>
        <w:annotationRef/>
      </w:r>
      <w:r>
        <w:t>Falta una arquitectura, aunque sea inicial del SAR. Hasta ahora el lector no sabe que van a usar un Arduino Mega, ni para que…</w:t>
      </w:r>
    </w:p>
  </w:comment>
  <w:comment w:id="884" w:author="Nahuel Defossé" w:date="2017-12-22T12:41:00Z" w:initials="ND">
    <w:p w14:paraId="1847CC69" w14:textId="3E4C967A" w:rsidR="001E32C0" w:rsidRPr="00772445" w:rsidRDefault="001E32C0">
      <w:pPr>
        <w:pStyle w:val="Textocomentario"/>
      </w:pPr>
      <w:r>
        <w:rPr>
          <w:rStyle w:val="Refdecomentario"/>
        </w:rPr>
        <w:annotationRef/>
      </w:r>
      <w:r>
        <w:t xml:space="preserve">Este es  </w:t>
      </w:r>
      <w:hyperlink r:id="rId3" w:history="1">
        <w:r w:rsidRPr="00FB6D3A">
          <w:rPr>
            <w:rStyle w:val="Hipervnculo"/>
          </w:rPr>
          <w:t>https://github.com/firmata/ConfigurableFirmata</w:t>
        </w:r>
      </w:hyperlink>
      <w:r>
        <w:t xml:space="preserve"> ?</w:t>
      </w:r>
    </w:p>
  </w:comment>
  <w:comment w:id="885" w:author="Nahuel Defossé" w:date="2017-12-22T12:24:00Z" w:initials="ND">
    <w:p w14:paraId="6C965C1B" w14:textId="622D8C62" w:rsidR="001E32C0" w:rsidRDefault="001E32C0">
      <w:pPr>
        <w:pStyle w:val="Textocomentario"/>
      </w:pPr>
      <w:r>
        <w:rPr>
          <w:rStyle w:val="Refdecomentario"/>
        </w:rPr>
        <w:annotationRef/>
      </w:r>
      <w:r>
        <w:t>Igual que la nota anterior, no se sabe que arquitectura va a tener el SAR.</w:t>
      </w:r>
    </w:p>
  </w:comment>
  <w:comment w:id="917" w:author="Nahuel Defossé" w:date="2017-12-22T12:44:00Z" w:initials="ND">
    <w:p w14:paraId="7A7ED356" w14:textId="0550AFBF" w:rsidR="001E32C0" w:rsidRDefault="001E32C0">
      <w:pPr>
        <w:pStyle w:val="Textocomentario"/>
      </w:pPr>
      <w:r>
        <w:rPr>
          <w:rStyle w:val="Refdecomentario"/>
        </w:rPr>
        <w:annotationRef/>
      </w:r>
      <w:r>
        <w:t>Ejemplos?</w:t>
      </w:r>
    </w:p>
  </w:comment>
  <w:comment w:id="944" w:author="Nahuel Defossé" w:date="2017-12-22T12:50:00Z" w:initials="ND">
    <w:p w14:paraId="45668E3C" w14:textId="6E4A50DA" w:rsidR="001E32C0" w:rsidRDefault="001E32C0">
      <w:pPr>
        <w:pStyle w:val="Textocomentario"/>
      </w:pPr>
      <w:r>
        <w:rPr>
          <w:rStyle w:val="Refdecomentario"/>
        </w:rPr>
        <w:annotationRef/>
      </w:r>
      <w:r>
        <w:t>Referencia clickeable!</w:t>
      </w:r>
    </w:p>
  </w:comment>
  <w:comment w:id="946" w:author="Nahuel Defossé" w:date="2017-12-22T12:51:00Z" w:initials="ND">
    <w:p w14:paraId="0BFE99FF" w14:textId="6524C1EE" w:rsidR="001E32C0" w:rsidRDefault="001E32C0">
      <w:pPr>
        <w:pStyle w:val="Textocomentario"/>
      </w:pPr>
      <w:r>
        <w:rPr>
          <w:rStyle w:val="Refdecomentario"/>
        </w:rPr>
        <w:annotationRef/>
      </w:r>
      <w:r>
        <w:t>Me parece que sería más relevante la arquitectura, que el fabricante, debido a que se trata de ARM…</w:t>
      </w:r>
    </w:p>
  </w:comment>
  <w:comment w:id="947" w:author="Nahuel Defossé" w:date="2017-12-22T12:54:00Z" w:initials="ND">
    <w:p w14:paraId="3F2EDC07" w14:textId="20F842B3" w:rsidR="001E32C0" w:rsidRDefault="001E32C0">
      <w:pPr>
        <w:pStyle w:val="Textocomentario"/>
      </w:pPr>
      <w:r>
        <w:rPr>
          <w:rStyle w:val="Refdecomentario"/>
        </w:rPr>
        <w:annotationRef/>
      </w:r>
      <w:r>
        <w:rPr>
          <w:rStyle w:val="Refdecomentario"/>
        </w:rPr>
        <w:t>Me parece que esto es una conclusión más que una intro… La redacción está un poco abultada, separar en oraciones sencillas.</w:t>
      </w:r>
    </w:p>
  </w:comment>
  <w:comment w:id="948" w:author="Nahuel Defossé" w:date="2017-12-22T12:55:00Z" w:initials="ND">
    <w:p w14:paraId="25BA9286" w14:textId="4758FC3C" w:rsidR="001E32C0" w:rsidRDefault="001E32C0">
      <w:pPr>
        <w:pStyle w:val="Textocomentario"/>
      </w:pPr>
      <w:r>
        <w:rPr>
          <w:rStyle w:val="Refdecomentario"/>
        </w:rPr>
        <w:annotationRef/>
      </w:r>
      <w:r>
        <w:t xml:space="preserve">Ya concluyeron en el primer análisis, es un cierre precóz </w:t>
      </w:r>
    </w:p>
  </w:comment>
  <w:comment w:id="949" w:author="Nahuel Defossé" w:date="2017-12-22T12:56:00Z" w:initials="ND">
    <w:p w14:paraId="0AC50044" w14:textId="614FC0FD" w:rsidR="001E32C0" w:rsidRDefault="001E32C0">
      <w:pPr>
        <w:pStyle w:val="Textocomentario"/>
      </w:pPr>
      <w:r>
        <w:rPr>
          <w:rStyle w:val="Refdecomentario"/>
        </w:rPr>
        <w:annotationRef/>
      </w:r>
      <w:r>
        <w:t xml:space="preserve">Revisar la definición de curva de aprendizaje, es baja en vez de corta, </w:t>
      </w:r>
      <w:r w:rsidRPr="00CC6716">
        <w:t>https://es.wikipedia.org/wiki/Curva_de_aprendizaje</w:t>
      </w:r>
      <w:r>
        <w:t xml:space="preserve"> </w:t>
      </w:r>
    </w:p>
  </w:comment>
  <w:comment w:id="992" w:author="Nahuel Defossé" w:date="2017-12-22T13:03:00Z" w:initials="ND">
    <w:p w14:paraId="2835E329" w14:textId="25335607" w:rsidR="001E32C0" w:rsidRDefault="001E32C0">
      <w:pPr>
        <w:pStyle w:val="Textocomentario"/>
      </w:pPr>
      <w:r>
        <w:rPr>
          <w:rStyle w:val="Refdecomentario"/>
        </w:rPr>
        <w:annotationRef/>
      </w:r>
      <w:r>
        <w:t>Monoespaciado</w:t>
      </w:r>
    </w:p>
  </w:comment>
  <w:comment w:id="995" w:author="Nahuel Defossé" w:date="2017-12-22T13:03:00Z" w:initials="ND">
    <w:p w14:paraId="0251245F" w14:textId="152A22C0" w:rsidR="001E32C0" w:rsidRDefault="001E32C0">
      <w:pPr>
        <w:pStyle w:val="Textocomentario"/>
      </w:pPr>
      <w:r>
        <w:rPr>
          <w:rStyle w:val="Refdecomentario"/>
        </w:rPr>
        <w:annotationRef/>
      </w:r>
      <w:r>
        <w:rPr>
          <w:rStyle w:val="Refdecomentario"/>
        </w:rPr>
        <w:t>Habrá anexo de este dispostivo?</w:t>
      </w:r>
    </w:p>
  </w:comment>
  <w:comment w:id="996" w:author="Nahuel Defossé" w:date="2017-12-22T13:04:00Z" w:initials="ND">
    <w:p w14:paraId="2E463E90" w14:textId="131BA005" w:rsidR="001E32C0" w:rsidRDefault="001E32C0">
      <w:pPr>
        <w:pStyle w:val="Textocomentario"/>
      </w:pPr>
      <w:r>
        <w:rPr>
          <w:rStyle w:val="Refdecomentario"/>
        </w:rPr>
        <w:annotationRef/>
      </w:r>
      <w:r>
        <w:t>Mejorar redacción, evitar repeticiones de palabras.</w:t>
      </w:r>
    </w:p>
  </w:comment>
  <w:comment w:id="1008" w:author="Nahuel Defossé" w:date="2017-12-22T13:08:00Z" w:initials="ND">
    <w:p w14:paraId="18D90869" w14:textId="08882130" w:rsidR="001E32C0" w:rsidRDefault="001E32C0">
      <w:pPr>
        <w:pStyle w:val="Textocomentario"/>
      </w:pPr>
      <w:r>
        <w:rPr>
          <w:rStyle w:val="Refdecomentario"/>
        </w:rPr>
        <w:annotationRef/>
      </w:r>
      <w:r>
        <w:t>No entiendo</w:t>
      </w:r>
    </w:p>
  </w:comment>
  <w:comment w:id="1013" w:author="Nahuel Defossé" w:date="2017-12-22T13:10:00Z" w:initials="ND">
    <w:p w14:paraId="13391D69" w14:textId="203F407E" w:rsidR="001E32C0" w:rsidRDefault="001E32C0">
      <w:pPr>
        <w:pStyle w:val="Textocomentario"/>
      </w:pPr>
      <w:r>
        <w:rPr>
          <w:rStyle w:val="Refdecomentario"/>
        </w:rPr>
        <w:annotationRef/>
      </w:r>
      <w:r>
        <w:t>Nunca se habló de las dificultades</w:t>
      </w:r>
    </w:p>
  </w:comment>
  <w:comment w:id="1014" w:author="Nahuel Defossé" w:date="2017-12-22T13:10:00Z" w:initials="ND">
    <w:p w14:paraId="41546EB2" w14:textId="2CA49185" w:rsidR="001E32C0" w:rsidRDefault="001E32C0">
      <w:pPr>
        <w:pStyle w:val="Textocomentario"/>
      </w:pPr>
      <w:r>
        <w:rPr>
          <w:rStyle w:val="Refdecomentario"/>
        </w:rPr>
        <w:annotationRef/>
      </w:r>
      <w:r>
        <w:t>NO vendría mal hacer referencia a las imágenes :D</w:t>
      </w:r>
    </w:p>
  </w:comment>
  <w:comment w:id="1015" w:author="Nahuel Defossé" w:date="2017-12-22T13:12:00Z" w:initials="ND">
    <w:p w14:paraId="63F07EB2" w14:textId="12E45044" w:rsidR="001E32C0" w:rsidRDefault="001E32C0">
      <w:pPr>
        <w:pStyle w:val="Textocomentario"/>
      </w:pPr>
      <w:r>
        <w:rPr>
          <w:rStyle w:val="Refdecomentario"/>
        </w:rPr>
        <w:annotationRef/>
      </w:r>
      <w:r>
        <w:rPr>
          <w:rStyle w:val="Refdecomentario"/>
        </w:rPr>
        <w:t>Corregí el titulo en función del primer bullet, es cierto que todos se descartaron?</w:t>
      </w:r>
    </w:p>
  </w:comment>
  <w:comment w:id="1029" w:author="Nahuel Defossé" w:date="2017-12-22T13:13:00Z" w:initials="ND">
    <w:p w14:paraId="2FEBA32C" w14:textId="42051AC3" w:rsidR="001E32C0" w:rsidRDefault="001E32C0">
      <w:pPr>
        <w:pStyle w:val="Textocomentario"/>
      </w:pPr>
      <w:r>
        <w:rPr>
          <w:rStyle w:val="Refdecomentario"/>
        </w:rPr>
        <w:annotationRef/>
      </w:r>
      <w:r>
        <w:t xml:space="preserve">Gráfico! </w:t>
      </w:r>
    </w:p>
  </w:comment>
  <w:comment w:id="1032" w:author="Nahuel Defossé" w:date="2017-12-22T13:17:00Z" w:initials="ND">
    <w:p w14:paraId="5CE87343" w14:textId="7F88D211" w:rsidR="001E32C0" w:rsidRDefault="001E32C0">
      <w:pPr>
        <w:pStyle w:val="Textocomentario"/>
      </w:pPr>
      <w:r>
        <w:rPr>
          <w:rStyle w:val="Refdecomentario"/>
        </w:rPr>
        <w:annotationRef/>
      </w:r>
      <w:r>
        <w:t>Gráfico de los 3 nieveles, o croquis</w:t>
      </w:r>
    </w:p>
  </w:comment>
  <w:comment w:id="1033" w:author="Nahuel Defossé" w:date="2017-12-22T13:16:00Z" w:initials="ND">
    <w:p w14:paraId="5FEEA7AA" w14:textId="45C07D65" w:rsidR="001E32C0" w:rsidRDefault="001E32C0">
      <w:pPr>
        <w:pStyle w:val="Textocomentario"/>
      </w:pPr>
      <w:r>
        <w:rPr>
          <w:rStyle w:val="Refdecomentario"/>
        </w:rPr>
        <w:annotationRef/>
      </w:r>
      <w:r>
        <w:t xml:space="preserve">Explicar qué es </w:t>
      </w:r>
    </w:p>
  </w:comment>
  <w:comment w:id="1060" w:author="Nahuel Defossé" w:date="2017-12-22T13:22:00Z" w:initials="ND">
    <w:p w14:paraId="06C2249A" w14:textId="02F274F3" w:rsidR="001E32C0" w:rsidRDefault="001E32C0">
      <w:pPr>
        <w:pStyle w:val="Textocomentario"/>
      </w:pPr>
      <w:r>
        <w:rPr>
          <w:rStyle w:val="Refdecomentario"/>
        </w:rPr>
        <w:annotationRef/>
      </w:r>
      <w:r>
        <w:t>Qué es el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4A6D1" w15:done="0"/>
  <w15:commentEx w15:paraId="47BEC0A8" w15:done="0"/>
  <w15:commentEx w15:paraId="6F687CE7" w15:done="0"/>
  <w15:commentEx w15:paraId="50B6B45C" w15:done="0"/>
  <w15:commentEx w15:paraId="536BDACC" w15:done="0"/>
  <w15:commentEx w15:paraId="0C6102B0" w15:done="0"/>
  <w15:commentEx w15:paraId="473E75D7" w15:done="0"/>
  <w15:commentEx w15:paraId="692FB46F" w15:done="0"/>
  <w15:commentEx w15:paraId="24E98AE8" w15:done="0"/>
  <w15:commentEx w15:paraId="1F29D6E9" w15:done="0"/>
  <w15:commentEx w15:paraId="3F694DF3" w15:done="0"/>
  <w15:commentEx w15:paraId="62CBBF4D" w15:done="0"/>
  <w15:commentEx w15:paraId="077F4C76" w15:done="0"/>
  <w15:commentEx w15:paraId="3288BD1E" w15:done="0"/>
  <w15:commentEx w15:paraId="220A4FE1" w15:done="0"/>
  <w15:commentEx w15:paraId="1219E957" w15:done="0"/>
  <w15:commentEx w15:paraId="1CF3720F" w15:done="0"/>
  <w15:commentEx w15:paraId="78A993AC" w15:done="0"/>
  <w15:commentEx w15:paraId="7C4856EC" w15:done="0"/>
  <w15:commentEx w15:paraId="1ABE0B1C" w15:done="0"/>
  <w15:commentEx w15:paraId="7546D8D7" w15:done="0"/>
  <w15:commentEx w15:paraId="48DC0C2F" w15:done="0"/>
  <w15:commentEx w15:paraId="07E4797D" w15:done="0"/>
  <w15:commentEx w15:paraId="5A2247D4" w15:done="0"/>
  <w15:commentEx w15:paraId="138ADC00" w15:done="0"/>
  <w15:commentEx w15:paraId="341526F4" w15:done="0"/>
  <w15:commentEx w15:paraId="7E95ED1E" w15:done="0"/>
  <w15:commentEx w15:paraId="212BAF6F" w15:done="0"/>
  <w15:commentEx w15:paraId="55DE9A46" w15:done="0"/>
  <w15:commentEx w15:paraId="24AE780F" w15:done="0"/>
  <w15:commentEx w15:paraId="5873B97F" w15:done="0"/>
  <w15:commentEx w15:paraId="2CF4E44A" w15:done="0"/>
  <w15:commentEx w15:paraId="3918C091" w15:done="0"/>
  <w15:commentEx w15:paraId="572B10C1" w15:done="0"/>
  <w15:commentEx w15:paraId="7CBD690D" w15:done="0"/>
  <w15:commentEx w15:paraId="2B844DD0" w15:done="0"/>
  <w15:commentEx w15:paraId="1EA884A2" w15:done="0"/>
  <w15:commentEx w15:paraId="57C62A63" w15:done="0"/>
  <w15:commentEx w15:paraId="0ABAA560" w15:done="0"/>
  <w15:commentEx w15:paraId="43B0288F" w15:done="0"/>
  <w15:commentEx w15:paraId="1CE73D18" w15:done="0"/>
  <w15:commentEx w15:paraId="4E85B48D" w15:done="0"/>
  <w15:commentEx w15:paraId="2AB082B4" w15:done="0"/>
  <w15:commentEx w15:paraId="1D7D89F7" w15:done="0"/>
  <w15:commentEx w15:paraId="5E7F2C84" w15:done="0"/>
  <w15:commentEx w15:paraId="4AE4010E" w15:done="0"/>
  <w15:commentEx w15:paraId="6C2905F6" w15:done="0"/>
  <w15:commentEx w15:paraId="14012DB0" w15:done="0"/>
  <w15:commentEx w15:paraId="32C1A5D2" w15:done="0"/>
  <w15:commentEx w15:paraId="16DB64F6" w15:done="0"/>
  <w15:commentEx w15:paraId="663E9A02" w15:done="0"/>
  <w15:commentEx w15:paraId="27C822C4" w15:done="0"/>
  <w15:commentEx w15:paraId="20400CAF" w15:done="0"/>
  <w15:commentEx w15:paraId="1D845627" w15:done="0"/>
  <w15:commentEx w15:paraId="54D83AD1" w15:done="0"/>
  <w15:commentEx w15:paraId="5619FC5C" w15:done="0"/>
  <w15:commentEx w15:paraId="2C481C24" w15:done="0"/>
  <w15:commentEx w15:paraId="5B4016AC" w15:done="0"/>
  <w15:commentEx w15:paraId="21C3ED61" w15:done="0"/>
  <w15:commentEx w15:paraId="49A63384" w15:done="0"/>
  <w15:commentEx w15:paraId="30FBB907" w15:done="0"/>
  <w15:commentEx w15:paraId="10D673C4" w15:done="0"/>
  <w15:commentEx w15:paraId="75B150E3" w15:done="0"/>
  <w15:commentEx w15:paraId="48863ABF" w15:done="0"/>
  <w15:commentEx w15:paraId="701DE575" w15:done="0"/>
  <w15:commentEx w15:paraId="66A2E00E" w15:done="0"/>
  <w15:commentEx w15:paraId="2002942D" w15:done="0"/>
  <w15:commentEx w15:paraId="4654B97A" w15:done="0"/>
  <w15:commentEx w15:paraId="4168BD5A" w15:done="0"/>
  <w15:commentEx w15:paraId="03DE57E3" w15:done="0"/>
  <w15:commentEx w15:paraId="0B67141D" w15:done="0"/>
  <w15:commentEx w15:paraId="2C6E4A85" w15:done="0"/>
  <w15:commentEx w15:paraId="5B084995" w15:done="0"/>
  <w15:commentEx w15:paraId="035BCA4C" w15:done="0"/>
  <w15:commentEx w15:paraId="704E69DF" w15:done="0"/>
  <w15:commentEx w15:paraId="1EE8B71B" w15:done="0"/>
  <w15:commentEx w15:paraId="0A5987F1" w15:done="0"/>
  <w15:commentEx w15:paraId="34A240EB" w15:done="0"/>
  <w15:commentEx w15:paraId="5D431C05" w15:done="0"/>
  <w15:commentEx w15:paraId="73A77273" w15:done="0"/>
  <w15:commentEx w15:paraId="51BEEC41" w15:done="0"/>
  <w15:commentEx w15:paraId="501B914B" w15:done="0"/>
  <w15:commentEx w15:paraId="038B9AEE" w15:done="0"/>
  <w15:commentEx w15:paraId="3B054376" w15:done="0"/>
  <w15:commentEx w15:paraId="510E6A42" w15:done="0"/>
  <w15:commentEx w15:paraId="264C407C" w15:done="0"/>
  <w15:commentEx w15:paraId="1847CC69" w15:done="0"/>
  <w15:commentEx w15:paraId="6C965C1B" w15:done="0"/>
  <w15:commentEx w15:paraId="7A7ED356" w15:done="0"/>
  <w15:commentEx w15:paraId="45668E3C" w15:done="0"/>
  <w15:commentEx w15:paraId="0BFE99FF" w15:done="0"/>
  <w15:commentEx w15:paraId="3F2EDC07" w15:done="0"/>
  <w15:commentEx w15:paraId="25BA9286" w15:done="0"/>
  <w15:commentEx w15:paraId="0AC50044" w15:done="0"/>
  <w15:commentEx w15:paraId="2835E329" w15:done="0"/>
  <w15:commentEx w15:paraId="0251245F" w15:done="0"/>
  <w15:commentEx w15:paraId="2E463E90" w15:done="0"/>
  <w15:commentEx w15:paraId="18D90869" w15:done="0"/>
  <w15:commentEx w15:paraId="13391D69" w15:done="0"/>
  <w15:commentEx w15:paraId="41546EB2" w15:done="0"/>
  <w15:commentEx w15:paraId="63F07EB2" w15:done="0"/>
  <w15:commentEx w15:paraId="2FEBA32C" w15:done="0"/>
  <w15:commentEx w15:paraId="5CE87343" w15:done="0"/>
  <w15:commentEx w15:paraId="5FEEA7AA" w15:done="0"/>
  <w15:commentEx w15:paraId="06C224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4A6D1" w16cid:durableId="1E010E78"/>
  <w16cid:commentId w16cid:paraId="47BEC0A8" w16cid:durableId="1E010E79"/>
  <w16cid:commentId w16cid:paraId="6F687CE7" w16cid:durableId="1E010E7A"/>
  <w16cid:commentId w16cid:paraId="50B6B45C" w16cid:durableId="1E010E7B"/>
  <w16cid:commentId w16cid:paraId="536BDACC" w16cid:durableId="1E010E7C"/>
  <w16cid:commentId w16cid:paraId="0C6102B0" w16cid:durableId="1E010E7D"/>
  <w16cid:commentId w16cid:paraId="473E75D7" w16cid:durableId="1E010E7E"/>
  <w16cid:commentId w16cid:paraId="692FB46F" w16cid:durableId="1E010E7F"/>
  <w16cid:commentId w16cid:paraId="24E98AE8" w16cid:durableId="1E010E80"/>
  <w16cid:commentId w16cid:paraId="1F29D6E9" w16cid:durableId="1E010E81"/>
  <w16cid:commentId w16cid:paraId="3F694DF3" w16cid:durableId="1E010E82"/>
  <w16cid:commentId w16cid:paraId="62CBBF4D" w16cid:durableId="1E010E83"/>
  <w16cid:commentId w16cid:paraId="077F4C76" w16cid:durableId="1E010E84"/>
  <w16cid:commentId w16cid:paraId="3288BD1E" w16cid:durableId="1E010E85"/>
  <w16cid:commentId w16cid:paraId="220A4FE1" w16cid:durableId="1E010E86"/>
  <w16cid:commentId w16cid:paraId="1219E957" w16cid:durableId="1E010E87"/>
  <w16cid:commentId w16cid:paraId="1CF3720F" w16cid:durableId="1E010E88"/>
  <w16cid:commentId w16cid:paraId="78A993AC" w16cid:durableId="1E010E89"/>
  <w16cid:commentId w16cid:paraId="7C4856EC" w16cid:durableId="1E010E8A"/>
  <w16cid:commentId w16cid:paraId="1ABE0B1C" w16cid:durableId="1E010E8B"/>
  <w16cid:commentId w16cid:paraId="7546D8D7" w16cid:durableId="1E010E8C"/>
  <w16cid:commentId w16cid:paraId="48DC0C2F" w16cid:durableId="1E010E8D"/>
  <w16cid:commentId w16cid:paraId="07E4797D" w16cid:durableId="1E010E8E"/>
  <w16cid:commentId w16cid:paraId="5A2247D4" w16cid:durableId="1E010E8F"/>
  <w16cid:commentId w16cid:paraId="138ADC00" w16cid:durableId="1E010E90"/>
  <w16cid:commentId w16cid:paraId="341526F4" w16cid:durableId="1E010E91"/>
  <w16cid:commentId w16cid:paraId="7E95ED1E" w16cid:durableId="1E010E92"/>
  <w16cid:commentId w16cid:paraId="212BAF6F" w16cid:durableId="1E010E93"/>
  <w16cid:commentId w16cid:paraId="55DE9A46" w16cid:durableId="1E010E94"/>
  <w16cid:commentId w16cid:paraId="24AE780F" w16cid:durableId="1E010E95"/>
  <w16cid:commentId w16cid:paraId="5873B97F" w16cid:durableId="1E010E96"/>
  <w16cid:commentId w16cid:paraId="2CF4E44A" w16cid:durableId="1E010E97"/>
  <w16cid:commentId w16cid:paraId="3918C091" w16cid:durableId="1E010E98"/>
  <w16cid:commentId w16cid:paraId="572B10C1" w16cid:durableId="1E010E99"/>
  <w16cid:commentId w16cid:paraId="7CBD690D" w16cid:durableId="1E010E9A"/>
  <w16cid:commentId w16cid:paraId="2B844DD0" w16cid:durableId="1E010E9B"/>
  <w16cid:commentId w16cid:paraId="1EA884A2" w16cid:durableId="1E010E9C"/>
  <w16cid:commentId w16cid:paraId="57C62A63" w16cid:durableId="1E010E9D"/>
  <w16cid:commentId w16cid:paraId="0ABAA560" w16cid:durableId="1E010E9E"/>
  <w16cid:commentId w16cid:paraId="43B0288F" w16cid:durableId="1E010E9F"/>
  <w16cid:commentId w16cid:paraId="1CE73D18" w16cid:durableId="1E010EA0"/>
  <w16cid:commentId w16cid:paraId="4E85B48D" w16cid:durableId="1E010EA1"/>
  <w16cid:commentId w16cid:paraId="2AB082B4" w16cid:durableId="1E010EA2"/>
  <w16cid:commentId w16cid:paraId="1D7D89F7" w16cid:durableId="1E010EA3"/>
  <w16cid:commentId w16cid:paraId="5E7F2C84" w16cid:durableId="1E010EA4"/>
  <w16cid:commentId w16cid:paraId="4AE4010E" w16cid:durableId="1E010EA5"/>
  <w16cid:commentId w16cid:paraId="6C2905F6" w16cid:durableId="1E010EA6"/>
  <w16cid:commentId w16cid:paraId="14012DB0" w16cid:durableId="1E010EA7"/>
  <w16cid:commentId w16cid:paraId="32C1A5D2" w16cid:durableId="1E010EA8"/>
  <w16cid:commentId w16cid:paraId="16DB64F6" w16cid:durableId="1E010EA9"/>
  <w16cid:commentId w16cid:paraId="663E9A02" w16cid:durableId="1E010EAA"/>
  <w16cid:commentId w16cid:paraId="27C822C4" w16cid:durableId="1E010EAB"/>
  <w16cid:commentId w16cid:paraId="20400CAF" w16cid:durableId="1E010EAC"/>
  <w16cid:commentId w16cid:paraId="1D845627" w16cid:durableId="1E010EAD"/>
  <w16cid:commentId w16cid:paraId="54D83AD1" w16cid:durableId="1E010EAE"/>
  <w16cid:commentId w16cid:paraId="5619FC5C" w16cid:durableId="1E010EAF"/>
  <w16cid:commentId w16cid:paraId="2C481C24" w16cid:durableId="1E010EB0"/>
  <w16cid:commentId w16cid:paraId="5B4016AC" w16cid:durableId="1E010EB1"/>
  <w16cid:commentId w16cid:paraId="21C3ED61" w16cid:durableId="1E010EB2"/>
  <w16cid:commentId w16cid:paraId="49A63384" w16cid:durableId="1E010EB3"/>
  <w16cid:commentId w16cid:paraId="30FBB907" w16cid:durableId="1E010EB4"/>
  <w16cid:commentId w16cid:paraId="10D673C4" w16cid:durableId="1E010EB5"/>
  <w16cid:commentId w16cid:paraId="75B150E3" w16cid:durableId="1E010EB6"/>
  <w16cid:commentId w16cid:paraId="48863ABF" w16cid:durableId="1E010EB7"/>
  <w16cid:commentId w16cid:paraId="701DE575" w16cid:durableId="1E010EB8"/>
  <w16cid:commentId w16cid:paraId="66A2E00E" w16cid:durableId="1E010EB9"/>
  <w16cid:commentId w16cid:paraId="2002942D" w16cid:durableId="1E010EBA"/>
  <w16cid:commentId w16cid:paraId="4654B97A" w16cid:durableId="1E010EBB"/>
  <w16cid:commentId w16cid:paraId="4168BD5A" w16cid:durableId="1E010EBC"/>
  <w16cid:commentId w16cid:paraId="03DE57E3" w16cid:durableId="1E010EBD"/>
  <w16cid:commentId w16cid:paraId="0B67141D" w16cid:durableId="1E010EBE"/>
  <w16cid:commentId w16cid:paraId="2C6E4A85" w16cid:durableId="1E010EBF"/>
  <w16cid:commentId w16cid:paraId="5B084995" w16cid:durableId="1E010EC0"/>
  <w16cid:commentId w16cid:paraId="035BCA4C" w16cid:durableId="1E010EC1"/>
  <w16cid:commentId w16cid:paraId="704E69DF" w16cid:durableId="1E010EC2"/>
  <w16cid:commentId w16cid:paraId="1EE8B71B" w16cid:durableId="1E010EC3"/>
  <w16cid:commentId w16cid:paraId="0A5987F1" w16cid:durableId="1E010EC4"/>
  <w16cid:commentId w16cid:paraId="34A240EB" w16cid:durableId="1E010EC5"/>
  <w16cid:commentId w16cid:paraId="5D431C05" w16cid:durableId="1E010EC6"/>
  <w16cid:commentId w16cid:paraId="73A77273" w16cid:durableId="1E010EC7"/>
  <w16cid:commentId w16cid:paraId="51BEEC41" w16cid:durableId="1E010EC8"/>
  <w16cid:commentId w16cid:paraId="501B914B" w16cid:durableId="1E010EC9"/>
  <w16cid:commentId w16cid:paraId="038B9AEE" w16cid:durableId="1E010ECA"/>
  <w16cid:commentId w16cid:paraId="3B054376" w16cid:durableId="1E010ECB"/>
  <w16cid:commentId w16cid:paraId="510E6A42" w16cid:durableId="1E010ECC"/>
  <w16cid:commentId w16cid:paraId="264C407C" w16cid:durableId="1E010ECD"/>
  <w16cid:commentId w16cid:paraId="1847CC69" w16cid:durableId="1E010ECE"/>
  <w16cid:commentId w16cid:paraId="6C965C1B" w16cid:durableId="1E010ECF"/>
  <w16cid:commentId w16cid:paraId="7A7ED356" w16cid:durableId="1E010ED0"/>
  <w16cid:commentId w16cid:paraId="45668E3C" w16cid:durableId="1E010ED1"/>
  <w16cid:commentId w16cid:paraId="0BFE99FF" w16cid:durableId="1E010ED2"/>
  <w16cid:commentId w16cid:paraId="3F2EDC07" w16cid:durableId="1E010ED3"/>
  <w16cid:commentId w16cid:paraId="25BA9286" w16cid:durableId="1E010ED4"/>
  <w16cid:commentId w16cid:paraId="0AC50044" w16cid:durableId="1E010ED5"/>
  <w16cid:commentId w16cid:paraId="2835E329" w16cid:durableId="1E010ED6"/>
  <w16cid:commentId w16cid:paraId="0251245F" w16cid:durableId="1E010ED7"/>
  <w16cid:commentId w16cid:paraId="2E463E90" w16cid:durableId="1E010ED8"/>
  <w16cid:commentId w16cid:paraId="18D90869" w16cid:durableId="1E010ED9"/>
  <w16cid:commentId w16cid:paraId="13391D69" w16cid:durableId="1E010EDA"/>
  <w16cid:commentId w16cid:paraId="41546EB2" w16cid:durableId="1E010EDB"/>
  <w16cid:commentId w16cid:paraId="63F07EB2" w16cid:durableId="1E010EDC"/>
  <w16cid:commentId w16cid:paraId="2FEBA32C" w16cid:durableId="1E010EDD"/>
  <w16cid:commentId w16cid:paraId="5CE87343" w16cid:durableId="1E010EDE"/>
  <w16cid:commentId w16cid:paraId="5FEEA7AA" w16cid:durableId="1E010EDF"/>
  <w16cid:commentId w16cid:paraId="06C2249A" w16cid:durableId="1E010E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19F3F5" w14:textId="77777777" w:rsidR="00BE7346" w:rsidRDefault="00BE7346">
      <w:r>
        <w:separator/>
      </w:r>
    </w:p>
  </w:endnote>
  <w:endnote w:type="continuationSeparator" w:id="0">
    <w:p w14:paraId="30B75DC4" w14:textId="77777777" w:rsidR="00BE7346" w:rsidRDefault="00BE73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pple Color Emoji">
    <w:altName w:val="Calibri"/>
    <w:charset w:val="00"/>
    <w:family w:val="auto"/>
    <w:pitch w:val="fixed"/>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1E32C0"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1E32C0" w:rsidRDefault="001E32C0">
          <w:pPr>
            <w:pStyle w:val="Encabezado"/>
            <w:rPr>
              <w:caps/>
              <w:sz w:val="18"/>
            </w:rPr>
          </w:pPr>
        </w:p>
      </w:tc>
      <w:tc>
        <w:tcPr>
          <w:tcW w:w="3757" w:type="dxa"/>
          <w:shd w:val="clear" w:color="auto" w:fill="4472C4" w:themeFill="accent1"/>
          <w:tcMar>
            <w:top w:w="0" w:type="dxa"/>
            <w:bottom w:w="0" w:type="dxa"/>
          </w:tcMar>
        </w:tcPr>
        <w:p w14:paraId="1B91474B" w14:textId="77777777" w:rsidR="001E32C0" w:rsidRDefault="001E32C0">
          <w:pPr>
            <w:pStyle w:val="Encabezado"/>
            <w:jc w:val="right"/>
            <w:rPr>
              <w:caps/>
              <w:sz w:val="18"/>
            </w:rPr>
          </w:pPr>
        </w:p>
      </w:tc>
    </w:tr>
    <w:tr w:rsidR="001E32C0"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1E32C0" w:rsidRDefault="001E32C0">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14:paraId="5E558D19" w14:textId="502E8D45" w:rsidR="001E32C0" w:rsidRDefault="001E32C0">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682398" w:rsidRPr="00682398">
            <w:rPr>
              <w:caps/>
              <w:noProof/>
              <w:color w:val="808080" w:themeColor="background1" w:themeShade="80"/>
              <w:sz w:val="18"/>
              <w:szCs w:val="18"/>
              <w:lang w:val="es-ES"/>
            </w:rPr>
            <w:t>64</w:t>
          </w:r>
          <w:r>
            <w:rPr>
              <w:caps/>
              <w:color w:val="808080" w:themeColor="background1" w:themeShade="80"/>
              <w:sz w:val="18"/>
              <w:szCs w:val="18"/>
            </w:rPr>
            <w:fldChar w:fldCharType="end"/>
          </w:r>
        </w:p>
      </w:tc>
    </w:tr>
  </w:tbl>
  <w:p w14:paraId="54E3B2B5" w14:textId="77777777" w:rsidR="001E32C0" w:rsidRDefault="001E32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84452" w14:textId="77777777" w:rsidR="00BE7346" w:rsidRDefault="00BE7346">
      <w:r>
        <w:separator/>
      </w:r>
    </w:p>
  </w:footnote>
  <w:footnote w:type="continuationSeparator" w:id="0">
    <w:p w14:paraId="1D770E16" w14:textId="77777777" w:rsidR="00BE7346" w:rsidRDefault="00BE7346">
      <w:r>
        <w:continuationSeparator/>
      </w:r>
    </w:p>
  </w:footnote>
  <w:footnote w:id="1">
    <w:p w14:paraId="01EF539F" w14:textId="77777777" w:rsidR="001E32C0" w:rsidRDefault="001E32C0">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Person. Stuart Russell, Peter Norving 2da Ed. Pág. 57]</w:t>
      </w:r>
    </w:p>
  </w:footnote>
  <w:footnote w:id="2">
    <w:p w14:paraId="42B16BE0" w14:textId="77777777" w:rsidR="001E32C0" w:rsidRPr="00646568" w:rsidRDefault="001E32C0" w:rsidP="00C71751">
      <w:pPr>
        <w:rPr>
          <w:ins w:id="287" w:author="Nahuel Defossé" w:date="2017-12-10T21:03:00Z"/>
          <w:rFonts w:ascii="Arial" w:hAnsi="Arial" w:cs="Arial"/>
          <w:sz w:val="24"/>
          <w:szCs w:val="24"/>
        </w:rPr>
      </w:pPr>
      <w:ins w:id="288" w:author="Nahuel Defossé" w:date="2017-12-10T21:03:00Z">
        <w:r>
          <w:rPr>
            <w:rStyle w:val="Refdenotaalpie"/>
          </w:rPr>
          <w:footnoteRef/>
        </w:r>
        <w:r>
          <w:t xml:space="preserve"> </w:t>
        </w:r>
        <w:r w:rsidRPr="00646568">
          <w:rPr>
            <w:rFonts w:ascii="Arial" w:hAnsi="Arial" w:cs="Arial"/>
            <w:sz w:val="24"/>
            <w:szCs w:val="24"/>
          </w:rPr>
          <w:t>El uso de estos módulos queda en forma tentativa, dado que existen también en la Raspberry y su uso puede ser complementario.</w:t>
        </w:r>
      </w:ins>
    </w:p>
    <w:p w14:paraId="78F29FD4" w14:textId="58334A2C" w:rsidR="001E32C0" w:rsidRPr="00C71751" w:rsidRDefault="001E32C0">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1E32C0" w:rsidRDefault="001E32C0">
    <w:pPr>
      <w:pStyle w:val="Encabezado"/>
    </w:pPr>
    <w:r>
      <w:rPr>
        <w:noProof/>
        <w:lang w:val="es-ES_tradnl" w:eastAsia="es-ES_tradnl"/>
      </w:rPr>
      <mc:AlternateContent>
        <mc:Choice Requires="wps">
          <w:drawing>
            <wp:anchor distT="0" distB="0" distL="118745" distR="118745" simplePos="0" relativeHeight="251658752"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1E32C0" w:rsidRDefault="001E32C0">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2" style="position:absolute;left:0;text-align:left;margin-left:0;margin-top:0;width:451.45pt;height:21.65pt;z-index:-2516577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1E32C0" w:rsidRDefault="001E32C0">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DC911F1"/>
    <w:multiLevelType w:val="hybridMultilevel"/>
    <w:tmpl w:val="133E95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4"/>
  </w:num>
  <w:num w:numId="2">
    <w:abstractNumId w:val="12"/>
  </w:num>
  <w:num w:numId="3">
    <w:abstractNumId w:val="13"/>
  </w:num>
  <w:num w:numId="4">
    <w:abstractNumId w:val="10"/>
  </w:num>
  <w:num w:numId="5">
    <w:abstractNumId w:val="3"/>
  </w:num>
  <w:num w:numId="6">
    <w:abstractNumId w:val="21"/>
  </w:num>
  <w:num w:numId="7">
    <w:abstractNumId w:val="23"/>
  </w:num>
  <w:num w:numId="8">
    <w:abstractNumId w:val="14"/>
  </w:num>
  <w:num w:numId="9">
    <w:abstractNumId w:val="8"/>
  </w:num>
  <w:num w:numId="10">
    <w:abstractNumId w:val="2"/>
  </w:num>
  <w:num w:numId="11">
    <w:abstractNumId w:val="11"/>
  </w:num>
  <w:num w:numId="12">
    <w:abstractNumId w:val="16"/>
  </w:num>
  <w:num w:numId="13">
    <w:abstractNumId w:val="9"/>
  </w:num>
  <w:num w:numId="14">
    <w:abstractNumId w:val="20"/>
  </w:num>
  <w:num w:numId="15">
    <w:abstractNumId w:val="1"/>
  </w:num>
  <w:num w:numId="16">
    <w:abstractNumId w:val="19"/>
  </w:num>
  <w:num w:numId="17">
    <w:abstractNumId w:val="6"/>
  </w:num>
  <w:num w:numId="18">
    <w:abstractNumId w:val="0"/>
  </w:num>
  <w:num w:numId="19">
    <w:abstractNumId w:val="22"/>
  </w:num>
  <w:num w:numId="20">
    <w:abstractNumId w:val="17"/>
  </w:num>
  <w:num w:numId="21">
    <w:abstractNumId w:val="5"/>
  </w:num>
  <w:num w:numId="22">
    <w:abstractNumId w:val="15"/>
  </w:num>
  <w:num w:numId="23">
    <w:abstractNumId w:val="18"/>
  </w:num>
  <w:num w:numId="24">
    <w:abstractNumId w:val="4"/>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ahuel Defossé">
    <w15:presenceInfo w15:providerId="Windows Live" w15:userId="e3fadbb066e0b3df"/>
  </w15:person>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364DC"/>
    <w:rsid w:val="00044476"/>
    <w:rsid w:val="00054584"/>
    <w:rsid w:val="00063133"/>
    <w:rsid w:val="000665A2"/>
    <w:rsid w:val="000817BF"/>
    <w:rsid w:val="000A73C4"/>
    <w:rsid w:val="000B0A49"/>
    <w:rsid w:val="000C1998"/>
    <w:rsid w:val="000C3B39"/>
    <w:rsid w:val="00126B93"/>
    <w:rsid w:val="00146FF9"/>
    <w:rsid w:val="00165E39"/>
    <w:rsid w:val="0017267E"/>
    <w:rsid w:val="00186A4B"/>
    <w:rsid w:val="001872BC"/>
    <w:rsid w:val="0019110A"/>
    <w:rsid w:val="001A4A76"/>
    <w:rsid w:val="001A78D3"/>
    <w:rsid w:val="001B49FA"/>
    <w:rsid w:val="001C11FE"/>
    <w:rsid w:val="001D4DA9"/>
    <w:rsid w:val="001E32C0"/>
    <w:rsid w:val="001E4EE3"/>
    <w:rsid w:val="001E5D7D"/>
    <w:rsid w:val="001F130F"/>
    <w:rsid w:val="001F53D0"/>
    <w:rsid w:val="002113D4"/>
    <w:rsid w:val="00214F13"/>
    <w:rsid w:val="00222B70"/>
    <w:rsid w:val="00224885"/>
    <w:rsid w:val="00225E89"/>
    <w:rsid w:val="002319DD"/>
    <w:rsid w:val="002333AE"/>
    <w:rsid w:val="00235114"/>
    <w:rsid w:val="00236A45"/>
    <w:rsid w:val="00246091"/>
    <w:rsid w:val="002470EC"/>
    <w:rsid w:val="00261589"/>
    <w:rsid w:val="00286527"/>
    <w:rsid w:val="00294A12"/>
    <w:rsid w:val="002B5362"/>
    <w:rsid w:val="002E56D9"/>
    <w:rsid w:val="00314F9F"/>
    <w:rsid w:val="00362D11"/>
    <w:rsid w:val="00380002"/>
    <w:rsid w:val="003B30F6"/>
    <w:rsid w:val="003D2B3E"/>
    <w:rsid w:val="00403746"/>
    <w:rsid w:val="00406496"/>
    <w:rsid w:val="00417906"/>
    <w:rsid w:val="0043221E"/>
    <w:rsid w:val="00445EEB"/>
    <w:rsid w:val="004506BD"/>
    <w:rsid w:val="004533E2"/>
    <w:rsid w:val="00464F9E"/>
    <w:rsid w:val="00495E81"/>
    <w:rsid w:val="004B61D1"/>
    <w:rsid w:val="00514185"/>
    <w:rsid w:val="00536607"/>
    <w:rsid w:val="005459D9"/>
    <w:rsid w:val="005747C8"/>
    <w:rsid w:val="005777BC"/>
    <w:rsid w:val="005801D0"/>
    <w:rsid w:val="005A641A"/>
    <w:rsid w:val="005A7426"/>
    <w:rsid w:val="005C0756"/>
    <w:rsid w:val="0060652A"/>
    <w:rsid w:val="006109F5"/>
    <w:rsid w:val="00624CF8"/>
    <w:rsid w:val="00642EE1"/>
    <w:rsid w:val="00646568"/>
    <w:rsid w:val="00673E7D"/>
    <w:rsid w:val="00682398"/>
    <w:rsid w:val="006936B7"/>
    <w:rsid w:val="006C2FA0"/>
    <w:rsid w:val="006C746C"/>
    <w:rsid w:val="006D5CC6"/>
    <w:rsid w:val="006D653B"/>
    <w:rsid w:val="006E13CC"/>
    <w:rsid w:val="006E391D"/>
    <w:rsid w:val="006F3399"/>
    <w:rsid w:val="007044FB"/>
    <w:rsid w:val="00707C35"/>
    <w:rsid w:val="007257E5"/>
    <w:rsid w:val="007364F2"/>
    <w:rsid w:val="00737C49"/>
    <w:rsid w:val="00744251"/>
    <w:rsid w:val="007640BC"/>
    <w:rsid w:val="00772363"/>
    <w:rsid w:val="00772445"/>
    <w:rsid w:val="00776AEA"/>
    <w:rsid w:val="00793828"/>
    <w:rsid w:val="007A4D3B"/>
    <w:rsid w:val="007C5379"/>
    <w:rsid w:val="0080122B"/>
    <w:rsid w:val="00801308"/>
    <w:rsid w:val="0080447E"/>
    <w:rsid w:val="00827588"/>
    <w:rsid w:val="00830DFC"/>
    <w:rsid w:val="0083348D"/>
    <w:rsid w:val="00833621"/>
    <w:rsid w:val="0084385F"/>
    <w:rsid w:val="00844330"/>
    <w:rsid w:val="00882DCD"/>
    <w:rsid w:val="008831B2"/>
    <w:rsid w:val="00887CEE"/>
    <w:rsid w:val="00891E96"/>
    <w:rsid w:val="00894C5C"/>
    <w:rsid w:val="00894D02"/>
    <w:rsid w:val="008B1949"/>
    <w:rsid w:val="008B36AF"/>
    <w:rsid w:val="008B6A96"/>
    <w:rsid w:val="008B6B28"/>
    <w:rsid w:val="008C61FF"/>
    <w:rsid w:val="008C6DE2"/>
    <w:rsid w:val="008D2800"/>
    <w:rsid w:val="008D3897"/>
    <w:rsid w:val="008F3D32"/>
    <w:rsid w:val="00912E70"/>
    <w:rsid w:val="009379B8"/>
    <w:rsid w:val="009415C0"/>
    <w:rsid w:val="00974DCC"/>
    <w:rsid w:val="00983065"/>
    <w:rsid w:val="009870EE"/>
    <w:rsid w:val="009A779E"/>
    <w:rsid w:val="009B5E50"/>
    <w:rsid w:val="009E0758"/>
    <w:rsid w:val="00A05517"/>
    <w:rsid w:val="00A069B5"/>
    <w:rsid w:val="00A40C50"/>
    <w:rsid w:val="00A457C5"/>
    <w:rsid w:val="00A52599"/>
    <w:rsid w:val="00A60DBC"/>
    <w:rsid w:val="00AD7C85"/>
    <w:rsid w:val="00B3166B"/>
    <w:rsid w:val="00B4390A"/>
    <w:rsid w:val="00B4487F"/>
    <w:rsid w:val="00B531F8"/>
    <w:rsid w:val="00B53720"/>
    <w:rsid w:val="00B55A9D"/>
    <w:rsid w:val="00B62F21"/>
    <w:rsid w:val="00B87FE2"/>
    <w:rsid w:val="00B92710"/>
    <w:rsid w:val="00B961B5"/>
    <w:rsid w:val="00BB1A95"/>
    <w:rsid w:val="00BB44CB"/>
    <w:rsid w:val="00BB493A"/>
    <w:rsid w:val="00BB4B7E"/>
    <w:rsid w:val="00BD0593"/>
    <w:rsid w:val="00BD20C9"/>
    <w:rsid w:val="00BD2854"/>
    <w:rsid w:val="00BE7346"/>
    <w:rsid w:val="00BF0F17"/>
    <w:rsid w:val="00BF1458"/>
    <w:rsid w:val="00C1105C"/>
    <w:rsid w:val="00C14534"/>
    <w:rsid w:val="00C2212A"/>
    <w:rsid w:val="00C244FC"/>
    <w:rsid w:val="00C452CC"/>
    <w:rsid w:val="00C64F1C"/>
    <w:rsid w:val="00C70041"/>
    <w:rsid w:val="00C71751"/>
    <w:rsid w:val="00C72914"/>
    <w:rsid w:val="00CC4B6C"/>
    <w:rsid w:val="00CC6716"/>
    <w:rsid w:val="00CD7C0F"/>
    <w:rsid w:val="00CE0CE6"/>
    <w:rsid w:val="00CE5C56"/>
    <w:rsid w:val="00CF57F7"/>
    <w:rsid w:val="00D0593B"/>
    <w:rsid w:val="00D12008"/>
    <w:rsid w:val="00D132EB"/>
    <w:rsid w:val="00D14530"/>
    <w:rsid w:val="00D15376"/>
    <w:rsid w:val="00D34D61"/>
    <w:rsid w:val="00D35F33"/>
    <w:rsid w:val="00D80C93"/>
    <w:rsid w:val="00D96C8B"/>
    <w:rsid w:val="00DA0A17"/>
    <w:rsid w:val="00DB4C76"/>
    <w:rsid w:val="00DB7543"/>
    <w:rsid w:val="00DC00CE"/>
    <w:rsid w:val="00DC783E"/>
    <w:rsid w:val="00DE4CCD"/>
    <w:rsid w:val="00DF2BA5"/>
    <w:rsid w:val="00E36D15"/>
    <w:rsid w:val="00E37D5E"/>
    <w:rsid w:val="00E517EE"/>
    <w:rsid w:val="00E51D87"/>
    <w:rsid w:val="00E9050F"/>
    <w:rsid w:val="00E945C6"/>
    <w:rsid w:val="00EA0B66"/>
    <w:rsid w:val="00EB19E6"/>
    <w:rsid w:val="00EB5EEA"/>
    <w:rsid w:val="00EC0AED"/>
    <w:rsid w:val="00ED0BD0"/>
    <w:rsid w:val="00EE2990"/>
    <w:rsid w:val="00EF2AEA"/>
    <w:rsid w:val="00F06CD3"/>
    <w:rsid w:val="00F11528"/>
    <w:rsid w:val="00F3750F"/>
    <w:rsid w:val="00F54EE7"/>
    <w:rsid w:val="00FC6F5E"/>
    <w:rsid w:val="00FC725A"/>
    <w:rsid w:val="00FD36BA"/>
    <w:rsid w:val="00FD5CB2"/>
    <w:rsid w:val="00FD763E"/>
    <w:rsid w:val="00FE053D"/>
    <w:rsid w:val="00FF1BDF"/>
    <w:rsid w:val="00FF46D8"/>
    <w:rsid w:val="00FF476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firmata/ConfigurableFirmata" TargetMode="External"/><Relationship Id="rId2" Type="http://schemas.openxmlformats.org/officeDocument/2006/relationships/hyperlink" Target="http://apps.ucab.edu.ve/ingenieria/informatica/giiar/jiucabchristian.pdf" TargetMode="External"/><Relationship Id="rId1" Type="http://schemas.openxmlformats.org/officeDocument/2006/relationships/hyperlink" Target="https://trends.google.com/trends/explore?q=arduino,atmel,microchip%20pic,stm32,cortex%20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raspberrypi.org/" TargetMode="External"/><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39.png"/><Relationship Id="rId84" Type="http://schemas.openxmlformats.org/officeDocument/2006/relationships/image" Target="media/image60.jpeg"/><Relationship Id="rId138" Type="http://schemas.openxmlformats.org/officeDocument/2006/relationships/hyperlink" Target="https://developer.android.com/studio/index.html?hl=es-419" TargetMode="External"/><Relationship Id="rId107" Type="http://schemas.openxmlformats.org/officeDocument/2006/relationships/hyperlink" Target="http://www.eldiario.es/turing/BBC_micro-bit-utilizaran-escolares-Reino-Unido_0_411209780.html" TargetMode="External"/><Relationship Id="rId11" Type="http://schemas.openxmlformats.org/officeDocument/2006/relationships/image" Target="media/image2.png"/><Relationship Id="rId32" Type="http://schemas.openxmlformats.org/officeDocument/2006/relationships/hyperlink" Target="https://es.wikipedia.org/wiki/SDRAM" TargetMode="External"/><Relationship Id="rId53" Type="http://schemas.microsoft.com/office/2007/relationships/diagramDrawing" Target="diagrams/drawing1.xml"/><Relationship Id="rId74" Type="http://schemas.openxmlformats.org/officeDocument/2006/relationships/image" Target="media/image50.jpeg"/><Relationship Id="rId128" Type="http://schemas.openxmlformats.org/officeDocument/2006/relationships/hyperlink" Target="https://es.wikipedia.org/wiki/App_Inventor" TargetMode="External"/><Relationship Id="rId149" Type="http://schemas.openxmlformats.org/officeDocument/2006/relationships/hyperlink" Target="https://es.wikipedia.org/wiki/Python" TargetMode="External"/><Relationship Id="rId5" Type="http://schemas.openxmlformats.org/officeDocument/2006/relationships/webSettings" Target="webSettings.xml"/><Relationship Id="rId95" Type="http://schemas.openxmlformats.org/officeDocument/2006/relationships/hyperlink" Target="https://es.wikipedia.org/wiki/Arduino" TargetMode="Externa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40.png"/><Relationship Id="rId118" Type="http://schemas.openxmlformats.org/officeDocument/2006/relationships/hyperlink" Target="http://www.prometec.net/indice-raspberry-pi/" TargetMode="External"/><Relationship Id="rId139" Type="http://schemas.openxmlformats.org/officeDocument/2006/relationships/hyperlink" Target="https://guide.meteor.com/mobile.html" TargetMode="External"/><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hyperlink" Target="https://aprendiendoarduino.wordpress.com/2016/03/06/firmata/" TargetMode="External"/><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hyperlink" Target="https://es.wikipedia.org/w/index.php?title=VideoCore&amp;action=edit&amp;redlink=1" TargetMode="External"/><Relationship Id="rId38" Type="http://schemas.openxmlformats.org/officeDocument/2006/relationships/image" Target="media/image21.jpeg"/><Relationship Id="rId59" Type="http://schemas.openxmlformats.org/officeDocument/2006/relationships/image" Target="media/image35.png"/><Relationship Id="rId103" Type="http://schemas.openxmlformats.org/officeDocument/2006/relationships/hyperlink" Target="http://www.maestrosdelweb.com/mejores-plataformas-de-hardware-para-proyectos-diy/" TargetMode="External"/><Relationship Id="rId108" Type="http://schemas.openxmlformats.org/officeDocument/2006/relationships/hyperlink" Target="https://www.linuxadictos.com/raspberry-pi-moodle-una-plataforma-barata-e-learning.html" TargetMode="External"/><Relationship Id="rId124" Type="http://schemas.openxmlformats.org/officeDocument/2006/relationships/hyperlink" Target="https://es.wikipedia.org/wiki/Sistema_operativo_m%C3%B3vil" TargetMode="External"/><Relationship Id="rId129" Type="http://schemas.openxmlformats.org/officeDocument/2006/relationships/hyperlink" Target="https://software.intel.com/es-es/intel-xdk" TargetMode="External"/><Relationship Id="rId54" Type="http://schemas.openxmlformats.org/officeDocument/2006/relationships/image" Target="media/image32.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2.png"/><Relationship Id="rId96" Type="http://schemas.openxmlformats.org/officeDocument/2006/relationships/hyperlink" Target="https://es.wikipedia.org/wiki/Arduino" TargetMode="External"/><Relationship Id="rId140" Type="http://schemas.openxmlformats.org/officeDocument/2006/relationships/hyperlink" Target="https://es.wikipedia.org/wiki/MEAN" TargetMode="External"/><Relationship Id="rId145" Type="http://schemas.openxmlformats.org/officeDocument/2006/relationships/hyperlink" Target="http://johnny-five.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diagramData" Target="diagrams/data1.xml"/><Relationship Id="rId114" Type="http://schemas.openxmlformats.org/officeDocument/2006/relationships/hyperlink" Target="https://es.wikipedia.org/wiki/Processing" TargetMode="External"/><Relationship Id="rId119" Type="http://schemas.openxmlformats.org/officeDocument/2006/relationships/hyperlink" Target="https://www.raspberryshop.es/accesorios-raspberry-pi.php" TargetMode="External"/><Relationship Id="rId44" Type="http://schemas.openxmlformats.org/officeDocument/2006/relationships/image" Target="media/image27.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jpeg"/><Relationship Id="rId86" Type="http://schemas.openxmlformats.org/officeDocument/2006/relationships/diagramData" Target="diagrams/data2.xml"/><Relationship Id="rId130" Type="http://schemas.openxmlformats.org/officeDocument/2006/relationships/hyperlink" Target="https://es.wikipedia.org/wiki/Intel_XDK" TargetMode="External"/><Relationship Id="rId135" Type="http://schemas.openxmlformats.org/officeDocument/2006/relationships/hyperlink" Target="http://es.discovermeteor.com/chapters/introduction/" TargetMode="External"/><Relationship Id="rId151" Type="http://schemas.openxmlformats.org/officeDocument/2006/relationships/hyperlink" Target="http://elinux.org/RPi_BCM2835_GPIOs" TargetMode="External"/><Relationship Id="rId156" Type="http://schemas.microsoft.com/office/2011/relationships/people" Target="people.xml"/><Relationship Id="rId13" Type="http://schemas.openxmlformats.org/officeDocument/2006/relationships/image" Target="media/image4.png"/><Relationship Id="rId18" Type="http://schemas.microsoft.com/office/2011/relationships/commentsExtended" Target="commentsExtended.xml"/><Relationship Id="rId39" Type="http://schemas.openxmlformats.org/officeDocument/2006/relationships/image" Target="media/image22.jpeg"/><Relationship Id="rId109" Type="http://schemas.openxmlformats.org/officeDocument/2006/relationships/hyperlink" Target="http://misionesonline.net/2017/11/10/llegaron-los-kit-didacticos-trabajar-la-ensenanza-robotica-las-escuelas-misioneras/" TargetMode="External"/><Relationship Id="rId34" Type="http://schemas.openxmlformats.org/officeDocument/2006/relationships/image" Target="media/image17.png"/><Relationship Id="rId50" Type="http://schemas.openxmlformats.org/officeDocument/2006/relationships/diagramLayout" Target="diagrams/layout1.xml"/><Relationship Id="rId55" Type="http://schemas.openxmlformats.org/officeDocument/2006/relationships/hyperlink" Target="https://es.wikipedia.org/wiki/TypeScript" TargetMode="External"/><Relationship Id="rId76" Type="http://schemas.openxmlformats.org/officeDocument/2006/relationships/image" Target="media/image52.jpeg"/><Relationship Id="rId97" Type="http://schemas.openxmlformats.org/officeDocument/2006/relationships/hyperlink" Target="https://es.wikipedia.org/wiki/Rob%C3%B3tica" TargetMode="External"/><Relationship Id="rId104" Type="http://schemas.openxmlformats.org/officeDocument/2006/relationships/hyperlink" Target="http://www.educacontic.es/blog/robotica-educativa-con-arduino-en-el-aula-de-eso-incubegg-kubo-e-izar-galaktik-mertxe-j-badiola" TargetMode="External"/><Relationship Id="rId120" Type="http://schemas.openxmlformats.org/officeDocument/2006/relationships/hyperlink" Target="https://raspberryparatorpes.net/" TargetMode="External"/><Relationship Id="rId125" Type="http://schemas.openxmlformats.org/officeDocument/2006/relationships/hyperlink" Target="https://www.lancetalent.com/blog/tipos-de-aplicaciones-moviles-ventajas-inconvenientes/" TargetMode="External"/><Relationship Id="rId141" Type="http://schemas.openxmlformats.org/officeDocument/2006/relationships/hyperlink" Target="https://www.campusmvp.es/recursos/post/Que-es-el-stack-MEAN-y-como-escoger-el-mejor-para-ti.aspx" TargetMode="External"/><Relationship Id="rId146" Type="http://schemas.openxmlformats.org/officeDocument/2006/relationships/hyperlink" Target="https://github.com/rwaldron/johnny-five"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s://es.wikipedia.org/wiki/CPU" TargetMode="External"/><Relationship Id="rId24" Type="http://schemas.openxmlformats.org/officeDocument/2006/relationships/image" Target="media/image12.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2.png"/><Relationship Id="rId87" Type="http://schemas.openxmlformats.org/officeDocument/2006/relationships/diagramLayout" Target="diagrams/layout2.xml"/><Relationship Id="rId110" Type="http://schemas.openxmlformats.org/officeDocument/2006/relationships/hyperlink" Target="https://www.digikey.com/es/articles/techzone/2013/sep/beaglebone-black-brings-arduino-style-connectivity-simplicity-to-embedded-linux" TargetMode="External"/><Relationship Id="rId115" Type="http://schemas.openxmlformats.org/officeDocument/2006/relationships/hyperlink" Target="https://es.wikipedia.org/w/index.php?title=Wiring&amp;oldid=98682099" TargetMode="External"/><Relationship Id="rId131" Type="http://schemas.openxmlformats.org/officeDocument/2006/relationships/hyperlink" Target="http://www.phonegapspain.com/que-es-y-como-empezar-con-ionic-framework/" TargetMode="External"/><Relationship Id="rId136" Type="http://schemas.openxmlformats.org/officeDocument/2006/relationships/hyperlink" Target="http://docs.meteor.com/?_ga=2.115577542.131333140.1496787062-695334936.1496349438" TargetMode="External"/><Relationship Id="rId15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www.raspberrypi.org/documentation/usage/python/" TargetMode="External"/><Relationship Id="rId19" Type="http://schemas.microsoft.com/office/2016/09/relationships/commentsIds" Target="commentsIds.xml"/><Relationship Id="rId14" Type="http://schemas.openxmlformats.org/officeDocument/2006/relationships/image" Target="media/image5.png"/><Relationship Id="rId30" Type="http://schemas.openxmlformats.org/officeDocument/2006/relationships/hyperlink" Target="https://es.wikipedia.org/wiki/GPU" TargetMode="External"/><Relationship Id="rId35" Type="http://schemas.openxmlformats.org/officeDocument/2006/relationships/image" Target="media/image18.jpeg"/><Relationship Id="rId56" Type="http://schemas.openxmlformats.org/officeDocument/2006/relationships/image" Target="media/image33.png"/><Relationship Id="rId77" Type="http://schemas.openxmlformats.org/officeDocument/2006/relationships/image" Target="media/image53.jpeg"/><Relationship Id="rId100" Type="http://schemas.openxmlformats.org/officeDocument/2006/relationships/hyperlink" Target="https://es.wikipedia.org/wiki/Rob%C3%B3tica" TargetMode="External"/><Relationship Id="rId105" Type="http://schemas.openxmlformats.org/officeDocument/2006/relationships/hyperlink" Target="http://blogs.upm.es/observatoriogate/2017/02/01/arduino-en-la-programacion-y-robotica-educativa/" TargetMode="External"/><Relationship Id="rId126" Type="http://schemas.openxmlformats.org/officeDocument/2006/relationships/hyperlink" Target="https://www.yeeply.com/blog/apps-en-cualquier-dispositivo-desarrollo-de-aplicaciones-multiplataforma/" TargetMode="External"/><Relationship Id="rId147" Type="http://schemas.openxmlformats.org/officeDocument/2006/relationships/hyperlink" Target="https://aprendiendoarduino.wordpress.com/2016/03/06/firmata/" TargetMode="External"/><Relationship Id="rId8" Type="http://schemas.openxmlformats.org/officeDocument/2006/relationships/image" Target="media/image1.png"/><Relationship Id="rId51" Type="http://schemas.openxmlformats.org/officeDocument/2006/relationships/diagramQuickStyle" Target="diagrams/quickStyle1.xml"/><Relationship Id="rId72" Type="http://schemas.openxmlformats.org/officeDocument/2006/relationships/image" Target="media/image48.jpeg"/><Relationship Id="rId93" Type="http://schemas.openxmlformats.org/officeDocument/2006/relationships/image" Target="media/image64.png"/><Relationship Id="rId98" Type="http://schemas.openxmlformats.org/officeDocument/2006/relationships/hyperlink" Target="https://es.wikipedia.org/wiki/Aplicaci%C3%B3n_m%C3%B3vil" TargetMode="External"/><Relationship Id="rId121" Type="http://schemas.openxmlformats.org/officeDocument/2006/relationships/hyperlink" Target="https://raspberry-pi.xyz/" TargetMode="External"/><Relationship Id="rId142" Type="http://schemas.openxmlformats.org/officeDocument/2006/relationships/hyperlink" Target="https://es.wikipedia.org/wiki/JSON"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jpeg"/><Relationship Id="rId67" Type="http://schemas.openxmlformats.org/officeDocument/2006/relationships/image" Target="media/image43.png"/><Relationship Id="rId116" Type="http://schemas.openxmlformats.org/officeDocument/2006/relationships/hyperlink" Target="https://es.wikipedia.org/wiki/Raspberry_Pi" TargetMode="External"/><Relationship Id="rId137" Type="http://schemas.openxmlformats.org/officeDocument/2006/relationships/hyperlink" Target="https://guide.meteor.com/mobile.html" TargetMode="External"/><Relationship Id="rId20" Type="http://schemas.openxmlformats.org/officeDocument/2006/relationships/image" Target="media/image8.png"/><Relationship Id="rId41" Type="http://schemas.openxmlformats.org/officeDocument/2006/relationships/image" Target="media/image24.jpeg"/><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diagramQuickStyle" Target="diagrams/quickStyle2.xml"/><Relationship Id="rId111" Type="http://schemas.openxmlformats.org/officeDocument/2006/relationships/hyperlink" Target="https://www.xataka.com/especiales/guia-del-arduinomaniaco-todo-lo-que-necesitas-saber-sobre-arduino" TargetMode="External"/><Relationship Id="rId132" Type="http://schemas.openxmlformats.org/officeDocument/2006/relationships/hyperlink" Target="https://www.desarrolloweb.com/articulos/que-es-ionic2.html" TargetMode="External"/><Relationship Id="rId153" Type="http://schemas.openxmlformats.org/officeDocument/2006/relationships/hyperlink" Target="http://www.lavrsen.dk/foswiki/bin/view/Motion/WebHome" TargetMode="External"/><Relationship Id="rId15" Type="http://schemas.openxmlformats.org/officeDocument/2006/relationships/image" Target="media/image6.png"/><Relationship Id="rId36" Type="http://schemas.openxmlformats.org/officeDocument/2006/relationships/image" Target="media/image19.jpeg"/><Relationship Id="rId57" Type="http://schemas.openxmlformats.org/officeDocument/2006/relationships/hyperlink" Target="https://developers.google.com/v8/intro" TargetMode="External"/><Relationship Id="rId106" Type="http://schemas.openxmlformats.org/officeDocument/2006/relationships/hyperlink" Target="https://www.elconfidencial.com/tecnologia/2015-11-01/raspberry-pi-arduino-como-sacarle-partido-a-los-mini-ordenadores-low-cost_1076718/" TargetMode="External"/><Relationship Id="rId127" Type="http://schemas.openxmlformats.org/officeDocument/2006/relationships/hyperlink" Target="https://developer.android.com/studio/intro/index.html?hl=es-419" TargetMode="External"/><Relationship Id="rId10" Type="http://schemas.openxmlformats.org/officeDocument/2006/relationships/footer" Target="footer1.xml"/><Relationship Id="rId31" Type="http://schemas.openxmlformats.org/officeDocument/2006/relationships/hyperlink" Target="https://es.wikipedia.org/wiki/Procesamiento_digital_de_se%C3%B1ales" TargetMode="External"/><Relationship Id="rId52" Type="http://schemas.openxmlformats.org/officeDocument/2006/relationships/diagramColors" Target="diagrams/colors1.xml"/><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hyperlink" Target="http://es.wikipedia.org/wiki/Georreferenciaci&#243;n" TargetMode="External"/><Relationship Id="rId99" Type="http://schemas.openxmlformats.org/officeDocument/2006/relationships/hyperlink" Target="https://aprendiendoarduino.wordpress.com" TargetMode="External"/><Relationship Id="rId101" Type="http://schemas.openxmlformats.org/officeDocument/2006/relationships/hyperlink" Target="https://es.wikipedia.org/wiki/Robot" TargetMode="External"/><Relationship Id="rId122" Type="http://schemas.openxmlformats.org/officeDocument/2006/relationships/hyperlink" Target="https://www.consumidor.ftc.gov/articulos/s0018-aplicaciones-moviles-que-son-y-como-funcionan" TargetMode="External"/><Relationship Id="rId143" Type="http://schemas.openxmlformats.org/officeDocument/2006/relationships/hyperlink" Target="https://es.wikipedia.org/wiki/Angular_(framework)" TargetMode="External"/><Relationship Id="rId148" Type="http://schemas.openxmlformats.org/officeDocument/2006/relationships/hyperlink" Target="http://untitled.es/arduino-nodejs-johnny-fiv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diagramColors" Target="diagrams/colors2.xml"/><Relationship Id="rId112" Type="http://schemas.openxmlformats.org/officeDocument/2006/relationships/hyperlink" Target="https://aprendiendoarduino.wordpress.com/2015/03/22/que-es-el-hardware-libre/" TargetMode="External"/><Relationship Id="rId133" Type="http://schemas.openxmlformats.org/officeDocument/2006/relationships/hyperlink" Target="https://es.wikipedia.org/wiki/Apache_Cordova" TargetMode="External"/><Relationship Id="rId154" Type="http://schemas.openxmlformats.org/officeDocument/2006/relationships/hyperlink" Target="https://en.wikipedia.org/wiki/PM2_(software)" TargetMode="External"/><Relationship Id="rId16" Type="http://schemas.openxmlformats.org/officeDocument/2006/relationships/image" Target="media/image7.png"/><Relationship Id="rId37" Type="http://schemas.openxmlformats.org/officeDocument/2006/relationships/image" Target="media/image20.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hyperlink" Target="http://www.robotgroup.com.ar/" TargetMode="External"/><Relationship Id="rId123" Type="http://schemas.openxmlformats.org/officeDocument/2006/relationships/hyperlink" Target="https://es.wikipedia.org/wiki/Aplicaci%C3%B3n_m%C3%B3vil" TargetMode="External"/><Relationship Id="rId144" Type="http://schemas.openxmlformats.org/officeDocument/2006/relationships/hyperlink" Target="https://www.cloudexperto.com/academia/angular2-framework/curso-de-angular-2/" TargetMode="External"/><Relationship Id="rId90" Type="http://schemas.microsoft.com/office/2007/relationships/diagramDrawing" Target="diagrams/drawing2.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45.jpeg"/><Relationship Id="rId113" Type="http://schemas.openxmlformats.org/officeDocument/2006/relationships/hyperlink" Target="https://es.wikipedia.org/wiki/Arduino" TargetMode="External"/><Relationship Id="rId134" Type="http://schemas.openxmlformats.org/officeDocument/2006/relationships/hyperlink" Target="https://cordova.apache.org/docs/en/latest/guide/overview/index.html"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pt>
    <dgm:pt modelId="{5C54CCB3-67B2-4184-806C-F07E0D93D2EC}" type="pres">
      <dgm:prSet presAssocID="{5D4A7312-FFAC-401D-B462-E7AE09111D0A}"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B142A0A-FF0D-2A46-B070-08F7A26E6CAB}" type="presOf" srcId="{7862E5A5-C2BB-451B-A3EA-70B8B51D3242}" destId="{789B4EC4-AF93-4C35-90CE-4CF3A67A2388}" srcOrd="0" destOrd="0" presId="urn:microsoft.com/office/officeart/2005/8/layout/hierarchy6"/>
    <dgm:cxn modelId="{DB7C040F-C9B0-9E4B-97FB-3A0406638F62}" type="presOf" srcId="{EF6FD839-B8BA-4DE8-BD7C-E51F4C1D3DC5}" destId="{AE8B8585-76BB-4F20-A39A-21F89166A5E8}" srcOrd="0" destOrd="0" presId="urn:microsoft.com/office/officeart/2005/8/layout/hierarchy6"/>
    <dgm:cxn modelId="{0F090A19-E9B6-2249-B6AF-0BF7E229EFA5}" type="presOf" srcId="{C054D606-FB81-41B2-8E59-EDB600E21547}" destId="{2AD3F849-E85A-4BCA-883C-88E4F61C03B3}"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F17E820-DB3D-4D4F-849F-05088CAB6C3F}" type="presOf" srcId="{5447102C-28EB-4BEE-B036-5D641FF91A39}" destId="{C215BDB3-0BF2-4799-8A3B-8FC62D019B71}" srcOrd="0" destOrd="0" presId="urn:microsoft.com/office/officeart/2005/8/layout/hierarchy6"/>
    <dgm:cxn modelId="{F7FE8F22-1740-D441-AEC6-00CCA79E8499}" type="presOf" srcId="{41800345-DAC5-45BB-92C0-BEE08A76DC11}" destId="{1BAA974B-3E74-4A95-B31F-2F78FA3F0037}" srcOrd="0" destOrd="0" presId="urn:microsoft.com/office/officeart/2005/8/layout/hierarchy6"/>
    <dgm:cxn modelId="{6D638B23-9241-074D-8EAA-8A8399788EE0}" type="presOf" srcId="{5FC9AEBC-C7AD-45FE-A3A9-AC43BF7920C8}" destId="{068E79D4-0150-4F21-B792-73243A2B92AD}" srcOrd="0" destOrd="0" presId="urn:microsoft.com/office/officeart/2005/8/layout/hierarchy6"/>
    <dgm:cxn modelId="{13F71C28-5A91-114F-8A8A-FA23D92CA4AE}" type="presOf" srcId="{F80E5932-9427-47D8-B33B-73F8C3776EDD}" destId="{2F73316F-D2A9-4C3F-9A3C-B28E8740738F}"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09B9D137-0C9A-BA46-8605-A985ABF5127F}" type="presOf" srcId="{EF96B169-0D45-432B-8A73-C9EA7EB2BD9C}" destId="{B1D3C451-1112-4F00-8A81-10F7F2446AE2}"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2FA7865E-1572-B547-80D1-D83B13BE9FED}" type="presOf" srcId="{E304F27F-F78F-40A3-98BE-98A6171E7A3E}" destId="{FEC4F245-3EA5-4722-82E3-609BDEC02EBC}"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CFB9145F-77CF-B343-BF3F-D7F671F5CD43}" type="presOf" srcId="{8C84BC4A-433F-4C10-A813-882B35B9A694}" destId="{59339405-FEE0-4177-8E1E-EFD49E3382A8}" srcOrd="0" destOrd="0" presId="urn:microsoft.com/office/officeart/2005/8/layout/hierarchy6"/>
    <dgm:cxn modelId="{1314F263-52AB-5841-AB7A-6B1F677FDF58}" type="presOf" srcId="{F28BF8BF-8D1F-4179-A700-FE1896E75F2B}" destId="{21DF0819-5134-496A-AB03-B038EBF77C35}" srcOrd="0" destOrd="0" presId="urn:microsoft.com/office/officeart/2005/8/layout/hierarchy6"/>
    <dgm:cxn modelId="{9D5EF947-BBB8-D541-A55A-DC4E2F763D12}" type="presOf" srcId="{D1B8A72B-4588-4804-877E-143897B4B136}" destId="{3CD5EF88-497D-480A-8386-F9C57BFB387E}" srcOrd="0" destOrd="0" presId="urn:microsoft.com/office/officeart/2005/8/layout/hierarchy6"/>
    <dgm:cxn modelId="{FA173649-C86C-104A-A4C2-E16A2A635951}" type="presOf" srcId="{A7F151C1-40F9-4AEB-ADEB-BF8CBEF4386A}" destId="{DA3F1F50-53CC-45F0-B97B-F396CB880164}" srcOrd="0" destOrd="0" presId="urn:microsoft.com/office/officeart/2005/8/layout/hierarchy6"/>
    <dgm:cxn modelId="{24D2716D-E47D-CF4B-AA0B-52A717499390}" type="presOf" srcId="{D12B69C4-DAE8-44DD-8278-8E90AEB9EC40}" destId="{1268E670-8ADF-42B0-BD24-D84A6AC8FC75}" srcOrd="0" destOrd="0" presId="urn:microsoft.com/office/officeart/2005/8/layout/hierarchy6"/>
    <dgm:cxn modelId="{F1C0A870-AE68-AC4A-AF53-83270581EB5F}" type="presOf" srcId="{17446E0B-ABC5-45A9-B935-AEB88AC086C0}" destId="{58619D40-599D-44E9-8F80-62CC3A35C618}" srcOrd="0" destOrd="0" presId="urn:microsoft.com/office/officeart/2005/8/layout/hierarchy6"/>
    <dgm:cxn modelId="{6F2EC770-1B19-6345-A0B6-05EBAE6CAE8B}" type="presOf" srcId="{5617944B-FAB4-4107-9B6C-02D2FDE05010}" destId="{0ADCCCCB-8BF5-4B4F-9D72-74152C220B93}" srcOrd="0" destOrd="0" presId="urn:microsoft.com/office/officeart/2005/8/layout/hierarchy6"/>
    <dgm:cxn modelId="{2B473453-8771-B246-A8D3-6D08414FA9E2}" type="presOf" srcId="{F01C91A4-68BB-4F03-AB4A-2A4ABB04F3CB}" destId="{74F97833-5D73-4E4F-A80F-FC9734744822}" srcOrd="0" destOrd="0" presId="urn:microsoft.com/office/officeart/2005/8/layout/hierarchy6"/>
    <dgm:cxn modelId="{851A5E73-DADC-5B47-9CF8-8E8C90F06F6C}" type="presOf" srcId="{0CCABDB1-C410-4699-AC6D-5B1461A57B10}" destId="{E3C81AE3-4E02-46C6-99DA-965BE14A7647}" srcOrd="0" destOrd="0" presId="urn:microsoft.com/office/officeart/2005/8/layout/hierarchy6"/>
    <dgm:cxn modelId="{CDC75578-6736-5D4F-8FB2-5E59BCACC025}" type="presOf" srcId="{27553B14-FE0D-48C9-BD87-F21D6789ACB8}" destId="{EA1E6A2B-77F5-4835-A71E-ADBFB661A43B}" srcOrd="0" destOrd="0" presId="urn:microsoft.com/office/officeart/2005/8/layout/hierarchy6"/>
    <dgm:cxn modelId="{B2753F59-3AC3-F94A-8DDF-865F570D00F0}" type="presOf" srcId="{ECE59B93-A56F-43FD-8880-F3C4C460BCBD}" destId="{124E09C6-61C7-4F20-AEB8-1A13E319856C}"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C5D43B7F-AD37-E54E-9445-8A30451052E9}" type="presOf" srcId="{216774BC-C023-45C0-939D-980A49119584}" destId="{9543261B-12DF-47A9-98B3-0272886E0AE4}" srcOrd="0" destOrd="0" presId="urn:microsoft.com/office/officeart/2005/8/layout/hierarchy6"/>
    <dgm:cxn modelId="{7EB3AC88-B446-4823-95BE-566771D18277}" srcId="{5B21B32E-051C-4F60-ABD1-41BAE3C54820}" destId="{805D8F81-2A7F-49A3-BF75-99B9D82450FE}" srcOrd="0" destOrd="0" parTransId="{0CCABDB1-C410-4699-AC6D-5B1461A57B10}" sibTransId="{59A02AAF-EE42-47DE-8A1E-B8EE28A45D8B}"/>
    <dgm:cxn modelId="{D496D593-1578-4E41-9266-F8B28A99B1D3}" srcId="{41800345-DAC5-45BB-92C0-BEE08A76DC11}" destId="{A7F151C1-40F9-4AEB-ADEB-BF8CBEF4386A}" srcOrd="0" destOrd="0" parTransId="{7862E5A5-C2BB-451B-A3EA-70B8B51D3242}" sibTransId="{4FF2BEA6-9EBF-4FE6-A68E-26A4E3763AB9}"/>
    <dgm:cxn modelId="{9D3D959B-5E79-F94F-81A7-BD5A83B7DA01}" type="presOf" srcId="{59100914-678A-4E36-BF17-CB0F6B3C3DE2}" destId="{0CF60BD0-FC9A-439D-91BB-CB022353A1D7}" srcOrd="0" destOrd="0" presId="urn:microsoft.com/office/officeart/2005/8/layout/hierarchy6"/>
    <dgm:cxn modelId="{06B57C9E-F822-DF48-9EE4-73DE947E1C75}" type="presOf" srcId="{68F5F409-3BD5-4664-B19E-F2EB694E9249}" destId="{EE80FCCF-E1A3-4EB5-8194-CFF6B50249BA}" srcOrd="0" destOrd="0" presId="urn:microsoft.com/office/officeart/2005/8/layout/hierarchy6"/>
    <dgm:cxn modelId="{8AA9FC9E-77D0-A142-A143-EE67E4A93B50}" type="presOf" srcId="{805D8F81-2A7F-49A3-BF75-99B9D82450FE}" destId="{5C5EB3AE-E224-4CE6-AF75-727E0AADC8D4}"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060B47A5-384A-AD47-AA79-32EF847F95B5}" type="presOf" srcId="{3B44D526-0CED-4639-B091-640532A6D8F8}" destId="{BD2FB3EF-7DFE-46C3-9B07-94F512572D2A}" srcOrd="0" destOrd="0" presId="urn:microsoft.com/office/officeart/2005/8/layout/hierarchy6"/>
    <dgm:cxn modelId="{2A285AA6-7360-414B-9D43-A08FB8A0FF0A}" type="presOf" srcId="{3AADD106-3CAF-405D-8D79-05494BF41E79}" destId="{714E2285-4BF1-4EDA-9B38-DF14412B846F}"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60D944AD-45E5-0441-A753-056487F75F4D}" type="presOf" srcId="{8ECCBD2D-33A2-4731-918A-83392735BD96}" destId="{084F995E-15B0-42A1-B7DF-67BA4983250A}"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CBFC54C1-D46E-2743-B0FB-738B91F88E9B}" type="presOf" srcId="{D148909A-6A33-43E6-9A88-C8AC85F1F574}" destId="{5D288F7A-C74B-4414-9BD8-4095B58BF1CE}" srcOrd="0" destOrd="0" presId="urn:microsoft.com/office/officeart/2005/8/layout/hierarchy6"/>
    <dgm:cxn modelId="{A4E22DC4-B946-154F-8811-15E0F3233D1A}" type="presOf" srcId="{5490BFA2-1073-4FA2-9C6C-9C87E3AFB461}" destId="{24E905B3-4273-4E02-B234-3F89C5D94607}"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768DBDD2-2099-5540-BD61-1DE948958250}" type="presOf" srcId="{4F3AA406-A585-4214-A2C0-26D6CAD89BA9}" destId="{B4BDF7F5-C29A-4AAF-9A3E-61F49FF5ADC6}" srcOrd="0" destOrd="0" presId="urn:microsoft.com/office/officeart/2005/8/layout/hierarchy6"/>
    <dgm:cxn modelId="{E02101F2-A538-BC4F-995C-DD792B1F6B55}" type="presOf" srcId="{3E82906C-C3A7-4393-8B7A-C49435029FF8}" destId="{6C488A67-1951-4BC5-A7C8-DDD7FD7EE062}" srcOrd="0" destOrd="0" presId="urn:microsoft.com/office/officeart/2005/8/layout/hierarchy6"/>
    <dgm:cxn modelId="{9EB1FCF3-1C1F-8A4B-8A13-491920CD936E}" type="presOf" srcId="{5B21B32E-051C-4F60-ABD1-41BAE3C54820}" destId="{4EAE5F5C-F26B-47E1-B43C-9B4A1E1D5A48}"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02814533-AAC2-5F4C-B41E-57033825E598}" type="presParOf" srcId="{124E09C6-61C7-4F20-AEB8-1A13E319856C}" destId="{2A40740C-F75E-456F-8090-35A359EC1E01}" srcOrd="0" destOrd="0" presId="urn:microsoft.com/office/officeart/2005/8/layout/hierarchy6"/>
    <dgm:cxn modelId="{827DFAC8-D4F5-3D4A-A9B6-0A19880235F6}" type="presParOf" srcId="{2A40740C-F75E-456F-8090-35A359EC1E01}" destId="{F2A4E424-26ED-4FF9-AB8A-8AE84A303288}" srcOrd="0" destOrd="0" presId="urn:microsoft.com/office/officeart/2005/8/layout/hierarchy6"/>
    <dgm:cxn modelId="{C7E30A8B-B81C-834E-83A6-3744C7924E55}" type="presParOf" srcId="{F2A4E424-26ED-4FF9-AB8A-8AE84A303288}" destId="{3D284C3D-D041-43C2-B2A1-85C6CA48CE60}" srcOrd="0" destOrd="0" presId="urn:microsoft.com/office/officeart/2005/8/layout/hierarchy6"/>
    <dgm:cxn modelId="{B92BEA0A-E38F-C042-9353-6AFBE8797BF7}" type="presParOf" srcId="{3D284C3D-D041-43C2-B2A1-85C6CA48CE60}" destId="{2F73316F-D2A9-4C3F-9A3C-B28E8740738F}" srcOrd="0" destOrd="0" presId="urn:microsoft.com/office/officeart/2005/8/layout/hierarchy6"/>
    <dgm:cxn modelId="{45F6ECC4-8C03-BC42-8E59-9B844D214CBB}" type="presParOf" srcId="{3D284C3D-D041-43C2-B2A1-85C6CA48CE60}" destId="{5170C73E-81C1-47A5-989D-63632E5894C8}" srcOrd="1" destOrd="0" presId="urn:microsoft.com/office/officeart/2005/8/layout/hierarchy6"/>
    <dgm:cxn modelId="{EB182FA0-7405-5A4F-9ECB-D7E5F5CF675F}" type="presParOf" srcId="{5170C73E-81C1-47A5-989D-63632E5894C8}" destId="{2AD3F849-E85A-4BCA-883C-88E4F61C03B3}" srcOrd="0" destOrd="0" presId="urn:microsoft.com/office/officeart/2005/8/layout/hierarchy6"/>
    <dgm:cxn modelId="{E45A00E8-A986-0B4D-8104-CE5811F77C0C}" type="presParOf" srcId="{5170C73E-81C1-47A5-989D-63632E5894C8}" destId="{56304174-9AD3-410C-B75D-870856A285A4}" srcOrd="1" destOrd="0" presId="urn:microsoft.com/office/officeart/2005/8/layout/hierarchy6"/>
    <dgm:cxn modelId="{688C465B-AE6A-4544-A974-9C2EBE136941}" type="presParOf" srcId="{56304174-9AD3-410C-B75D-870856A285A4}" destId="{BD2FB3EF-7DFE-46C3-9B07-94F512572D2A}" srcOrd="0" destOrd="0" presId="urn:microsoft.com/office/officeart/2005/8/layout/hierarchy6"/>
    <dgm:cxn modelId="{05112983-10B5-E846-9685-0A57BD79B23A}" type="presParOf" srcId="{56304174-9AD3-410C-B75D-870856A285A4}" destId="{635376DA-772D-4DCB-AAB5-34B1FB5BA0BB}" srcOrd="1" destOrd="0" presId="urn:microsoft.com/office/officeart/2005/8/layout/hierarchy6"/>
    <dgm:cxn modelId="{A386908F-C195-0343-800B-B20D4D88CA1B}" type="presParOf" srcId="{635376DA-772D-4DCB-AAB5-34B1FB5BA0BB}" destId="{EE80FCCF-E1A3-4EB5-8194-CFF6B50249BA}" srcOrd="0" destOrd="0" presId="urn:microsoft.com/office/officeart/2005/8/layout/hierarchy6"/>
    <dgm:cxn modelId="{4DD0DD0E-B822-0B4F-A4B0-DC27689DCB36}" type="presParOf" srcId="{635376DA-772D-4DCB-AAB5-34B1FB5BA0BB}" destId="{AD18B222-ED21-48C3-A63B-9B2552E8CE3F}" srcOrd="1" destOrd="0" presId="urn:microsoft.com/office/officeart/2005/8/layout/hierarchy6"/>
    <dgm:cxn modelId="{61E49BEA-7E8E-334F-9A0C-0DDD90D6B1B2}" type="presParOf" srcId="{AD18B222-ED21-48C3-A63B-9B2552E8CE3F}" destId="{4EAE5F5C-F26B-47E1-B43C-9B4A1E1D5A48}" srcOrd="0" destOrd="0" presId="urn:microsoft.com/office/officeart/2005/8/layout/hierarchy6"/>
    <dgm:cxn modelId="{D83C951D-291E-4A41-8C95-F1F8ED3A4407}" type="presParOf" srcId="{AD18B222-ED21-48C3-A63B-9B2552E8CE3F}" destId="{42D3F0A3-50FB-421B-829B-9F6F6AF727E6}" srcOrd="1" destOrd="0" presId="urn:microsoft.com/office/officeart/2005/8/layout/hierarchy6"/>
    <dgm:cxn modelId="{B315536C-14A3-2442-90AB-4DEE549B81F2}" type="presParOf" srcId="{42D3F0A3-50FB-421B-829B-9F6F6AF727E6}" destId="{E3C81AE3-4E02-46C6-99DA-965BE14A7647}" srcOrd="0" destOrd="0" presId="urn:microsoft.com/office/officeart/2005/8/layout/hierarchy6"/>
    <dgm:cxn modelId="{FF7DD05E-CD4F-5D45-BC65-F18E3482C516}" type="presParOf" srcId="{42D3F0A3-50FB-421B-829B-9F6F6AF727E6}" destId="{4EF23E7C-1585-4BCB-A29F-799292D510B9}" srcOrd="1" destOrd="0" presId="urn:microsoft.com/office/officeart/2005/8/layout/hierarchy6"/>
    <dgm:cxn modelId="{46523D0D-CE1E-FD4D-95C5-B02C8C3F5480}" type="presParOf" srcId="{4EF23E7C-1585-4BCB-A29F-799292D510B9}" destId="{5C5EB3AE-E224-4CE6-AF75-727E0AADC8D4}" srcOrd="0" destOrd="0" presId="urn:microsoft.com/office/officeart/2005/8/layout/hierarchy6"/>
    <dgm:cxn modelId="{305B9AC4-3ADB-E24D-8AD0-5BCB34844861}" type="presParOf" srcId="{4EF23E7C-1585-4BCB-A29F-799292D510B9}" destId="{3253EBBA-722F-47B2-8096-B6BEFBCDE745}" srcOrd="1" destOrd="0" presId="urn:microsoft.com/office/officeart/2005/8/layout/hierarchy6"/>
    <dgm:cxn modelId="{229F025D-27CA-6942-AE85-243323123CB4}" type="presParOf" srcId="{42D3F0A3-50FB-421B-829B-9F6F6AF727E6}" destId="{59339405-FEE0-4177-8E1E-EFD49E3382A8}" srcOrd="2" destOrd="0" presId="urn:microsoft.com/office/officeart/2005/8/layout/hierarchy6"/>
    <dgm:cxn modelId="{1F143686-7063-6447-8093-8AE8977B983B}" type="presParOf" srcId="{42D3F0A3-50FB-421B-829B-9F6F6AF727E6}" destId="{0FAC1AAF-BD72-41FF-A448-B5C7E3CF9E90}" srcOrd="3" destOrd="0" presId="urn:microsoft.com/office/officeart/2005/8/layout/hierarchy6"/>
    <dgm:cxn modelId="{EC057EE2-13A8-BC43-80FD-D67611FECD81}" type="presParOf" srcId="{0FAC1AAF-BD72-41FF-A448-B5C7E3CF9E90}" destId="{6C488A67-1951-4BC5-A7C8-DDD7FD7EE062}" srcOrd="0" destOrd="0" presId="urn:microsoft.com/office/officeart/2005/8/layout/hierarchy6"/>
    <dgm:cxn modelId="{CA0FE660-A7C8-6942-9A36-2C11ACAD10E5}" type="presParOf" srcId="{0FAC1AAF-BD72-41FF-A448-B5C7E3CF9E90}" destId="{A06414F0-9B6D-4307-A895-4CF363F06F3C}" srcOrd="1" destOrd="0" presId="urn:microsoft.com/office/officeart/2005/8/layout/hierarchy6"/>
    <dgm:cxn modelId="{BA7D9341-492F-FB47-853C-4B90C5F18C42}" type="presParOf" srcId="{635376DA-772D-4DCB-AAB5-34B1FB5BA0BB}" destId="{24E905B3-4273-4E02-B234-3F89C5D94607}" srcOrd="2" destOrd="0" presId="urn:microsoft.com/office/officeart/2005/8/layout/hierarchy6"/>
    <dgm:cxn modelId="{1B79A2AF-FA85-164E-BCE3-3DB3B47815E4}" type="presParOf" srcId="{635376DA-772D-4DCB-AAB5-34B1FB5BA0BB}" destId="{975E1E75-D642-4AD8-9C52-40B676647EE6}" srcOrd="3" destOrd="0" presId="urn:microsoft.com/office/officeart/2005/8/layout/hierarchy6"/>
    <dgm:cxn modelId="{F7C77473-0DA9-A445-9AC9-B119987A4C8A}" type="presParOf" srcId="{975E1E75-D642-4AD8-9C52-40B676647EE6}" destId="{B4BDF7F5-C29A-4AAF-9A3E-61F49FF5ADC6}" srcOrd="0" destOrd="0" presId="urn:microsoft.com/office/officeart/2005/8/layout/hierarchy6"/>
    <dgm:cxn modelId="{47AA1707-331A-3D49-92A6-C864B7C81E3A}" type="presParOf" srcId="{975E1E75-D642-4AD8-9C52-40B676647EE6}" destId="{29B6FA4D-5A22-4414-B230-7DFE564C26D6}" srcOrd="1" destOrd="0" presId="urn:microsoft.com/office/officeart/2005/8/layout/hierarchy6"/>
    <dgm:cxn modelId="{1B85C212-85F1-6F47-A037-F3CC68D67335}" type="presParOf" srcId="{29B6FA4D-5A22-4414-B230-7DFE564C26D6}" destId="{714E2285-4BF1-4EDA-9B38-DF14412B846F}" srcOrd="0" destOrd="0" presId="urn:microsoft.com/office/officeart/2005/8/layout/hierarchy6"/>
    <dgm:cxn modelId="{A8D658DB-696E-B44B-9AAE-B44E1BB057B4}" type="presParOf" srcId="{29B6FA4D-5A22-4414-B230-7DFE564C26D6}" destId="{4C411F1A-C0EE-48CF-90A3-2DC008C56290}" srcOrd="1" destOrd="0" presId="urn:microsoft.com/office/officeart/2005/8/layout/hierarchy6"/>
    <dgm:cxn modelId="{870EA467-2D94-9F4B-AAC6-64FD77A6B507}" type="presParOf" srcId="{4C411F1A-C0EE-48CF-90A3-2DC008C56290}" destId="{3CD5EF88-497D-480A-8386-F9C57BFB387E}" srcOrd="0" destOrd="0" presId="urn:microsoft.com/office/officeart/2005/8/layout/hierarchy6"/>
    <dgm:cxn modelId="{39A89C92-3AC4-EF48-964D-2CB1A632D1B9}" type="presParOf" srcId="{4C411F1A-C0EE-48CF-90A3-2DC008C56290}" destId="{4933784E-B0A1-4266-9044-E5D73F315E9C}" srcOrd="1" destOrd="0" presId="urn:microsoft.com/office/officeart/2005/8/layout/hierarchy6"/>
    <dgm:cxn modelId="{83A199CA-66F5-1E4C-BE6C-32F5904C6226}" type="presParOf" srcId="{29B6FA4D-5A22-4414-B230-7DFE564C26D6}" destId="{0ADCCCCB-8BF5-4B4F-9D72-74152C220B93}" srcOrd="2" destOrd="0" presId="urn:microsoft.com/office/officeart/2005/8/layout/hierarchy6"/>
    <dgm:cxn modelId="{5666E297-FE2F-B64A-B86A-259251C156A4}" type="presParOf" srcId="{29B6FA4D-5A22-4414-B230-7DFE564C26D6}" destId="{0A839A87-1C1D-4989-AA36-1D04C8BFB474}" srcOrd="3" destOrd="0" presId="urn:microsoft.com/office/officeart/2005/8/layout/hierarchy6"/>
    <dgm:cxn modelId="{CF0986C2-E3B9-064E-9BDF-11D1F7C016E5}" type="presParOf" srcId="{0A839A87-1C1D-4989-AA36-1D04C8BFB474}" destId="{B1D3C451-1112-4F00-8A81-10F7F2446AE2}" srcOrd="0" destOrd="0" presId="urn:microsoft.com/office/officeart/2005/8/layout/hierarchy6"/>
    <dgm:cxn modelId="{E70D9597-81F7-DD4F-81F5-1049669B981E}" type="presParOf" srcId="{0A839A87-1C1D-4989-AA36-1D04C8BFB474}" destId="{D677FADE-4D3D-450C-A291-AF2515DA1AB5}" srcOrd="1" destOrd="0" presId="urn:microsoft.com/office/officeart/2005/8/layout/hierarchy6"/>
    <dgm:cxn modelId="{FDA75B34-734D-AF42-964A-5BDC29C349FF}" type="presParOf" srcId="{29B6FA4D-5A22-4414-B230-7DFE564C26D6}" destId="{1268E670-8ADF-42B0-BD24-D84A6AC8FC75}" srcOrd="4" destOrd="0" presId="urn:microsoft.com/office/officeart/2005/8/layout/hierarchy6"/>
    <dgm:cxn modelId="{487EB179-8E0D-C54D-B0ED-D631305F4D5C}" type="presParOf" srcId="{29B6FA4D-5A22-4414-B230-7DFE564C26D6}" destId="{D3205792-D66D-4CB5-932A-829F6F5CA1CB}" srcOrd="5" destOrd="0" presId="urn:microsoft.com/office/officeart/2005/8/layout/hierarchy6"/>
    <dgm:cxn modelId="{C6374133-7C37-584B-870E-E6F8AC8D2B41}" type="presParOf" srcId="{D3205792-D66D-4CB5-932A-829F6F5CA1CB}" destId="{58619D40-599D-44E9-8F80-62CC3A35C618}" srcOrd="0" destOrd="0" presId="urn:microsoft.com/office/officeart/2005/8/layout/hierarchy6"/>
    <dgm:cxn modelId="{7CB179D3-040B-CA47-B8EE-0F458ADFF1B9}" type="presParOf" srcId="{D3205792-D66D-4CB5-932A-829F6F5CA1CB}" destId="{D5E6434E-C3B6-437E-8E6E-FFFB2C7DD5D6}" srcOrd="1" destOrd="0" presId="urn:microsoft.com/office/officeart/2005/8/layout/hierarchy6"/>
    <dgm:cxn modelId="{67CB319E-D8CF-984D-8503-33B121507573}" type="presParOf" srcId="{29B6FA4D-5A22-4414-B230-7DFE564C26D6}" destId="{084F995E-15B0-42A1-B7DF-67BA4983250A}" srcOrd="6" destOrd="0" presId="urn:microsoft.com/office/officeart/2005/8/layout/hierarchy6"/>
    <dgm:cxn modelId="{E7C147FD-670D-9F46-A255-2E8E945F480E}" type="presParOf" srcId="{29B6FA4D-5A22-4414-B230-7DFE564C26D6}" destId="{86046D33-8A62-4CDF-87C0-6D5621D39D58}" srcOrd="7" destOrd="0" presId="urn:microsoft.com/office/officeart/2005/8/layout/hierarchy6"/>
    <dgm:cxn modelId="{A5A1371E-1055-FC4E-9DA1-5AD5B4474232}" type="presParOf" srcId="{86046D33-8A62-4CDF-87C0-6D5621D39D58}" destId="{5D288F7A-C74B-4414-9BD8-4095B58BF1CE}" srcOrd="0" destOrd="0" presId="urn:microsoft.com/office/officeart/2005/8/layout/hierarchy6"/>
    <dgm:cxn modelId="{01A8156D-A1D1-7144-86D6-0BFC9B7393F1}" type="presParOf" srcId="{86046D33-8A62-4CDF-87C0-6D5621D39D58}" destId="{91923F2F-6D28-4D35-8AAA-8B1F28BDD7A0}" srcOrd="1" destOrd="0" presId="urn:microsoft.com/office/officeart/2005/8/layout/hierarchy6"/>
    <dgm:cxn modelId="{FD85CB05-7790-BB40-8715-4B828410785D}" type="presParOf" srcId="{5170C73E-81C1-47A5-989D-63632E5894C8}" destId="{9543261B-12DF-47A9-98B3-0272886E0AE4}" srcOrd="2" destOrd="0" presId="urn:microsoft.com/office/officeart/2005/8/layout/hierarchy6"/>
    <dgm:cxn modelId="{E2B363AD-D16B-6D4A-9042-77C96067A45B}" type="presParOf" srcId="{5170C73E-81C1-47A5-989D-63632E5894C8}" destId="{4EA25F65-97E2-46B6-964D-3F47EB50B0C3}" srcOrd="3" destOrd="0" presId="urn:microsoft.com/office/officeart/2005/8/layout/hierarchy6"/>
    <dgm:cxn modelId="{F111F973-BD8F-2B48-9E58-1CD99582E0DB}" type="presParOf" srcId="{4EA25F65-97E2-46B6-964D-3F47EB50B0C3}" destId="{1BAA974B-3E74-4A95-B31F-2F78FA3F0037}" srcOrd="0" destOrd="0" presId="urn:microsoft.com/office/officeart/2005/8/layout/hierarchy6"/>
    <dgm:cxn modelId="{81154708-A125-2F4A-B268-15CD1E3ADA41}" type="presParOf" srcId="{4EA25F65-97E2-46B6-964D-3F47EB50B0C3}" destId="{D990630B-9E44-4857-9FF7-B6D37C55295D}" srcOrd="1" destOrd="0" presId="urn:microsoft.com/office/officeart/2005/8/layout/hierarchy6"/>
    <dgm:cxn modelId="{AD764F84-CDEB-9445-8762-F3FBDC4B6DF3}" type="presParOf" srcId="{D990630B-9E44-4857-9FF7-B6D37C55295D}" destId="{789B4EC4-AF93-4C35-90CE-4CF3A67A2388}" srcOrd="0" destOrd="0" presId="urn:microsoft.com/office/officeart/2005/8/layout/hierarchy6"/>
    <dgm:cxn modelId="{AC5DD096-67AA-4D45-A774-A47018BC28FB}" type="presParOf" srcId="{D990630B-9E44-4857-9FF7-B6D37C55295D}" destId="{2D50099C-EF30-4D48-8E9B-9CCF988D28BF}" srcOrd="1" destOrd="0" presId="urn:microsoft.com/office/officeart/2005/8/layout/hierarchy6"/>
    <dgm:cxn modelId="{6147E474-1193-CA45-A499-F4B76E849937}" type="presParOf" srcId="{2D50099C-EF30-4D48-8E9B-9CCF988D28BF}" destId="{DA3F1F50-53CC-45F0-B97B-F396CB880164}" srcOrd="0" destOrd="0" presId="urn:microsoft.com/office/officeart/2005/8/layout/hierarchy6"/>
    <dgm:cxn modelId="{C074B1E1-FF0C-D54A-8133-986BA7FE1622}" type="presParOf" srcId="{2D50099C-EF30-4D48-8E9B-9CCF988D28BF}" destId="{65149775-33AC-4629-B73C-036401C37F19}" srcOrd="1" destOrd="0" presId="urn:microsoft.com/office/officeart/2005/8/layout/hierarchy6"/>
    <dgm:cxn modelId="{B2B2C613-1D51-4448-A0F6-A30A6F129FD6}" type="presParOf" srcId="{65149775-33AC-4629-B73C-036401C37F19}" destId="{74F97833-5D73-4E4F-A80F-FC9734744822}" srcOrd="0" destOrd="0" presId="urn:microsoft.com/office/officeart/2005/8/layout/hierarchy6"/>
    <dgm:cxn modelId="{B80929ED-6FB1-0F4E-9E2E-B8D2D9EAC5E5}" type="presParOf" srcId="{65149775-33AC-4629-B73C-036401C37F19}" destId="{1700D289-D813-4140-AA27-5E3BE2E2E714}" srcOrd="1" destOrd="0" presId="urn:microsoft.com/office/officeart/2005/8/layout/hierarchy6"/>
    <dgm:cxn modelId="{4E1E7888-F9EC-FB44-9360-7CE0AD6F611E}" type="presParOf" srcId="{1700D289-D813-4140-AA27-5E3BE2E2E714}" destId="{068E79D4-0150-4F21-B792-73243A2B92AD}" srcOrd="0" destOrd="0" presId="urn:microsoft.com/office/officeart/2005/8/layout/hierarchy6"/>
    <dgm:cxn modelId="{70D38D86-91AB-D64B-B2E3-CA57B0E19BB0}" type="presParOf" srcId="{1700D289-D813-4140-AA27-5E3BE2E2E714}" destId="{86F745A8-94FC-48A5-8B63-EB369CD13053}" srcOrd="1" destOrd="0" presId="urn:microsoft.com/office/officeart/2005/8/layout/hierarchy6"/>
    <dgm:cxn modelId="{5D02AC6E-EFDF-A44B-AE1A-65C1B0CE46A6}" type="presParOf" srcId="{65149775-33AC-4629-B73C-036401C37F19}" destId="{C215BDB3-0BF2-4799-8A3B-8FC62D019B71}" srcOrd="2" destOrd="0" presId="urn:microsoft.com/office/officeart/2005/8/layout/hierarchy6"/>
    <dgm:cxn modelId="{AC83C868-A67F-ED4E-878B-C8C7F1AD5350}" type="presParOf" srcId="{65149775-33AC-4629-B73C-036401C37F19}" destId="{59F20173-D4D5-4A8D-88C2-42A88617D233}" srcOrd="3" destOrd="0" presId="urn:microsoft.com/office/officeart/2005/8/layout/hierarchy6"/>
    <dgm:cxn modelId="{0786E78A-298B-C04C-9961-B174D29497E1}" type="presParOf" srcId="{59F20173-D4D5-4A8D-88C2-42A88617D233}" destId="{EA1E6A2B-77F5-4835-A71E-ADBFB661A43B}" srcOrd="0" destOrd="0" presId="urn:microsoft.com/office/officeart/2005/8/layout/hierarchy6"/>
    <dgm:cxn modelId="{587B338D-D732-0041-922B-416ABF964ABC}" type="presParOf" srcId="{59F20173-D4D5-4A8D-88C2-42A88617D233}" destId="{C45E7451-A6C2-4B18-AC4B-428A00B2FA6C}" srcOrd="1" destOrd="0" presId="urn:microsoft.com/office/officeart/2005/8/layout/hierarchy6"/>
    <dgm:cxn modelId="{70C51195-01BC-1945-ABD1-FFD3533BB2F0}" type="presParOf" srcId="{D990630B-9E44-4857-9FF7-B6D37C55295D}" destId="{0CF60BD0-FC9A-439D-91BB-CB022353A1D7}" srcOrd="2" destOrd="0" presId="urn:microsoft.com/office/officeart/2005/8/layout/hierarchy6"/>
    <dgm:cxn modelId="{6504653D-3070-8D41-BF11-85879FBEA634}" type="presParOf" srcId="{D990630B-9E44-4857-9FF7-B6D37C55295D}" destId="{E651144F-495B-4F7F-9D51-222C4380C1AB}" srcOrd="3" destOrd="0" presId="urn:microsoft.com/office/officeart/2005/8/layout/hierarchy6"/>
    <dgm:cxn modelId="{FE8BAACE-3D14-3A40-9F41-2CD6267BEEF1}" type="presParOf" srcId="{E651144F-495B-4F7F-9D51-222C4380C1AB}" destId="{21DF0819-5134-496A-AB03-B038EBF77C35}" srcOrd="0" destOrd="0" presId="urn:microsoft.com/office/officeart/2005/8/layout/hierarchy6"/>
    <dgm:cxn modelId="{4A699F6F-FC29-C04C-9D9B-2BEB8BA94C4A}" type="presParOf" srcId="{E651144F-495B-4F7F-9D51-222C4380C1AB}" destId="{00E6AC4B-81B8-48EE-9B64-5DE50A3688FD}" srcOrd="1" destOrd="0" presId="urn:microsoft.com/office/officeart/2005/8/layout/hierarchy6"/>
    <dgm:cxn modelId="{65724B72-32A8-E04A-90D6-22D7D257539B}" type="presParOf" srcId="{00E6AC4B-81B8-48EE-9B64-5DE50A3688FD}" destId="{AE8B8585-76BB-4F20-A39A-21F89166A5E8}" srcOrd="0" destOrd="0" presId="urn:microsoft.com/office/officeart/2005/8/layout/hierarchy6"/>
    <dgm:cxn modelId="{B6FE8A7D-8C2E-004F-BF58-33EDF611E5A2}" type="presParOf" srcId="{00E6AC4B-81B8-48EE-9B64-5DE50A3688FD}" destId="{F0073F6D-0D59-4835-A009-0EB544698B85}" srcOrd="1" destOrd="0" presId="urn:microsoft.com/office/officeart/2005/8/layout/hierarchy6"/>
    <dgm:cxn modelId="{6DE6E9D0-5089-584A-9A08-130DD191DF91}" type="presParOf" srcId="{F0073F6D-0D59-4835-A009-0EB544698B85}" destId="{FEC4F245-3EA5-4722-82E3-609BDEC02EBC}" srcOrd="0" destOrd="0" presId="urn:microsoft.com/office/officeart/2005/8/layout/hierarchy6"/>
    <dgm:cxn modelId="{4D9939CC-5857-9A4C-B29B-0F00D7B99F5B}" type="presParOf" srcId="{F0073F6D-0D59-4835-A009-0EB544698B85}" destId="{72227002-80DE-47DC-9E60-1D40AE7FA88D}" srcOrd="1" destOrd="0" presId="urn:microsoft.com/office/officeart/2005/8/layout/hierarchy6"/>
    <dgm:cxn modelId="{7730E713-6BB4-5945-B59A-B944AE2EA45F}"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1</b:RefOrder>
  </b:Source>
  <b:Source>
    <b:Tag>esw</b:Tag>
    <b:SourceType>InternetSite</b:SourceType>
    <b:Guid>{8B0ED048-24E4-4784-8EF8-35BA7E48D780}</b:Guid>
    <b:Title>es.wikipedia.org</b:Title>
    <b:URL>https://es.wikipedia.org/wiki/Raspberry_Pi</b:URL>
    <b:RefOrder>1</b:RefOrder>
  </b:Source>
</b:Sources>
</file>

<file path=customXml/itemProps1.xml><?xml version="1.0" encoding="utf-8"?>
<ds:datastoreItem xmlns:ds="http://schemas.openxmlformats.org/officeDocument/2006/customXml" ds:itemID="{AC1AB032-AAF1-4355-AD44-4441731F0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64</Pages>
  <Words>15725</Words>
  <Characters>86491</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102012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Agustin Schlapp</cp:lastModifiedBy>
  <cp:revision>81</cp:revision>
  <cp:lastPrinted>2017-03-04T17:04:00Z</cp:lastPrinted>
  <dcterms:created xsi:type="dcterms:W3CDTF">2017-03-04T15:40:00Z</dcterms:created>
  <dcterms:modified xsi:type="dcterms:W3CDTF">2018-01-15T23:24:00Z</dcterms:modified>
</cp:coreProperties>
</file>