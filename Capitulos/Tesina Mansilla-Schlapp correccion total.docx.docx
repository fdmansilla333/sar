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D3FAD91" w14:textId="77777777" w:rsidR="00830DFC" w:rsidRDefault="00CF57F7">
      <w:pPr>
        <w:spacing w:line="276" w:lineRule="auto"/>
        <w:jc w:val="center"/>
      </w:pPr>
      <w:r>
        <w:rPr>
          <w:rFonts w:ascii="Arial" w:eastAsia="Arial" w:hAnsi="Arial" w:cs="Arial"/>
        </w:rPr>
        <w:t xml:space="preserve">  </w:t>
      </w:r>
    </w:p>
    <w:p w14:paraId="4EF257B6" w14:textId="77777777" w:rsidR="00830DFC" w:rsidRDefault="0043221E">
      <w:pPr>
        <w:spacing w:line="276" w:lineRule="auto"/>
        <w:jc w:val="center"/>
      </w:pPr>
      <w:r>
        <w:rPr>
          <w:noProof/>
          <w:lang w:val="es-ES_tradnl" w:eastAsia="es-ES_tradnl"/>
        </w:rPr>
        <w:drawing>
          <wp:inline distT="0" distB="0" distL="0" distR="0" wp14:anchorId="3B4BEAF8" wp14:editId="6A81FE5D">
            <wp:extent cx="1647825" cy="201332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4943" cy="2034235"/>
                    </a:xfrm>
                    <a:prstGeom prst="rect">
                      <a:avLst/>
                    </a:prstGeom>
                  </pic:spPr>
                </pic:pic>
              </a:graphicData>
            </a:graphic>
          </wp:inline>
        </w:drawing>
      </w:r>
    </w:p>
    <w:p w14:paraId="421BC5E5" w14:textId="77777777" w:rsidR="00830DFC" w:rsidRDefault="00CF57F7">
      <w:pPr>
        <w:spacing w:line="276" w:lineRule="auto"/>
        <w:jc w:val="center"/>
      </w:pPr>
      <w:r>
        <w:rPr>
          <w:rFonts w:ascii="Cambria" w:eastAsia="Cambria" w:hAnsi="Cambria" w:cs="Cambria"/>
          <w:b/>
          <w:sz w:val="36"/>
          <w:szCs w:val="36"/>
        </w:rPr>
        <w:t>Universidad Nacional de la Patagonia San Juan Bosco</w:t>
      </w:r>
    </w:p>
    <w:p w14:paraId="3E83C7CB" w14:textId="77777777" w:rsidR="00830DFC" w:rsidRDefault="00CF57F7">
      <w:pPr>
        <w:spacing w:line="276" w:lineRule="auto"/>
        <w:jc w:val="center"/>
      </w:pPr>
      <w:r>
        <w:rPr>
          <w:rFonts w:ascii="Cambria" w:eastAsia="Cambria" w:hAnsi="Cambria" w:cs="Cambria"/>
          <w:b/>
          <w:sz w:val="48"/>
          <w:szCs w:val="48"/>
        </w:rPr>
        <w:t>Facultad de Ingeniería</w:t>
      </w:r>
    </w:p>
    <w:p w14:paraId="60949C46" w14:textId="77777777" w:rsidR="00830DFC" w:rsidRDefault="00830DFC">
      <w:pPr>
        <w:spacing w:line="276" w:lineRule="auto"/>
        <w:jc w:val="center"/>
      </w:pPr>
    </w:p>
    <w:p w14:paraId="403C07FD" w14:textId="77777777" w:rsidR="00830DFC" w:rsidRDefault="00830DFC">
      <w:pPr>
        <w:spacing w:line="276" w:lineRule="auto"/>
        <w:jc w:val="center"/>
      </w:pPr>
    </w:p>
    <w:p w14:paraId="5A0B5797" w14:textId="77777777" w:rsidR="00830DFC" w:rsidRDefault="00830DFC">
      <w:pPr>
        <w:spacing w:line="276" w:lineRule="auto"/>
        <w:jc w:val="center"/>
      </w:pPr>
    </w:p>
    <w:p w14:paraId="002C1E2A" w14:textId="77777777" w:rsidR="00830DFC" w:rsidRDefault="00830DFC">
      <w:pPr>
        <w:spacing w:line="276" w:lineRule="auto"/>
        <w:jc w:val="center"/>
      </w:pPr>
    </w:p>
    <w:p w14:paraId="378DF0B9" w14:textId="77777777" w:rsidR="00830DFC" w:rsidRDefault="00830DFC">
      <w:pPr>
        <w:spacing w:line="276" w:lineRule="auto"/>
        <w:jc w:val="center"/>
      </w:pPr>
    </w:p>
    <w:p w14:paraId="5B58BD47" w14:textId="77777777" w:rsidR="00830DFC" w:rsidRDefault="00CF57F7">
      <w:pPr>
        <w:spacing w:line="276" w:lineRule="auto"/>
        <w:jc w:val="center"/>
      </w:pPr>
      <w:r>
        <w:rPr>
          <w:rFonts w:ascii="Cambria" w:eastAsia="Cambria" w:hAnsi="Cambria" w:cs="Cambria"/>
          <w:b/>
          <w:sz w:val="36"/>
          <w:szCs w:val="36"/>
        </w:rPr>
        <w:t>Tesina de grado:</w:t>
      </w:r>
    </w:p>
    <w:p w14:paraId="76622D5F" w14:textId="77777777" w:rsidR="00830DFC" w:rsidRDefault="00830DFC">
      <w:pPr>
        <w:spacing w:line="276" w:lineRule="auto"/>
        <w:jc w:val="center"/>
      </w:pPr>
    </w:p>
    <w:p w14:paraId="2F739AE3" w14:textId="77777777" w:rsidR="00830DFC" w:rsidRDefault="00830DFC">
      <w:pPr>
        <w:spacing w:line="276" w:lineRule="auto"/>
        <w:jc w:val="center"/>
      </w:pPr>
    </w:p>
    <w:tbl>
      <w:tblPr>
        <w:tblStyle w:val="a"/>
        <w:tblW w:w="900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2"/>
      </w:tblGrid>
      <w:tr w:rsidR="00830DFC" w14:paraId="6DCCBE2A" w14:textId="77777777">
        <w:trPr>
          <w:trHeight w:val="1240"/>
          <w:jc w:val="center"/>
        </w:trPr>
        <w:tc>
          <w:tcPr>
            <w:tcW w:w="9002" w:type="dxa"/>
            <w:shd w:val="clear" w:color="auto" w:fill="F6FFFD"/>
            <w:tcMar>
              <w:top w:w="100" w:type="dxa"/>
              <w:left w:w="100" w:type="dxa"/>
              <w:bottom w:w="100" w:type="dxa"/>
              <w:right w:w="100" w:type="dxa"/>
            </w:tcMar>
          </w:tcPr>
          <w:p w14:paraId="0109B63C" w14:textId="77777777" w:rsidR="00830DFC" w:rsidRDefault="00CF57F7">
            <w:pPr>
              <w:widowControl w:val="0"/>
              <w:contextualSpacing w:val="0"/>
              <w:jc w:val="center"/>
            </w:pPr>
            <w:r>
              <w:rPr>
                <w:sz w:val="36"/>
                <w:szCs w:val="36"/>
              </w:rPr>
              <w:t xml:space="preserve">Desarrollo y construcción de un sistema autónomo robótico administrado por una aplicación </w:t>
            </w:r>
            <w:r w:rsidR="00C244FC">
              <w:rPr>
                <w:sz w:val="36"/>
                <w:szCs w:val="36"/>
              </w:rPr>
              <w:t>web</w:t>
            </w:r>
            <w:r>
              <w:rPr>
                <w:sz w:val="36"/>
                <w:szCs w:val="36"/>
              </w:rPr>
              <w:t xml:space="preserve"> para exploración</w:t>
            </w:r>
          </w:p>
          <w:p w14:paraId="6CA0BF03" w14:textId="77777777" w:rsidR="00830DFC" w:rsidRDefault="00830DFC">
            <w:pPr>
              <w:widowControl w:val="0"/>
              <w:contextualSpacing w:val="0"/>
              <w:jc w:val="left"/>
            </w:pPr>
          </w:p>
        </w:tc>
      </w:tr>
    </w:tbl>
    <w:p w14:paraId="62A8422C" w14:textId="77777777" w:rsidR="00830DFC" w:rsidRDefault="00830DFC">
      <w:pPr>
        <w:spacing w:line="276" w:lineRule="auto"/>
        <w:jc w:val="center"/>
      </w:pPr>
    </w:p>
    <w:p w14:paraId="6BFF87FE" w14:textId="77777777" w:rsidR="00830DFC" w:rsidRDefault="00830DFC">
      <w:pPr>
        <w:spacing w:line="276" w:lineRule="auto"/>
        <w:jc w:val="center"/>
      </w:pPr>
    </w:p>
    <w:p w14:paraId="45111EB3" w14:textId="77777777" w:rsidR="00830DFC" w:rsidRDefault="00CF57F7">
      <w:pPr>
        <w:spacing w:line="276" w:lineRule="auto"/>
        <w:jc w:val="left"/>
      </w:pPr>
      <w:r>
        <w:rPr>
          <w:rFonts w:ascii="Times New Roman" w:eastAsia="Times New Roman" w:hAnsi="Times New Roman" w:cs="Times New Roman"/>
          <w:b/>
          <w:sz w:val="28"/>
          <w:szCs w:val="28"/>
        </w:rPr>
        <w:t xml:space="preserve">Alumnos: </w:t>
      </w:r>
    </w:p>
    <w:p w14:paraId="3CD38395" w14:textId="77777777" w:rsidR="00830DFC" w:rsidRDefault="00A457C5">
      <w:pPr>
        <w:spacing w:line="276" w:lineRule="auto"/>
        <w:ind w:left="720" w:firstLine="720"/>
        <w:jc w:val="left"/>
      </w:pPr>
      <w:r>
        <w:rPr>
          <w:rFonts w:ascii="Times New Roman" w:eastAsia="Times New Roman" w:hAnsi="Times New Roman" w:cs="Times New Roman"/>
          <w:b/>
          <w:sz w:val="28"/>
          <w:szCs w:val="28"/>
        </w:rPr>
        <w:t>Mansilla Fernando</w:t>
      </w:r>
      <w:r w:rsidR="00CF57F7">
        <w:rPr>
          <w:rFonts w:ascii="Times New Roman" w:eastAsia="Times New Roman" w:hAnsi="Times New Roman" w:cs="Times New Roman"/>
          <w:b/>
          <w:sz w:val="28"/>
          <w:szCs w:val="28"/>
        </w:rPr>
        <w:t xml:space="preserve"> Damián</w:t>
      </w:r>
    </w:p>
    <w:p w14:paraId="196BBAB5" w14:textId="77777777" w:rsidR="00830DFC" w:rsidRDefault="00CF57F7">
      <w:pPr>
        <w:spacing w:line="276" w:lineRule="auto"/>
        <w:ind w:left="720" w:firstLine="720"/>
        <w:jc w:val="left"/>
      </w:pPr>
      <w:r>
        <w:rPr>
          <w:rFonts w:ascii="Times New Roman" w:eastAsia="Times New Roman" w:hAnsi="Times New Roman" w:cs="Times New Roman"/>
          <w:b/>
          <w:sz w:val="28"/>
          <w:szCs w:val="28"/>
        </w:rPr>
        <w:t>Schlapp Agustín Pablo</w:t>
      </w:r>
    </w:p>
    <w:p w14:paraId="54E6617B" w14:textId="77777777" w:rsidR="00830DFC" w:rsidRDefault="00CF57F7">
      <w:pPr>
        <w:spacing w:line="276" w:lineRule="auto"/>
        <w:jc w:val="left"/>
      </w:pPr>
      <w:r>
        <w:rPr>
          <w:rFonts w:ascii="Times New Roman" w:eastAsia="Times New Roman" w:hAnsi="Times New Roman" w:cs="Times New Roman"/>
          <w:b/>
          <w:sz w:val="28"/>
          <w:szCs w:val="28"/>
        </w:rPr>
        <w:t>Tutor</w:t>
      </w:r>
      <w:r>
        <w:rPr>
          <w:rFonts w:ascii="Times New Roman" w:eastAsia="Times New Roman" w:hAnsi="Times New Roman" w:cs="Times New Roman"/>
          <w:sz w:val="36"/>
          <w:szCs w:val="36"/>
        </w:rPr>
        <w:t>:</w:t>
      </w:r>
    </w:p>
    <w:p w14:paraId="2536A093" w14:textId="77777777" w:rsidR="00830DFC" w:rsidRDefault="00CF57F7">
      <w:pPr>
        <w:spacing w:line="276" w:lineRule="auto"/>
        <w:jc w:val="left"/>
      </w:pP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b/>
          <w:sz w:val="28"/>
          <w:szCs w:val="28"/>
        </w:rPr>
        <w:t>Lic. Defossé Nahuel</w:t>
      </w:r>
    </w:p>
    <w:p w14:paraId="3BBAE8AA" w14:textId="77777777" w:rsidR="00830DFC" w:rsidRDefault="00830DFC">
      <w:pPr>
        <w:spacing w:line="276" w:lineRule="auto"/>
        <w:jc w:val="left"/>
      </w:pPr>
    </w:p>
    <w:p w14:paraId="0C7CA39E" w14:textId="77777777" w:rsidR="00830DFC" w:rsidRDefault="00CF57F7">
      <w:pPr>
        <w:spacing w:line="276" w:lineRule="auto"/>
        <w:jc w:val="center"/>
      </w:pPr>
      <w:r>
        <w:rPr>
          <w:rFonts w:ascii="Times New Roman" w:eastAsia="Times New Roman" w:hAnsi="Times New Roman" w:cs="Times New Roman"/>
          <w:b/>
          <w:sz w:val="28"/>
          <w:szCs w:val="28"/>
        </w:rPr>
        <w:t xml:space="preserve">Trelew </w:t>
      </w:r>
    </w:p>
    <w:p w14:paraId="249DA06B" w14:textId="77777777" w:rsidR="00830DFC" w:rsidRDefault="00CF57F7">
      <w:pPr>
        <w:spacing w:line="276" w:lineRule="auto"/>
        <w:jc w:val="center"/>
      </w:pPr>
      <w:r>
        <w:rPr>
          <w:rFonts w:ascii="Times New Roman" w:eastAsia="Times New Roman" w:hAnsi="Times New Roman" w:cs="Times New Roman"/>
          <w:b/>
          <w:sz w:val="28"/>
          <w:szCs w:val="28"/>
        </w:rPr>
        <w:t>Año 2017</w:t>
      </w:r>
    </w:p>
    <w:p w14:paraId="4E1FEF4E" w14:textId="77777777" w:rsidR="00830DFC" w:rsidRPr="001872BC" w:rsidRDefault="00CF57F7">
      <w:r>
        <w:br w:type="page"/>
      </w:r>
    </w:p>
    <w:sdt>
      <w:sdtPr>
        <w:rPr>
          <w:rFonts w:ascii="Calibri" w:eastAsia="Calibri" w:hAnsi="Calibri" w:cs="Calibri"/>
          <w:color w:val="000000"/>
          <w:sz w:val="22"/>
          <w:szCs w:val="22"/>
          <w:lang w:val="es-ES"/>
        </w:rPr>
        <w:id w:val="1398245003"/>
        <w:docPartObj>
          <w:docPartGallery w:val="Table of Contents"/>
          <w:docPartUnique/>
        </w:docPartObj>
      </w:sdtPr>
      <w:sdtEndPr>
        <w:rPr>
          <w:b/>
          <w:bCs/>
        </w:rPr>
      </w:sdtEndPr>
      <w:sdtContent>
        <w:p w14:paraId="3A2C5349" w14:textId="77777777" w:rsidR="00A457C5" w:rsidRDefault="006936B7">
          <w:pPr>
            <w:pStyle w:val="TtuloTDC"/>
          </w:pPr>
          <w:r>
            <w:rPr>
              <w:lang w:val="es-ES"/>
            </w:rPr>
            <w:t>Índice</w:t>
          </w:r>
        </w:p>
        <w:p w14:paraId="5183EA17" w14:textId="77777777" w:rsidR="00D15376" w:rsidRDefault="00A457C5">
          <w:pPr>
            <w:pStyle w:val="TDC1"/>
            <w:tabs>
              <w:tab w:val="right" w:leader="dot" w:pos="9019"/>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99023812" w:history="1">
            <w:r w:rsidR="00D15376" w:rsidRPr="006C50DD">
              <w:rPr>
                <w:rStyle w:val="Hipervnculo"/>
                <w:noProof/>
              </w:rPr>
              <w:t>Capítulo 1 - Introducción</w:t>
            </w:r>
            <w:r w:rsidR="00D15376">
              <w:rPr>
                <w:noProof/>
                <w:webHidden/>
              </w:rPr>
              <w:tab/>
            </w:r>
            <w:r w:rsidR="00D15376">
              <w:rPr>
                <w:noProof/>
                <w:webHidden/>
              </w:rPr>
              <w:fldChar w:fldCharType="begin"/>
            </w:r>
            <w:r w:rsidR="00D15376">
              <w:rPr>
                <w:noProof/>
                <w:webHidden/>
              </w:rPr>
              <w:instrText xml:space="preserve"> PAGEREF _Toc499023812 \h </w:instrText>
            </w:r>
            <w:r w:rsidR="00D15376">
              <w:rPr>
                <w:noProof/>
                <w:webHidden/>
              </w:rPr>
            </w:r>
            <w:r w:rsidR="00D15376">
              <w:rPr>
                <w:noProof/>
                <w:webHidden/>
              </w:rPr>
              <w:fldChar w:fldCharType="separate"/>
            </w:r>
            <w:r w:rsidR="00D15376">
              <w:rPr>
                <w:noProof/>
                <w:webHidden/>
              </w:rPr>
              <w:t>5</w:t>
            </w:r>
            <w:r w:rsidR="00D15376">
              <w:rPr>
                <w:noProof/>
                <w:webHidden/>
              </w:rPr>
              <w:fldChar w:fldCharType="end"/>
            </w:r>
          </w:hyperlink>
        </w:p>
        <w:p w14:paraId="4CB854A3"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13" w:history="1">
            <w:r w:rsidR="00D15376" w:rsidRPr="006C50DD">
              <w:rPr>
                <w:rStyle w:val="Hipervnculo"/>
                <w:noProof/>
              </w:rPr>
              <w:t>1.1 Objetivo general</w:t>
            </w:r>
            <w:r w:rsidR="00D15376">
              <w:rPr>
                <w:noProof/>
                <w:webHidden/>
              </w:rPr>
              <w:tab/>
            </w:r>
            <w:r w:rsidR="00D15376">
              <w:rPr>
                <w:noProof/>
                <w:webHidden/>
              </w:rPr>
              <w:fldChar w:fldCharType="begin"/>
            </w:r>
            <w:r w:rsidR="00D15376">
              <w:rPr>
                <w:noProof/>
                <w:webHidden/>
              </w:rPr>
              <w:instrText xml:space="preserve"> PAGEREF _Toc499023813 \h </w:instrText>
            </w:r>
            <w:r w:rsidR="00D15376">
              <w:rPr>
                <w:noProof/>
                <w:webHidden/>
              </w:rPr>
            </w:r>
            <w:r w:rsidR="00D15376">
              <w:rPr>
                <w:noProof/>
                <w:webHidden/>
              </w:rPr>
              <w:fldChar w:fldCharType="separate"/>
            </w:r>
            <w:r w:rsidR="00D15376">
              <w:rPr>
                <w:noProof/>
                <w:webHidden/>
              </w:rPr>
              <w:t>5</w:t>
            </w:r>
            <w:r w:rsidR="00D15376">
              <w:rPr>
                <w:noProof/>
                <w:webHidden/>
              </w:rPr>
              <w:fldChar w:fldCharType="end"/>
            </w:r>
          </w:hyperlink>
        </w:p>
        <w:p w14:paraId="5693DAB6"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14" w:history="1">
            <w:r w:rsidR="00D15376" w:rsidRPr="006C50DD">
              <w:rPr>
                <w:rStyle w:val="Hipervnculo"/>
                <w:noProof/>
              </w:rPr>
              <w:t>1.1.1 Objetivos específicos</w:t>
            </w:r>
            <w:r w:rsidR="00D15376">
              <w:rPr>
                <w:noProof/>
                <w:webHidden/>
              </w:rPr>
              <w:tab/>
            </w:r>
            <w:r w:rsidR="00D15376">
              <w:rPr>
                <w:noProof/>
                <w:webHidden/>
              </w:rPr>
              <w:fldChar w:fldCharType="begin"/>
            </w:r>
            <w:r w:rsidR="00D15376">
              <w:rPr>
                <w:noProof/>
                <w:webHidden/>
              </w:rPr>
              <w:instrText xml:space="preserve"> PAGEREF _Toc499023814 \h </w:instrText>
            </w:r>
            <w:r w:rsidR="00D15376">
              <w:rPr>
                <w:noProof/>
                <w:webHidden/>
              </w:rPr>
            </w:r>
            <w:r w:rsidR="00D15376">
              <w:rPr>
                <w:noProof/>
                <w:webHidden/>
              </w:rPr>
              <w:fldChar w:fldCharType="separate"/>
            </w:r>
            <w:r w:rsidR="00D15376">
              <w:rPr>
                <w:noProof/>
                <w:webHidden/>
              </w:rPr>
              <w:t>5</w:t>
            </w:r>
            <w:r w:rsidR="00D15376">
              <w:rPr>
                <w:noProof/>
                <w:webHidden/>
              </w:rPr>
              <w:fldChar w:fldCharType="end"/>
            </w:r>
          </w:hyperlink>
        </w:p>
        <w:p w14:paraId="013A6EBC"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15" w:history="1">
            <w:r w:rsidR="00D15376" w:rsidRPr="006C50DD">
              <w:rPr>
                <w:rStyle w:val="Hipervnculo"/>
                <w:noProof/>
              </w:rPr>
              <w:t>1.1.2 Metodología</w:t>
            </w:r>
            <w:r w:rsidR="00D15376">
              <w:rPr>
                <w:noProof/>
                <w:webHidden/>
              </w:rPr>
              <w:tab/>
            </w:r>
            <w:r w:rsidR="00D15376">
              <w:rPr>
                <w:noProof/>
                <w:webHidden/>
              </w:rPr>
              <w:fldChar w:fldCharType="begin"/>
            </w:r>
            <w:r w:rsidR="00D15376">
              <w:rPr>
                <w:noProof/>
                <w:webHidden/>
              </w:rPr>
              <w:instrText xml:space="preserve"> PAGEREF _Toc499023815 \h </w:instrText>
            </w:r>
            <w:r w:rsidR="00D15376">
              <w:rPr>
                <w:noProof/>
                <w:webHidden/>
              </w:rPr>
            </w:r>
            <w:r w:rsidR="00D15376">
              <w:rPr>
                <w:noProof/>
                <w:webHidden/>
              </w:rPr>
              <w:fldChar w:fldCharType="separate"/>
            </w:r>
            <w:r w:rsidR="00D15376">
              <w:rPr>
                <w:noProof/>
                <w:webHidden/>
              </w:rPr>
              <w:t>5</w:t>
            </w:r>
            <w:r w:rsidR="00D15376">
              <w:rPr>
                <w:noProof/>
                <w:webHidden/>
              </w:rPr>
              <w:fldChar w:fldCharType="end"/>
            </w:r>
          </w:hyperlink>
        </w:p>
        <w:p w14:paraId="39B6C404"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16" w:history="1">
            <w:r w:rsidR="00D15376" w:rsidRPr="006C50DD">
              <w:rPr>
                <w:rStyle w:val="Hipervnculo"/>
                <w:noProof/>
              </w:rPr>
              <w:t>1.2 Motivación</w:t>
            </w:r>
            <w:r w:rsidR="00D15376">
              <w:rPr>
                <w:noProof/>
                <w:webHidden/>
              </w:rPr>
              <w:tab/>
            </w:r>
            <w:r w:rsidR="00D15376">
              <w:rPr>
                <w:noProof/>
                <w:webHidden/>
              </w:rPr>
              <w:fldChar w:fldCharType="begin"/>
            </w:r>
            <w:r w:rsidR="00D15376">
              <w:rPr>
                <w:noProof/>
                <w:webHidden/>
              </w:rPr>
              <w:instrText xml:space="preserve"> PAGEREF _Toc499023816 \h </w:instrText>
            </w:r>
            <w:r w:rsidR="00D15376">
              <w:rPr>
                <w:noProof/>
                <w:webHidden/>
              </w:rPr>
            </w:r>
            <w:r w:rsidR="00D15376">
              <w:rPr>
                <w:noProof/>
                <w:webHidden/>
              </w:rPr>
              <w:fldChar w:fldCharType="separate"/>
            </w:r>
            <w:r w:rsidR="00D15376">
              <w:rPr>
                <w:noProof/>
                <w:webHidden/>
              </w:rPr>
              <w:t>6</w:t>
            </w:r>
            <w:r w:rsidR="00D15376">
              <w:rPr>
                <w:noProof/>
                <w:webHidden/>
              </w:rPr>
              <w:fldChar w:fldCharType="end"/>
            </w:r>
          </w:hyperlink>
        </w:p>
        <w:p w14:paraId="338A9D41"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17" w:history="1">
            <w:r w:rsidR="00D15376" w:rsidRPr="006C50DD">
              <w:rPr>
                <w:rStyle w:val="Hipervnculo"/>
                <w:noProof/>
              </w:rPr>
              <w:t>1.3 Desarrollos Propuestos</w:t>
            </w:r>
            <w:r w:rsidR="00D15376">
              <w:rPr>
                <w:noProof/>
                <w:webHidden/>
              </w:rPr>
              <w:tab/>
            </w:r>
            <w:r w:rsidR="00D15376">
              <w:rPr>
                <w:noProof/>
                <w:webHidden/>
              </w:rPr>
              <w:fldChar w:fldCharType="begin"/>
            </w:r>
            <w:r w:rsidR="00D15376">
              <w:rPr>
                <w:noProof/>
                <w:webHidden/>
              </w:rPr>
              <w:instrText xml:space="preserve"> PAGEREF _Toc499023817 \h </w:instrText>
            </w:r>
            <w:r w:rsidR="00D15376">
              <w:rPr>
                <w:noProof/>
                <w:webHidden/>
              </w:rPr>
            </w:r>
            <w:r w:rsidR="00D15376">
              <w:rPr>
                <w:noProof/>
                <w:webHidden/>
              </w:rPr>
              <w:fldChar w:fldCharType="separate"/>
            </w:r>
            <w:r w:rsidR="00D15376">
              <w:rPr>
                <w:noProof/>
                <w:webHidden/>
              </w:rPr>
              <w:t>7</w:t>
            </w:r>
            <w:r w:rsidR="00D15376">
              <w:rPr>
                <w:noProof/>
                <w:webHidden/>
              </w:rPr>
              <w:fldChar w:fldCharType="end"/>
            </w:r>
          </w:hyperlink>
        </w:p>
        <w:p w14:paraId="67BF96B6"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18" w:history="1">
            <w:r w:rsidR="00D15376" w:rsidRPr="006C50DD">
              <w:rPr>
                <w:rStyle w:val="Hipervnculo"/>
                <w:noProof/>
              </w:rPr>
              <w:t>1.4 Resultados Esperados</w:t>
            </w:r>
            <w:r w:rsidR="00D15376">
              <w:rPr>
                <w:noProof/>
                <w:webHidden/>
              </w:rPr>
              <w:tab/>
            </w:r>
            <w:r w:rsidR="00D15376">
              <w:rPr>
                <w:noProof/>
                <w:webHidden/>
              </w:rPr>
              <w:fldChar w:fldCharType="begin"/>
            </w:r>
            <w:r w:rsidR="00D15376">
              <w:rPr>
                <w:noProof/>
                <w:webHidden/>
              </w:rPr>
              <w:instrText xml:space="preserve"> PAGEREF _Toc499023818 \h </w:instrText>
            </w:r>
            <w:r w:rsidR="00D15376">
              <w:rPr>
                <w:noProof/>
                <w:webHidden/>
              </w:rPr>
            </w:r>
            <w:r w:rsidR="00D15376">
              <w:rPr>
                <w:noProof/>
                <w:webHidden/>
              </w:rPr>
              <w:fldChar w:fldCharType="separate"/>
            </w:r>
            <w:r w:rsidR="00D15376">
              <w:rPr>
                <w:noProof/>
                <w:webHidden/>
              </w:rPr>
              <w:t>7</w:t>
            </w:r>
            <w:r w:rsidR="00D15376">
              <w:rPr>
                <w:noProof/>
                <w:webHidden/>
              </w:rPr>
              <w:fldChar w:fldCharType="end"/>
            </w:r>
          </w:hyperlink>
        </w:p>
        <w:p w14:paraId="3C05A4A0" w14:textId="77777777" w:rsidR="00D15376" w:rsidRDefault="00FD763E">
          <w:pPr>
            <w:pStyle w:val="TDC1"/>
            <w:tabs>
              <w:tab w:val="right" w:leader="dot" w:pos="9019"/>
            </w:tabs>
            <w:rPr>
              <w:rFonts w:asciiTheme="minorHAnsi" w:eastAsiaTheme="minorEastAsia" w:hAnsiTheme="minorHAnsi" w:cstheme="minorBidi"/>
              <w:noProof/>
              <w:color w:val="auto"/>
            </w:rPr>
          </w:pPr>
          <w:hyperlink w:anchor="_Toc499023819" w:history="1">
            <w:r w:rsidR="00D15376" w:rsidRPr="006C50DD">
              <w:rPr>
                <w:rStyle w:val="Hipervnculo"/>
                <w:noProof/>
              </w:rPr>
              <w:t>Referencias Bibliográficas</w:t>
            </w:r>
            <w:r w:rsidR="00D15376">
              <w:rPr>
                <w:noProof/>
                <w:webHidden/>
              </w:rPr>
              <w:tab/>
            </w:r>
            <w:r w:rsidR="00D15376">
              <w:rPr>
                <w:noProof/>
                <w:webHidden/>
              </w:rPr>
              <w:fldChar w:fldCharType="begin"/>
            </w:r>
            <w:r w:rsidR="00D15376">
              <w:rPr>
                <w:noProof/>
                <w:webHidden/>
              </w:rPr>
              <w:instrText xml:space="preserve"> PAGEREF _Toc499023819 \h </w:instrText>
            </w:r>
            <w:r w:rsidR="00D15376">
              <w:rPr>
                <w:noProof/>
                <w:webHidden/>
              </w:rPr>
            </w:r>
            <w:r w:rsidR="00D15376">
              <w:rPr>
                <w:noProof/>
                <w:webHidden/>
              </w:rPr>
              <w:fldChar w:fldCharType="separate"/>
            </w:r>
            <w:r w:rsidR="00D15376">
              <w:rPr>
                <w:noProof/>
                <w:webHidden/>
              </w:rPr>
              <w:t>8</w:t>
            </w:r>
            <w:r w:rsidR="00D15376">
              <w:rPr>
                <w:noProof/>
                <w:webHidden/>
              </w:rPr>
              <w:fldChar w:fldCharType="end"/>
            </w:r>
          </w:hyperlink>
        </w:p>
        <w:p w14:paraId="3F89662B" w14:textId="77777777" w:rsidR="00D15376" w:rsidRDefault="00FD763E">
          <w:pPr>
            <w:pStyle w:val="TDC1"/>
            <w:tabs>
              <w:tab w:val="right" w:leader="dot" w:pos="9019"/>
            </w:tabs>
            <w:rPr>
              <w:rFonts w:asciiTheme="minorHAnsi" w:eastAsiaTheme="minorEastAsia" w:hAnsiTheme="minorHAnsi" w:cstheme="minorBidi"/>
              <w:noProof/>
              <w:color w:val="auto"/>
            </w:rPr>
          </w:pPr>
          <w:hyperlink w:anchor="_Toc499023820" w:history="1">
            <w:r w:rsidR="00D15376" w:rsidRPr="006C50DD">
              <w:rPr>
                <w:rStyle w:val="Hipervnculo"/>
                <w:noProof/>
              </w:rPr>
              <w:t>Capítulo 2 - La robótica</w:t>
            </w:r>
            <w:r w:rsidR="00D15376">
              <w:rPr>
                <w:noProof/>
                <w:webHidden/>
              </w:rPr>
              <w:tab/>
            </w:r>
            <w:r w:rsidR="00D15376">
              <w:rPr>
                <w:noProof/>
                <w:webHidden/>
              </w:rPr>
              <w:fldChar w:fldCharType="begin"/>
            </w:r>
            <w:r w:rsidR="00D15376">
              <w:rPr>
                <w:noProof/>
                <w:webHidden/>
              </w:rPr>
              <w:instrText xml:space="preserve"> PAGEREF _Toc499023820 \h </w:instrText>
            </w:r>
            <w:r w:rsidR="00D15376">
              <w:rPr>
                <w:noProof/>
                <w:webHidden/>
              </w:rPr>
            </w:r>
            <w:r w:rsidR="00D15376">
              <w:rPr>
                <w:noProof/>
                <w:webHidden/>
              </w:rPr>
              <w:fldChar w:fldCharType="separate"/>
            </w:r>
            <w:r w:rsidR="00D15376">
              <w:rPr>
                <w:noProof/>
                <w:webHidden/>
              </w:rPr>
              <w:t>9</w:t>
            </w:r>
            <w:r w:rsidR="00D15376">
              <w:rPr>
                <w:noProof/>
                <w:webHidden/>
              </w:rPr>
              <w:fldChar w:fldCharType="end"/>
            </w:r>
          </w:hyperlink>
        </w:p>
        <w:p w14:paraId="15214382"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21" w:history="1">
            <w:r w:rsidR="00D15376" w:rsidRPr="006C50DD">
              <w:rPr>
                <w:rStyle w:val="Hipervnculo"/>
                <w:noProof/>
              </w:rPr>
              <w:t>2.1 ¿Qué es la robótica?</w:t>
            </w:r>
            <w:r w:rsidR="00D15376">
              <w:rPr>
                <w:noProof/>
                <w:webHidden/>
              </w:rPr>
              <w:tab/>
            </w:r>
            <w:r w:rsidR="00D15376">
              <w:rPr>
                <w:noProof/>
                <w:webHidden/>
              </w:rPr>
              <w:fldChar w:fldCharType="begin"/>
            </w:r>
            <w:r w:rsidR="00D15376">
              <w:rPr>
                <w:noProof/>
                <w:webHidden/>
              </w:rPr>
              <w:instrText xml:space="preserve"> PAGEREF _Toc499023821 \h </w:instrText>
            </w:r>
            <w:r w:rsidR="00D15376">
              <w:rPr>
                <w:noProof/>
                <w:webHidden/>
              </w:rPr>
            </w:r>
            <w:r w:rsidR="00D15376">
              <w:rPr>
                <w:noProof/>
                <w:webHidden/>
              </w:rPr>
              <w:fldChar w:fldCharType="separate"/>
            </w:r>
            <w:r w:rsidR="00D15376">
              <w:rPr>
                <w:noProof/>
                <w:webHidden/>
              </w:rPr>
              <w:t>9</w:t>
            </w:r>
            <w:r w:rsidR="00D15376">
              <w:rPr>
                <w:noProof/>
                <w:webHidden/>
              </w:rPr>
              <w:fldChar w:fldCharType="end"/>
            </w:r>
          </w:hyperlink>
        </w:p>
        <w:p w14:paraId="38279B6F"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22" w:history="1">
            <w:r w:rsidR="00D15376" w:rsidRPr="006C50DD">
              <w:rPr>
                <w:rStyle w:val="Hipervnculo"/>
                <w:noProof/>
              </w:rPr>
              <w:t>2.2 Estructura física de los robots</w:t>
            </w:r>
            <w:r w:rsidR="00D15376">
              <w:rPr>
                <w:noProof/>
                <w:webHidden/>
              </w:rPr>
              <w:tab/>
            </w:r>
            <w:r w:rsidR="00D15376">
              <w:rPr>
                <w:noProof/>
                <w:webHidden/>
              </w:rPr>
              <w:fldChar w:fldCharType="begin"/>
            </w:r>
            <w:r w:rsidR="00D15376">
              <w:rPr>
                <w:noProof/>
                <w:webHidden/>
              </w:rPr>
              <w:instrText xml:space="preserve"> PAGEREF _Toc499023822 \h </w:instrText>
            </w:r>
            <w:r w:rsidR="00D15376">
              <w:rPr>
                <w:noProof/>
                <w:webHidden/>
              </w:rPr>
            </w:r>
            <w:r w:rsidR="00D15376">
              <w:rPr>
                <w:noProof/>
                <w:webHidden/>
              </w:rPr>
              <w:fldChar w:fldCharType="separate"/>
            </w:r>
            <w:r w:rsidR="00D15376">
              <w:rPr>
                <w:noProof/>
                <w:webHidden/>
              </w:rPr>
              <w:t>10</w:t>
            </w:r>
            <w:r w:rsidR="00D15376">
              <w:rPr>
                <w:noProof/>
                <w:webHidden/>
              </w:rPr>
              <w:fldChar w:fldCharType="end"/>
            </w:r>
          </w:hyperlink>
        </w:p>
        <w:p w14:paraId="6282B68E"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23" w:history="1">
            <w:r w:rsidR="00D15376" w:rsidRPr="006C50DD">
              <w:rPr>
                <w:rStyle w:val="Hipervnculo"/>
                <w:noProof/>
              </w:rPr>
              <w:t>2.2.1 Poliarticulados</w:t>
            </w:r>
            <w:r w:rsidR="00D15376">
              <w:rPr>
                <w:noProof/>
                <w:webHidden/>
              </w:rPr>
              <w:tab/>
            </w:r>
            <w:r w:rsidR="00D15376">
              <w:rPr>
                <w:noProof/>
                <w:webHidden/>
              </w:rPr>
              <w:fldChar w:fldCharType="begin"/>
            </w:r>
            <w:r w:rsidR="00D15376">
              <w:rPr>
                <w:noProof/>
                <w:webHidden/>
              </w:rPr>
              <w:instrText xml:space="preserve"> PAGEREF _Toc499023823 \h </w:instrText>
            </w:r>
            <w:r w:rsidR="00D15376">
              <w:rPr>
                <w:noProof/>
                <w:webHidden/>
              </w:rPr>
            </w:r>
            <w:r w:rsidR="00D15376">
              <w:rPr>
                <w:noProof/>
                <w:webHidden/>
              </w:rPr>
              <w:fldChar w:fldCharType="separate"/>
            </w:r>
            <w:r w:rsidR="00D15376">
              <w:rPr>
                <w:noProof/>
                <w:webHidden/>
              </w:rPr>
              <w:t>10</w:t>
            </w:r>
            <w:r w:rsidR="00D15376">
              <w:rPr>
                <w:noProof/>
                <w:webHidden/>
              </w:rPr>
              <w:fldChar w:fldCharType="end"/>
            </w:r>
          </w:hyperlink>
        </w:p>
        <w:p w14:paraId="4BA25F7E"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24" w:history="1">
            <w:r w:rsidR="00D15376" w:rsidRPr="006C50DD">
              <w:rPr>
                <w:rStyle w:val="Hipervnculo"/>
                <w:noProof/>
              </w:rPr>
              <w:t>2.2.2 Móviles</w:t>
            </w:r>
            <w:r w:rsidR="00D15376">
              <w:rPr>
                <w:noProof/>
                <w:webHidden/>
              </w:rPr>
              <w:tab/>
            </w:r>
            <w:r w:rsidR="00D15376">
              <w:rPr>
                <w:noProof/>
                <w:webHidden/>
              </w:rPr>
              <w:fldChar w:fldCharType="begin"/>
            </w:r>
            <w:r w:rsidR="00D15376">
              <w:rPr>
                <w:noProof/>
                <w:webHidden/>
              </w:rPr>
              <w:instrText xml:space="preserve"> PAGEREF _Toc499023824 \h </w:instrText>
            </w:r>
            <w:r w:rsidR="00D15376">
              <w:rPr>
                <w:noProof/>
                <w:webHidden/>
              </w:rPr>
            </w:r>
            <w:r w:rsidR="00D15376">
              <w:rPr>
                <w:noProof/>
                <w:webHidden/>
              </w:rPr>
              <w:fldChar w:fldCharType="separate"/>
            </w:r>
            <w:r w:rsidR="00D15376">
              <w:rPr>
                <w:noProof/>
                <w:webHidden/>
              </w:rPr>
              <w:t>11</w:t>
            </w:r>
            <w:r w:rsidR="00D15376">
              <w:rPr>
                <w:noProof/>
                <w:webHidden/>
              </w:rPr>
              <w:fldChar w:fldCharType="end"/>
            </w:r>
          </w:hyperlink>
        </w:p>
        <w:p w14:paraId="2F3652EB"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25" w:history="1">
            <w:r w:rsidR="00D15376" w:rsidRPr="006C50DD">
              <w:rPr>
                <w:rStyle w:val="Hipervnculo"/>
                <w:noProof/>
              </w:rPr>
              <w:t>2.2.3 Androides</w:t>
            </w:r>
            <w:r w:rsidR="00D15376">
              <w:rPr>
                <w:noProof/>
                <w:webHidden/>
              </w:rPr>
              <w:tab/>
            </w:r>
            <w:r w:rsidR="00D15376">
              <w:rPr>
                <w:noProof/>
                <w:webHidden/>
              </w:rPr>
              <w:fldChar w:fldCharType="begin"/>
            </w:r>
            <w:r w:rsidR="00D15376">
              <w:rPr>
                <w:noProof/>
                <w:webHidden/>
              </w:rPr>
              <w:instrText xml:space="preserve"> PAGEREF _Toc499023825 \h </w:instrText>
            </w:r>
            <w:r w:rsidR="00D15376">
              <w:rPr>
                <w:noProof/>
                <w:webHidden/>
              </w:rPr>
            </w:r>
            <w:r w:rsidR="00D15376">
              <w:rPr>
                <w:noProof/>
                <w:webHidden/>
              </w:rPr>
              <w:fldChar w:fldCharType="separate"/>
            </w:r>
            <w:r w:rsidR="00D15376">
              <w:rPr>
                <w:noProof/>
                <w:webHidden/>
              </w:rPr>
              <w:t>11</w:t>
            </w:r>
            <w:r w:rsidR="00D15376">
              <w:rPr>
                <w:noProof/>
                <w:webHidden/>
              </w:rPr>
              <w:fldChar w:fldCharType="end"/>
            </w:r>
          </w:hyperlink>
        </w:p>
        <w:p w14:paraId="5217DBA9"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26" w:history="1">
            <w:r w:rsidR="00D15376" w:rsidRPr="006C50DD">
              <w:rPr>
                <w:rStyle w:val="Hipervnculo"/>
                <w:noProof/>
              </w:rPr>
              <w:t>2.2.4 Zoomórficos</w:t>
            </w:r>
            <w:r w:rsidR="00D15376">
              <w:rPr>
                <w:noProof/>
                <w:webHidden/>
              </w:rPr>
              <w:tab/>
            </w:r>
            <w:r w:rsidR="00D15376">
              <w:rPr>
                <w:noProof/>
                <w:webHidden/>
              </w:rPr>
              <w:fldChar w:fldCharType="begin"/>
            </w:r>
            <w:r w:rsidR="00D15376">
              <w:rPr>
                <w:noProof/>
                <w:webHidden/>
              </w:rPr>
              <w:instrText xml:space="preserve"> PAGEREF _Toc499023826 \h </w:instrText>
            </w:r>
            <w:r w:rsidR="00D15376">
              <w:rPr>
                <w:noProof/>
                <w:webHidden/>
              </w:rPr>
            </w:r>
            <w:r w:rsidR="00D15376">
              <w:rPr>
                <w:noProof/>
                <w:webHidden/>
              </w:rPr>
              <w:fldChar w:fldCharType="separate"/>
            </w:r>
            <w:r w:rsidR="00D15376">
              <w:rPr>
                <w:noProof/>
                <w:webHidden/>
              </w:rPr>
              <w:t>11</w:t>
            </w:r>
            <w:r w:rsidR="00D15376">
              <w:rPr>
                <w:noProof/>
                <w:webHidden/>
              </w:rPr>
              <w:fldChar w:fldCharType="end"/>
            </w:r>
          </w:hyperlink>
        </w:p>
        <w:p w14:paraId="7852B783"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27" w:history="1">
            <w:r w:rsidR="00D15376" w:rsidRPr="006C50DD">
              <w:rPr>
                <w:rStyle w:val="Hipervnculo"/>
                <w:noProof/>
              </w:rPr>
              <w:t>2.2.5 Híbridos</w:t>
            </w:r>
            <w:r w:rsidR="00D15376">
              <w:rPr>
                <w:noProof/>
                <w:webHidden/>
              </w:rPr>
              <w:tab/>
            </w:r>
            <w:r w:rsidR="00D15376">
              <w:rPr>
                <w:noProof/>
                <w:webHidden/>
              </w:rPr>
              <w:fldChar w:fldCharType="begin"/>
            </w:r>
            <w:r w:rsidR="00D15376">
              <w:rPr>
                <w:noProof/>
                <w:webHidden/>
              </w:rPr>
              <w:instrText xml:space="preserve"> PAGEREF _Toc499023827 \h </w:instrText>
            </w:r>
            <w:r w:rsidR="00D15376">
              <w:rPr>
                <w:noProof/>
                <w:webHidden/>
              </w:rPr>
            </w:r>
            <w:r w:rsidR="00D15376">
              <w:rPr>
                <w:noProof/>
                <w:webHidden/>
              </w:rPr>
              <w:fldChar w:fldCharType="separate"/>
            </w:r>
            <w:r w:rsidR="00D15376">
              <w:rPr>
                <w:noProof/>
                <w:webHidden/>
              </w:rPr>
              <w:t>12</w:t>
            </w:r>
            <w:r w:rsidR="00D15376">
              <w:rPr>
                <w:noProof/>
                <w:webHidden/>
              </w:rPr>
              <w:fldChar w:fldCharType="end"/>
            </w:r>
          </w:hyperlink>
        </w:p>
        <w:p w14:paraId="1857039E"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28" w:history="1">
            <w:r w:rsidR="00D15376" w:rsidRPr="006C50DD">
              <w:rPr>
                <w:rStyle w:val="Hipervnculo"/>
                <w:noProof/>
              </w:rPr>
              <w:t>2.3 Distintas tecnologías para la robótica educativa</w:t>
            </w:r>
            <w:r w:rsidR="00D15376">
              <w:rPr>
                <w:noProof/>
                <w:webHidden/>
              </w:rPr>
              <w:tab/>
            </w:r>
            <w:r w:rsidR="00D15376">
              <w:rPr>
                <w:noProof/>
                <w:webHidden/>
              </w:rPr>
              <w:fldChar w:fldCharType="begin"/>
            </w:r>
            <w:r w:rsidR="00D15376">
              <w:rPr>
                <w:noProof/>
                <w:webHidden/>
              </w:rPr>
              <w:instrText xml:space="preserve"> PAGEREF _Toc499023828 \h </w:instrText>
            </w:r>
            <w:r w:rsidR="00D15376">
              <w:rPr>
                <w:noProof/>
                <w:webHidden/>
              </w:rPr>
            </w:r>
            <w:r w:rsidR="00D15376">
              <w:rPr>
                <w:noProof/>
                <w:webHidden/>
              </w:rPr>
              <w:fldChar w:fldCharType="separate"/>
            </w:r>
            <w:r w:rsidR="00D15376">
              <w:rPr>
                <w:noProof/>
                <w:webHidden/>
              </w:rPr>
              <w:t>12</w:t>
            </w:r>
            <w:r w:rsidR="00D15376">
              <w:rPr>
                <w:noProof/>
                <w:webHidden/>
              </w:rPr>
              <w:fldChar w:fldCharType="end"/>
            </w:r>
          </w:hyperlink>
        </w:p>
        <w:p w14:paraId="5D3294F2"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29" w:history="1">
            <w:r w:rsidR="00D15376" w:rsidRPr="006C50DD">
              <w:rPr>
                <w:rStyle w:val="Hipervnculo"/>
                <w:noProof/>
              </w:rPr>
              <w:t>2.4 Microcontroladores y computadora de placa reducida (SBC)</w:t>
            </w:r>
            <w:r w:rsidR="00D15376">
              <w:rPr>
                <w:noProof/>
                <w:webHidden/>
              </w:rPr>
              <w:tab/>
            </w:r>
            <w:r w:rsidR="00D15376">
              <w:rPr>
                <w:noProof/>
                <w:webHidden/>
              </w:rPr>
              <w:fldChar w:fldCharType="begin"/>
            </w:r>
            <w:r w:rsidR="00D15376">
              <w:rPr>
                <w:noProof/>
                <w:webHidden/>
              </w:rPr>
              <w:instrText xml:space="preserve"> PAGEREF _Toc499023829 \h </w:instrText>
            </w:r>
            <w:r w:rsidR="00D15376">
              <w:rPr>
                <w:noProof/>
                <w:webHidden/>
              </w:rPr>
            </w:r>
            <w:r w:rsidR="00D15376">
              <w:rPr>
                <w:noProof/>
                <w:webHidden/>
              </w:rPr>
              <w:fldChar w:fldCharType="separate"/>
            </w:r>
            <w:r w:rsidR="00D15376">
              <w:rPr>
                <w:noProof/>
                <w:webHidden/>
              </w:rPr>
              <w:t>12</w:t>
            </w:r>
            <w:r w:rsidR="00D15376">
              <w:rPr>
                <w:noProof/>
                <w:webHidden/>
              </w:rPr>
              <w:fldChar w:fldCharType="end"/>
            </w:r>
          </w:hyperlink>
        </w:p>
        <w:p w14:paraId="7888EBDE"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30" w:history="1">
            <w:r w:rsidR="00D15376" w:rsidRPr="006C50DD">
              <w:rPr>
                <w:rStyle w:val="Hipervnculo"/>
                <w:noProof/>
              </w:rPr>
              <w:t>2.5. Comunicación entre distintas arquitecturas de cómputo</w:t>
            </w:r>
            <w:r w:rsidR="00D15376">
              <w:rPr>
                <w:noProof/>
                <w:webHidden/>
              </w:rPr>
              <w:tab/>
            </w:r>
            <w:r w:rsidR="00D15376">
              <w:rPr>
                <w:noProof/>
                <w:webHidden/>
              </w:rPr>
              <w:fldChar w:fldCharType="begin"/>
            </w:r>
            <w:r w:rsidR="00D15376">
              <w:rPr>
                <w:noProof/>
                <w:webHidden/>
              </w:rPr>
              <w:instrText xml:space="preserve"> PAGEREF _Toc499023830 \h </w:instrText>
            </w:r>
            <w:r w:rsidR="00D15376">
              <w:rPr>
                <w:noProof/>
                <w:webHidden/>
              </w:rPr>
            </w:r>
            <w:r w:rsidR="00D15376">
              <w:rPr>
                <w:noProof/>
                <w:webHidden/>
              </w:rPr>
              <w:fldChar w:fldCharType="separate"/>
            </w:r>
            <w:r w:rsidR="00D15376">
              <w:rPr>
                <w:noProof/>
                <w:webHidden/>
              </w:rPr>
              <w:t>14</w:t>
            </w:r>
            <w:r w:rsidR="00D15376">
              <w:rPr>
                <w:noProof/>
                <w:webHidden/>
              </w:rPr>
              <w:fldChar w:fldCharType="end"/>
            </w:r>
          </w:hyperlink>
        </w:p>
        <w:p w14:paraId="37CD8954"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31" w:history="1">
            <w:r w:rsidR="00D15376" w:rsidRPr="006C50DD">
              <w:rPr>
                <w:rStyle w:val="Hipervnculo"/>
                <w:noProof/>
              </w:rPr>
              <w:t>2.6 ¿Qué es un SAR (Sistema Autónomo Robótico)?</w:t>
            </w:r>
            <w:r w:rsidR="00D15376">
              <w:rPr>
                <w:noProof/>
                <w:webHidden/>
              </w:rPr>
              <w:tab/>
            </w:r>
            <w:r w:rsidR="00D15376">
              <w:rPr>
                <w:noProof/>
                <w:webHidden/>
              </w:rPr>
              <w:fldChar w:fldCharType="begin"/>
            </w:r>
            <w:r w:rsidR="00D15376">
              <w:rPr>
                <w:noProof/>
                <w:webHidden/>
              </w:rPr>
              <w:instrText xml:space="preserve"> PAGEREF _Toc499023831 \h </w:instrText>
            </w:r>
            <w:r w:rsidR="00D15376">
              <w:rPr>
                <w:noProof/>
                <w:webHidden/>
              </w:rPr>
            </w:r>
            <w:r w:rsidR="00D15376">
              <w:rPr>
                <w:noProof/>
                <w:webHidden/>
              </w:rPr>
              <w:fldChar w:fldCharType="separate"/>
            </w:r>
            <w:r w:rsidR="00D15376">
              <w:rPr>
                <w:noProof/>
                <w:webHidden/>
              </w:rPr>
              <w:t>15</w:t>
            </w:r>
            <w:r w:rsidR="00D15376">
              <w:rPr>
                <w:noProof/>
                <w:webHidden/>
              </w:rPr>
              <w:fldChar w:fldCharType="end"/>
            </w:r>
          </w:hyperlink>
        </w:p>
        <w:p w14:paraId="631A21B9"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32" w:history="1">
            <w:r w:rsidR="00D15376" w:rsidRPr="006C50DD">
              <w:rPr>
                <w:rStyle w:val="Hipervnculo"/>
                <w:noProof/>
              </w:rPr>
              <w:t>2.7 La robótica en la educación</w:t>
            </w:r>
            <w:r w:rsidR="00D15376">
              <w:rPr>
                <w:noProof/>
                <w:webHidden/>
              </w:rPr>
              <w:tab/>
            </w:r>
            <w:r w:rsidR="00D15376">
              <w:rPr>
                <w:noProof/>
                <w:webHidden/>
              </w:rPr>
              <w:fldChar w:fldCharType="begin"/>
            </w:r>
            <w:r w:rsidR="00D15376">
              <w:rPr>
                <w:noProof/>
                <w:webHidden/>
              </w:rPr>
              <w:instrText xml:space="preserve"> PAGEREF _Toc499023832 \h </w:instrText>
            </w:r>
            <w:r w:rsidR="00D15376">
              <w:rPr>
                <w:noProof/>
                <w:webHidden/>
              </w:rPr>
            </w:r>
            <w:r w:rsidR="00D15376">
              <w:rPr>
                <w:noProof/>
                <w:webHidden/>
              </w:rPr>
              <w:fldChar w:fldCharType="separate"/>
            </w:r>
            <w:r w:rsidR="00D15376">
              <w:rPr>
                <w:noProof/>
                <w:webHidden/>
              </w:rPr>
              <w:t>15</w:t>
            </w:r>
            <w:r w:rsidR="00D15376">
              <w:rPr>
                <w:noProof/>
                <w:webHidden/>
              </w:rPr>
              <w:fldChar w:fldCharType="end"/>
            </w:r>
          </w:hyperlink>
        </w:p>
        <w:p w14:paraId="7C8C979C" w14:textId="77777777" w:rsidR="00D15376" w:rsidRDefault="00FD763E">
          <w:pPr>
            <w:pStyle w:val="TDC1"/>
            <w:tabs>
              <w:tab w:val="right" w:leader="dot" w:pos="9019"/>
            </w:tabs>
            <w:rPr>
              <w:rFonts w:asciiTheme="minorHAnsi" w:eastAsiaTheme="minorEastAsia" w:hAnsiTheme="minorHAnsi" w:cstheme="minorBidi"/>
              <w:noProof/>
              <w:color w:val="auto"/>
            </w:rPr>
          </w:pPr>
          <w:hyperlink w:anchor="_Toc499023833" w:history="1">
            <w:r w:rsidR="00D15376" w:rsidRPr="006C50DD">
              <w:rPr>
                <w:rStyle w:val="Hipervnculo"/>
                <w:noProof/>
              </w:rPr>
              <w:t>Capítulo 3 – Arduino</w:t>
            </w:r>
            <w:r w:rsidR="00D15376">
              <w:rPr>
                <w:noProof/>
                <w:webHidden/>
              </w:rPr>
              <w:tab/>
            </w:r>
            <w:r w:rsidR="00D15376">
              <w:rPr>
                <w:noProof/>
                <w:webHidden/>
              </w:rPr>
              <w:fldChar w:fldCharType="begin"/>
            </w:r>
            <w:r w:rsidR="00D15376">
              <w:rPr>
                <w:noProof/>
                <w:webHidden/>
              </w:rPr>
              <w:instrText xml:space="preserve"> PAGEREF _Toc499023833 \h </w:instrText>
            </w:r>
            <w:r w:rsidR="00D15376">
              <w:rPr>
                <w:noProof/>
                <w:webHidden/>
              </w:rPr>
            </w:r>
            <w:r w:rsidR="00D15376">
              <w:rPr>
                <w:noProof/>
                <w:webHidden/>
              </w:rPr>
              <w:fldChar w:fldCharType="separate"/>
            </w:r>
            <w:r w:rsidR="00D15376">
              <w:rPr>
                <w:noProof/>
                <w:webHidden/>
              </w:rPr>
              <w:t>17</w:t>
            </w:r>
            <w:r w:rsidR="00D15376">
              <w:rPr>
                <w:noProof/>
                <w:webHidden/>
              </w:rPr>
              <w:fldChar w:fldCharType="end"/>
            </w:r>
          </w:hyperlink>
        </w:p>
        <w:p w14:paraId="38A140F8"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34" w:history="1">
            <w:r w:rsidR="00D15376" w:rsidRPr="006C50DD">
              <w:rPr>
                <w:rStyle w:val="Hipervnculo"/>
                <w:noProof/>
              </w:rPr>
              <w:t>3.1 ¿Qué es Arduino?</w:t>
            </w:r>
            <w:r w:rsidR="00D15376">
              <w:rPr>
                <w:noProof/>
                <w:webHidden/>
              </w:rPr>
              <w:tab/>
            </w:r>
            <w:r w:rsidR="00D15376">
              <w:rPr>
                <w:noProof/>
                <w:webHidden/>
              </w:rPr>
              <w:fldChar w:fldCharType="begin"/>
            </w:r>
            <w:r w:rsidR="00D15376">
              <w:rPr>
                <w:noProof/>
                <w:webHidden/>
              </w:rPr>
              <w:instrText xml:space="preserve"> PAGEREF _Toc499023834 \h </w:instrText>
            </w:r>
            <w:r w:rsidR="00D15376">
              <w:rPr>
                <w:noProof/>
                <w:webHidden/>
              </w:rPr>
            </w:r>
            <w:r w:rsidR="00D15376">
              <w:rPr>
                <w:noProof/>
                <w:webHidden/>
              </w:rPr>
              <w:fldChar w:fldCharType="separate"/>
            </w:r>
            <w:r w:rsidR="00D15376">
              <w:rPr>
                <w:noProof/>
                <w:webHidden/>
              </w:rPr>
              <w:t>17</w:t>
            </w:r>
            <w:r w:rsidR="00D15376">
              <w:rPr>
                <w:noProof/>
                <w:webHidden/>
              </w:rPr>
              <w:fldChar w:fldCharType="end"/>
            </w:r>
          </w:hyperlink>
        </w:p>
        <w:p w14:paraId="1D464954"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35" w:history="1">
            <w:r w:rsidR="00D15376" w:rsidRPr="006C50DD">
              <w:rPr>
                <w:rStyle w:val="Hipervnculo"/>
                <w:noProof/>
              </w:rPr>
              <w:t>3.2 ¿Qué es Processing?</w:t>
            </w:r>
            <w:r w:rsidR="00D15376">
              <w:rPr>
                <w:noProof/>
                <w:webHidden/>
              </w:rPr>
              <w:tab/>
            </w:r>
            <w:r w:rsidR="00D15376">
              <w:rPr>
                <w:noProof/>
                <w:webHidden/>
              </w:rPr>
              <w:fldChar w:fldCharType="begin"/>
            </w:r>
            <w:r w:rsidR="00D15376">
              <w:rPr>
                <w:noProof/>
                <w:webHidden/>
              </w:rPr>
              <w:instrText xml:space="preserve"> PAGEREF _Toc499023835 \h </w:instrText>
            </w:r>
            <w:r w:rsidR="00D15376">
              <w:rPr>
                <w:noProof/>
                <w:webHidden/>
              </w:rPr>
            </w:r>
            <w:r w:rsidR="00D15376">
              <w:rPr>
                <w:noProof/>
                <w:webHidden/>
              </w:rPr>
              <w:fldChar w:fldCharType="separate"/>
            </w:r>
            <w:r w:rsidR="00D15376">
              <w:rPr>
                <w:noProof/>
                <w:webHidden/>
              </w:rPr>
              <w:t>17</w:t>
            </w:r>
            <w:r w:rsidR="00D15376">
              <w:rPr>
                <w:noProof/>
                <w:webHidden/>
              </w:rPr>
              <w:fldChar w:fldCharType="end"/>
            </w:r>
          </w:hyperlink>
        </w:p>
        <w:p w14:paraId="2C77F030"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36" w:history="1">
            <w:r w:rsidR="00D15376" w:rsidRPr="006C50DD">
              <w:rPr>
                <w:rStyle w:val="Hipervnculo"/>
                <w:noProof/>
              </w:rPr>
              <w:t>3.3 ¿Qué es Wiring?</w:t>
            </w:r>
            <w:r w:rsidR="00D15376">
              <w:rPr>
                <w:noProof/>
                <w:webHidden/>
              </w:rPr>
              <w:tab/>
            </w:r>
            <w:r w:rsidR="00D15376">
              <w:rPr>
                <w:noProof/>
                <w:webHidden/>
              </w:rPr>
              <w:fldChar w:fldCharType="begin"/>
            </w:r>
            <w:r w:rsidR="00D15376">
              <w:rPr>
                <w:noProof/>
                <w:webHidden/>
              </w:rPr>
              <w:instrText xml:space="preserve"> PAGEREF _Toc499023836 \h </w:instrText>
            </w:r>
            <w:r w:rsidR="00D15376">
              <w:rPr>
                <w:noProof/>
                <w:webHidden/>
              </w:rPr>
            </w:r>
            <w:r w:rsidR="00D15376">
              <w:rPr>
                <w:noProof/>
                <w:webHidden/>
              </w:rPr>
              <w:fldChar w:fldCharType="separate"/>
            </w:r>
            <w:r w:rsidR="00D15376">
              <w:rPr>
                <w:noProof/>
                <w:webHidden/>
              </w:rPr>
              <w:t>18</w:t>
            </w:r>
            <w:r w:rsidR="00D15376">
              <w:rPr>
                <w:noProof/>
                <w:webHidden/>
              </w:rPr>
              <w:fldChar w:fldCharType="end"/>
            </w:r>
          </w:hyperlink>
        </w:p>
        <w:p w14:paraId="10461EA8"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37" w:history="1">
            <w:r w:rsidR="00D15376" w:rsidRPr="006C50DD">
              <w:rPr>
                <w:rStyle w:val="Hipervnculo"/>
                <w:noProof/>
              </w:rPr>
              <w:t>3.4 Entonces Arduino es…</w:t>
            </w:r>
            <w:r w:rsidR="00D15376">
              <w:rPr>
                <w:noProof/>
                <w:webHidden/>
              </w:rPr>
              <w:tab/>
            </w:r>
            <w:r w:rsidR="00D15376">
              <w:rPr>
                <w:noProof/>
                <w:webHidden/>
              </w:rPr>
              <w:fldChar w:fldCharType="begin"/>
            </w:r>
            <w:r w:rsidR="00D15376">
              <w:rPr>
                <w:noProof/>
                <w:webHidden/>
              </w:rPr>
              <w:instrText xml:space="preserve"> PAGEREF _Toc499023837 \h </w:instrText>
            </w:r>
            <w:r w:rsidR="00D15376">
              <w:rPr>
                <w:noProof/>
                <w:webHidden/>
              </w:rPr>
            </w:r>
            <w:r w:rsidR="00D15376">
              <w:rPr>
                <w:noProof/>
                <w:webHidden/>
              </w:rPr>
              <w:fldChar w:fldCharType="separate"/>
            </w:r>
            <w:r w:rsidR="00D15376">
              <w:rPr>
                <w:noProof/>
                <w:webHidden/>
              </w:rPr>
              <w:t>18</w:t>
            </w:r>
            <w:r w:rsidR="00D15376">
              <w:rPr>
                <w:noProof/>
                <w:webHidden/>
              </w:rPr>
              <w:fldChar w:fldCharType="end"/>
            </w:r>
          </w:hyperlink>
        </w:p>
        <w:p w14:paraId="6D12D5DD"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38" w:history="1">
            <w:r w:rsidR="00D15376" w:rsidRPr="006C50DD">
              <w:rPr>
                <w:rStyle w:val="Hipervnculo"/>
                <w:noProof/>
              </w:rPr>
              <w:t>3.4 Hardware Arduino</w:t>
            </w:r>
            <w:r w:rsidR="00D15376">
              <w:rPr>
                <w:noProof/>
                <w:webHidden/>
              </w:rPr>
              <w:tab/>
            </w:r>
            <w:r w:rsidR="00D15376">
              <w:rPr>
                <w:noProof/>
                <w:webHidden/>
              </w:rPr>
              <w:fldChar w:fldCharType="begin"/>
            </w:r>
            <w:r w:rsidR="00D15376">
              <w:rPr>
                <w:noProof/>
                <w:webHidden/>
              </w:rPr>
              <w:instrText xml:space="preserve"> PAGEREF _Toc499023838 \h </w:instrText>
            </w:r>
            <w:r w:rsidR="00D15376">
              <w:rPr>
                <w:noProof/>
                <w:webHidden/>
              </w:rPr>
            </w:r>
            <w:r w:rsidR="00D15376">
              <w:rPr>
                <w:noProof/>
                <w:webHidden/>
              </w:rPr>
              <w:fldChar w:fldCharType="separate"/>
            </w:r>
            <w:r w:rsidR="00D15376">
              <w:rPr>
                <w:noProof/>
                <w:webHidden/>
              </w:rPr>
              <w:t>18</w:t>
            </w:r>
            <w:r w:rsidR="00D15376">
              <w:rPr>
                <w:noProof/>
                <w:webHidden/>
              </w:rPr>
              <w:fldChar w:fldCharType="end"/>
            </w:r>
          </w:hyperlink>
        </w:p>
        <w:p w14:paraId="06A38064"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39" w:history="1">
            <w:r w:rsidR="00D15376" w:rsidRPr="006C50DD">
              <w:rPr>
                <w:rStyle w:val="Hipervnculo"/>
                <w:noProof/>
              </w:rPr>
              <w:t>3.5 Distintas plataformas para Arduino</w:t>
            </w:r>
            <w:r w:rsidR="00D15376">
              <w:rPr>
                <w:noProof/>
                <w:webHidden/>
              </w:rPr>
              <w:tab/>
            </w:r>
            <w:r w:rsidR="00D15376">
              <w:rPr>
                <w:noProof/>
                <w:webHidden/>
              </w:rPr>
              <w:fldChar w:fldCharType="begin"/>
            </w:r>
            <w:r w:rsidR="00D15376">
              <w:rPr>
                <w:noProof/>
                <w:webHidden/>
              </w:rPr>
              <w:instrText xml:space="preserve"> PAGEREF _Toc499023839 \h </w:instrText>
            </w:r>
            <w:r w:rsidR="00D15376">
              <w:rPr>
                <w:noProof/>
                <w:webHidden/>
              </w:rPr>
            </w:r>
            <w:r w:rsidR="00D15376">
              <w:rPr>
                <w:noProof/>
                <w:webHidden/>
              </w:rPr>
              <w:fldChar w:fldCharType="separate"/>
            </w:r>
            <w:r w:rsidR="00D15376">
              <w:rPr>
                <w:noProof/>
                <w:webHidden/>
              </w:rPr>
              <w:t>19</w:t>
            </w:r>
            <w:r w:rsidR="00D15376">
              <w:rPr>
                <w:noProof/>
                <w:webHidden/>
              </w:rPr>
              <w:fldChar w:fldCharType="end"/>
            </w:r>
          </w:hyperlink>
        </w:p>
        <w:p w14:paraId="49812E9B"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40" w:history="1">
            <w:r w:rsidR="00D15376" w:rsidRPr="006C50DD">
              <w:rPr>
                <w:rStyle w:val="Hipervnculo"/>
                <w:noProof/>
              </w:rPr>
              <w:t>3.6 Universo Arduino</w:t>
            </w:r>
            <w:r w:rsidR="00D15376">
              <w:rPr>
                <w:noProof/>
                <w:webHidden/>
              </w:rPr>
              <w:tab/>
            </w:r>
            <w:r w:rsidR="00D15376">
              <w:rPr>
                <w:noProof/>
                <w:webHidden/>
              </w:rPr>
              <w:fldChar w:fldCharType="begin"/>
            </w:r>
            <w:r w:rsidR="00D15376">
              <w:rPr>
                <w:noProof/>
                <w:webHidden/>
              </w:rPr>
              <w:instrText xml:space="preserve"> PAGEREF _Toc499023840 \h </w:instrText>
            </w:r>
            <w:r w:rsidR="00D15376">
              <w:rPr>
                <w:noProof/>
                <w:webHidden/>
              </w:rPr>
            </w:r>
            <w:r w:rsidR="00D15376">
              <w:rPr>
                <w:noProof/>
                <w:webHidden/>
              </w:rPr>
              <w:fldChar w:fldCharType="separate"/>
            </w:r>
            <w:r w:rsidR="00D15376">
              <w:rPr>
                <w:noProof/>
                <w:webHidden/>
              </w:rPr>
              <w:t>19</w:t>
            </w:r>
            <w:r w:rsidR="00D15376">
              <w:rPr>
                <w:noProof/>
                <w:webHidden/>
              </w:rPr>
              <w:fldChar w:fldCharType="end"/>
            </w:r>
          </w:hyperlink>
        </w:p>
        <w:p w14:paraId="7BE5C593"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41" w:history="1">
            <w:r w:rsidR="00D15376" w:rsidRPr="006C50DD">
              <w:rPr>
                <w:rStyle w:val="Hipervnculo"/>
                <w:noProof/>
              </w:rPr>
              <w:t>3.6.1 Placas</w:t>
            </w:r>
            <w:r w:rsidR="00D15376">
              <w:rPr>
                <w:noProof/>
                <w:webHidden/>
              </w:rPr>
              <w:tab/>
            </w:r>
            <w:r w:rsidR="00D15376">
              <w:rPr>
                <w:noProof/>
                <w:webHidden/>
              </w:rPr>
              <w:fldChar w:fldCharType="begin"/>
            </w:r>
            <w:r w:rsidR="00D15376">
              <w:rPr>
                <w:noProof/>
                <w:webHidden/>
              </w:rPr>
              <w:instrText xml:space="preserve"> PAGEREF _Toc499023841 \h </w:instrText>
            </w:r>
            <w:r w:rsidR="00D15376">
              <w:rPr>
                <w:noProof/>
                <w:webHidden/>
              </w:rPr>
            </w:r>
            <w:r w:rsidR="00D15376">
              <w:rPr>
                <w:noProof/>
                <w:webHidden/>
              </w:rPr>
              <w:fldChar w:fldCharType="separate"/>
            </w:r>
            <w:r w:rsidR="00D15376">
              <w:rPr>
                <w:noProof/>
                <w:webHidden/>
              </w:rPr>
              <w:t>19</w:t>
            </w:r>
            <w:r w:rsidR="00D15376">
              <w:rPr>
                <w:noProof/>
                <w:webHidden/>
              </w:rPr>
              <w:fldChar w:fldCharType="end"/>
            </w:r>
          </w:hyperlink>
        </w:p>
        <w:p w14:paraId="38D98D5E"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42" w:history="1">
            <w:r w:rsidR="00D15376" w:rsidRPr="006C50DD">
              <w:rPr>
                <w:rStyle w:val="Hipervnculo"/>
                <w:noProof/>
                <w:lang w:val="en-US"/>
              </w:rPr>
              <w:t>3.6.2 Placas de expansión (shields)</w:t>
            </w:r>
            <w:r w:rsidR="00D15376">
              <w:rPr>
                <w:noProof/>
                <w:webHidden/>
              </w:rPr>
              <w:tab/>
            </w:r>
            <w:r w:rsidR="00D15376">
              <w:rPr>
                <w:noProof/>
                <w:webHidden/>
              </w:rPr>
              <w:fldChar w:fldCharType="begin"/>
            </w:r>
            <w:r w:rsidR="00D15376">
              <w:rPr>
                <w:noProof/>
                <w:webHidden/>
              </w:rPr>
              <w:instrText xml:space="preserve"> PAGEREF _Toc499023842 \h </w:instrText>
            </w:r>
            <w:r w:rsidR="00D15376">
              <w:rPr>
                <w:noProof/>
                <w:webHidden/>
              </w:rPr>
            </w:r>
            <w:r w:rsidR="00D15376">
              <w:rPr>
                <w:noProof/>
                <w:webHidden/>
              </w:rPr>
              <w:fldChar w:fldCharType="separate"/>
            </w:r>
            <w:r w:rsidR="00D15376">
              <w:rPr>
                <w:noProof/>
                <w:webHidden/>
              </w:rPr>
              <w:t>19</w:t>
            </w:r>
            <w:r w:rsidR="00D15376">
              <w:rPr>
                <w:noProof/>
                <w:webHidden/>
              </w:rPr>
              <w:fldChar w:fldCharType="end"/>
            </w:r>
          </w:hyperlink>
        </w:p>
        <w:p w14:paraId="0D111775"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43" w:history="1">
            <w:r w:rsidR="00D15376" w:rsidRPr="006C50DD">
              <w:rPr>
                <w:rStyle w:val="Hipervnculo"/>
                <w:noProof/>
                <w:lang w:val="en-US"/>
              </w:rPr>
              <w:t>3.6.3 Kits</w:t>
            </w:r>
            <w:r w:rsidR="00D15376">
              <w:rPr>
                <w:noProof/>
                <w:webHidden/>
              </w:rPr>
              <w:tab/>
            </w:r>
            <w:r w:rsidR="00D15376">
              <w:rPr>
                <w:noProof/>
                <w:webHidden/>
              </w:rPr>
              <w:fldChar w:fldCharType="begin"/>
            </w:r>
            <w:r w:rsidR="00D15376">
              <w:rPr>
                <w:noProof/>
                <w:webHidden/>
              </w:rPr>
              <w:instrText xml:space="preserve"> PAGEREF _Toc499023843 \h </w:instrText>
            </w:r>
            <w:r w:rsidR="00D15376">
              <w:rPr>
                <w:noProof/>
                <w:webHidden/>
              </w:rPr>
            </w:r>
            <w:r w:rsidR="00D15376">
              <w:rPr>
                <w:noProof/>
                <w:webHidden/>
              </w:rPr>
              <w:fldChar w:fldCharType="separate"/>
            </w:r>
            <w:r w:rsidR="00D15376">
              <w:rPr>
                <w:noProof/>
                <w:webHidden/>
              </w:rPr>
              <w:t>19</w:t>
            </w:r>
            <w:r w:rsidR="00D15376">
              <w:rPr>
                <w:noProof/>
                <w:webHidden/>
              </w:rPr>
              <w:fldChar w:fldCharType="end"/>
            </w:r>
          </w:hyperlink>
        </w:p>
        <w:p w14:paraId="63BDA1D8"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44" w:history="1">
            <w:r w:rsidR="00D15376" w:rsidRPr="006C50DD">
              <w:rPr>
                <w:rStyle w:val="Hipervnculo"/>
                <w:noProof/>
              </w:rPr>
              <w:t>3.6.4 Accesorios</w:t>
            </w:r>
            <w:r w:rsidR="00D15376">
              <w:rPr>
                <w:noProof/>
                <w:webHidden/>
              </w:rPr>
              <w:tab/>
            </w:r>
            <w:r w:rsidR="00D15376">
              <w:rPr>
                <w:noProof/>
                <w:webHidden/>
              </w:rPr>
              <w:fldChar w:fldCharType="begin"/>
            </w:r>
            <w:r w:rsidR="00D15376">
              <w:rPr>
                <w:noProof/>
                <w:webHidden/>
              </w:rPr>
              <w:instrText xml:space="preserve"> PAGEREF _Toc499023844 \h </w:instrText>
            </w:r>
            <w:r w:rsidR="00D15376">
              <w:rPr>
                <w:noProof/>
                <w:webHidden/>
              </w:rPr>
            </w:r>
            <w:r w:rsidR="00D15376">
              <w:rPr>
                <w:noProof/>
                <w:webHidden/>
              </w:rPr>
              <w:fldChar w:fldCharType="separate"/>
            </w:r>
            <w:r w:rsidR="00D15376">
              <w:rPr>
                <w:noProof/>
                <w:webHidden/>
              </w:rPr>
              <w:t>19</w:t>
            </w:r>
            <w:r w:rsidR="00D15376">
              <w:rPr>
                <w:noProof/>
                <w:webHidden/>
              </w:rPr>
              <w:fldChar w:fldCharType="end"/>
            </w:r>
          </w:hyperlink>
        </w:p>
        <w:p w14:paraId="7CF6BA1A"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45" w:history="1">
            <w:r w:rsidR="00D15376" w:rsidRPr="006C50DD">
              <w:rPr>
                <w:rStyle w:val="Hipervnculo"/>
                <w:noProof/>
              </w:rPr>
              <w:t>3.6.5 Impresoras 3d</w:t>
            </w:r>
            <w:r w:rsidR="00D15376">
              <w:rPr>
                <w:noProof/>
                <w:webHidden/>
              </w:rPr>
              <w:tab/>
            </w:r>
            <w:r w:rsidR="00D15376">
              <w:rPr>
                <w:noProof/>
                <w:webHidden/>
              </w:rPr>
              <w:fldChar w:fldCharType="begin"/>
            </w:r>
            <w:r w:rsidR="00D15376">
              <w:rPr>
                <w:noProof/>
                <w:webHidden/>
              </w:rPr>
              <w:instrText xml:space="preserve"> PAGEREF _Toc499023845 \h </w:instrText>
            </w:r>
            <w:r w:rsidR="00D15376">
              <w:rPr>
                <w:noProof/>
                <w:webHidden/>
              </w:rPr>
            </w:r>
            <w:r w:rsidR="00D15376">
              <w:rPr>
                <w:noProof/>
                <w:webHidden/>
              </w:rPr>
              <w:fldChar w:fldCharType="separate"/>
            </w:r>
            <w:r w:rsidR="00D15376">
              <w:rPr>
                <w:noProof/>
                <w:webHidden/>
              </w:rPr>
              <w:t>19</w:t>
            </w:r>
            <w:r w:rsidR="00D15376">
              <w:rPr>
                <w:noProof/>
                <w:webHidden/>
              </w:rPr>
              <w:fldChar w:fldCharType="end"/>
            </w:r>
          </w:hyperlink>
        </w:p>
        <w:p w14:paraId="204E6119"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46" w:history="1">
            <w:r w:rsidR="00D15376" w:rsidRPr="006C50DD">
              <w:rPr>
                <w:rStyle w:val="Hipervnculo"/>
                <w:noProof/>
              </w:rPr>
              <w:t>3.7 Diferencias entre distintas placas de la familia Arduino</w:t>
            </w:r>
            <w:r w:rsidR="00D15376">
              <w:rPr>
                <w:noProof/>
                <w:webHidden/>
              </w:rPr>
              <w:tab/>
            </w:r>
            <w:r w:rsidR="00D15376">
              <w:rPr>
                <w:noProof/>
                <w:webHidden/>
              </w:rPr>
              <w:fldChar w:fldCharType="begin"/>
            </w:r>
            <w:r w:rsidR="00D15376">
              <w:rPr>
                <w:noProof/>
                <w:webHidden/>
              </w:rPr>
              <w:instrText xml:space="preserve"> PAGEREF _Toc499023846 \h </w:instrText>
            </w:r>
            <w:r w:rsidR="00D15376">
              <w:rPr>
                <w:noProof/>
                <w:webHidden/>
              </w:rPr>
            </w:r>
            <w:r w:rsidR="00D15376">
              <w:rPr>
                <w:noProof/>
                <w:webHidden/>
              </w:rPr>
              <w:fldChar w:fldCharType="separate"/>
            </w:r>
            <w:r w:rsidR="00D15376">
              <w:rPr>
                <w:noProof/>
                <w:webHidden/>
              </w:rPr>
              <w:t>20</w:t>
            </w:r>
            <w:r w:rsidR="00D15376">
              <w:rPr>
                <w:noProof/>
                <w:webHidden/>
              </w:rPr>
              <w:fldChar w:fldCharType="end"/>
            </w:r>
          </w:hyperlink>
        </w:p>
        <w:p w14:paraId="79EFB40D"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47" w:history="1">
            <w:r w:rsidR="00D15376" w:rsidRPr="006C50DD">
              <w:rPr>
                <w:rStyle w:val="Hipervnculo"/>
                <w:noProof/>
              </w:rPr>
              <w:t>3.8 ¿Por qué usar Arduino?</w:t>
            </w:r>
            <w:r w:rsidR="00D15376">
              <w:rPr>
                <w:noProof/>
                <w:webHidden/>
              </w:rPr>
              <w:tab/>
            </w:r>
            <w:r w:rsidR="00D15376">
              <w:rPr>
                <w:noProof/>
                <w:webHidden/>
              </w:rPr>
              <w:fldChar w:fldCharType="begin"/>
            </w:r>
            <w:r w:rsidR="00D15376">
              <w:rPr>
                <w:noProof/>
                <w:webHidden/>
              </w:rPr>
              <w:instrText xml:space="preserve"> PAGEREF _Toc499023847 \h </w:instrText>
            </w:r>
            <w:r w:rsidR="00D15376">
              <w:rPr>
                <w:noProof/>
                <w:webHidden/>
              </w:rPr>
            </w:r>
            <w:r w:rsidR="00D15376">
              <w:rPr>
                <w:noProof/>
                <w:webHidden/>
              </w:rPr>
              <w:fldChar w:fldCharType="separate"/>
            </w:r>
            <w:r w:rsidR="00D15376">
              <w:rPr>
                <w:noProof/>
                <w:webHidden/>
              </w:rPr>
              <w:t>21</w:t>
            </w:r>
            <w:r w:rsidR="00D15376">
              <w:rPr>
                <w:noProof/>
                <w:webHidden/>
              </w:rPr>
              <w:fldChar w:fldCharType="end"/>
            </w:r>
          </w:hyperlink>
        </w:p>
        <w:p w14:paraId="7BDB4ADC"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48" w:history="1">
            <w:r w:rsidR="00D15376" w:rsidRPr="006C50DD">
              <w:rPr>
                <w:rStyle w:val="Hipervnculo"/>
                <w:noProof/>
              </w:rPr>
              <w:t>3.8.1 La comunidad formada a su alrededor y la generación de habilidades compartidas</w:t>
            </w:r>
            <w:r w:rsidR="00D15376">
              <w:rPr>
                <w:noProof/>
                <w:webHidden/>
              </w:rPr>
              <w:tab/>
            </w:r>
            <w:r w:rsidR="00D15376">
              <w:rPr>
                <w:noProof/>
                <w:webHidden/>
              </w:rPr>
              <w:fldChar w:fldCharType="begin"/>
            </w:r>
            <w:r w:rsidR="00D15376">
              <w:rPr>
                <w:noProof/>
                <w:webHidden/>
              </w:rPr>
              <w:instrText xml:space="preserve"> PAGEREF _Toc499023848 \h </w:instrText>
            </w:r>
            <w:r w:rsidR="00D15376">
              <w:rPr>
                <w:noProof/>
                <w:webHidden/>
              </w:rPr>
            </w:r>
            <w:r w:rsidR="00D15376">
              <w:rPr>
                <w:noProof/>
                <w:webHidden/>
              </w:rPr>
              <w:fldChar w:fldCharType="separate"/>
            </w:r>
            <w:r w:rsidR="00D15376">
              <w:rPr>
                <w:noProof/>
                <w:webHidden/>
              </w:rPr>
              <w:t>21</w:t>
            </w:r>
            <w:r w:rsidR="00D15376">
              <w:rPr>
                <w:noProof/>
                <w:webHidden/>
              </w:rPr>
              <w:fldChar w:fldCharType="end"/>
            </w:r>
          </w:hyperlink>
        </w:p>
        <w:p w14:paraId="26D3C8BE"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49" w:history="1">
            <w:r w:rsidR="00D15376" w:rsidRPr="006C50DD">
              <w:rPr>
                <w:rStyle w:val="Hipervnculo"/>
                <w:noProof/>
              </w:rPr>
              <w:t>3.8.2 La sencillez del lenguaje de programación</w:t>
            </w:r>
            <w:r w:rsidR="00D15376">
              <w:rPr>
                <w:noProof/>
                <w:webHidden/>
              </w:rPr>
              <w:tab/>
            </w:r>
            <w:r w:rsidR="00D15376">
              <w:rPr>
                <w:noProof/>
                <w:webHidden/>
              </w:rPr>
              <w:fldChar w:fldCharType="begin"/>
            </w:r>
            <w:r w:rsidR="00D15376">
              <w:rPr>
                <w:noProof/>
                <w:webHidden/>
              </w:rPr>
              <w:instrText xml:space="preserve"> PAGEREF _Toc499023849 \h </w:instrText>
            </w:r>
            <w:r w:rsidR="00D15376">
              <w:rPr>
                <w:noProof/>
                <w:webHidden/>
              </w:rPr>
            </w:r>
            <w:r w:rsidR="00D15376">
              <w:rPr>
                <w:noProof/>
                <w:webHidden/>
              </w:rPr>
              <w:fldChar w:fldCharType="separate"/>
            </w:r>
            <w:r w:rsidR="00D15376">
              <w:rPr>
                <w:noProof/>
                <w:webHidden/>
              </w:rPr>
              <w:t>21</w:t>
            </w:r>
            <w:r w:rsidR="00D15376">
              <w:rPr>
                <w:noProof/>
                <w:webHidden/>
              </w:rPr>
              <w:fldChar w:fldCharType="end"/>
            </w:r>
          </w:hyperlink>
        </w:p>
        <w:p w14:paraId="25C8ED61"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50" w:history="1">
            <w:r w:rsidR="00D15376" w:rsidRPr="006C50DD">
              <w:rPr>
                <w:rStyle w:val="Hipervnculo"/>
                <w:noProof/>
              </w:rPr>
              <w:t>3.8.3 Es hardware de bajo costo</w:t>
            </w:r>
            <w:r w:rsidR="00D15376">
              <w:rPr>
                <w:noProof/>
                <w:webHidden/>
              </w:rPr>
              <w:tab/>
            </w:r>
            <w:r w:rsidR="00D15376">
              <w:rPr>
                <w:noProof/>
                <w:webHidden/>
              </w:rPr>
              <w:fldChar w:fldCharType="begin"/>
            </w:r>
            <w:r w:rsidR="00D15376">
              <w:rPr>
                <w:noProof/>
                <w:webHidden/>
              </w:rPr>
              <w:instrText xml:space="preserve"> PAGEREF _Toc499023850 \h </w:instrText>
            </w:r>
            <w:r w:rsidR="00D15376">
              <w:rPr>
                <w:noProof/>
                <w:webHidden/>
              </w:rPr>
            </w:r>
            <w:r w:rsidR="00D15376">
              <w:rPr>
                <w:noProof/>
                <w:webHidden/>
              </w:rPr>
              <w:fldChar w:fldCharType="separate"/>
            </w:r>
            <w:r w:rsidR="00D15376">
              <w:rPr>
                <w:noProof/>
                <w:webHidden/>
              </w:rPr>
              <w:t>21</w:t>
            </w:r>
            <w:r w:rsidR="00D15376">
              <w:rPr>
                <w:noProof/>
                <w:webHidden/>
              </w:rPr>
              <w:fldChar w:fldCharType="end"/>
            </w:r>
          </w:hyperlink>
        </w:p>
        <w:p w14:paraId="2847593D"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51" w:history="1">
            <w:r w:rsidR="00D15376" w:rsidRPr="006C50DD">
              <w:rPr>
                <w:rStyle w:val="Hipervnculo"/>
                <w:noProof/>
              </w:rPr>
              <w:t>3.8.4 Incorporación de Arduino en las escuelas</w:t>
            </w:r>
            <w:r w:rsidR="00D15376">
              <w:rPr>
                <w:noProof/>
                <w:webHidden/>
              </w:rPr>
              <w:tab/>
            </w:r>
            <w:r w:rsidR="00D15376">
              <w:rPr>
                <w:noProof/>
                <w:webHidden/>
              </w:rPr>
              <w:fldChar w:fldCharType="begin"/>
            </w:r>
            <w:r w:rsidR="00D15376">
              <w:rPr>
                <w:noProof/>
                <w:webHidden/>
              </w:rPr>
              <w:instrText xml:space="preserve"> PAGEREF _Toc499023851 \h </w:instrText>
            </w:r>
            <w:r w:rsidR="00D15376">
              <w:rPr>
                <w:noProof/>
                <w:webHidden/>
              </w:rPr>
            </w:r>
            <w:r w:rsidR="00D15376">
              <w:rPr>
                <w:noProof/>
                <w:webHidden/>
              </w:rPr>
              <w:fldChar w:fldCharType="separate"/>
            </w:r>
            <w:r w:rsidR="00D15376">
              <w:rPr>
                <w:noProof/>
                <w:webHidden/>
              </w:rPr>
              <w:t>21</w:t>
            </w:r>
            <w:r w:rsidR="00D15376">
              <w:rPr>
                <w:noProof/>
                <w:webHidden/>
              </w:rPr>
              <w:fldChar w:fldCharType="end"/>
            </w:r>
          </w:hyperlink>
        </w:p>
        <w:p w14:paraId="54373913"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52" w:history="1">
            <w:r w:rsidR="00D15376" w:rsidRPr="006C50DD">
              <w:rPr>
                <w:rStyle w:val="Hipervnculo"/>
                <w:noProof/>
              </w:rPr>
              <w:t>3.9 Actuadores y sensores</w:t>
            </w:r>
            <w:r w:rsidR="00D15376">
              <w:rPr>
                <w:noProof/>
                <w:webHidden/>
              </w:rPr>
              <w:tab/>
            </w:r>
            <w:r w:rsidR="00D15376">
              <w:rPr>
                <w:noProof/>
                <w:webHidden/>
              </w:rPr>
              <w:fldChar w:fldCharType="begin"/>
            </w:r>
            <w:r w:rsidR="00D15376">
              <w:rPr>
                <w:noProof/>
                <w:webHidden/>
              </w:rPr>
              <w:instrText xml:space="preserve"> PAGEREF _Toc499023852 \h </w:instrText>
            </w:r>
            <w:r w:rsidR="00D15376">
              <w:rPr>
                <w:noProof/>
                <w:webHidden/>
              </w:rPr>
            </w:r>
            <w:r w:rsidR="00D15376">
              <w:rPr>
                <w:noProof/>
                <w:webHidden/>
              </w:rPr>
              <w:fldChar w:fldCharType="separate"/>
            </w:r>
            <w:r w:rsidR="00D15376">
              <w:rPr>
                <w:noProof/>
                <w:webHidden/>
              </w:rPr>
              <w:t>22</w:t>
            </w:r>
            <w:r w:rsidR="00D15376">
              <w:rPr>
                <w:noProof/>
                <w:webHidden/>
              </w:rPr>
              <w:fldChar w:fldCharType="end"/>
            </w:r>
          </w:hyperlink>
        </w:p>
        <w:p w14:paraId="6595656B"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53" w:history="1">
            <w:r w:rsidR="00D15376" w:rsidRPr="006C50DD">
              <w:rPr>
                <w:rStyle w:val="Hipervnculo"/>
                <w:noProof/>
              </w:rPr>
              <w:t>3.10 Actuadores en el SAR</w:t>
            </w:r>
            <w:r w:rsidR="00D15376">
              <w:rPr>
                <w:noProof/>
                <w:webHidden/>
              </w:rPr>
              <w:tab/>
            </w:r>
            <w:r w:rsidR="00D15376">
              <w:rPr>
                <w:noProof/>
                <w:webHidden/>
              </w:rPr>
              <w:fldChar w:fldCharType="begin"/>
            </w:r>
            <w:r w:rsidR="00D15376">
              <w:rPr>
                <w:noProof/>
                <w:webHidden/>
              </w:rPr>
              <w:instrText xml:space="preserve"> PAGEREF _Toc499023853 \h </w:instrText>
            </w:r>
            <w:r w:rsidR="00D15376">
              <w:rPr>
                <w:noProof/>
                <w:webHidden/>
              </w:rPr>
            </w:r>
            <w:r w:rsidR="00D15376">
              <w:rPr>
                <w:noProof/>
                <w:webHidden/>
              </w:rPr>
              <w:fldChar w:fldCharType="separate"/>
            </w:r>
            <w:r w:rsidR="00D15376">
              <w:rPr>
                <w:noProof/>
                <w:webHidden/>
              </w:rPr>
              <w:t>23</w:t>
            </w:r>
            <w:r w:rsidR="00D15376">
              <w:rPr>
                <w:noProof/>
                <w:webHidden/>
              </w:rPr>
              <w:fldChar w:fldCharType="end"/>
            </w:r>
          </w:hyperlink>
        </w:p>
        <w:p w14:paraId="2F6099B5"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54" w:history="1">
            <w:r w:rsidR="00D15376" w:rsidRPr="006C50DD">
              <w:rPr>
                <w:rStyle w:val="Hipervnculo"/>
                <w:noProof/>
              </w:rPr>
              <w:t>3.11 Sensores en el SAR</w:t>
            </w:r>
            <w:r w:rsidR="00D15376">
              <w:rPr>
                <w:noProof/>
                <w:webHidden/>
              </w:rPr>
              <w:tab/>
            </w:r>
            <w:r w:rsidR="00D15376">
              <w:rPr>
                <w:noProof/>
                <w:webHidden/>
              </w:rPr>
              <w:fldChar w:fldCharType="begin"/>
            </w:r>
            <w:r w:rsidR="00D15376">
              <w:rPr>
                <w:noProof/>
                <w:webHidden/>
              </w:rPr>
              <w:instrText xml:space="preserve"> PAGEREF _Toc499023854 \h </w:instrText>
            </w:r>
            <w:r w:rsidR="00D15376">
              <w:rPr>
                <w:noProof/>
                <w:webHidden/>
              </w:rPr>
            </w:r>
            <w:r w:rsidR="00D15376">
              <w:rPr>
                <w:noProof/>
                <w:webHidden/>
              </w:rPr>
              <w:fldChar w:fldCharType="separate"/>
            </w:r>
            <w:r w:rsidR="00D15376">
              <w:rPr>
                <w:noProof/>
                <w:webHidden/>
              </w:rPr>
              <w:t>24</w:t>
            </w:r>
            <w:r w:rsidR="00D15376">
              <w:rPr>
                <w:noProof/>
                <w:webHidden/>
              </w:rPr>
              <w:fldChar w:fldCharType="end"/>
            </w:r>
          </w:hyperlink>
        </w:p>
        <w:p w14:paraId="27F57472"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55" w:history="1">
            <w:r w:rsidR="00D15376" w:rsidRPr="006C50DD">
              <w:rPr>
                <w:rStyle w:val="Hipervnculo"/>
                <w:noProof/>
              </w:rPr>
              <w:t>3.12 Módulos o shields en el SAR</w:t>
            </w:r>
            <w:r w:rsidR="00D15376">
              <w:rPr>
                <w:noProof/>
                <w:webHidden/>
              </w:rPr>
              <w:tab/>
            </w:r>
            <w:r w:rsidR="00D15376">
              <w:rPr>
                <w:noProof/>
                <w:webHidden/>
              </w:rPr>
              <w:fldChar w:fldCharType="begin"/>
            </w:r>
            <w:r w:rsidR="00D15376">
              <w:rPr>
                <w:noProof/>
                <w:webHidden/>
              </w:rPr>
              <w:instrText xml:space="preserve"> PAGEREF _Toc499023855 \h </w:instrText>
            </w:r>
            <w:r w:rsidR="00D15376">
              <w:rPr>
                <w:noProof/>
                <w:webHidden/>
              </w:rPr>
            </w:r>
            <w:r w:rsidR="00D15376">
              <w:rPr>
                <w:noProof/>
                <w:webHidden/>
              </w:rPr>
              <w:fldChar w:fldCharType="separate"/>
            </w:r>
            <w:r w:rsidR="00D15376">
              <w:rPr>
                <w:noProof/>
                <w:webHidden/>
              </w:rPr>
              <w:t>25</w:t>
            </w:r>
            <w:r w:rsidR="00D15376">
              <w:rPr>
                <w:noProof/>
                <w:webHidden/>
              </w:rPr>
              <w:fldChar w:fldCharType="end"/>
            </w:r>
          </w:hyperlink>
        </w:p>
        <w:p w14:paraId="0E80FC07" w14:textId="77777777" w:rsidR="00D15376" w:rsidRDefault="00FD763E">
          <w:pPr>
            <w:pStyle w:val="TDC1"/>
            <w:tabs>
              <w:tab w:val="right" w:leader="dot" w:pos="9019"/>
            </w:tabs>
            <w:rPr>
              <w:rFonts w:asciiTheme="minorHAnsi" w:eastAsiaTheme="minorEastAsia" w:hAnsiTheme="minorHAnsi" w:cstheme="minorBidi"/>
              <w:noProof/>
              <w:color w:val="auto"/>
            </w:rPr>
          </w:pPr>
          <w:hyperlink w:anchor="_Toc499023856" w:history="1">
            <w:r w:rsidR="00D15376" w:rsidRPr="006C50DD">
              <w:rPr>
                <w:rStyle w:val="Hipervnculo"/>
                <w:noProof/>
              </w:rPr>
              <w:t>Bibliografía</w:t>
            </w:r>
            <w:r w:rsidR="00D15376">
              <w:rPr>
                <w:noProof/>
                <w:webHidden/>
              </w:rPr>
              <w:tab/>
            </w:r>
            <w:r w:rsidR="00D15376">
              <w:rPr>
                <w:noProof/>
                <w:webHidden/>
              </w:rPr>
              <w:fldChar w:fldCharType="begin"/>
            </w:r>
            <w:r w:rsidR="00D15376">
              <w:rPr>
                <w:noProof/>
                <w:webHidden/>
              </w:rPr>
              <w:instrText xml:space="preserve"> PAGEREF _Toc499023856 \h </w:instrText>
            </w:r>
            <w:r w:rsidR="00D15376">
              <w:rPr>
                <w:noProof/>
                <w:webHidden/>
              </w:rPr>
            </w:r>
            <w:r w:rsidR="00D15376">
              <w:rPr>
                <w:noProof/>
                <w:webHidden/>
              </w:rPr>
              <w:fldChar w:fldCharType="separate"/>
            </w:r>
            <w:r w:rsidR="00D15376">
              <w:rPr>
                <w:noProof/>
                <w:webHidden/>
              </w:rPr>
              <w:t>26</w:t>
            </w:r>
            <w:r w:rsidR="00D15376">
              <w:rPr>
                <w:noProof/>
                <w:webHidden/>
              </w:rPr>
              <w:fldChar w:fldCharType="end"/>
            </w:r>
          </w:hyperlink>
        </w:p>
        <w:p w14:paraId="05515E61" w14:textId="77777777" w:rsidR="00D15376" w:rsidRDefault="00FD763E">
          <w:pPr>
            <w:pStyle w:val="TDC1"/>
            <w:tabs>
              <w:tab w:val="right" w:leader="dot" w:pos="9019"/>
            </w:tabs>
            <w:rPr>
              <w:rFonts w:asciiTheme="minorHAnsi" w:eastAsiaTheme="minorEastAsia" w:hAnsiTheme="minorHAnsi" w:cstheme="minorBidi"/>
              <w:noProof/>
              <w:color w:val="auto"/>
            </w:rPr>
          </w:pPr>
          <w:hyperlink w:anchor="_Toc499023857" w:history="1">
            <w:r w:rsidR="00D15376" w:rsidRPr="006C50DD">
              <w:rPr>
                <w:rStyle w:val="Hipervnculo"/>
                <w:noProof/>
              </w:rPr>
              <w:t>Capítulo 4 – Raspberry Pi</w:t>
            </w:r>
            <w:r w:rsidR="00D15376">
              <w:rPr>
                <w:noProof/>
                <w:webHidden/>
              </w:rPr>
              <w:tab/>
            </w:r>
            <w:r w:rsidR="00D15376">
              <w:rPr>
                <w:noProof/>
                <w:webHidden/>
              </w:rPr>
              <w:fldChar w:fldCharType="begin"/>
            </w:r>
            <w:r w:rsidR="00D15376">
              <w:rPr>
                <w:noProof/>
                <w:webHidden/>
              </w:rPr>
              <w:instrText xml:space="preserve"> PAGEREF _Toc499023857 \h </w:instrText>
            </w:r>
            <w:r w:rsidR="00D15376">
              <w:rPr>
                <w:noProof/>
                <w:webHidden/>
              </w:rPr>
            </w:r>
            <w:r w:rsidR="00D15376">
              <w:rPr>
                <w:noProof/>
                <w:webHidden/>
              </w:rPr>
              <w:fldChar w:fldCharType="separate"/>
            </w:r>
            <w:r w:rsidR="00D15376">
              <w:rPr>
                <w:noProof/>
                <w:webHidden/>
              </w:rPr>
              <w:t>27</w:t>
            </w:r>
            <w:r w:rsidR="00D15376">
              <w:rPr>
                <w:noProof/>
                <w:webHidden/>
              </w:rPr>
              <w:fldChar w:fldCharType="end"/>
            </w:r>
          </w:hyperlink>
        </w:p>
        <w:p w14:paraId="1D9E6DCE"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58" w:history="1">
            <w:r w:rsidR="00D15376" w:rsidRPr="006C50DD">
              <w:rPr>
                <w:rStyle w:val="Hipervnculo"/>
                <w:noProof/>
              </w:rPr>
              <w:t>4.1 ¿Qué es Raspberry Pi?</w:t>
            </w:r>
            <w:r w:rsidR="00D15376">
              <w:rPr>
                <w:noProof/>
                <w:webHidden/>
              </w:rPr>
              <w:tab/>
            </w:r>
            <w:r w:rsidR="00D15376">
              <w:rPr>
                <w:noProof/>
                <w:webHidden/>
              </w:rPr>
              <w:fldChar w:fldCharType="begin"/>
            </w:r>
            <w:r w:rsidR="00D15376">
              <w:rPr>
                <w:noProof/>
                <w:webHidden/>
              </w:rPr>
              <w:instrText xml:space="preserve"> PAGEREF _Toc499023858 \h </w:instrText>
            </w:r>
            <w:r w:rsidR="00D15376">
              <w:rPr>
                <w:noProof/>
                <w:webHidden/>
              </w:rPr>
            </w:r>
            <w:r w:rsidR="00D15376">
              <w:rPr>
                <w:noProof/>
                <w:webHidden/>
              </w:rPr>
              <w:fldChar w:fldCharType="separate"/>
            </w:r>
            <w:r w:rsidR="00D15376">
              <w:rPr>
                <w:noProof/>
                <w:webHidden/>
              </w:rPr>
              <w:t>27</w:t>
            </w:r>
            <w:r w:rsidR="00D15376">
              <w:rPr>
                <w:noProof/>
                <w:webHidden/>
              </w:rPr>
              <w:fldChar w:fldCharType="end"/>
            </w:r>
          </w:hyperlink>
        </w:p>
        <w:p w14:paraId="61E74503"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59" w:history="1">
            <w:r w:rsidR="00D15376" w:rsidRPr="006C50DD">
              <w:rPr>
                <w:rStyle w:val="Hipervnculo"/>
                <w:noProof/>
              </w:rPr>
              <w:t>4.2 Especificaciones técnicas de las distintas versiones</w:t>
            </w:r>
            <w:r w:rsidR="00D15376">
              <w:rPr>
                <w:noProof/>
                <w:webHidden/>
              </w:rPr>
              <w:tab/>
            </w:r>
            <w:r w:rsidR="00D15376">
              <w:rPr>
                <w:noProof/>
                <w:webHidden/>
              </w:rPr>
              <w:fldChar w:fldCharType="begin"/>
            </w:r>
            <w:r w:rsidR="00D15376">
              <w:rPr>
                <w:noProof/>
                <w:webHidden/>
              </w:rPr>
              <w:instrText xml:space="preserve"> PAGEREF _Toc499023859 \h </w:instrText>
            </w:r>
            <w:r w:rsidR="00D15376">
              <w:rPr>
                <w:noProof/>
                <w:webHidden/>
              </w:rPr>
            </w:r>
            <w:r w:rsidR="00D15376">
              <w:rPr>
                <w:noProof/>
                <w:webHidden/>
              </w:rPr>
              <w:fldChar w:fldCharType="separate"/>
            </w:r>
            <w:r w:rsidR="00D15376">
              <w:rPr>
                <w:noProof/>
                <w:webHidden/>
              </w:rPr>
              <w:t>27</w:t>
            </w:r>
            <w:r w:rsidR="00D15376">
              <w:rPr>
                <w:noProof/>
                <w:webHidden/>
              </w:rPr>
              <w:fldChar w:fldCharType="end"/>
            </w:r>
          </w:hyperlink>
        </w:p>
        <w:p w14:paraId="004F6161"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60" w:history="1">
            <w:r w:rsidR="00D15376" w:rsidRPr="006C50DD">
              <w:rPr>
                <w:rStyle w:val="Hipervnculo"/>
                <w:noProof/>
              </w:rPr>
              <w:t>4.3 Sistemas Operativos compatibles</w:t>
            </w:r>
            <w:r w:rsidR="00D15376">
              <w:rPr>
                <w:noProof/>
                <w:webHidden/>
              </w:rPr>
              <w:tab/>
            </w:r>
            <w:r w:rsidR="00D15376">
              <w:rPr>
                <w:noProof/>
                <w:webHidden/>
              </w:rPr>
              <w:fldChar w:fldCharType="begin"/>
            </w:r>
            <w:r w:rsidR="00D15376">
              <w:rPr>
                <w:noProof/>
                <w:webHidden/>
              </w:rPr>
              <w:instrText xml:space="preserve"> PAGEREF _Toc499023860 \h </w:instrText>
            </w:r>
            <w:r w:rsidR="00D15376">
              <w:rPr>
                <w:noProof/>
                <w:webHidden/>
              </w:rPr>
            </w:r>
            <w:r w:rsidR="00D15376">
              <w:rPr>
                <w:noProof/>
                <w:webHidden/>
              </w:rPr>
              <w:fldChar w:fldCharType="separate"/>
            </w:r>
            <w:r w:rsidR="00D15376">
              <w:rPr>
                <w:noProof/>
                <w:webHidden/>
              </w:rPr>
              <w:t>28</w:t>
            </w:r>
            <w:r w:rsidR="00D15376">
              <w:rPr>
                <w:noProof/>
                <w:webHidden/>
              </w:rPr>
              <w:fldChar w:fldCharType="end"/>
            </w:r>
          </w:hyperlink>
        </w:p>
        <w:p w14:paraId="00577F30"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61" w:history="1">
            <w:r w:rsidR="00D15376" w:rsidRPr="006C50DD">
              <w:rPr>
                <w:rStyle w:val="Hipervnculo"/>
                <w:noProof/>
              </w:rPr>
              <w:t>4.4 Accesorios para Raspberry Pi</w:t>
            </w:r>
            <w:r w:rsidR="00D15376">
              <w:rPr>
                <w:noProof/>
                <w:webHidden/>
              </w:rPr>
              <w:tab/>
            </w:r>
            <w:r w:rsidR="00D15376">
              <w:rPr>
                <w:noProof/>
                <w:webHidden/>
              </w:rPr>
              <w:fldChar w:fldCharType="begin"/>
            </w:r>
            <w:r w:rsidR="00D15376">
              <w:rPr>
                <w:noProof/>
                <w:webHidden/>
              </w:rPr>
              <w:instrText xml:space="preserve"> PAGEREF _Toc499023861 \h </w:instrText>
            </w:r>
            <w:r w:rsidR="00D15376">
              <w:rPr>
                <w:noProof/>
                <w:webHidden/>
              </w:rPr>
            </w:r>
            <w:r w:rsidR="00D15376">
              <w:rPr>
                <w:noProof/>
                <w:webHidden/>
              </w:rPr>
              <w:fldChar w:fldCharType="separate"/>
            </w:r>
            <w:r w:rsidR="00D15376">
              <w:rPr>
                <w:noProof/>
                <w:webHidden/>
              </w:rPr>
              <w:t>28</w:t>
            </w:r>
            <w:r w:rsidR="00D15376">
              <w:rPr>
                <w:noProof/>
                <w:webHidden/>
              </w:rPr>
              <w:fldChar w:fldCharType="end"/>
            </w:r>
          </w:hyperlink>
        </w:p>
        <w:p w14:paraId="37B709B7"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62" w:history="1">
            <w:r w:rsidR="00D15376" w:rsidRPr="006C50DD">
              <w:rPr>
                <w:rStyle w:val="Hipervnculo"/>
                <w:noProof/>
              </w:rPr>
              <w:t>4.5 ¿Por qué elegir Raspberry Pi?</w:t>
            </w:r>
            <w:r w:rsidR="00D15376">
              <w:rPr>
                <w:noProof/>
                <w:webHidden/>
              </w:rPr>
              <w:tab/>
            </w:r>
            <w:r w:rsidR="00D15376">
              <w:rPr>
                <w:noProof/>
                <w:webHidden/>
              </w:rPr>
              <w:fldChar w:fldCharType="begin"/>
            </w:r>
            <w:r w:rsidR="00D15376">
              <w:rPr>
                <w:noProof/>
                <w:webHidden/>
              </w:rPr>
              <w:instrText xml:space="preserve"> PAGEREF _Toc499023862 \h </w:instrText>
            </w:r>
            <w:r w:rsidR="00D15376">
              <w:rPr>
                <w:noProof/>
                <w:webHidden/>
              </w:rPr>
            </w:r>
            <w:r w:rsidR="00D15376">
              <w:rPr>
                <w:noProof/>
                <w:webHidden/>
              </w:rPr>
              <w:fldChar w:fldCharType="separate"/>
            </w:r>
            <w:r w:rsidR="00D15376">
              <w:rPr>
                <w:noProof/>
                <w:webHidden/>
              </w:rPr>
              <w:t>29</w:t>
            </w:r>
            <w:r w:rsidR="00D15376">
              <w:rPr>
                <w:noProof/>
                <w:webHidden/>
              </w:rPr>
              <w:fldChar w:fldCharType="end"/>
            </w:r>
          </w:hyperlink>
        </w:p>
        <w:p w14:paraId="03FC78F4" w14:textId="77777777" w:rsidR="00D15376" w:rsidRDefault="00FD763E">
          <w:pPr>
            <w:pStyle w:val="TDC1"/>
            <w:tabs>
              <w:tab w:val="right" w:leader="dot" w:pos="9019"/>
            </w:tabs>
            <w:rPr>
              <w:rFonts w:asciiTheme="minorHAnsi" w:eastAsiaTheme="minorEastAsia" w:hAnsiTheme="minorHAnsi" w:cstheme="minorBidi"/>
              <w:noProof/>
              <w:color w:val="auto"/>
            </w:rPr>
          </w:pPr>
          <w:hyperlink w:anchor="_Toc499023863" w:history="1">
            <w:r w:rsidR="00D15376" w:rsidRPr="006C50DD">
              <w:rPr>
                <w:rStyle w:val="Hipervnculo"/>
                <w:noProof/>
              </w:rPr>
              <w:t>Capítulo 5 - Aplicaciones Móviles</w:t>
            </w:r>
            <w:r w:rsidR="00D15376">
              <w:rPr>
                <w:noProof/>
                <w:webHidden/>
              </w:rPr>
              <w:tab/>
            </w:r>
            <w:r w:rsidR="00D15376">
              <w:rPr>
                <w:noProof/>
                <w:webHidden/>
              </w:rPr>
              <w:fldChar w:fldCharType="begin"/>
            </w:r>
            <w:r w:rsidR="00D15376">
              <w:rPr>
                <w:noProof/>
                <w:webHidden/>
              </w:rPr>
              <w:instrText xml:space="preserve"> PAGEREF _Toc499023863 \h </w:instrText>
            </w:r>
            <w:r w:rsidR="00D15376">
              <w:rPr>
                <w:noProof/>
                <w:webHidden/>
              </w:rPr>
            </w:r>
            <w:r w:rsidR="00D15376">
              <w:rPr>
                <w:noProof/>
                <w:webHidden/>
              </w:rPr>
              <w:fldChar w:fldCharType="separate"/>
            </w:r>
            <w:r w:rsidR="00D15376">
              <w:rPr>
                <w:noProof/>
                <w:webHidden/>
              </w:rPr>
              <w:t>32</w:t>
            </w:r>
            <w:r w:rsidR="00D15376">
              <w:rPr>
                <w:noProof/>
                <w:webHidden/>
              </w:rPr>
              <w:fldChar w:fldCharType="end"/>
            </w:r>
          </w:hyperlink>
        </w:p>
        <w:p w14:paraId="07B8E171"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64" w:history="1">
            <w:r w:rsidR="00D15376" w:rsidRPr="006C50DD">
              <w:rPr>
                <w:rStyle w:val="Hipervnculo"/>
                <w:noProof/>
              </w:rPr>
              <w:t>5.1 ¿Qué son las aplicaciones móviles?</w:t>
            </w:r>
            <w:r w:rsidR="00D15376">
              <w:rPr>
                <w:noProof/>
                <w:webHidden/>
              </w:rPr>
              <w:tab/>
            </w:r>
            <w:r w:rsidR="00D15376">
              <w:rPr>
                <w:noProof/>
                <w:webHidden/>
              </w:rPr>
              <w:fldChar w:fldCharType="begin"/>
            </w:r>
            <w:r w:rsidR="00D15376">
              <w:rPr>
                <w:noProof/>
                <w:webHidden/>
              </w:rPr>
              <w:instrText xml:space="preserve"> PAGEREF _Toc499023864 \h </w:instrText>
            </w:r>
            <w:r w:rsidR="00D15376">
              <w:rPr>
                <w:noProof/>
                <w:webHidden/>
              </w:rPr>
            </w:r>
            <w:r w:rsidR="00D15376">
              <w:rPr>
                <w:noProof/>
                <w:webHidden/>
              </w:rPr>
              <w:fldChar w:fldCharType="separate"/>
            </w:r>
            <w:r w:rsidR="00D15376">
              <w:rPr>
                <w:noProof/>
                <w:webHidden/>
              </w:rPr>
              <w:t>32</w:t>
            </w:r>
            <w:r w:rsidR="00D15376">
              <w:rPr>
                <w:noProof/>
                <w:webHidden/>
              </w:rPr>
              <w:fldChar w:fldCharType="end"/>
            </w:r>
          </w:hyperlink>
        </w:p>
        <w:p w14:paraId="5AAD5363"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65" w:history="1">
            <w:r w:rsidR="00D15376" w:rsidRPr="006C50DD">
              <w:rPr>
                <w:rStyle w:val="Hipervnculo"/>
                <w:noProof/>
              </w:rPr>
              <w:t>5.2 Las App’s</w:t>
            </w:r>
            <w:r w:rsidR="00D15376">
              <w:rPr>
                <w:noProof/>
                <w:webHidden/>
              </w:rPr>
              <w:tab/>
            </w:r>
            <w:r w:rsidR="00D15376">
              <w:rPr>
                <w:noProof/>
                <w:webHidden/>
              </w:rPr>
              <w:fldChar w:fldCharType="begin"/>
            </w:r>
            <w:r w:rsidR="00D15376">
              <w:rPr>
                <w:noProof/>
                <w:webHidden/>
              </w:rPr>
              <w:instrText xml:space="preserve"> PAGEREF _Toc499023865 \h </w:instrText>
            </w:r>
            <w:r w:rsidR="00D15376">
              <w:rPr>
                <w:noProof/>
                <w:webHidden/>
              </w:rPr>
            </w:r>
            <w:r w:rsidR="00D15376">
              <w:rPr>
                <w:noProof/>
                <w:webHidden/>
              </w:rPr>
              <w:fldChar w:fldCharType="separate"/>
            </w:r>
            <w:r w:rsidR="00D15376">
              <w:rPr>
                <w:noProof/>
                <w:webHidden/>
              </w:rPr>
              <w:t>32</w:t>
            </w:r>
            <w:r w:rsidR="00D15376">
              <w:rPr>
                <w:noProof/>
                <w:webHidden/>
              </w:rPr>
              <w:fldChar w:fldCharType="end"/>
            </w:r>
          </w:hyperlink>
        </w:p>
        <w:p w14:paraId="4664E4AA"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66" w:history="1">
            <w:r w:rsidR="00D15376" w:rsidRPr="006C50DD">
              <w:rPr>
                <w:rStyle w:val="Hipervnculo"/>
                <w:noProof/>
              </w:rPr>
              <w:t>5.2.1 Las webApps</w:t>
            </w:r>
            <w:r w:rsidR="00D15376">
              <w:rPr>
                <w:noProof/>
                <w:webHidden/>
              </w:rPr>
              <w:tab/>
            </w:r>
            <w:r w:rsidR="00D15376">
              <w:rPr>
                <w:noProof/>
                <w:webHidden/>
              </w:rPr>
              <w:fldChar w:fldCharType="begin"/>
            </w:r>
            <w:r w:rsidR="00D15376">
              <w:rPr>
                <w:noProof/>
                <w:webHidden/>
              </w:rPr>
              <w:instrText xml:space="preserve"> PAGEREF _Toc499023866 \h </w:instrText>
            </w:r>
            <w:r w:rsidR="00D15376">
              <w:rPr>
                <w:noProof/>
                <w:webHidden/>
              </w:rPr>
            </w:r>
            <w:r w:rsidR="00D15376">
              <w:rPr>
                <w:noProof/>
                <w:webHidden/>
              </w:rPr>
              <w:fldChar w:fldCharType="separate"/>
            </w:r>
            <w:r w:rsidR="00D15376">
              <w:rPr>
                <w:noProof/>
                <w:webHidden/>
              </w:rPr>
              <w:t>32</w:t>
            </w:r>
            <w:r w:rsidR="00D15376">
              <w:rPr>
                <w:noProof/>
                <w:webHidden/>
              </w:rPr>
              <w:fldChar w:fldCharType="end"/>
            </w:r>
          </w:hyperlink>
        </w:p>
        <w:p w14:paraId="27A53696"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67" w:history="1">
            <w:r w:rsidR="00D15376" w:rsidRPr="006C50DD">
              <w:rPr>
                <w:rStyle w:val="Hipervnculo"/>
                <w:noProof/>
              </w:rPr>
              <w:t>5.2.2 Ventajas de las Web-App:</w:t>
            </w:r>
            <w:r w:rsidR="00D15376">
              <w:rPr>
                <w:noProof/>
                <w:webHidden/>
              </w:rPr>
              <w:tab/>
            </w:r>
            <w:r w:rsidR="00D15376">
              <w:rPr>
                <w:noProof/>
                <w:webHidden/>
              </w:rPr>
              <w:fldChar w:fldCharType="begin"/>
            </w:r>
            <w:r w:rsidR="00D15376">
              <w:rPr>
                <w:noProof/>
                <w:webHidden/>
              </w:rPr>
              <w:instrText xml:space="preserve"> PAGEREF _Toc499023867 \h </w:instrText>
            </w:r>
            <w:r w:rsidR="00D15376">
              <w:rPr>
                <w:noProof/>
                <w:webHidden/>
              </w:rPr>
            </w:r>
            <w:r w:rsidR="00D15376">
              <w:rPr>
                <w:noProof/>
                <w:webHidden/>
              </w:rPr>
              <w:fldChar w:fldCharType="separate"/>
            </w:r>
            <w:r w:rsidR="00D15376">
              <w:rPr>
                <w:noProof/>
                <w:webHidden/>
              </w:rPr>
              <w:t>33</w:t>
            </w:r>
            <w:r w:rsidR="00D15376">
              <w:rPr>
                <w:noProof/>
                <w:webHidden/>
              </w:rPr>
              <w:fldChar w:fldCharType="end"/>
            </w:r>
          </w:hyperlink>
        </w:p>
        <w:p w14:paraId="082BD064"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68" w:history="1">
            <w:r w:rsidR="00D15376" w:rsidRPr="006C50DD">
              <w:rPr>
                <w:rStyle w:val="Hipervnculo"/>
                <w:noProof/>
              </w:rPr>
              <w:t>5.2.3 Desventajas de las Web-Apps</w:t>
            </w:r>
            <w:r w:rsidR="00D15376">
              <w:rPr>
                <w:noProof/>
                <w:webHidden/>
              </w:rPr>
              <w:tab/>
            </w:r>
            <w:r w:rsidR="00D15376">
              <w:rPr>
                <w:noProof/>
                <w:webHidden/>
              </w:rPr>
              <w:fldChar w:fldCharType="begin"/>
            </w:r>
            <w:r w:rsidR="00D15376">
              <w:rPr>
                <w:noProof/>
                <w:webHidden/>
              </w:rPr>
              <w:instrText xml:space="preserve"> PAGEREF _Toc499023868 \h </w:instrText>
            </w:r>
            <w:r w:rsidR="00D15376">
              <w:rPr>
                <w:noProof/>
                <w:webHidden/>
              </w:rPr>
            </w:r>
            <w:r w:rsidR="00D15376">
              <w:rPr>
                <w:noProof/>
                <w:webHidden/>
              </w:rPr>
              <w:fldChar w:fldCharType="separate"/>
            </w:r>
            <w:r w:rsidR="00D15376">
              <w:rPr>
                <w:noProof/>
                <w:webHidden/>
              </w:rPr>
              <w:t>33</w:t>
            </w:r>
            <w:r w:rsidR="00D15376">
              <w:rPr>
                <w:noProof/>
                <w:webHidden/>
              </w:rPr>
              <w:fldChar w:fldCharType="end"/>
            </w:r>
          </w:hyperlink>
        </w:p>
        <w:p w14:paraId="13E65323"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69" w:history="1">
            <w:r w:rsidR="00D15376" w:rsidRPr="006C50DD">
              <w:rPr>
                <w:rStyle w:val="Hipervnculo"/>
                <w:noProof/>
              </w:rPr>
              <w:t>5.3 ¿Cuáles son los distintos sistemas operativos para dispositivos móviles?</w:t>
            </w:r>
            <w:r w:rsidR="00D15376">
              <w:rPr>
                <w:noProof/>
                <w:webHidden/>
              </w:rPr>
              <w:tab/>
            </w:r>
            <w:r w:rsidR="00D15376">
              <w:rPr>
                <w:noProof/>
                <w:webHidden/>
              </w:rPr>
              <w:fldChar w:fldCharType="begin"/>
            </w:r>
            <w:r w:rsidR="00D15376">
              <w:rPr>
                <w:noProof/>
                <w:webHidden/>
              </w:rPr>
              <w:instrText xml:space="preserve"> PAGEREF _Toc499023869 \h </w:instrText>
            </w:r>
            <w:r w:rsidR="00D15376">
              <w:rPr>
                <w:noProof/>
                <w:webHidden/>
              </w:rPr>
            </w:r>
            <w:r w:rsidR="00D15376">
              <w:rPr>
                <w:noProof/>
                <w:webHidden/>
              </w:rPr>
              <w:fldChar w:fldCharType="separate"/>
            </w:r>
            <w:r w:rsidR="00D15376">
              <w:rPr>
                <w:noProof/>
                <w:webHidden/>
              </w:rPr>
              <w:t>33</w:t>
            </w:r>
            <w:r w:rsidR="00D15376">
              <w:rPr>
                <w:noProof/>
                <w:webHidden/>
              </w:rPr>
              <w:fldChar w:fldCharType="end"/>
            </w:r>
          </w:hyperlink>
        </w:p>
        <w:p w14:paraId="06103225"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70" w:history="1">
            <w:r w:rsidR="00D15376" w:rsidRPr="006C50DD">
              <w:rPr>
                <w:rStyle w:val="Hipervnculo"/>
                <w:noProof/>
              </w:rPr>
              <w:t>5.4 Android</w:t>
            </w:r>
            <w:r w:rsidR="00D15376">
              <w:rPr>
                <w:noProof/>
                <w:webHidden/>
              </w:rPr>
              <w:tab/>
            </w:r>
            <w:r w:rsidR="00D15376">
              <w:rPr>
                <w:noProof/>
                <w:webHidden/>
              </w:rPr>
              <w:fldChar w:fldCharType="begin"/>
            </w:r>
            <w:r w:rsidR="00D15376">
              <w:rPr>
                <w:noProof/>
                <w:webHidden/>
              </w:rPr>
              <w:instrText xml:space="preserve"> PAGEREF _Toc499023870 \h </w:instrText>
            </w:r>
            <w:r w:rsidR="00D15376">
              <w:rPr>
                <w:noProof/>
                <w:webHidden/>
              </w:rPr>
            </w:r>
            <w:r w:rsidR="00D15376">
              <w:rPr>
                <w:noProof/>
                <w:webHidden/>
              </w:rPr>
              <w:fldChar w:fldCharType="separate"/>
            </w:r>
            <w:r w:rsidR="00D15376">
              <w:rPr>
                <w:noProof/>
                <w:webHidden/>
              </w:rPr>
              <w:t>34</w:t>
            </w:r>
            <w:r w:rsidR="00D15376">
              <w:rPr>
                <w:noProof/>
                <w:webHidden/>
              </w:rPr>
              <w:fldChar w:fldCharType="end"/>
            </w:r>
          </w:hyperlink>
        </w:p>
        <w:p w14:paraId="36607368"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71" w:history="1">
            <w:r w:rsidR="00D15376" w:rsidRPr="006C50DD">
              <w:rPr>
                <w:rStyle w:val="Hipervnculo"/>
                <w:noProof/>
              </w:rPr>
              <w:t>5.5 Aplicaciones móviles multiplataforma</w:t>
            </w:r>
            <w:r w:rsidR="00D15376">
              <w:rPr>
                <w:noProof/>
                <w:webHidden/>
              </w:rPr>
              <w:tab/>
            </w:r>
            <w:r w:rsidR="00D15376">
              <w:rPr>
                <w:noProof/>
                <w:webHidden/>
              </w:rPr>
              <w:fldChar w:fldCharType="begin"/>
            </w:r>
            <w:r w:rsidR="00D15376">
              <w:rPr>
                <w:noProof/>
                <w:webHidden/>
              </w:rPr>
              <w:instrText xml:space="preserve"> PAGEREF _Toc499023871 \h </w:instrText>
            </w:r>
            <w:r w:rsidR="00D15376">
              <w:rPr>
                <w:noProof/>
                <w:webHidden/>
              </w:rPr>
            </w:r>
            <w:r w:rsidR="00D15376">
              <w:rPr>
                <w:noProof/>
                <w:webHidden/>
              </w:rPr>
              <w:fldChar w:fldCharType="separate"/>
            </w:r>
            <w:r w:rsidR="00D15376">
              <w:rPr>
                <w:noProof/>
                <w:webHidden/>
              </w:rPr>
              <w:t>35</w:t>
            </w:r>
            <w:r w:rsidR="00D15376">
              <w:rPr>
                <w:noProof/>
                <w:webHidden/>
              </w:rPr>
              <w:fldChar w:fldCharType="end"/>
            </w:r>
          </w:hyperlink>
        </w:p>
        <w:p w14:paraId="2D383EF0"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72" w:history="1">
            <w:r w:rsidR="00D15376" w:rsidRPr="006C50DD">
              <w:rPr>
                <w:rStyle w:val="Hipervnculo"/>
                <w:noProof/>
              </w:rPr>
              <w:t>5.5.1 Diferencias entre aplicaciones y web móviles</w:t>
            </w:r>
            <w:r w:rsidR="00D15376">
              <w:rPr>
                <w:noProof/>
                <w:webHidden/>
              </w:rPr>
              <w:tab/>
            </w:r>
            <w:r w:rsidR="00D15376">
              <w:rPr>
                <w:noProof/>
                <w:webHidden/>
              </w:rPr>
              <w:fldChar w:fldCharType="begin"/>
            </w:r>
            <w:r w:rsidR="00D15376">
              <w:rPr>
                <w:noProof/>
                <w:webHidden/>
              </w:rPr>
              <w:instrText xml:space="preserve"> PAGEREF _Toc499023872 \h </w:instrText>
            </w:r>
            <w:r w:rsidR="00D15376">
              <w:rPr>
                <w:noProof/>
                <w:webHidden/>
              </w:rPr>
            </w:r>
            <w:r w:rsidR="00D15376">
              <w:rPr>
                <w:noProof/>
                <w:webHidden/>
              </w:rPr>
              <w:fldChar w:fldCharType="separate"/>
            </w:r>
            <w:r w:rsidR="00D15376">
              <w:rPr>
                <w:noProof/>
                <w:webHidden/>
              </w:rPr>
              <w:t>35</w:t>
            </w:r>
            <w:r w:rsidR="00D15376">
              <w:rPr>
                <w:noProof/>
                <w:webHidden/>
              </w:rPr>
              <w:fldChar w:fldCharType="end"/>
            </w:r>
          </w:hyperlink>
        </w:p>
        <w:p w14:paraId="61D35514"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73" w:history="1">
            <w:r w:rsidR="00D15376" w:rsidRPr="006C50DD">
              <w:rPr>
                <w:rStyle w:val="Hipervnculo"/>
                <w:noProof/>
              </w:rPr>
              <w:t>5.5.2 Aplicaciones Nativas</w:t>
            </w:r>
            <w:r w:rsidR="00D15376">
              <w:rPr>
                <w:noProof/>
                <w:webHidden/>
              </w:rPr>
              <w:tab/>
            </w:r>
            <w:r w:rsidR="00D15376">
              <w:rPr>
                <w:noProof/>
                <w:webHidden/>
              </w:rPr>
              <w:fldChar w:fldCharType="begin"/>
            </w:r>
            <w:r w:rsidR="00D15376">
              <w:rPr>
                <w:noProof/>
                <w:webHidden/>
              </w:rPr>
              <w:instrText xml:space="preserve"> PAGEREF _Toc499023873 \h </w:instrText>
            </w:r>
            <w:r w:rsidR="00D15376">
              <w:rPr>
                <w:noProof/>
                <w:webHidden/>
              </w:rPr>
            </w:r>
            <w:r w:rsidR="00D15376">
              <w:rPr>
                <w:noProof/>
                <w:webHidden/>
              </w:rPr>
              <w:fldChar w:fldCharType="separate"/>
            </w:r>
            <w:r w:rsidR="00D15376">
              <w:rPr>
                <w:noProof/>
                <w:webHidden/>
              </w:rPr>
              <w:t>35</w:t>
            </w:r>
            <w:r w:rsidR="00D15376">
              <w:rPr>
                <w:noProof/>
                <w:webHidden/>
              </w:rPr>
              <w:fldChar w:fldCharType="end"/>
            </w:r>
          </w:hyperlink>
        </w:p>
        <w:p w14:paraId="0373BC95"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74" w:history="1">
            <w:r w:rsidR="00D15376" w:rsidRPr="006C50DD">
              <w:rPr>
                <w:rStyle w:val="Hipervnculo"/>
                <w:noProof/>
              </w:rPr>
              <w:t>5.5.3 Aplicaciones Web</w:t>
            </w:r>
            <w:r w:rsidR="00D15376">
              <w:rPr>
                <w:noProof/>
                <w:webHidden/>
              </w:rPr>
              <w:tab/>
            </w:r>
            <w:r w:rsidR="00D15376">
              <w:rPr>
                <w:noProof/>
                <w:webHidden/>
              </w:rPr>
              <w:fldChar w:fldCharType="begin"/>
            </w:r>
            <w:r w:rsidR="00D15376">
              <w:rPr>
                <w:noProof/>
                <w:webHidden/>
              </w:rPr>
              <w:instrText xml:space="preserve"> PAGEREF _Toc499023874 \h </w:instrText>
            </w:r>
            <w:r w:rsidR="00D15376">
              <w:rPr>
                <w:noProof/>
                <w:webHidden/>
              </w:rPr>
            </w:r>
            <w:r w:rsidR="00D15376">
              <w:rPr>
                <w:noProof/>
                <w:webHidden/>
              </w:rPr>
              <w:fldChar w:fldCharType="separate"/>
            </w:r>
            <w:r w:rsidR="00D15376">
              <w:rPr>
                <w:noProof/>
                <w:webHidden/>
              </w:rPr>
              <w:t>36</w:t>
            </w:r>
            <w:r w:rsidR="00D15376">
              <w:rPr>
                <w:noProof/>
                <w:webHidden/>
              </w:rPr>
              <w:fldChar w:fldCharType="end"/>
            </w:r>
          </w:hyperlink>
        </w:p>
        <w:p w14:paraId="0A164B37"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75" w:history="1">
            <w:r w:rsidR="00D15376" w:rsidRPr="006C50DD">
              <w:rPr>
                <w:rStyle w:val="Hipervnculo"/>
                <w:noProof/>
              </w:rPr>
              <w:t>5.5.4 Aplicaciones Híbridas</w:t>
            </w:r>
            <w:r w:rsidR="00D15376">
              <w:rPr>
                <w:noProof/>
                <w:webHidden/>
              </w:rPr>
              <w:tab/>
            </w:r>
            <w:r w:rsidR="00D15376">
              <w:rPr>
                <w:noProof/>
                <w:webHidden/>
              </w:rPr>
              <w:fldChar w:fldCharType="begin"/>
            </w:r>
            <w:r w:rsidR="00D15376">
              <w:rPr>
                <w:noProof/>
                <w:webHidden/>
              </w:rPr>
              <w:instrText xml:space="preserve"> PAGEREF _Toc499023875 \h </w:instrText>
            </w:r>
            <w:r w:rsidR="00D15376">
              <w:rPr>
                <w:noProof/>
                <w:webHidden/>
              </w:rPr>
            </w:r>
            <w:r w:rsidR="00D15376">
              <w:rPr>
                <w:noProof/>
                <w:webHidden/>
              </w:rPr>
              <w:fldChar w:fldCharType="separate"/>
            </w:r>
            <w:r w:rsidR="00D15376">
              <w:rPr>
                <w:noProof/>
                <w:webHidden/>
              </w:rPr>
              <w:t>37</w:t>
            </w:r>
            <w:r w:rsidR="00D15376">
              <w:rPr>
                <w:noProof/>
                <w:webHidden/>
              </w:rPr>
              <w:fldChar w:fldCharType="end"/>
            </w:r>
          </w:hyperlink>
        </w:p>
        <w:p w14:paraId="14504178"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76" w:history="1">
            <w:r w:rsidR="00D15376" w:rsidRPr="006C50DD">
              <w:rPr>
                <w:rStyle w:val="Hipervnculo"/>
                <w:noProof/>
              </w:rPr>
              <w:t>5.5.5 Aplicación híbrida: Web App</w:t>
            </w:r>
            <w:r w:rsidR="00D15376">
              <w:rPr>
                <w:noProof/>
                <w:webHidden/>
              </w:rPr>
              <w:tab/>
            </w:r>
            <w:r w:rsidR="00D15376">
              <w:rPr>
                <w:noProof/>
                <w:webHidden/>
              </w:rPr>
              <w:fldChar w:fldCharType="begin"/>
            </w:r>
            <w:r w:rsidR="00D15376">
              <w:rPr>
                <w:noProof/>
                <w:webHidden/>
              </w:rPr>
              <w:instrText xml:space="preserve"> PAGEREF _Toc499023876 \h </w:instrText>
            </w:r>
            <w:r w:rsidR="00D15376">
              <w:rPr>
                <w:noProof/>
                <w:webHidden/>
              </w:rPr>
            </w:r>
            <w:r w:rsidR="00D15376">
              <w:rPr>
                <w:noProof/>
                <w:webHidden/>
              </w:rPr>
              <w:fldChar w:fldCharType="separate"/>
            </w:r>
            <w:r w:rsidR="00D15376">
              <w:rPr>
                <w:noProof/>
                <w:webHidden/>
              </w:rPr>
              <w:t>37</w:t>
            </w:r>
            <w:r w:rsidR="00D15376">
              <w:rPr>
                <w:noProof/>
                <w:webHidden/>
              </w:rPr>
              <w:fldChar w:fldCharType="end"/>
            </w:r>
          </w:hyperlink>
        </w:p>
        <w:p w14:paraId="65EC4CD1"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77" w:history="1">
            <w:r w:rsidR="00D15376" w:rsidRPr="006C50DD">
              <w:rPr>
                <w:rStyle w:val="Hipervnculo"/>
                <w:noProof/>
              </w:rPr>
              <w:t>5.5.6 Aplicación híbrida: app interpretada</w:t>
            </w:r>
            <w:r w:rsidR="00D15376">
              <w:rPr>
                <w:noProof/>
                <w:webHidden/>
              </w:rPr>
              <w:tab/>
            </w:r>
            <w:r w:rsidR="00D15376">
              <w:rPr>
                <w:noProof/>
                <w:webHidden/>
              </w:rPr>
              <w:fldChar w:fldCharType="begin"/>
            </w:r>
            <w:r w:rsidR="00D15376">
              <w:rPr>
                <w:noProof/>
                <w:webHidden/>
              </w:rPr>
              <w:instrText xml:space="preserve"> PAGEREF _Toc499023877 \h </w:instrText>
            </w:r>
            <w:r w:rsidR="00D15376">
              <w:rPr>
                <w:noProof/>
                <w:webHidden/>
              </w:rPr>
            </w:r>
            <w:r w:rsidR="00D15376">
              <w:rPr>
                <w:noProof/>
                <w:webHidden/>
              </w:rPr>
              <w:fldChar w:fldCharType="separate"/>
            </w:r>
            <w:r w:rsidR="00D15376">
              <w:rPr>
                <w:noProof/>
                <w:webHidden/>
              </w:rPr>
              <w:t>37</w:t>
            </w:r>
            <w:r w:rsidR="00D15376">
              <w:rPr>
                <w:noProof/>
                <w:webHidden/>
              </w:rPr>
              <w:fldChar w:fldCharType="end"/>
            </w:r>
          </w:hyperlink>
        </w:p>
        <w:p w14:paraId="354BDEEB"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78" w:history="1">
            <w:r w:rsidR="00D15376" w:rsidRPr="006C50DD">
              <w:rPr>
                <w:rStyle w:val="Hipervnculo"/>
                <w:noProof/>
              </w:rPr>
              <w:t>5.6 Investigación en Desarrollo de Apps y WebApps</w:t>
            </w:r>
            <w:r w:rsidR="00D15376">
              <w:rPr>
                <w:noProof/>
                <w:webHidden/>
              </w:rPr>
              <w:tab/>
            </w:r>
            <w:r w:rsidR="00D15376">
              <w:rPr>
                <w:noProof/>
                <w:webHidden/>
              </w:rPr>
              <w:fldChar w:fldCharType="begin"/>
            </w:r>
            <w:r w:rsidR="00D15376">
              <w:rPr>
                <w:noProof/>
                <w:webHidden/>
              </w:rPr>
              <w:instrText xml:space="preserve"> PAGEREF _Toc499023878 \h </w:instrText>
            </w:r>
            <w:r w:rsidR="00D15376">
              <w:rPr>
                <w:noProof/>
                <w:webHidden/>
              </w:rPr>
            </w:r>
            <w:r w:rsidR="00D15376">
              <w:rPr>
                <w:noProof/>
                <w:webHidden/>
              </w:rPr>
              <w:fldChar w:fldCharType="separate"/>
            </w:r>
            <w:r w:rsidR="00D15376">
              <w:rPr>
                <w:noProof/>
                <w:webHidden/>
              </w:rPr>
              <w:t>38</w:t>
            </w:r>
            <w:r w:rsidR="00D15376">
              <w:rPr>
                <w:noProof/>
                <w:webHidden/>
              </w:rPr>
              <w:fldChar w:fldCharType="end"/>
            </w:r>
          </w:hyperlink>
        </w:p>
        <w:p w14:paraId="3AB3B3EA"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79" w:history="1">
            <w:r w:rsidR="00D15376" w:rsidRPr="006C50DD">
              <w:rPr>
                <w:rStyle w:val="Hipervnculo"/>
                <w:noProof/>
              </w:rPr>
              <w:t>5.6.1 Android Studio</w:t>
            </w:r>
            <w:r w:rsidR="00D15376">
              <w:rPr>
                <w:noProof/>
                <w:webHidden/>
              </w:rPr>
              <w:tab/>
            </w:r>
            <w:r w:rsidR="00D15376">
              <w:rPr>
                <w:noProof/>
                <w:webHidden/>
              </w:rPr>
              <w:fldChar w:fldCharType="begin"/>
            </w:r>
            <w:r w:rsidR="00D15376">
              <w:rPr>
                <w:noProof/>
                <w:webHidden/>
              </w:rPr>
              <w:instrText xml:space="preserve"> PAGEREF _Toc499023879 \h </w:instrText>
            </w:r>
            <w:r w:rsidR="00D15376">
              <w:rPr>
                <w:noProof/>
                <w:webHidden/>
              </w:rPr>
            </w:r>
            <w:r w:rsidR="00D15376">
              <w:rPr>
                <w:noProof/>
                <w:webHidden/>
              </w:rPr>
              <w:fldChar w:fldCharType="separate"/>
            </w:r>
            <w:r w:rsidR="00D15376">
              <w:rPr>
                <w:noProof/>
                <w:webHidden/>
              </w:rPr>
              <w:t>38</w:t>
            </w:r>
            <w:r w:rsidR="00D15376">
              <w:rPr>
                <w:noProof/>
                <w:webHidden/>
              </w:rPr>
              <w:fldChar w:fldCharType="end"/>
            </w:r>
          </w:hyperlink>
        </w:p>
        <w:p w14:paraId="1B09E9FB"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80" w:history="1">
            <w:r w:rsidR="00D15376" w:rsidRPr="006C50DD">
              <w:rPr>
                <w:rStyle w:val="Hipervnculo"/>
                <w:noProof/>
              </w:rPr>
              <w:t>5.6.2 App inventor</w:t>
            </w:r>
            <w:r w:rsidR="00D15376">
              <w:rPr>
                <w:noProof/>
                <w:webHidden/>
              </w:rPr>
              <w:tab/>
            </w:r>
            <w:r w:rsidR="00D15376">
              <w:rPr>
                <w:noProof/>
                <w:webHidden/>
              </w:rPr>
              <w:fldChar w:fldCharType="begin"/>
            </w:r>
            <w:r w:rsidR="00D15376">
              <w:rPr>
                <w:noProof/>
                <w:webHidden/>
              </w:rPr>
              <w:instrText xml:space="preserve"> PAGEREF _Toc499023880 \h </w:instrText>
            </w:r>
            <w:r w:rsidR="00D15376">
              <w:rPr>
                <w:noProof/>
                <w:webHidden/>
              </w:rPr>
            </w:r>
            <w:r w:rsidR="00D15376">
              <w:rPr>
                <w:noProof/>
                <w:webHidden/>
              </w:rPr>
              <w:fldChar w:fldCharType="separate"/>
            </w:r>
            <w:r w:rsidR="00D15376">
              <w:rPr>
                <w:noProof/>
                <w:webHidden/>
              </w:rPr>
              <w:t>38</w:t>
            </w:r>
            <w:r w:rsidR="00D15376">
              <w:rPr>
                <w:noProof/>
                <w:webHidden/>
              </w:rPr>
              <w:fldChar w:fldCharType="end"/>
            </w:r>
          </w:hyperlink>
        </w:p>
        <w:p w14:paraId="66621115"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81" w:history="1">
            <w:r w:rsidR="00D15376" w:rsidRPr="006C50DD">
              <w:rPr>
                <w:rStyle w:val="Hipervnculo"/>
                <w:noProof/>
              </w:rPr>
              <w:t>5.6.3 Intel XDK</w:t>
            </w:r>
            <w:r w:rsidR="00D15376">
              <w:rPr>
                <w:noProof/>
                <w:webHidden/>
              </w:rPr>
              <w:tab/>
            </w:r>
            <w:r w:rsidR="00D15376">
              <w:rPr>
                <w:noProof/>
                <w:webHidden/>
              </w:rPr>
              <w:fldChar w:fldCharType="begin"/>
            </w:r>
            <w:r w:rsidR="00D15376">
              <w:rPr>
                <w:noProof/>
                <w:webHidden/>
              </w:rPr>
              <w:instrText xml:space="preserve"> PAGEREF _Toc499023881 \h </w:instrText>
            </w:r>
            <w:r w:rsidR="00D15376">
              <w:rPr>
                <w:noProof/>
                <w:webHidden/>
              </w:rPr>
            </w:r>
            <w:r w:rsidR="00D15376">
              <w:rPr>
                <w:noProof/>
                <w:webHidden/>
              </w:rPr>
              <w:fldChar w:fldCharType="separate"/>
            </w:r>
            <w:r w:rsidR="00D15376">
              <w:rPr>
                <w:noProof/>
                <w:webHidden/>
              </w:rPr>
              <w:t>39</w:t>
            </w:r>
            <w:r w:rsidR="00D15376">
              <w:rPr>
                <w:noProof/>
                <w:webHidden/>
              </w:rPr>
              <w:fldChar w:fldCharType="end"/>
            </w:r>
          </w:hyperlink>
        </w:p>
        <w:p w14:paraId="5B3636BB"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82" w:history="1">
            <w:r w:rsidR="00D15376" w:rsidRPr="006C50DD">
              <w:rPr>
                <w:rStyle w:val="Hipervnculo"/>
                <w:noProof/>
              </w:rPr>
              <w:t>5.6.4 Ionic</w:t>
            </w:r>
            <w:r w:rsidR="00D15376">
              <w:rPr>
                <w:noProof/>
                <w:webHidden/>
              </w:rPr>
              <w:tab/>
            </w:r>
            <w:r w:rsidR="00D15376">
              <w:rPr>
                <w:noProof/>
                <w:webHidden/>
              </w:rPr>
              <w:fldChar w:fldCharType="begin"/>
            </w:r>
            <w:r w:rsidR="00D15376">
              <w:rPr>
                <w:noProof/>
                <w:webHidden/>
              </w:rPr>
              <w:instrText xml:space="preserve"> PAGEREF _Toc499023882 \h </w:instrText>
            </w:r>
            <w:r w:rsidR="00D15376">
              <w:rPr>
                <w:noProof/>
                <w:webHidden/>
              </w:rPr>
            </w:r>
            <w:r w:rsidR="00D15376">
              <w:rPr>
                <w:noProof/>
                <w:webHidden/>
              </w:rPr>
              <w:fldChar w:fldCharType="separate"/>
            </w:r>
            <w:r w:rsidR="00D15376">
              <w:rPr>
                <w:noProof/>
                <w:webHidden/>
              </w:rPr>
              <w:t>39</w:t>
            </w:r>
            <w:r w:rsidR="00D15376">
              <w:rPr>
                <w:noProof/>
                <w:webHidden/>
              </w:rPr>
              <w:fldChar w:fldCharType="end"/>
            </w:r>
          </w:hyperlink>
        </w:p>
        <w:p w14:paraId="49DE978C"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83" w:history="1">
            <w:r w:rsidR="00D15376" w:rsidRPr="006C50DD">
              <w:rPr>
                <w:rStyle w:val="Hipervnculo"/>
                <w:noProof/>
              </w:rPr>
              <w:t>5.6.5 Cordova</w:t>
            </w:r>
            <w:r w:rsidR="00D15376">
              <w:rPr>
                <w:noProof/>
                <w:webHidden/>
              </w:rPr>
              <w:tab/>
            </w:r>
            <w:r w:rsidR="00D15376">
              <w:rPr>
                <w:noProof/>
                <w:webHidden/>
              </w:rPr>
              <w:fldChar w:fldCharType="begin"/>
            </w:r>
            <w:r w:rsidR="00D15376">
              <w:rPr>
                <w:noProof/>
                <w:webHidden/>
              </w:rPr>
              <w:instrText xml:space="preserve"> PAGEREF _Toc499023883 \h </w:instrText>
            </w:r>
            <w:r w:rsidR="00D15376">
              <w:rPr>
                <w:noProof/>
                <w:webHidden/>
              </w:rPr>
            </w:r>
            <w:r w:rsidR="00D15376">
              <w:rPr>
                <w:noProof/>
                <w:webHidden/>
              </w:rPr>
              <w:fldChar w:fldCharType="separate"/>
            </w:r>
            <w:r w:rsidR="00D15376">
              <w:rPr>
                <w:noProof/>
                <w:webHidden/>
              </w:rPr>
              <w:t>39</w:t>
            </w:r>
            <w:r w:rsidR="00D15376">
              <w:rPr>
                <w:noProof/>
                <w:webHidden/>
              </w:rPr>
              <w:fldChar w:fldCharType="end"/>
            </w:r>
          </w:hyperlink>
        </w:p>
        <w:p w14:paraId="7B68BA1C"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84" w:history="1">
            <w:r w:rsidR="00D15376" w:rsidRPr="006C50DD">
              <w:rPr>
                <w:rStyle w:val="Hipervnculo"/>
                <w:noProof/>
              </w:rPr>
              <w:t>5.6.6 Meteor</w:t>
            </w:r>
            <w:r w:rsidR="00D15376">
              <w:rPr>
                <w:noProof/>
                <w:webHidden/>
              </w:rPr>
              <w:tab/>
            </w:r>
            <w:r w:rsidR="00D15376">
              <w:rPr>
                <w:noProof/>
                <w:webHidden/>
              </w:rPr>
              <w:fldChar w:fldCharType="begin"/>
            </w:r>
            <w:r w:rsidR="00D15376">
              <w:rPr>
                <w:noProof/>
                <w:webHidden/>
              </w:rPr>
              <w:instrText xml:space="preserve"> PAGEREF _Toc499023884 \h </w:instrText>
            </w:r>
            <w:r w:rsidR="00D15376">
              <w:rPr>
                <w:noProof/>
                <w:webHidden/>
              </w:rPr>
            </w:r>
            <w:r w:rsidR="00D15376">
              <w:rPr>
                <w:noProof/>
                <w:webHidden/>
              </w:rPr>
              <w:fldChar w:fldCharType="separate"/>
            </w:r>
            <w:r w:rsidR="00D15376">
              <w:rPr>
                <w:noProof/>
                <w:webHidden/>
              </w:rPr>
              <w:t>39</w:t>
            </w:r>
            <w:r w:rsidR="00D15376">
              <w:rPr>
                <w:noProof/>
                <w:webHidden/>
              </w:rPr>
              <w:fldChar w:fldCharType="end"/>
            </w:r>
          </w:hyperlink>
        </w:p>
        <w:p w14:paraId="7BB8C5B8" w14:textId="77777777" w:rsidR="00D15376" w:rsidRDefault="00FD763E">
          <w:pPr>
            <w:pStyle w:val="TDC3"/>
            <w:tabs>
              <w:tab w:val="right" w:leader="dot" w:pos="9019"/>
            </w:tabs>
            <w:rPr>
              <w:rFonts w:asciiTheme="minorHAnsi" w:eastAsiaTheme="minorEastAsia" w:hAnsiTheme="minorHAnsi" w:cstheme="minorBidi"/>
              <w:noProof/>
              <w:color w:val="auto"/>
            </w:rPr>
          </w:pPr>
          <w:hyperlink w:anchor="_Toc499023885" w:history="1">
            <w:r w:rsidR="00D15376" w:rsidRPr="006C50DD">
              <w:rPr>
                <w:rStyle w:val="Hipervnculo"/>
                <w:noProof/>
              </w:rPr>
              <w:t>5.6.7 Meteor y Cordova</w:t>
            </w:r>
            <w:r w:rsidR="00D15376">
              <w:rPr>
                <w:noProof/>
                <w:webHidden/>
              </w:rPr>
              <w:tab/>
            </w:r>
            <w:r w:rsidR="00D15376">
              <w:rPr>
                <w:noProof/>
                <w:webHidden/>
              </w:rPr>
              <w:fldChar w:fldCharType="begin"/>
            </w:r>
            <w:r w:rsidR="00D15376">
              <w:rPr>
                <w:noProof/>
                <w:webHidden/>
              </w:rPr>
              <w:instrText xml:space="preserve"> PAGEREF _Toc499023885 \h </w:instrText>
            </w:r>
            <w:r w:rsidR="00D15376">
              <w:rPr>
                <w:noProof/>
                <w:webHidden/>
              </w:rPr>
            </w:r>
            <w:r w:rsidR="00D15376">
              <w:rPr>
                <w:noProof/>
                <w:webHidden/>
              </w:rPr>
              <w:fldChar w:fldCharType="separate"/>
            </w:r>
            <w:r w:rsidR="00D15376">
              <w:rPr>
                <w:noProof/>
                <w:webHidden/>
              </w:rPr>
              <w:t>39</w:t>
            </w:r>
            <w:r w:rsidR="00D15376">
              <w:rPr>
                <w:noProof/>
                <w:webHidden/>
              </w:rPr>
              <w:fldChar w:fldCharType="end"/>
            </w:r>
          </w:hyperlink>
        </w:p>
        <w:p w14:paraId="7A86264A" w14:textId="77777777" w:rsidR="00D15376" w:rsidRDefault="00FD763E">
          <w:pPr>
            <w:pStyle w:val="TDC1"/>
            <w:tabs>
              <w:tab w:val="right" w:leader="dot" w:pos="9019"/>
            </w:tabs>
            <w:rPr>
              <w:rFonts w:asciiTheme="minorHAnsi" w:eastAsiaTheme="minorEastAsia" w:hAnsiTheme="minorHAnsi" w:cstheme="minorBidi"/>
              <w:noProof/>
              <w:color w:val="auto"/>
            </w:rPr>
          </w:pPr>
          <w:hyperlink w:anchor="_Toc499023886" w:history="1">
            <w:r w:rsidR="00D15376" w:rsidRPr="006C50DD">
              <w:rPr>
                <w:rStyle w:val="Hipervnculo"/>
                <w:noProof/>
              </w:rPr>
              <w:t>Capitulo 6 – Stack MEAN</w:t>
            </w:r>
            <w:r w:rsidR="00D15376">
              <w:rPr>
                <w:noProof/>
                <w:webHidden/>
              </w:rPr>
              <w:tab/>
            </w:r>
            <w:r w:rsidR="00D15376">
              <w:rPr>
                <w:noProof/>
                <w:webHidden/>
              </w:rPr>
              <w:fldChar w:fldCharType="begin"/>
            </w:r>
            <w:r w:rsidR="00D15376">
              <w:rPr>
                <w:noProof/>
                <w:webHidden/>
              </w:rPr>
              <w:instrText xml:space="preserve"> PAGEREF _Toc499023886 \h </w:instrText>
            </w:r>
            <w:r w:rsidR="00D15376">
              <w:rPr>
                <w:noProof/>
                <w:webHidden/>
              </w:rPr>
            </w:r>
            <w:r w:rsidR="00D15376">
              <w:rPr>
                <w:noProof/>
                <w:webHidden/>
              </w:rPr>
              <w:fldChar w:fldCharType="separate"/>
            </w:r>
            <w:r w:rsidR="00D15376">
              <w:rPr>
                <w:noProof/>
                <w:webHidden/>
              </w:rPr>
              <w:t>41</w:t>
            </w:r>
            <w:r w:rsidR="00D15376">
              <w:rPr>
                <w:noProof/>
                <w:webHidden/>
              </w:rPr>
              <w:fldChar w:fldCharType="end"/>
            </w:r>
          </w:hyperlink>
        </w:p>
        <w:p w14:paraId="0777EE3B" w14:textId="77777777" w:rsidR="00D15376" w:rsidRDefault="00FD763E">
          <w:pPr>
            <w:pStyle w:val="TDC1"/>
            <w:tabs>
              <w:tab w:val="right" w:leader="dot" w:pos="9019"/>
            </w:tabs>
            <w:rPr>
              <w:rFonts w:asciiTheme="minorHAnsi" w:eastAsiaTheme="minorEastAsia" w:hAnsiTheme="minorHAnsi" w:cstheme="minorBidi"/>
              <w:noProof/>
              <w:color w:val="auto"/>
            </w:rPr>
          </w:pPr>
          <w:hyperlink w:anchor="_Toc499023887" w:history="1">
            <w:r w:rsidR="00D15376" w:rsidRPr="006C50DD">
              <w:rPr>
                <w:rStyle w:val="Hipervnculo"/>
                <w:noProof/>
              </w:rPr>
              <w:t>Capítulo 7 – Librería Johnny-five y el protocolo Firmata</w:t>
            </w:r>
            <w:r w:rsidR="00D15376">
              <w:rPr>
                <w:noProof/>
                <w:webHidden/>
              </w:rPr>
              <w:tab/>
            </w:r>
            <w:r w:rsidR="00D15376">
              <w:rPr>
                <w:noProof/>
                <w:webHidden/>
              </w:rPr>
              <w:fldChar w:fldCharType="begin"/>
            </w:r>
            <w:r w:rsidR="00D15376">
              <w:rPr>
                <w:noProof/>
                <w:webHidden/>
              </w:rPr>
              <w:instrText xml:space="preserve"> PAGEREF _Toc499023887 \h </w:instrText>
            </w:r>
            <w:r w:rsidR="00D15376">
              <w:rPr>
                <w:noProof/>
                <w:webHidden/>
              </w:rPr>
            </w:r>
            <w:r w:rsidR="00D15376">
              <w:rPr>
                <w:noProof/>
                <w:webHidden/>
              </w:rPr>
              <w:fldChar w:fldCharType="separate"/>
            </w:r>
            <w:r w:rsidR="00D15376">
              <w:rPr>
                <w:noProof/>
                <w:webHidden/>
              </w:rPr>
              <w:t>42</w:t>
            </w:r>
            <w:r w:rsidR="00D15376">
              <w:rPr>
                <w:noProof/>
                <w:webHidden/>
              </w:rPr>
              <w:fldChar w:fldCharType="end"/>
            </w:r>
          </w:hyperlink>
        </w:p>
        <w:p w14:paraId="1EFAFEF7"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88" w:history="1">
            <w:r w:rsidR="00D15376" w:rsidRPr="006C50DD">
              <w:rPr>
                <w:rStyle w:val="Hipervnculo"/>
                <w:noProof/>
              </w:rPr>
              <w:t>7.1 ¿Qué es Johnny-five?</w:t>
            </w:r>
            <w:r w:rsidR="00D15376">
              <w:rPr>
                <w:noProof/>
                <w:webHidden/>
              </w:rPr>
              <w:tab/>
            </w:r>
            <w:r w:rsidR="00D15376">
              <w:rPr>
                <w:noProof/>
                <w:webHidden/>
              </w:rPr>
              <w:fldChar w:fldCharType="begin"/>
            </w:r>
            <w:r w:rsidR="00D15376">
              <w:rPr>
                <w:noProof/>
                <w:webHidden/>
              </w:rPr>
              <w:instrText xml:space="preserve"> PAGEREF _Toc499023888 \h </w:instrText>
            </w:r>
            <w:r w:rsidR="00D15376">
              <w:rPr>
                <w:noProof/>
                <w:webHidden/>
              </w:rPr>
            </w:r>
            <w:r w:rsidR="00D15376">
              <w:rPr>
                <w:noProof/>
                <w:webHidden/>
              </w:rPr>
              <w:fldChar w:fldCharType="separate"/>
            </w:r>
            <w:r w:rsidR="00D15376">
              <w:rPr>
                <w:noProof/>
                <w:webHidden/>
              </w:rPr>
              <w:t>42</w:t>
            </w:r>
            <w:r w:rsidR="00D15376">
              <w:rPr>
                <w:noProof/>
                <w:webHidden/>
              </w:rPr>
              <w:fldChar w:fldCharType="end"/>
            </w:r>
          </w:hyperlink>
        </w:p>
        <w:p w14:paraId="1E13FFAE"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89" w:history="1">
            <w:r w:rsidR="00D15376" w:rsidRPr="006C50DD">
              <w:rPr>
                <w:rStyle w:val="Hipervnculo"/>
                <w:noProof/>
              </w:rPr>
              <w:t>7.2 Instalación</w:t>
            </w:r>
            <w:r w:rsidR="00D15376">
              <w:rPr>
                <w:noProof/>
                <w:webHidden/>
              </w:rPr>
              <w:tab/>
            </w:r>
            <w:r w:rsidR="00D15376">
              <w:rPr>
                <w:noProof/>
                <w:webHidden/>
              </w:rPr>
              <w:fldChar w:fldCharType="begin"/>
            </w:r>
            <w:r w:rsidR="00D15376">
              <w:rPr>
                <w:noProof/>
                <w:webHidden/>
              </w:rPr>
              <w:instrText xml:space="preserve"> PAGEREF _Toc499023889 \h </w:instrText>
            </w:r>
            <w:r w:rsidR="00D15376">
              <w:rPr>
                <w:noProof/>
                <w:webHidden/>
              </w:rPr>
            </w:r>
            <w:r w:rsidR="00D15376">
              <w:rPr>
                <w:noProof/>
                <w:webHidden/>
              </w:rPr>
              <w:fldChar w:fldCharType="separate"/>
            </w:r>
            <w:r w:rsidR="00D15376">
              <w:rPr>
                <w:noProof/>
                <w:webHidden/>
              </w:rPr>
              <w:t>42</w:t>
            </w:r>
            <w:r w:rsidR="00D15376">
              <w:rPr>
                <w:noProof/>
                <w:webHidden/>
              </w:rPr>
              <w:fldChar w:fldCharType="end"/>
            </w:r>
          </w:hyperlink>
        </w:p>
        <w:p w14:paraId="004487AA"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90" w:history="1">
            <w:r w:rsidR="00D15376" w:rsidRPr="006C50DD">
              <w:rPr>
                <w:rStyle w:val="Hipervnculo"/>
                <w:noProof/>
              </w:rPr>
              <w:t>7.3 Arduino Firmata</w:t>
            </w:r>
            <w:r w:rsidR="00D15376">
              <w:rPr>
                <w:noProof/>
                <w:webHidden/>
              </w:rPr>
              <w:tab/>
            </w:r>
            <w:r w:rsidR="00D15376">
              <w:rPr>
                <w:noProof/>
                <w:webHidden/>
              </w:rPr>
              <w:fldChar w:fldCharType="begin"/>
            </w:r>
            <w:r w:rsidR="00D15376">
              <w:rPr>
                <w:noProof/>
                <w:webHidden/>
              </w:rPr>
              <w:instrText xml:space="preserve"> PAGEREF _Toc499023890 \h </w:instrText>
            </w:r>
            <w:r w:rsidR="00D15376">
              <w:rPr>
                <w:noProof/>
                <w:webHidden/>
              </w:rPr>
            </w:r>
            <w:r w:rsidR="00D15376">
              <w:rPr>
                <w:noProof/>
                <w:webHidden/>
              </w:rPr>
              <w:fldChar w:fldCharType="separate"/>
            </w:r>
            <w:r w:rsidR="00D15376">
              <w:rPr>
                <w:noProof/>
                <w:webHidden/>
              </w:rPr>
              <w:t>43</w:t>
            </w:r>
            <w:r w:rsidR="00D15376">
              <w:rPr>
                <w:noProof/>
                <w:webHidden/>
              </w:rPr>
              <w:fldChar w:fldCharType="end"/>
            </w:r>
          </w:hyperlink>
        </w:p>
        <w:p w14:paraId="601522E1" w14:textId="77777777" w:rsidR="00D15376" w:rsidRDefault="00FD763E">
          <w:pPr>
            <w:pStyle w:val="TDC2"/>
            <w:tabs>
              <w:tab w:val="right" w:leader="dot" w:pos="9019"/>
            </w:tabs>
            <w:rPr>
              <w:rFonts w:asciiTheme="minorHAnsi" w:eastAsiaTheme="minorEastAsia" w:hAnsiTheme="minorHAnsi" w:cstheme="minorBidi"/>
              <w:noProof/>
              <w:color w:val="auto"/>
            </w:rPr>
          </w:pPr>
          <w:hyperlink w:anchor="_Toc499023891" w:history="1">
            <w:r w:rsidR="00D15376" w:rsidRPr="006C50DD">
              <w:rPr>
                <w:rStyle w:val="Hipervnculo"/>
                <w:noProof/>
              </w:rPr>
              <w:t>7.4 Instalación Firmata</w:t>
            </w:r>
            <w:r w:rsidR="00D15376">
              <w:rPr>
                <w:noProof/>
                <w:webHidden/>
              </w:rPr>
              <w:tab/>
            </w:r>
            <w:r w:rsidR="00D15376">
              <w:rPr>
                <w:noProof/>
                <w:webHidden/>
              </w:rPr>
              <w:fldChar w:fldCharType="begin"/>
            </w:r>
            <w:r w:rsidR="00D15376">
              <w:rPr>
                <w:noProof/>
                <w:webHidden/>
              </w:rPr>
              <w:instrText xml:space="preserve"> PAGEREF _Toc499023891 \h </w:instrText>
            </w:r>
            <w:r w:rsidR="00D15376">
              <w:rPr>
                <w:noProof/>
                <w:webHidden/>
              </w:rPr>
            </w:r>
            <w:r w:rsidR="00D15376">
              <w:rPr>
                <w:noProof/>
                <w:webHidden/>
              </w:rPr>
              <w:fldChar w:fldCharType="separate"/>
            </w:r>
            <w:r w:rsidR="00D15376">
              <w:rPr>
                <w:noProof/>
                <w:webHidden/>
              </w:rPr>
              <w:t>43</w:t>
            </w:r>
            <w:r w:rsidR="00D15376">
              <w:rPr>
                <w:noProof/>
                <w:webHidden/>
              </w:rPr>
              <w:fldChar w:fldCharType="end"/>
            </w:r>
          </w:hyperlink>
        </w:p>
        <w:p w14:paraId="25E7EC54" w14:textId="77777777" w:rsidR="00830DFC" w:rsidRDefault="00A457C5" w:rsidP="00A40C50">
          <w:r>
            <w:rPr>
              <w:b/>
              <w:bCs/>
              <w:lang w:val="es-ES"/>
            </w:rPr>
            <w:fldChar w:fldCharType="end"/>
          </w:r>
        </w:p>
      </w:sdtContent>
    </w:sdt>
    <w:bookmarkStart w:id="0" w:name="_uqmgjcr5bp2d" w:colFirst="0" w:colLast="0" w:displacedByCustomXml="prev"/>
    <w:bookmarkEnd w:id="0" w:displacedByCustomXml="prev"/>
    <w:p w14:paraId="4D622B88" w14:textId="77777777" w:rsidR="00830DFC" w:rsidRDefault="00CF57F7">
      <w:r>
        <w:br w:type="page"/>
      </w:r>
    </w:p>
    <w:p w14:paraId="4A2CD227" w14:textId="77777777" w:rsidR="0043221E" w:rsidRPr="0043221E" w:rsidRDefault="0043221E">
      <w:pPr>
        <w:pStyle w:val="Ttulo1"/>
        <w:rPr>
          <w:sz w:val="36"/>
          <w:szCs w:val="36"/>
        </w:rPr>
      </w:pPr>
      <w:bookmarkStart w:id="1" w:name="_dk1yrowdqlcy" w:colFirst="0" w:colLast="0"/>
      <w:bookmarkStart w:id="2" w:name="_7bgi7w1gad5d" w:colFirst="0" w:colLast="0"/>
      <w:bookmarkStart w:id="3" w:name="_Toc499023812"/>
      <w:bookmarkEnd w:id="1"/>
      <w:bookmarkEnd w:id="2"/>
      <w:r w:rsidRPr="0043221E">
        <w:rPr>
          <w:sz w:val="36"/>
          <w:szCs w:val="36"/>
        </w:rPr>
        <w:lastRenderedPageBreak/>
        <w:t>Capítulo 1 - Introducción</w:t>
      </w:r>
      <w:bookmarkEnd w:id="3"/>
    </w:p>
    <w:p w14:paraId="34870287" w14:textId="77777777" w:rsidR="0043221E" w:rsidRDefault="0043221E" w:rsidP="0043221E">
      <w:pPr>
        <w:pStyle w:val="Ttulo7"/>
        <w:rPr>
          <w:b/>
          <w:sz w:val="28"/>
          <w:szCs w:val="28"/>
        </w:rPr>
      </w:pPr>
    </w:p>
    <w:p w14:paraId="3A78BF26" w14:textId="77777777" w:rsidR="00830DFC" w:rsidRPr="006D653B" w:rsidRDefault="0043221E" w:rsidP="006D653B">
      <w:pPr>
        <w:pStyle w:val="Ttulo2"/>
        <w:rPr>
          <w:b/>
          <w:sz w:val="32"/>
          <w:szCs w:val="32"/>
        </w:rPr>
      </w:pPr>
      <w:bookmarkStart w:id="4" w:name="_Toc499023813"/>
      <w:r w:rsidRPr="006D653B">
        <w:rPr>
          <w:b/>
          <w:sz w:val="32"/>
          <w:szCs w:val="32"/>
        </w:rPr>
        <w:t xml:space="preserve">1.1 </w:t>
      </w:r>
      <w:r w:rsidR="00CF57F7" w:rsidRPr="006D653B">
        <w:rPr>
          <w:b/>
          <w:sz w:val="32"/>
          <w:szCs w:val="32"/>
        </w:rPr>
        <w:t>Objetivo</w:t>
      </w:r>
      <w:r w:rsidR="002333AE" w:rsidRPr="006D653B">
        <w:rPr>
          <w:b/>
          <w:sz w:val="32"/>
          <w:szCs w:val="32"/>
        </w:rPr>
        <w:t xml:space="preserve"> general</w:t>
      </w:r>
      <w:bookmarkEnd w:id="4"/>
    </w:p>
    <w:p w14:paraId="4549E0EF" w14:textId="77777777" w:rsidR="00830DFC" w:rsidRDefault="00830DFC"/>
    <w:p w14:paraId="3E46F948" w14:textId="77777777" w:rsidR="00830DFC" w:rsidRPr="006936B7" w:rsidRDefault="00A457C5">
      <w:pPr>
        <w:spacing w:line="276" w:lineRule="auto"/>
        <w:rPr>
          <w:sz w:val="24"/>
          <w:szCs w:val="24"/>
        </w:rPr>
      </w:pPr>
      <w:r w:rsidRPr="006936B7">
        <w:rPr>
          <w:rFonts w:ascii="Arial" w:eastAsia="Arial" w:hAnsi="Arial" w:cs="Arial"/>
          <w:sz w:val="24"/>
          <w:szCs w:val="24"/>
        </w:rPr>
        <w:t>Se pretende desarrollar un</w:t>
      </w:r>
      <w:r w:rsidR="00CF57F7" w:rsidRPr="006936B7">
        <w:rPr>
          <w:rFonts w:ascii="Arial" w:eastAsia="Arial" w:hAnsi="Arial" w:cs="Arial"/>
          <w:sz w:val="24"/>
          <w:szCs w:val="24"/>
        </w:rPr>
        <w:t xml:space="preserve"> prototipo de</w:t>
      </w:r>
      <w:r w:rsidR="003D2B3E">
        <w:rPr>
          <w:rFonts w:ascii="Arial" w:eastAsia="Arial" w:hAnsi="Arial" w:cs="Arial"/>
          <w:sz w:val="24"/>
          <w:szCs w:val="24"/>
        </w:rPr>
        <w:t xml:space="preserve"> un</w:t>
      </w:r>
      <w:r w:rsidR="00CF57F7" w:rsidRPr="006936B7">
        <w:rPr>
          <w:rFonts w:ascii="Arial" w:eastAsia="Arial" w:hAnsi="Arial" w:cs="Arial"/>
          <w:sz w:val="24"/>
          <w:szCs w:val="24"/>
        </w:rPr>
        <w:t xml:space="preserve"> Sistema Autónomo Robótico (SAR), gestionado por un software definido como agente inteligente (que responda al modelo basado en objetivos</w:t>
      </w:r>
      <w:r w:rsidR="00CF57F7" w:rsidRPr="006936B7">
        <w:rPr>
          <w:rFonts w:ascii="Arial" w:eastAsia="Arial" w:hAnsi="Arial" w:cs="Arial"/>
          <w:sz w:val="24"/>
          <w:szCs w:val="24"/>
          <w:vertAlign w:val="superscript"/>
        </w:rPr>
        <w:footnoteReference w:id="1"/>
      </w:r>
      <w:r w:rsidR="00CF57F7" w:rsidRPr="006936B7">
        <w:rPr>
          <w:rFonts w:ascii="Arial" w:eastAsia="Arial" w:hAnsi="Arial" w:cs="Arial"/>
          <w:sz w:val="24"/>
          <w:szCs w:val="24"/>
        </w:rPr>
        <w:t>)</w:t>
      </w:r>
      <w:r w:rsidR="00CF57F7" w:rsidRPr="006936B7">
        <w:rPr>
          <w:rFonts w:ascii="Arial" w:eastAsia="Arial" w:hAnsi="Arial" w:cs="Arial"/>
          <w:i/>
          <w:color w:val="FF0000"/>
          <w:sz w:val="24"/>
          <w:szCs w:val="24"/>
        </w:rPr>
        <w:t xml:space="preserve"> </w:t>
      </w:r>
      <w:r w:rsidR="00CF57F7" w:rsidRPr="006936B7">
        <w:rPr>
          <w:rFonts w:ascii="Arial" w:eastAsia="Arial" w:hAnsi="Arial" w:cs="Arial"/>
          <w:sz w:val="24"/>
          <w:szCs w:val="24"/>
        </w:rPr>
        <w:t>para la exploración y análisis del medio ambiente.</w:t>
      </w:r>
    </w:p>
    <w:p w14:paraId="43D60B6F" w14:textId="77777777" w:rsidR="0043221E" w:rsidRDefault="0043221E" w:rsidP="0043221E">
      <w:pPr>
        <w:pStyle w:val="Ttulo8"/>
        <w:rPr>
          <w:b/>
          <w:i/>
          <w:sz w:val="28"/>
          <w:szCs w:val="28"/>
        </w:rPr>
      </w:pPr>
    </w:p>
    <w:p w14:paraId="058177B8" w14:textId="77777777" w:rsidR="002333AE" w:rsidRPr="006D653B" w:rsidRDefault="00CE5C56" w:rsidP="006D653B">
      <w:pPr>
        <w:pStyle w:val="Ttulo3"/>
        <w:rPr>
          <w:b w:val="0"/>
          <w:sz w:val="28"/>
          <w:szCs w:val="28"/>
        </w:rPr>
      </w:pPr>
      <w:bookmarkStart w:id="5" w:name="_Toc499023814"/>
      <w:r w:rsidRPr="006D653B">
        <w:rPr>
          <w:b w:val="0"/>
          <w:sz w:val="28"/>
          <w:szCs w:val="28"/>
        </w:rPr>
        <w:t xml:space="preserve">1.1.1 </w:t>
      </w:r>
      <w:r w:rsidR="002333AE" w:rsidRPr="006D653B">
        <w:rPr>
          <w:b w:val="0"/>
          <w:sz w:val="28"/>
          <w:szCs w:val="28"/>
        </w:rPr>
        <w:t>Objetivos específicos</w:t>
      </w:r>
      <w:bookmarkEnd w:id="5"/>
    </w:p>
    <w:p w14:paraId="52DA91E1" w14:textId="77777777" w:rsidR="00FD5CB2" w:rsidRDefault="00FD5CB2" w:rsidP="00FD5CB2"/>
    <w:p w14:paraId="261B3BE2" w14:textId="77777777" w:rsidR="00FD5CB2" w:rsidRPr="00FD5CB2" w:rsidRDefault="00FD5CB2" w:rsidP="00FD5CB2"/>
    <w:p w14:paraId="7DD50A17" w14:textId="77777777"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Desarrollar una a</w:t>
      </w:r>
      <w:r w:rsidR="005777BC">
        <w:rPr>
          <w:rFonts w:ascii="Arial" w:eastAsia="Arial" w:hAnsi="Arial" w:cs="Arial"/>
          <w:sz w:val="24"/>
          <w:szCs w:val="24"/>
        </w:rPr>
        <w:t>plicación web</w:t>
      </w:r>
      <w:r w:rsidRPr="006936B7">
        <w:rPr>
          <w:rFonts w:ascii="Arial" w:eastAsia="Arial" w:hAnsi="Arial" w:cs="Arial"/>
          <w:sz w:val="24"/>
          <w:szCs w:val="24"/>
        </w:rPr>
        <w:t xml:space="preserve"> </w:t>
      </w:r>
      <w:r w:rsidR="005777BC">
        <w:rPr>
          <w:rFonts w:ascii="Arial" w:eastAsia="Arial" w:hAnsi="Arial" w:cs="Arial"/>
          <w:sz w:val="24"/>
          <w:szCs w:val="24"/>
        </w:rPr>
        <w:t>multi</w:t>
      </w:r>
      <w:r w:rsidRPr="006936B7">
        <w:rPr>
          <w:rFonts w:ascii="Arial" w:eastAsia="Arial" w:hAnsi="Arial" w:cs="Arial"/>
          <w:sz w:val="24"/>
          <w:szCs w:val="24"/>
        </w:rPr>
        <w:t>plataforma</w:t>
      </w:r>
      <w:r w:rsidR="005777BC">
        <w:rPr>
          <w:rFonts w:ascii="Arial" w:eastAsia="Arial" w:hAnsi="Arial" w:cs="Arial"/>
          <w:sz w:val="24"/>
          <w:szCs w:val="24"/>
        </w:rPr>
        <w:t xml:space="preserve"> </w:t>
      </w:r>
      <w:r w:rsidRPr="006936B7">
        <w:rPr>
          <w:rFonts w:ascii="Arial" w:eastAsia="Arial" w:hAnsi="Arial" w:cs="Arial"/>
          <w:sz w:val="24"/>
          <w:szCs w:val="24"/>
        </w:rPr>
        <w:t xml:space="preserve">que mediante comunicación inalámbrica permita el control del </w:t>
      </w:r>
      <w:r w:rsidR="005777BC">
        <w:rPr>
          <w:rFonts w:ascii="Arial" w:eastAsia="Arial" w:hAnsi="Arial" w:cs="Arial"/>
          <w:sz w:val="24"/>
          <w:szCs w:val="24"/>
        </w:rPr>
        <w:t>Robot móvil</w:t>
      </w:r>
      <w:r w:rsidRPr="006936B7">
        <w:rPr>
          <w:rFonts w:ascii="Arial" w:eastAsia="Arial" w:hAnsi="Arial" w:cs="Arial"/>
          <w:sz w:val="24"/>
          <w:szCs w:val="24"/>
        </w:rPr>
        <w:t>.</w:t>
      </w:r>
    </w:p>
    <w:p w14:paraId="70F10F03" w14:textId="77777777" w:rsidR="002333AE" w:rsidRPr="006936B7"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 xml:space="preserve">Ensamblar un robot móvil integrando </w:t>
      </w:r>
      <w:r w:rsidR="005777BC">
        <w:rPr>
          <w:rFonts w:ascii="Arial" w:eastAsia="Arial" w:hAnsi="Arial" w:cs="Arial"/>
          <w:sz w:val="24"/>
          <w:szCs w:val="24"/>
        </w:rPr>
        <w:t xml:space="preserve">las </w:t>
      </w:r>
      <w:r w:rsidRPr="006936B7">
        <w:rPr>
          <w:rFonts w:ascii="Arial" w:eastAsia="Arial" w:hAnsi="Arial" w:cs="Arial"/>
          <w:sz w:val="24"/>
          <w:szCs w:val="24"/>
        </w:rPr>
        <w:t>plataforma</w:t>
      </w:r>
      <w:r w:rsidR="005777BC">
        <w:rPr>
          <w:rFonts w:ascii="Arial" w:eastAsia="Arial" w:hAnsi="Arial" w:cs="Arial"/>
          <w:sz w:val="24"/>
          <w:szCs w:val="24"/>
        </w:rPr>
        <w:t>s</w:t>
      </w:r>
      <w:r w:rsidRPr="006936B7">
        <w:rPr>
          <w:rFonts w:ascii="Arial" w:eastAsia="Arial" w:hAnsi="Arial" w:cs="Arial"/>
          <w:sz w:val="24"/>
          <w:szCs w:val="24"/>
        </w:rPr>
        <w:t xml:space="preserve"> Arduino</w:t>
      </w:r>
      <w:r w:rsidR="005777BC">
        <w:rPr>
          <w:rFonts w:ascii="Arial" w:eastAsia="Arial" w:hAnsi="Arial" w:cs="Arial"/>
          <w:sz w:val="24"/>
          <w:szCs w:val="24"/>
        </w:rPr>
        <w:t xml:space="preserve"> y Raspberry Pi</w:t>
      </w:r>
      <w:r w:rsidRPr="006936B7">
        <w:rPr>
          <w:rFonts w:ascii="Arial" w:eastAsia="Arial" w:hAnsi="Arial" w:cs="Arial"/>
          <w:sz w:val="24"/>
          <w:szCs w:val="24"/>
        </w:rPr>
        <w:t xml:space="preserve"> con diversos módulos y software.</w:t>
      </w:r>
    </w:p>
    <w:p w14:paraId="6AD9CD44" w14:textId="77777777"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2333AE">
        <w:rPr>
          <w:rFonts w:ascii="Arial" w:eastAsia="Arial" w:hAnsi="Arial" w:cs="Arial"/>
          <w:sz w:val="24"/>
          <w:szCs w:val="24"/>
        </w:rPr>
        <w:t>Investigar protocolos existentes y evaluar la necesidad de diseño de protocolos de comunicación para el control y procesamiento de datos entre el microcontrolador y la a</w:t>
      </w:r>
      <w:r w:rsidR="005777BC">
        <w:rPr>
          <w:rFonts w:ascii="Arial" w:eastAsia="Arial" w:hAnsi="Arial" w:cs="Arial"/>
          <w:sz w:val="24"/>
          <w:szCs w:val="24"/>
        </w:rPr>
        <w:t>plicación</w:t>
      </w:r>
      <w:r w:rsidRPr="002333AE">
        <w:rPr>
          <w:rFonts w:ascii="Arial" w:eastAsia="Arial" w:hAnsi="Arial" w:cs="Arial"/>
          <w:sz w:val="24"/>
          <w:szCs w:val="24"/>
        </w:rPr>
        <w:t>.</w:t>
      </w:r>
    </w:p>
    <w:p w14:paraId="40A48830" w14:textId="77777777" w:rsidR="002333AE" w:rsidRPr="006936B7"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Ensamblar físicamente e integrar a nivel de software los distintos componentes (sensores y actuadores) al SAR.</w:t>
      </w:r>
    </w:p>
    <w:p w14:paraId="0309753B" w14:textId="77777777"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Extender la ap</w:t>
      </w:r>
      <w:r w:rsidR="005777BC">
        <w:rPr>
          <w:rFonts w:ascii="Arial" w:eastAsia="Arial" w:hAnsi="Arial" w:cs="Arial"/>
          <w:sz w:val="24"/>
          <w:szCs w:val="24"/>
        </w:rPr>
        <w:t>licación</w:t>
      </w:r>
      <w:r w:rsidRPr="006936B7">
        <w:rPr>
          <w:rFonts w:ascii="Arial" w:eastAsia="Arial" w:hAnsi="Arial" w:cs="Arial"/>
          <w:sz w:val="24"/>
          <w:szCs w:val="24"/>
        </w:rPr>
        <w:t xml:space="preserve"> para interactuar con la información que brinda el SAR de los sensores.</w:t>
      </w:r>
    </w:p>
    <w:p w14:paraId="1CE2F91B" w14:textId="77777777" w:rsidR="002333AE" w:rsidRPr="006D653B" w:rsidRDefault="00CE5C56" w:rsidP="006D653B">
      <w:pPr>
        <w:pStyle w:val="Ttulo3"/>
        <w:rPr>
          <w:b w:val="0"/>
          <w:sz w:val="28"/>
          <w:szCs w:val="28"/>
        </w:rPr>
      </w:pPr>
      <w:bookmarkStart w:id="6" w:name="_Toc499023815"/>
      <w:r w:rsidRPr="006D653B">
        <w:rPr>
          <w:b w:val="0"/>
          <w:sz w:val="28"/>
          <w:szCs w:val="28"/>
        </w:rPr>
        <w:t xml:space="preserve">1.1.2 </w:t>
      </w:r>
      <w:r w:rsidR="002333AE" w:rsidRPr="006D653B">
        <w:rPr>
          <w:b w:val="0"/>
          <w:sz w:val="28"/>
          <w:szCs w:val="28"/>
        </w:rPr>
        <w:t>Metodología</w:t>
      </w:r>
      <w:bookmarkEnd w:id="6"/>
    </w:p>
    <w:p w14:paraId="4A7B3BC7" w14:textId="77777777" w:rsidR="00974DCC" w:rsidRDefault="00974DCC">
      <w:pPr>
        <w:spacing w:line="276" w:lineRule="auto"/>
        <w:rPr>
          <w:rFonts w:ascii="Arial" w:eastAsia="Arial" w:hAnsi="Arial" w:cs="Arial"/>
          <w:sz w:val="24"/>
          <w:szCs w:val="24"/>
        </w:rPr>
      </w:pPr>
    </w:p>
    <w:p w14:paraId="74B13042" w14:textId="77777777" w:rsidR="00224885" w:rsidRDefault="00CF57F7">
      <w:pPr>
        <w:spacing w:line="276" w:lineRule="auto"/>
        <w:rPr>
          <w:rFonts w:ascii="Arial" w:eastAsia="Arial" w:hAnsi="Arial" w:cs="Arial"/>
          <w:sz w:val="24"/>
          <w:szCs w:val="24"/>
        </w:rPr>
      </w:pPr>
      <w:r w:rsidRPr="006936B7">
        <w:rPr>
          <w:rFonts w:ascii="Arial" w:eastAsia="Arial" w:hAnsi="Arial" w:cs="Arial"/>
          <w:sz w:val="24"/>
          <w:szCs w:val="24"/>
        </w:rPr>
        <w:t>El SAR se creará mediante la</w:t>
      </w:r>
      <w:r w:rsidR="005777BC">
        <w:rPr>
          <w:rFonts w:ascii="Arial" w:eastAsia="Arial" w:hAnsi="Arial" w:cs="Arial"/>
          <w:sz w:val="24"/>
          <w:szCs w:val="24"/>
        </w:rPr>
        <w:t>s</w:t>
      </w:r>
      <w:r w:rsidRPr="006936B7">
        <w:rPr>
          <w:rFonts w:ascii="Arial" w:eastAsia="Arial" w:hAnsi="Arial" w:cs="Arial"/>
          <w:sz w:val="24"/>
          <w:szCs w:val="24"/>
        </w:rPr>
        <w:t xml:space="preserve"> plataforma</w:t>
      </w:r>
      <w:r w:rsidR="005777BC">
        <w:rPr>
          <w:rFonts w:ascii="Arial" w:eastAsia="Arial" w:hAnsi="Arial" w:cs="Arial"/>
          <w:sz w:val="24"/>
          <w:szCs w:val="24"/>
        </w:rPr>
        <w:t>s</w:t>
      </w:r>
      <w:r w:rsidRPr="006936B7">
        <w:rPr>
          <w:rFonts w:ascii="Arial" w:eastAsia="Arial" w:hAnsi="Arial" w:cs="Arial"/>
          <w:sz w:val="24"/>
          <w:szCs w:val="24"/>
        </w:rPr>
        <w:t xml:space="preserve"> Arduino</w:t>
      </w:r>
      <w:r w:rsidR="005777BC">
        <w:rPr>
          <w:rFonts w:ascii="Arial" w:eastAsia="Arial" w:hAnsi="Arial" w:cs="Arial"/>
          <w:sz w:val="24"/>
          <w:szCs w:val="24"/>
        </w:rPr>
        <w:t xml:space="preserve"> y Raspberry Pi</w:t>
      </w:r>
      <w:r w:rsidRPr="006936B7">
        <w:rPr>
          <w:rFonts w:ascii="Arial" w:eastAsia="Arial" w:hAnsi="Arial" w:cs="Arial"/>
          <w:sz w:val="24"/>
          <w:szCs w:val="24"/>
        </w:rPr>
        <w:t>. El robot poseerá motores como actuadores para desplazarse sobre la superficie a explorar</w:t>
      </w:r>
      <w:r w:rsidR="00224885">
        <w:rPr>
          <w:rFonts w:ascii="Arial" w:eastAsia="Arial" w:hAnsi="Arial" w:cs="Arial"/>
          <w:sz w:val="24"/>
          <w:szCs w:val="24"/>
        </w:rPr>
        <w:t xml:space="preserve"> </w:t>
      </w:r>
      <w:r w:rsidRPr="006936B7">
        <w:rPr>
          <w:rFonts w:ascii="Arial" w:eastAsia="Arial" w:hAnsi="Arial" w:cs="Arial"/>
          <w:sz w:val="24"/>
          <w:szCs w:val="24"/>
        </w:rPr>
        <w:t>y diversos sensores que permitan tomar muestras del ambiente explorado. Todos estos componentes se ensamblarán sobre distintas piezas estructurales para conformar el robot móvil o RM.</w:t>
      </w:r>
    </w:p>
    <w:p w14:paraId="4C95548E" w14:textId="77777777" w:rsidR="00830DFC" w:rsidRPr="006936B7" w:rsidRDefault="00830DFC">
      <w:pPr>
        <w:spacing w:line="276" w:lineRule="auto"/>
        <w:rPr>
          <w:sz w:val="24"/>
          <w:szCs w:val="24"/>
        </w:rPr>
      </w:pPr>
    </w:p>
    <w:p w14:paraId="17D999BD" w14:textId="77777777" w:rsidR="00830DFC" w:rsidRPr="006936B7" w:rsidRDefault="00CF57F7">
      <w:pPr>
        <w:spacing w:line="276" w:lineRule="auto"/>
        <w:rPr>
          <w:sz w:val="24"/>
          <w:szCs w:val="24"/>
        </w:rPr>
      </w:pPr>
      <w:r w:rsidRPr="006936B7">
        <w:rPr>
          <w:rFonts w:ascii="Arial" w:eastAsia="Arial" w:hAnsi="Arial" w:cs="Arial"/>
          <w:sz w:val="24"/>
          <w:szCs w:val="24"/>
        </w:rPr>
        <w:t>E</w:t>
      </w:r>
      <w:r w:rsidR="006D5CC6">
        <w:rPr>
          <w:rFonts w:ascii="Arial" w:eastAsia="Arial" w:hAnsi="Arial" w:cs="Arial"/>
          <w:sz w:val="24"/>
          <w:szCs w:val="24"/>
        </w:rPr>
        <w:t xml:space="preserve">l RM </w:t>
      </w:r>
      <w:r w:rsidRPr="006936B7">
        <w:rPr>
          <w:rFonts w:ascii="Arial" w:eastAsia="Arial" w:hAnsi="Arial" w:cs="Arial"/>
          <w:sz w:val="24"/>
          <w:szCs w:val="24"/>
        </w:rPr>
        <w:t xml:space="preserve">estará en un estado receptivo, donde se le otorga el control a una aplicación </w:t>
      </w:r>
      <w:r w:rsidR="006D5CC6">
        <w:rPr>
          <w:rFonts w:ascii="Arial" w:eastAsia="Arial" w:hAnsi="Arial" w:cs="Arial"/>
          <w:sz w:val="24"/>
          <w:szCs w:val="24"/>
        </w:rPr>
        <w:t>web, la cual</w:t>
      </w:r>
      <w:r w:rsidRPr="006936B7">
        <w:rPr>
          <w:rFonts w:ascii="Arial" w:eastAsia="Arial" w:hAnsi="Arial" w:cs="Arial"/>
          <w:sz w:val="24"/>
          <w:szCs w:val="24"/>
        </w:rPr>
        <w:t xml:space="preserve"> contará con una interfaz de usuario que facilitará la comunicación con el SAR. La aplicación permitirá manipular el desplazamiento</w:t>
      </w:r>
      <w:r w:rsidR="006D5CC6">
        <w:rPr>
          <w:rFonts w:ascii="Arial" w:eastAsia="Arial" w:hAnsi="Arial" w:cs="Arial"/>
          <w:sz w:val="24"/>
          <w:szCs w:val="24"/>
        </w:rPr>
        <w:t xml:space="preserve"> del RM</w:t>
      </w:r>
      <w:r w:rsidR="00A457C5" w:rsidRPr="006936B7">
        <w:rPr>
          <w:rFonts w:ascii="Arial" w:eastAsia="Arial" w:hAnsi="Arial" w:cs="Arial"/>
          <w:sz w:val="24"/>
          <w:szCs w:val="24"/>
        </w:rPr>
        <w:t xml:space="preserve"> sobre</w:t>
      </w:r>
      <w:r w:rsidRPr="006936B7">
        <w:rPr>
          <w:rFonts w:ascii="Arial" w:eastAsia="Arial" w:hAnsi="Arial" w:cs="Arial"/>
          <w:sz w:val="24"/>
          <w:szCs w:val="24"/>
        </w:rPr>
        <w:t xml:space="preserve"> la superficie y obtener las muestras del ambiente según se soliciten, en otras palabras, la lectura de los sensores.</w:t>
      </w:r>
    </w:p>
    <w:p w14:paraId="11EBAC73" w14:textId="77777777" w:rsidR="00830DFC" w:rsidRPr="006936B7" w:rsidRDefault="00830DFC">
      <w:pPr>
        <w:spacing w:line="276" w:lineRule="auto"/>
        <w:rPr>
          <w:sz w:val="24"/>
          <w:szCs w:val="24"/>
        </w:rPr>
      </w:pPr>
    </w:p>
    <w:p w14:paraId="19436184" w14:textId="77777777" w:rsidR="00830DFC" w:rsidRPr="00536607" w:rsidRDefault="00CF57F7">
      <w:pPr>
        <w:spacing w:line="276" w:lineRule="auto"/>
        <w:rPr>
          <w:sz w:val="24"/>
          <w:szCs w:val="24"/>
        </w:rPr>
      </w:pPr>
      <w:r w:rsidRPr="006936B7">
        <w:rPr>
          <w:rFonts w:ascii="Arial" w:eastAsia="Arial" w:hAnsi="Arial" w:cs="Arial"/>
          <w:sz w:val="24"/>
          <w:szCs w:val="24"/>
        </w:rPr>
        <w:lastRenderedPageBreak/>
        <w:t xml:space="preserve">La comunicación entre el SAR y </w:t>
      </w:r>
      <w:r w:rsidR="006D5CC6">
        <w:rPr>
          <w:rFonts w:ascii="Arial" w:eastAsia="Arial" w:hAnsi="Arial" w:cs="Arial"/>
          <w:sz w:val="24"/>
          <w:szCs w:val="24"/>
        </w:rPr>
        <w:t>la aplicación</w:t>
      </w:r>
      <w:r w:rsidRPr="006936B7">
        <w:rPr>
          <w:rFonts w:ascii="Arial" w:eastAsia="Arial" w:hAnsi="Arial" w:cs="Arial"/>
          <w:sz w:val="24"/>
          <w:szCs w:val="24"/>
        </w:rPr>
        <w:t xml:space="preserve"> se realizará por medio de señales inalámbricas de radiofrecuencia. Se mantendrá una arquitectura de diseño denominada cliente/</w:t>
      </w:r>
      <w:r w:rsidR="00A457C5" w:rsidRPr="006936B7">
        <w:rPr>
          <w:rFonts w:ascii="Arial" w:eastAsia="Arial" w:hAnsi="Arial" w:cs="Arial"/>
          <w:sz w:val="24"/>
          <w:szCs w:val="24"/>
        </w:rPr>
        <w:t>servidor, donde</w:t>
      </w:r>
      <w:r w:rsidRPr="006936B7">
        <w:rPr>
          <w:rFonts w:ascii="Arial" w:eastAsia="Arial" w:hAnsi="Arial" w:cs="Arial"/>
          <w:sz w:val="24"/>
          <w:szCs w:val="24"/>
        </w:rPr>
        <w:t xml:space="preserve"> el cliente es el dispositivo que ejecuta </w:t>
      </w:r>
      <w:r w:rsidR="006D5CC6">
        <w:rPr>
          <w:rFonts w:ascii="Arial" w:eastAsia="Arial" w:hAnsi="Arial" w:cs="Arial"/>
          <w:sz w:val="24"/>
          <w:szCs w:val="24"/>
        </w:rPr>
        <w:t>la aplicación</w:t>
      </w:r>
      <w:r w:rsidRPr="006936B7">
        <w:rPr>
          <w:rFonts w:ascii="Arial" w:eastAsia="Arial" w:hAnsi="Arial" w:cs="Arial"/>
          <w:sz w:val="24"/>
          <w:szCs w:val="24"/>
        </w:rPr>
        <w:t xml:space="preserve"> y el servidor es el SAR. </w:t>
      </w:r>
      <w:bookmarkStart w:id="7" w:name="_eoiloaxaomvs" w:colFirst="0" w:colLast="0"/>
      <w:bookmarkEnd w:id="7"/>
    </w:p>
    <w:p w14:paraId="4900BF19" w14:textId="77777777" w:rsidR="0043221E" w:rsidRDefault="0043221E" w:rsidP="0043221E">
      <w:pPr>
        <w:pStyle w:val="Ttulo7"/>
        <w:rPr>
          <w:b/>
          <w:sz w:val="28"/>
          <w:szCs w:val="28"/>
        </w:rPr>
      </w:pPr>
      <w:bookmarkStart w:id="8" w:name="_30j0zll" w:colFirst="0" w:colLast="0"/>
      <w:bookmarkEnd w:id="8"/>
    </w:p>
    <w:p w14:paraId="3CAFFA20" w14:textId="77777777" w:rsidR="00830DFC" w:rsidRPr="0043221E" w:rsidRDefault="00CE5C56" w:rsidP="006D653B">
      <w:pPr>
        <w:pStyle w:val="Ttulo2"/>
        <w:rPr>
          <w:b/>
          <w:sz w:val="32"/>
          <w:szCs w:val="32"/>
        </w:rPr>
      </w:pPr>
      <w:bookmarkStart w:id="9" w:name="_Toc499023816"/>
      <w:r>
        <w:rPr>
          <w:b/>
          <w:sz w:val="32"/>
          <w:szCs w:val="32"/>
        </w:rPr>
        <w:t xml:space="preserve">1.2 </w:t>
      </w:r>
      <w:r w:rsidR="00CF57F7" w:rsidRPr="0043221E">
        <w:rPr>
          <w:b/>
          <w:sz w:val="32"/>
          <w:szCs w:val="32"/>
        </w:rPr>
        <w:t>Motivación</w:t>
      </w:r>
      <w:bookmarkEnd w:id="9"/>
    </w:p>
    <w:p w14:paraId="461B6183" w14:textId="77777777" w:rsidR="00830DFC" w:rsidRDefault="00830DFC"/>
    <w:p w14:paraId="2378A7CC" w14:textId="77777777" w:rsidR="00830DFC" w:rsidRPr="006936B7" w:rsidRDefault="00CF57F7">
      <w:pPr>
        <w:spacing w:line="276" w:lineRule="auto"/>
        <w:rPr>
          <w:sz w:val="24"/>
          <w:szCs w:val="24"/>
        </w:rPr>
      </w:pPr>
      <w:r w:rsidRPr="006936B7">
        <w:rPr>
          <w:rFonts w:ascii="Arial" w:eastAsia="Arial" w:hAnsi="Arial" w:cs="Arial"/>
          <w:sz w:val="24"/>
          <w:szCs w:val="24"/>
        </w:rPr>
        <w:t>Las nuevas tendencias de hardware como</w:t>
      </w:r>
      <w:r w:rsidRPr="006936B7">
        <w:rPr>
          <w:rFonts w:ascii="Arial" w:eastAsia="Arial" w:hAnsi="Arial" w:cs="Arial"/>
          <w:b/>
          <w:sz w:val="24"/>
          <w:szCs w:val="24"/>
        </w:rPr>
        <w:t xml:space="preserve"> </w:t>
      </w:r>
      <w:r w:rsidRPr="006936B7">
        <w:rPr>
          <w:rFonts w:ascii="Arial" w:eastAsia="Arial" w:hAnsi="Arial" w:cs="Arial"/>
          <w:sz w:val="24"/>
          <w:szCs w:val="24"/>
        </w:rPr>
        <w:t xml:space="preserve">microcontroladores, </w:t>
      </w:r>
      <w:r w:rsidR="00A457C5" w:rsidRPr="00FC725A">
        <w:rPr>
          <w:rFonts w:ascii="Arial" w:eastAsia="Arial" w:hAnsi="Arial" w:cs="Arial"/>
          <w:sz w:val="24"/>
          <w:szCs w:val="24"/>
        </w:rPr>
        <w:t>Smartphones</w:t>
      </w:r>
      <w:r w:rsidRPr="006936B7">
        <w:rPr>
          <w:rFonts w:ascii="Arial" w:eastAsia="Arial" w:hAnsi="Arial" w:cs="Arial"/>
          <w:sz w:val="24"/>
          <w:szCs w:val="24"/>
        </w:rPr>
        <w:t xml:space="preserve"> y nuevos dispositivos programables, requieren contar con un nuevo esquema de diseño donde se puedan integrar las distintas tecnologías relacionadas (robótica, redes, plataformas móviles, etc.) en un área de conocimiento específica, para lograr una integración de saberes y disminuir la curva de aprendizaje de personas que se introducen en estas temáticas.</w:t>
      </w:r>
    </w:p>
    <w:p w14:paraId="66CA0257" w14:textId="77777777" w:rsidR="00974DCC" w:rsidRDefault="00974DCC">
      <w:pPr>
        <w:spacing w:line="276" w:lineRule="auto"/>
        <w:rPr>
          <w:rFonts w:ascii="Arial" w:eastAsia="Arial" w:hAnsi="Arial" w:cs="Arial"/>
          <w:sz w:val="24"/>
          <w:szCs w:val="24"/>
        </w:rPr>
      </w:pPr>
    </w:p>
    <w:p w14:paraId="6EC8BD83" w14:textId="77777777" w:rsidR="00830DFC" w:rsidRPr="006936B7" w:rsidRDefault="00CF57F7">
      <w:pPr>
        <w:spacing w:line="276" w:lineRule="auto"/>
        <w:rPr>
          <w:sz w:val="24"/>
          <w:szCs w:val="24"/>
        </w:rPr>
      </w:pPr>
      <w:r w:rsidRPr="006936B7">
        <w:rPr>
          <w:rFonts w:ascii="Arial" w:eastAsia="Arial" w:hAnsi="Arial" w:cs="Arial"/>
          <w:sz w:val="24"/>
          <w:szCs w:val="24"/>
        </w:rPr>
        <w:t xml:space="preserve">Para esto se necesita incursionar en el investigación y desarrollo en los ámbitos de la computación, control, mecánica y electrónica. Los cuales dieron paso a la robótica como técnica que combina diversas disciplinas, logrando un alto impacto en la sociedad en diversos ámbitos. </w:t>
      </w:r>
    </w:p>
    <w:p w14:paraId="261B38BD" w14:textId="77777777" w:rsidR="00830DFC" w:rsidRPr="006936B7" w:rsidRDefault="00830DFC">
      <w:pPr>
        <w:rPr>
          <w:sz w:val="24"/>
          <w:szCs w:val="24"/>
        </w:rPr>
      </w:pPr>
    </w:p>
    <w:p w14:paraId="7D5C5EBB" w14:textId="77777777" w:rsidR="00830DFC" w:rsidRPr="006936B7" w:rsidRDefault="00CF57F7">
      <w:pPr>
        <w:spacing w:line="276" w:lineRule="auto"/>
        <w:rPr>
          <w:sz w:val="24"/>
          <w:szCs w:val="24"/>
        </w:rPr>
      </w:pPr>
      <w:r w:rsidRPr="006936B7">
        <w:rPr>
          <w:rFonts w:ascii="Arial" w:eastAsia="Arial" w:hAnsi="Arial" w:cs="Arial"/>
          <w:sz w:val="24"/>
          <w:szCs w:val="24"/>
        </w:rPr>
        <w:t>En la actualidad es muy popular la utilización de teléfonos móviles inteligentes (</w:t>
      </w:r>
      <w:r w:rsidRPr="006936B7">
        <w:rPr>
          <w:rFonts w:ascii="Arial" w:eastAsia="Arial" w:hAnsi="Arial" w:cs="Arial"/>
          <w:i/>
          <w:sz w:val="24"/>
          <w:szCs w:val="24"/>
        </w:rPr>
        <w:t>smartphones</w:t>
      </w:r>
      <w:r w:rsidRPr="006936B7">
        <w:rPr>
          <w:rFonts w:ascii="Arial" w:eastAsia="Arial" w:hAnsi="Arial" w:cs="Arial"/>
          <w:sz w:val="24"/>
          <w:szCs w:val="24"/>
        </w:rPr>
        <w:t xml:space="preserve">). De estos dispositivos, un segmento mayoritario se basa en </w:t>
      </w:r>
      <w:r w:rsidR="00A457C5" w:rsidRPr="006936B7">
        <w:rPr>
          <w:rFonts w:ascii="Arial" w:eastAsia="Arial" w:hAnsi="Arial" w:cs="Arial"/>
          <w:sz w:val="24"/>
          <w:szCs w:val="24"/>
        </w:rPr>
        <w:t>el sistema</w:t>
      </w:r>
      <w:r w:rsidRPr="006936B7">
        <w:rPr>
          <w:rFonts w:ascii="Arial" w:eastAsia="Arial" w:hAnsi="Arial" w:cs="Arial"/>
          <w:sz w:val="24"/>
          <w:szCs w:val="24"/>
        </w:rPr>
        <w:t xml:space="preserve"> operativo Android, presentado por Google en el 2007.</w:t>
      </w:r>
    </w:p>
    <w:p w14:paraId="5BAB355A" w14:textId="77777777" w:rsidR="00830DFC" w:rsidRPr="006936B7" w:rsidRDefault="00CF57F7">
      <w:pPr>
        <w:spacing w:line="276" w:lineRule="auto"/>
        <w:rPr>
          <w:sz w:val="24"/>
          <w:szCs w:val="24"/>
        </w:rPr>
      </w:pPr>
      <w:r w:rsidRPr="006936B7">
        <w:rPr>
          <w:rFonts w:ascii="Arial" w:eastAsia="Arial" w:hAnsi="Arial" w:cs="Arial"/>
          <w:sz w:val="24"/>
          <w:szCs w:val="24"/>
        </w:rPr>
        <w:t xml:space="preserve">Android está basado en Linux y utiliza Java como lenguaje de desarrollo de aplicaciones. Por otro </w:t>
      </w:r>
      <w:r w:rsidR="00A457C5" w:rsidRPr="006936B7">
        <w:rPr>
          <w:rFonts w:ascii="Arial" w:eastAsia="Arial" w:hAnsi="Arial" w:cs="Arial"/>
          <w:sz w:val="24"/>
          <w:szCs w:val="24"/>
        </w:rPr>
        <w:t>lado,</w:t>
      </w:r>
      <w:r w:rsidRPr="006936B7">
        <w:rPr>
          <w:rFonts w:ascii="Arial" w:eastAsia="Arial" w:hAnsi="Arial" w:cs="Arial"/>
          <w:sz w:val="24"/>
          <w:szCs w:val="24"/>
        </w:rPr>
        <w:t xml:space="preserve"> Arduino, introducido en el año 2005, es una plataforma de hardware libre para electrónica orientado a la computación física (Phisical Computing).</w:t>
      </w:r>
    </w:p>
    <w:p w14:paraId="522A9CA1" w14:textId="77777777" w:rsidR="00974DCC" w:rsidRDefault="00974DCC">
      <w:pPr>
        <w:spacing w:line="276" w:lineRule="auto"/>
        <w:rPr>
          <w:rFonts w:ascii="Arial" w:eastAsia="Arial" w:hAnsi="Arial" w:cs="Arial"/>
          <w:sz w:val="24"/>
          <w:szCs w:val="24"/>
        </w:rPr>
      </w:pPr>
    </w:p>
    <w:p w14:paraId="47C7ABA6" w14:textId="77777777" w:rsidR="00830DFC" w:rsidRPr="006936B7" w:rsidRDefault="00CF57F7">
      <w:pPr>
        <w:spacing w:line="276" w:lineRule="auto"/>
        <w:rPr>
          <w:sz w:val="24"/>
          <w:szCs w:val="24"/>
        </w:rPr>
      </w:pPr>
      <w:r w:rsidRPr="006936B7">
        <w:rPr>
          <w:rFonts w:ascii="Arial" w:eastAsia="Arial" w:hAnsi="Arial" w:cs="Arial"/>
          <w:sz w:val="24"/>
          <w:szCs w:val="24"/>
        </w:rPr>
        <w:t xml:space="preserve">Arduino aprovecha ciertas características de C++ para permitir el desarrollo de pequeños programas o </w:t>
      </w:r>
      <w:r w:rsidR="006109F5" w:rsidRPr="006936B7">
        <w:rPr>
          <w:rFonts w:ascii="Arial" w:eastAsia="Arial" w:hAnsi="Arial" w:cs="Arial"/>
          <w:sz w:val="24"/>
          <w:szCs w:val="24"/>
        </w:rPr>
        <w:t>sketches</w:t>
      </w:r>
      <w:r w:rsidRPr="006936B7">
        <w:rPr>
          <w:rFonts w:ascii="Arial" w:eastAsia="Arial" w:hAnsi="Arial" w:cs="Arial"/>
          <w:sz w:val="24"/>
          <w:szCs w:val="24"/>
        </w:rPr>
        <w:t xml:space="preserve"> con conocimientos básicos de programación y electrónica. Esta simplicidad, sumado al bajo coste de las placas ha otorgado a la plataforma una gran popularidad.</w:t>
      </w:r>
    </w:p>
    <w:p w14:paraId="5210CD01" w14:textId="77777777" w:rsidR="00974DCC" w:rsidRDefault="00974DCC">
      <w:pPr>
        <w:spacing w:line="276" w:lineRule="auto"/>
        <w:rPr>
          <w:rFonts w:ascii="Arial" w:eastAsia="Arial" w:hAnsi="Arial" w:cs="Arial"/>
          <w:sz w:val="24"/>
          <w:szCs w:val="24"/>
        </w:rPr>
      </w:pPr>
    </w:p>
    <w:p w14:paraId="69958710" w14:textId="77777777" w:rsidR="00830DFC" w:rsidRPr="006936B7" w:rsidRDefault="00CF57F7">
      <w:pPr>
        <w:spacing w:line="276" w:lineRule="auto"/>
        <w:rPr>
          <w:sz w:val="24"/>
          <w:szCs w:val="24"/>
        </w:rPr>
      </w:pPr>
      <w:r w:rsidRPr="006936B7">
        <w:rPr>
          <w:rFonts w:ascii="Arial" w:eastAsia="Arial" w:hAnsi="Arial" w:cs="Arial"/>
          <w:sz w:val="24"/>
          <w:szCs w:val="24"/>
        </w:rPr>
        <w:t xml:space="preserve">Tanto Java como C++ han sido lenguajes utilizados en las actividades de laboratorio de varias cátedras de la Licenciatura por lo cual consiste en una motivación para llevar a </w:t>
      </w:r>
      <w:r w:rsidR="006109F5" w:rsidRPr="006936B7">
        <w:rPr>
          <w:rFonts w:ascii="Arial" w:eastAsia="Arial" w:hAnsi="Arial" w:cs="Arial"/>
          <w:sz w:val="24"/>
          <w:szCs w:val="24"/>
        </w:rPr>
        <w:t>cabo</w:t>
      </w:r>
      <w:r w:rsidRPr="006936B7">
        <w:rPr>
          <w:rFonts w:ascii="Arial" w:eastAsia="Arial" w:hAnsi="Arial" w:cs="Arial"/>
          <w:sz w:val="24"/>
          <w:szCs w:val="24"/>
        </w:rPr>
        <w:t xml:space="preserve"> esta tesina.</w:t>
      </w:r>
    </w:p>
    <w:p w14:paraId="286B59A4" w14:textId="77777777" w:rsidR="00830DFC" w:rsidRPr="006936B7" w:rsidRDefault="00830DFC">
      <w:pPr>
        <w:spacing w:line="276" w:lineRule="auto"/>
        <w:rPr>
          <w:sz w:val="24"/>
          <w:szCs w:val="24"/>
        </w:rPr>
      </w:pPr>
    </w:p>
    <w:p w14:paraId="395AA07A" w14:textId="77777777" w:rsidR="00830DFC" w:rsidRDefault="00CF57F7" w:rsidP="006936B7">
      <w:pPr>
        <w:spacing w:line="276" w:lineRule="auto"/>
      </w:pPr>
      <w:r w:rsidRPr="006936B7">
        <w:rPr>
          <w:rFonts w:ascii="Arial" w:eastAsia="Arial" w:hAnsi="Arial" w:cs="Arial"/>
          <w:sz w:val="24"/>
          <w:szCs w:val="24"/>
        </w:rPr>
        <w:t xml:space="preserve">Los nuevos avances en interoperabilidad de las distintas plataformas de las áreas de robótica y programación tanto en hardware como software, brindan un excelente recurso en materia de educación de nivel medio y superior permitiendo agilidad en el desarrollo de proyectos educativos con escaso conocimiento en dichas áreas.  Es por ello que se necesita un estándar o prototipo de dónde partir, que se encuentre testeado con una biblioteca de funciones inmersas en el mismo y una arquitectura </w:t>
      </w:r>
      <w:r w:rsidRPr="006936B7">
        <w:rPr>
          <w:rFonts w:ascii="Arial" w:eastAsia="Arial" w:hAnsi="Arial" w:cs="Arial"/>
          <w:sz w:val="24"/>
          <w:szCs w:val="24"/>
        </w:rPr>
        <w:lastRenderedPageBreak/>
        <w:t xml:space="preserve">moldeable a distintas temáticas. Este prototipo base es el denominado SAR que se quiere desarrollar. En síntesis, el objetivo del SAR es crear un instrumento didáctico para la comprensión e </w:t>
      </w:r>
      <w:r w:rsidR="00A457C5" w:rsidRPr="006936B7">
        <w:rPr>
          <w:rFonts w:ascii="Arial" w:eastAsia="Arial" w:hAnsi="Arial" w:cs="Arial"/>
          <w:sz w:val="24"/>
          <w:szCs w:val="24"/>
        </w:rPr>
        <w:t>incentivación de</w:t>
      </w:r>
      <w:r w:rsidRPr="006936B7">
        <w:rPr>
          <w:rFonts w:ascii="Arial" w:eastAsia="Arial" w:hAnsi="Arial" w:cs="Arial"/>
          <w:sz w:val="24"/>
          <w:szCs w:val="24"/>
        </w:rPr>
        <w:t xml:space="preserve"> los alumnos en las distintas áreas mencionadas (robótica e informática).</w:t>
      </w:r>
      <w:bookmarkStart w:id="10" w:name="_yhghiwkk0w10" w:colFirst="0" w:colLast="0"/>
      <w:bookmarkEnd w:id="10"/>
    </w:p>
    <w:p w14:paraId="64CB2F20" w14:textId="77777777" w:rsidR="00830DFC" w:rsidRPr="0043221E" w:rsidRDefault="00CE5C56" w:rsidP="006D653B">
      <w:pPr>
        <w:pStyle w:val="Ttulo2"/>
        <w:rPr>
          <w:b/>
          <w:sz w:val="32"/>
          <w:szCs w:val="32"/>
        </w:rPr>
      </w:pPr>
      <w:bookmarkStart w:id="11" w:name="_1fob9te" w:colFirst="0" w:colLast="0"/>
      <w:bookmarkStart w:id="12" w:name="_3znysh7" w:colFirst="0" w:colLast="0"/>
      <w:bookmarkStart w:id="13" w:name="_Toc499023817"/>
      <w:bookmarkEnd w:id="11"/>
      <w:bookmarkEnd w:id="12"/>
      <w:r>
        <w:rPr>
          <w:b/>
          <w:sz w:val="32"/>
          <w:szCs w:val="32"/>
        </w:rPr>
        <w:t xml:space="preserve">1.3 </w:t>
      </w:r>
      <w:r w:rsidR="00CF57F7" w:rsidRPr="0043221E">
        <w:rPr>
          <w:b/>
          <w:sz w:val="32"/>
          <w:szCs w:val="32"/>
        </w:rPr>
        <w:t>Desarrollos Propuestos</w:t>
      </w:r>
      <w:bookmarkEnd w:id="13"/>
    </w:p>
    <w:p w14:paraId="61DBD16A" w14:textId="77777777" w:rsidR="00830DFC" w:rsidRDefault="00830DFC">
      <w:pPr>
        <w:spacing w:line="276" w:lineRule="auto"/>
      </w:pPr>
    </w:p>
    <w:p w14:paraId="48FDB3D6" w14:textId="77777777"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Diseño y desarrollo del software necesario para el funcionamiento del SAR.</w:t>
      </w:r>
    </w:p>
    <w:p w14:paraId="47E8FAE6" w14:textId="77777777"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Ensamblado de un prototipo hardware basado en Arduino</w:t>
      </w:r>
      <w:r w:rsidR="006D5CC6">
        <w:rPr>
          <w:rFonts w:ascii="Arial" w:eastAsia="Arial" w:hAnsi="Arial" w:cs="Arial"/>
          <w:sz w:val="24"/>
          <w:szCs w:val="24"/>
        </w:rPr>
        <w:t xml:space="preserve"> y Raspberry Pi</w:t>
      </w:r>
      <w:r w:rsidRPr="006936B7">
        <w:rPr>
          <w:rFonts w:ascii="Arial" w:eastAsia="Arial" w:hAnsi="Arial" w:cs="Arial"/>
          <w:sz w:val="24"/>
          <w:szCs w:val="24"/>
        </w:rPr>
        <w:t>, integrado por distintos módulos compatibles con dicha</w:t>
      </w:r>
      <w:r w:rsidR="006D5CC6">
        <w:rPr>
          <w:rFonts w:ascii="Arial" w:eastAsia="Arial" w:hAnsi="Arial" w:cs="Arial"/>
          <w:sz w:val="24"/>
          <w:szCs w:val="24"/>
        </w:rPr>
        <w:t>s</w:t>
      </w:r>
      <w:r w:rsidRPr="006936B7">
        <w:rPr>
          <w:rFonts w:ascii="Arial" w:eastAsia="Arial" w:hAnsi="Arial" w:cs="Arial"/>
          <w:sz w:val="24"/>
          <w:szCs w:val="24"/>
        </w:rPr>
        <w:t xml:space="preserve"> plataforma</w:t>
      </w:r>
      <w:r w:rsidR="006D5CC6">
        <w:rPr>
          <w:rFonts w:ascii="Arial" w:eastAsia="Arial" w:hAnsi="Arial" w:cs="Arial"/>
          <w:sz w:val="24"/>
          <w:szCs w:val="24"/>
        </w:rPr>
        <w:t>s</w:t>
      </w:r>
      <w:r w:rsidRPr="006936B7">
        <w:rPr>
          <w:rFonts w:ascii="Arial" w:eastAsia="Arial" w:hAnsi="Arial" w:cs="Arial"/>
          <w:sz w:val="24"/>
          <w:szCs w:val="24"/>
        </w:rPr>
        <w:t>.</w:t>
      </w:r>
    </w:p>
    <w:p w14:paraId="4FEE2172" w14:textId="77777777"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 xml:space="preserve">Diseño y desarrollo de una aplicación </w:t>
      </w:r>
      <w:r w:rsidR="006D5CC6">
        <w:rPr>
          <w:rFonts w:ascii="Arial" w:eastAsia="Arial" w:hAnsi="Arial" w:cs="Arial"/>
          <w:sz w:val="24"/>
          <w:szCs w:val="24"/>
        </w:rPr>
        <w:t xml:space="preserve">web </w:t>
      </w:r>
      <w:r w:rsidRPr="006936B7">
        <w:rPr>
          <w:rFonts w:ascii="Arial" w:eastAsia="Arial" w:hAnsi="Arial" w:cs="Arial"/>
          <w:sz w:val="24"/>
          <w:szCs w:val="24"/>
        </w:rPr>
        <w:t>que permita controlar el RM cuya interfaz integre la visualización de valores recolectados por los sensores integrados al SAR y generación de estadísticas a partir de estos datos.</w:t>
      </w:r>
    </w:p>
    <w:p w14:paraId="7D85EEB9" w14:textId="77777777" w:rsidR="00536607" w:rsidRPr="006D653B" w:rsidRDefault="006D5CC6" w:rsidP="006D653B">
      <w:pPr>
        <w:numPr>
          <w:ilvl w:val="0"/>
          <w:numId w:val="2"/>
        </w:numPr>
        <w:spacing w:line="276" w:lineRule="auto"/>
        <w:ind w:hanging="360"/>
        <w:contextualSpacing/>
        <w:rPr>
          <w:rFonts w:ascii="Arial" w:eastAsia="Arial" w:hAnsi="Arial" w:cs="Arial"/>
          <w:sz w:val="24"/>
          <w:szCs w:val="24"/>
        </w:rPr>
      </w:pPr>
      <w:r>
        <w:rPr>
          <w:rFonts w:ascii="Arial" w:eastAsia="Arial" w:hAnsi="Arial" w:cs="Arial"/>
          <w:sz w:val="24"/>
          <w:szCs w:val="24"/>
        </w:rPr>
        <w:t>Selección</w:t>
      </w:r>
      <w:r w:rsidR="00CF57F7" w:rsidRPr="006936B7">
        <w:rPr>
          <w:rFonts w:ascii="Arial" w:eastAsia="Arial" w:hAnsi="Arial" w:cs="Arial"/>
          <w:sz w:val="24"/>
          <w:szCs w:val="24"/>
        </w:rPr>
        <w:t xml:space="preserve"> de un medio de comunicación inalámbrica (Radiofrecuencia) que permita la interrelación entre la aplicación móvil y el SAR.</w:t>
      </w:r>
    </w:p>
    <w:p w14:paraId="16242705" w14:textId="77777777" w:rsidR="00830DFC" w:rsidRPr="0043221E" w:rsidRDefault="00CE5C56" w:rsidP="006D653B">
      <w:pPr>
        <w:pStyle w:val="Ttulo2"/>
        <w:rPr>
          <w:b/>
          <w:sz w:val="32"/>
          <w:szCs w:val="32"/>
        </w:rPr>
      </w:pPr>
      <w:bookmarkStart w:id="14" w:name="_w5xp88bpmpdd" w:colFirst="0" w:colLast="0"/>
      <w:bookmarkStart w:id="15" w:name="_Toc499023818"/>
      <w:bookmarkEnd w:id="14"/>
      <w:r>
        <w:rPr>
          <w:b/>
          <w:sz w:val="32"/>
          <w:szCs w:val="32"/>
        </w:rPr>
        <w:t xml:space="preserve">1.4 </w:t>
      </w:r>
      <w:r w:rsidR="00CF57F7" w:rsidRPr="0043221E">
        <w:rPr>
          <w:b/>
          <w:sz w:val="32"/>
          <w:szCs w:val="32"/>
        </w:rPr>
        <w:t>Resultados Esperados</w:t>
      </w:r>
      <w:bookmarkEnd w:id="15"/>
    </w:p>
    <w:p w14:paraId="03F9AF61" w14:textId="77777777" w:rsidR="00830DFC" w:rsidRDefault="00830DFC"/>
    <w:p w14:paraId="1CC9D76F" w14:textId="77777777" w:rsidR="00830DFC" w:rsidRPr="006936B7" w:rsidRDefault="00CF57F7">
      <w:pPr>
        <w:spacing w:line="276" w:lineRule="auto"/>
        <w:rPr>
          <w:sz w:val="24"/>
          <w:szCs w:val="24"/>
        </w:rPr>
      </w:pPr>
      <w:r w:rsidRPr="006936B7">
        <w:rPr>
          <w:rFonts w:ascii="Arial" w:eastAsia="Arial" w:hAnsi="Arial" w:cs="Arial"/>
          <w:sz w:val="24"/>
          <w:szCs w:val="24"/>
        </w:rPr>
        <w:t xml:space="preserve">Al finalizar la tesina esperamos haber construido el robot móvil a partir de la integración de las diversas plataformas previamente mencionadas, conformando el denominado SAR. </w:t>
      </w:r>
    </w:p>
    <w:p w14:paraId="065A83D6" w14:textId="77777777" w:rsidR="00830DFC" w:rsidRPr="006936B7" w:rsidRDefault="00CF57F7">
      <w:pPr>
        <w:spacing w:line="276" w:lineRule="auto"/>
        <w:rPr>
          <w:sz w:val="24"/>
          <w:szCs w:val="24"/>
        </w:rPr>
      </w:pPr>
      <w:r w:rsidRPr="006936B7">
        <w:rPr>
          <w:rFonts w:ascii="Arial" w:eastAsia="Arial" w:hAnsi="Arial" w:cs="Arial"/>
          <w:sz w:val="24"/>
          <w:szCs w:val="24"/>
        </w:rPr>
        <w:t>Se espera aportar conocimiento significativo para futuros proyectos que requieran la utilización de protocolos de comunicación inalámbricos entre aplicaciones móviles y microcontroladores.</w:t>
      </w:r>
    </w:p>
    <w:p w14:paraId="5980594B" w14:textId="77777777" w:rsidR="00830DFC" w:rsidRDefault="00830DFC">
      <w:pPr>
        <w:spacing w:line="276" w:lineRule="auto"/>
      </w:pPr>
    </w:p>
    <w:p w14:paraId="2BEE8710" w14:textId="77777777" w:rsidR="00830DFC" w:rsidRPr="006936B7" w:rsidRDefault="00CF57F7">
      <w:pPr>
        <w:spacing w:line="276" w:lineRule="auto"/>
        <w:rPr>
          <w:sz w:val="24"/>
          <w:szCs w:val="24"/>
        </w:rPr>
      </w:pPr>
      <w:r w:rsidRPr="006936B7">
        <w:rPr>
          <w:rFonts w:ascii="Arial" w:eastAsia="Arial" w:hAnsi="Arial" w:cs="Arial"/>
          <w:sz w:val="24"/>
          <w:szCs w:val="24"/>
        </w:rPr>
        <w:t xml:space="preserve">Tanto el desarrollo del software como el hardware </w:t>
      </w:r>
      <w:r w:rsidR="006109F5" w:rsidRPr="006936B7">
        <w:rPr>
          <w:rFonts w:ascii="Arial" w:eastAsia="Arial" w:hAnsi="Arial" w:cs="Arial"/>
          <w:sz w:val="24"/>
          <w:szCs w:val="24"/>
        </w:rPr>
        <w:t>serán</w:t>
      </w:r>
      <w:r w:rsidRPr="006936B7">
        <w:rPr>
          <w:rFonts w:ascii="Arial" w:eastAsia="Arial" w:hAnsi="Arial" w:cs="Arial"/>
          <w:sz w:val="24"/>
          <w:szCs w:val="24"/>
        </w:rPr>
        <w:t xml:space="preserve"> liberados para contribuir a un mejor proceso de enseñanza de la informática y robótica en principio en el nivel medio. </w:t>
      </w:r>
    </w:p>
    <w:p w14:paraId="78C02B1B" w14:textId="77777777" w:rsidR="00974DCC" w:rsidRDefault="00974DCC">
      <w:pPr>
        <w:spacing w:line="276" w:lineRule="auto"/>
        <w:rPr>
          <w:rFonts w:ascii="Arial" w:eastAsia="Arial" w:hAnsi="Arial" w:cs="Arial"/>
          <w:sz w:val="24"/>
          <w:szCs w:val="24"/>
        </w:rPr>
      </w:pPr>
    </w:p>
    <w:p w14:paraId="7F4290C8" w14:textId="77777777" w:rsidR="00830DFC" w:rsidRPr="006936B7" w:rsidRDefault="00CF57F7">
      <w:pPr>
        <w:spacing w:line="276" w:lineRule="auto"/>
        <w:rPr>
          <w:sz w:val="24"/>
          <w:szCs w:val="24"/>
        </w:rPr>
      </w:pPr>
      <w:r w:rsidRPr="006936B7">
        <w:rPr>
          <w:rFonts w:ascii="Arial" w:eastAsia="Arial" w:hAnsi="Arial" w:cs="Arial"/>
          <w:sz w:val="24"/>
          <w:szCs w:val="24"/>
        </w:rPr>
        <w:t>Un resultado esperable es que el SAR en su conjunto sea fácilmente extensible y por lo tanto se prevé que otros continúen la evolución del producto y sea utilizado como base para nuevos proyectos relacionados con la robótica y aplicaciones móviles.</w:t>
      </w:r>
    </w:p>
    <w:p w14:paraId="37B9511A" w14:textId="77777777" w:rsidR="00830DFC" w:rsidRPr="006936B7" w:rsidRDefault="00830DFC">
      <w:pPr>
        <w:spacing w:line="276" w:lineRule="auto"/>
        <w:rPr>
          <w:sz w:val="24"/>
          <w:szCs w:val="24"/>
        </w:rPr>
      </w:pPr>
    </w:p>
    <w:p w14:paraId="5B692371" w14:textId="77777777" w:rsidR="00887CEE" w:rsidRDefault="00CF57F7" w:rsidP="00A40C50">
      <w:pPr>
        <w:spacing w:line="276" w:lineRule="auto"/>
        <w:rPr>
          <w:rFonts w:ascii="Arial" w:eastAsia="Arial" w:hAnsi="Arial" w:cs="Arial"/>
          <w:sz w:val="24"/>
          <w:szCs w:val="24"/>
        </w:rPr>
      </w:pPr>
      <w:r w:rsidRPr="006936B7">
        <w:rPr>
          <w:rFonts w:ascii="Arial" w:eastAsia="Arial" w:hAnsi="Arial" w:cs="Arial"/>
          <w:sz w:val="24"/>
          <w:szCs w:val="24"/>
        </w:rPr>
        <w:t>Otro resultado esperado es que los anexos referentes a la utilización de módulos sean de utilidad para la enseñanza de electrónica en nivel medio.</w:t>
      </w:r>
      <w:bookmarkStart w:id="16" w:name="_e8yvt5x02vy" w:colFirst="0" w:colLast="0"/>
      <w:bookmarkStart w:id="17" w:name="_tyjcwt" w:colFirst="0" w:colLast="0"/>
      <w:bookmarkEnd w:id="16"/>
      <w:bookmarkEnd w:id="17"/>
    </w:p>
    <w:p w14:paraId="6B818D73" w14:textId="77777777" w:rsidR="001E4EE3" w:rsidRDefault="001E4EE3" w:rsidP="00887CEE">
      <w:pPr>
        <w:rPr>
          <w:rFonts w:ascii="Arial" w:eastAsia="Arial" w:hAnsi="Arial" w:cs="Arial"/>
          <w:sz w:val="24"/>
          <w:szCs w:val="24"/>
        </w:rPr>
      </w:pPr>
    </w:p>
    <w:p w14:paraId="641C6817" w14:textId="77777777" w:rsidR="00A40C50" w:rsidRPr="00776AEA" w:rsidRDefault="006D653B" w:rsidP="00887CEE">
      <w:pPr>
        <w:rPr>
          <w:rFonts w:ascii="Arial" w:eastAsia="Arial" w:hAnsi="Arial" w:cs="Arial"/>
          <w:sz w:val="24"/>
          <w:szCs w:val="24"/>
        </w:rPr>
        <w:sectPr w:rsidR="00A40C50" w:rsidRPr="00776AEA" w:rsidSect="00A40C50">
          <w:headerReference w:type="default" r:id="rId9"/>
          <w:footerReference w:type="default" r:id="rId10"/>
          <w:pgSz w:w="11909" w:h="16834" w:code="9"/>
          <w:pgMar w:top="1440" w:right="1440" w:bottom="1440" w:left="1440" w:header="0" w:footer="720" w:gutter="0"/>
          <w:pgNumType w:start="1"/>
          <w:cols w:space="720"/>
          <w:titlePg/>
          <w:docGrid w:linePitch="299"/>
        </w:sectPr>
      </w:pPr>
      <w:r w:rsidRPr="00776AEA">
        <w:rPr>
          <w:rFonts w:ascii="Arial" w:eastAsia="Arial" w:hAnsi="Arial" w:cs="Arial"/>
          <w:sz w:val="24"/>
          <w:szCs w:val="24"/>
        </w:rPr>
        <w:br w:type="page"/>
      </w:r>
    </w:p>
    <w:p w14:paraId="30D2292D" w14:textId="77777777" w:rsidR="00EA0B66" w:rsidRDefault="00EA0B66" w:rsidP="00EA0B66">
      <w:pPr>
        <w:pStyle w:val="Ttulo1"/>
        <w:rPr>
          <w:ins w:id="18" w:author="Nahuel Defossé" w:date="2017-11-24T15:13:00Z"/>
          <w:sz w:val="36"/>
          <w:szCs w:val="36"/>
        </w:rPr>
      </w:pPr>
      <w:bookmarkStart w:id="19" w:name="_Toc499023820"/>
      <w:r w:rsidRPr="00EA0B66">
        <w:rPr>
          <w:sz w:val="36"/>
          <w:szCs w:val="36"/>
        </w:rPr>
        <w:lastRenderedPageBreak/>
        <w:t>Ca</w:t>
      </w:r>
      <w:r>
        <w:rPr>
          <w:sz w:val="36"/>
          <w:szCs w:val="36"/>
        </w:rPr>
        <w:t>pítulo 2 - La robótica</w:t>
      </w:r>
      <w:bookmarkEnd w:id="19"/>
    </w:p>
    <w:p w14:paraId="09826FA1" w14:textId="77777777" w:rsidR="00793828" w:rsidRPr="00793828" w:rsidRDefault="00793828">
      <w:pPr>
        <w:rPr>
          <w:rPrChange w:id="20" w:author="Nahuel Defossé" w:date="2017-11-24T15:13:00Z">
            <w:rPr>
              <w:sz w:val="36"/>
              <w:szCs w:val="36"/>
            </w:rPr>
          </w:rPrChange>
        </w:rPr>
        <w:pPrChange w:id="21" w:author="Nahuel Defossé" w:date="2017-11-24T15:13:00Z">
          <w:pPr>
            <w:pStyle w:val="Ttulo1"/>
          </w:pPr>
        </w:pPrChange>
      </w:pPr>
      <w:ins w:id="22" w:author="Nahuel Defossé" w:date="2017-11-24T15:13:00Z">
        <w:r>
          <w:t>Cada cap</w:t>
        </w:r>
        <w:r>
          <w:rPr>
            <w:rFonts w:ascii="Helvetica" w:eastAsia="Helvetica" w:hAnsi="Helvetica" w:cs="Helvetica"/>
          </w:rPr>
          <w:t>í</w:t>
        </w:r>
        <w:r>
          <w:t>tulo debe contar de una introducci</w:t>
        </w:r>
        <w:r>
          <w:rPr>
            <w:rFonts w:ascii="Helvetica" w:eastAsia="Helvetica" w:hAnsi="Helvetica" w:cs="Helvetica"/>
          </w:rPr>
          <w:t>ó</w:t>
        </w:r>
        <w:r>
          <w:t>n y un resumen que lo relacione con la idea conductora de la tesis</w:t>
        </w:r>
      </w:ins>
    </w:p>
    <w:p w14:paraId="6C012384" w14:textId="77777777" w:rsidR="00EA0B66" w:rsidRDefault="00EA0B66" w:rsidP="00EA0B66">
      <w:pPr>
        <w:pStyle w:val="NormalWeb"/>
        <w:spacing w:before="0" w:beforeAutospacing="0" w:after="0" w:afterAutospacing="0"/>
      </w:pPr>
      <w:r>
        <w:t> </w:t>
      </w:r>
    </w:p>
    <w:p w14:paraId="02BC695B" w14:textId="77777777" w:rsidR="00EA0B66" w:rsidRPr="00EA0B66" w:rsidRDefault="00EA0B66" w:rsidP="00EA0B66">
      <w:pPr>
        <w:pStyle w:val="Ttulo2"/>
        <w:rPr>
          <w:b/>
          <w:sz w:val="32"/>
          <w:szCs w:val="32"/>
        </w:rPr>
      </w:pPr>
      <w:bookmarkStart w:id="23" w:name="_Toc499023821"/>
      <w:r w:rsidRPr="00EA0B66">
        <w:rPr>
          <w:b/>
          <w:sz w:val="32"/>
          <w:szCs w:val="32"/>
        </w:rPr>
        <w:t>2.1 ¿Qué es la robótica?</w:t>
      </w:r>
      <w:bookmarkEnd w:id="23"/>
    </w:p>
    <w:p w14:paraId="112278D7" w14:textId="77777777" w:rsidR="00EA0B66" w:rsidRDefault="00EA0B66" w:rsidP="00EA0B66">
      <w:pPr>
        <w:pStyle w:val="NormalWeb"/>
        <w:spacing w:before="0" w:beforeAutospacing="0" w:after="0" w:afterAutospacing="0"/>
        <w:jc w:val="both"/>
      </w:pPr>
      <w:r>
        <w:t> </w:t>
      </w:r>
    </w:p>
    <w:p w14:paraId="72828D19"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A lo largo de la historia el ser humano ha sentido fascinación por las máquinas que puedan imitar las figuras y movimientos de seres animados. El poder desarrollar sistemas electromecánicos que simulen o realicen actividades típicas de seres vivos, ofrece la sensación de tener un propósito propio, lo cual fue un motivador para su estudio. </w:t>
      </w:r>
    </w:p>
    <w:p w14:paraId="156BE362"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A este tipo de maquinaria se la denomina Robot. Según la RIA (</w:t>
      </w:r>
      <w:r w:rsidRPr="006E391D">
        <w:rPr>
          <w:rFonts w:ascii="Arial" w:hAnsi="Arial" w:cs="Arial"/>
          <w:color w:val="222222"/>
          <w:shd w:val="clear" w:color="auto" w:fill="FFFFFF"/>
        </w:rPr>
        <w:t>Robotic Industries Association</w:t>
      </w:r>
      <w:r w:rsidRPr="006E391D">
        <w:rPr>
          <w:rFonts w:ascii="Arial" w:hAnsi="Arial" w:cs="Arial"/>
          <w:color w:val="000000"/>
        </w:rPr>
        <w:t>):</w:t>
      </w:r>
    </w:p>
    <w:p w14:paraId="66FEDE45" w14:textId="77777777" w:rsidR="00EA0B66" w:rsidRPr="006E391D" w:rsidRDefault="00EA0B66" w:rsidP="00EA0B66">
      <w:pPr>
        <w:pStyle w:val="NormalWeb"/>
        <w:spacing w:before="0" w:beforeAutospacing="0" w:after="0" w:afterAutospacing="0"/>
        <w:jc w:val="both"/>
      </w:pPr>
      <w:r w:rsidRPr="006E391D">
        <w:t> </w:t>
      </w:r>
    </w:p>
    <w:p w14:paraId="5AA1FBB2" w14:textId="77777777" w:rsidR="00EA0B66" w:rsidRPr="006E391D" w:rsidRDefault="00EA0B66" w:rsidP="00EA0B66">
      <w:pPr>
        <w:pStyle w:val="NormalWeb"/>
        <w:spacing w:before="0" w:beforeAutospacing="0" w:after="0" w:afterAutospacing="0"/>
        <w:jc w:val="both"/>
      </w:pPr>
      <w:r w:rsidRPr="006E391D">
        <w:rPr>
          <w:rFonts w:ascii="Arial" w:hAnsi="Arial" w:cs="Arial"/>
          <w:i/>
          <w:iCs/>
          <w:color w:val="000000"/>
        </w:rPr>
        <w:t>“Un robot es un manipulador funcional reprogramable, capaz de mover material, piezas, herramientas o dispositivos especializados mediante movimientos variables programados, con el fin de realizar tareas diversas.”</w:t>
      </w:r>
    </w:p>
    <w:p w14:paraId="1341B475" w14:textId="77777777" w:rsidR="00EA0B66" w:rsidRPr="006E391D" w:rsidRDefault="00EA0B66" w:rsidP="00EA0B66">
      <w:pPr>
        <w:pStyle w:val="NormalWeb"/>
        <w:spacing w:before="0" w:beforeAutospacing="0" w:after="0" w:afterAutospacing="0"/>
        <w:jc w:val="both"/>
      </w:pPr>
      <w:r w:rsidRPr="006E391D">
        <w:t> </w:t>
      </w:r>
    </w:p>
    <w:p w14:paraId="5AB4A958"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Una de las grandes diferencias entre los robots y el resto de las máquinas es la versatilidad que adquieren los mismos al poder variar su propósito modificando su programación. Todas las tareas que realizan los robots están basadas en la manipulación</w:t>
      </w:r>
      <w:r w:rsidR="006E13CC">
        <w:rPr>
          <w:rFonts w:ascii="Arial" w:hAnsi="Arial" w:cs="Arial"/>
          <w:color w:val="000000"/>
        </w:rPr>
        <w:t xml:space="preserve"> de su entorno</w:t>
      </w:r>
      <w:r w:rsidRPr="006E391D">
        <w:rPr>
          <w:rFonts w:ascii="Arial" w:hAnsi="Arial" w:cs="Arial"/>
          <w:color w:val="000000"/>
        </w:rPr>
        <w:t>.</w:t>
      </w:r>
    </w:p>
    <w:p w14:paraId="5FD181B0" w14:textId="77777777" w:rsidR="00EA0B66" w:rsidRPr="006E391D" w:rsidRDefault="00EA0B66" w:rsidP="00EA0B66">
      <w:pPr>
        <w:pStyle w:val="NormalWeb"/>
        <w:spacing w:before="0" w:beforeAutospacing="0" w:after="0" w:afterAutospacing="0"/>
        <w:jc w:val="both"/>
      </w:pPr>
      <w:r w:rsidRPr="006E391D">
        <w:t> </w:t>
      </w:r>
    </w:p>
    <w:p w14:paraId="03692C49"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Se le considera robótica a la ciencia y técnica encargada del diseño, construcción y aplicación de robots. Esta ciencia involucra diversas disciplinas tales como la mecatrónica, electrónica, mecánica, e informática, entre otras. </w:t>
      </w:r>
    </w:p>
    <w:p w14:paraId="74D49CD8" w14:textId="77777777" w:rsidR="00EA0B66" w:rsidRDefault="00EA0B66" w:rsidP="00EA0B66">
      <w:pPr>
        <w:pStyle w:val="NormalWeb"/>
        <w:spacing w:before="0" w:beforeAutospacing="0" w:after="0" w:afterAutospacing="0"/>
        <w:jc w:val="both"/>
        <w:rPr>
          <w:ins w:id="24" w:author="Nahuel Defossé" w:date="2017-11-24T15:09:00Z"/>
          <w:rFonts w:ascii="Arial" w:hAnsi="Arial" w:cs="Arial"/>
          <w:color w:val="000000"/>
        </w:rPr>
      </w:pPr>
      <w:r w:rsidRPr="006E391D">
        <w:rPr>
          <w:rFonts w:ascii="Arial" w:hAnsi="Arial" w:cs="Arial"/>
          <w:color w:val="000000"/>
        </w:rPr>
        <w:t xml:space="preserve">Actualmente la robótica ha ido evolucionando </w:t>
      </w:r>
      <w:r w:rsidR="006E13CC">
        <w:rPr>
          <w:rFonts w:ascii="Arial" w:hAnsi="Arial" w:cs="Arial"/>
          <w:color w:val="000000"/>
        </w:rPr>
        <w:t>rápidamente</w:t>
      </w:r>
      <w:r w:rsidRPr="006E391D">
        <w:rPr>
          <w:rFonts w:ascii="Arial" w:hAnsi="Arial" w:cs="Arial"/>
          <w:color w:val="000000"/>
        </w:rPr>
        <w:t>, dando lugar a innovaciones tecnológicas destacadas para la historia de la humanidad, logrando un alto impacto socio-económico. Hoy en día, la robótica no es solo utilizada en los ámbitos industriales o militares, sino que podemos ver a robots en variadas áreas como por ejemplo en la medicina o en la educación.</w:t>
      </w:r>
    </w:p>
    <w:p w14:paraId="1B9210BE" w14:textId="77777777" w:rsidR="00793828" w:rsidRPr="006E391D" w:rsidRDefault="00793828" w:rsidP="00EA0B66">
      <w:pPr>
        <w:pStyle w:val="NormalWeb"/>
        <w:spacing w:before="0" w:beforeAutospacing="0" w:after="0" w:afterAutospacing="0"/>
        <w:jc w:val="both"/>
      </w:pPr>
      <w:ins w:id="25" w:author="Nahuel Defossé" w:date="2017-11-24T15:09:00Z">
        <w:r>
          <w:rPr>
            <w:rFonts w:ascii="Arial" w:hAnsi="Arial" w:cs="Arial"/>
            <w:color w:val="000000"/>
          </w:rPr>
          <w:t xml:space="preserve">La Ilustración 1 no es llamada desde el texto, Agregar el texto que la referencie o eliminarla. </w:t>
        </w:r>
      </w:ins>
    </w:p>
    <w:p w14:paraId="4D990FAE" w14:textId="77777777" w:rsidR="00EA0B66" w:rsidRDefault="00EA0B66" w:rsidP="00EA0B66">
      <w:pPr>
        <w:pStyle w:val="NormalWeb"/>
        <w:spacing w:before="0" w:beforeAutospacing="0" w:after="0" w:afterAutospacing="0"/>
        <w:jc w:val="both"/>
      </w:pPr>
      <w:r>
        <w:t> </w:t>
      </w:r>
      <w:ins w:id="26" w:author="Nahuel Defossé" w:date="2017-11-24T15:08:00Z">
        <w:r w:rsidR="00793828">
          <w:t xml:space="preserve"> </w:t>
        </w:r>
      </w:ins>
    </w:p>
    <w:p w14:paraId="03FB6B12" w14:textId="77777777" w:rsidR="00EA0B66" w:rsidRDefault="00EA0B66" w:rsidP="00EA0B66">
      <w:pPr>
        <w:pStyle w:val="NormalWeb"/>
        <w:keepNext/>
        <w:spacing w:before="0" w:beforeAutospacing="0" w:after="0" w:afterAutospacing="0"/>
        <w:jc w:val="center"/>
      </w:pPr>
      <w:r>
        <w:rPr>
          <w:rFonts w:ascii="Arial" w:hAnsi="Arial" w:cs="Arial"/>
          <w:noProof/>
          <w:color w:val="000000"/>
          <w:sz w:val="22"/>
          <w:szCs w:val="22"/>
          <w:lang w:val="es-ES_tradnl" w:eastAsia="es-ES_tradnl"/>
        </w:rPr>
        <w:lastRenderedPageBreak/>
        <w:drawing>
          <wp:inline distT="0" distB="0" distL="0" distR="0" wp14:anchorId="18082090" wp14:editId="0AD5E193">
            <wp:extent cx="3906207" cy="2794959"/>
            <wp:effectExtent l="0" t="0" r="0" b="5715"/>
            <wp:docPr id="8" name="Imagen 8" descr="https://lh6.googleusercontent.com/42Dp6AtkfKMildHyx7Hrd5jSkTpJKZcqQ6Nw6szc18wVx1eab8I0QfmZwpT2b0BkRtd0toNUFTOQpCVGFaRU1iplSLmd4lQlCUbwodZxX7ruQTpdxiu1yoYAugBJvxp6ZTnXn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42Dp6AtkfKMildHyx7Hrd5jSkTpJKZcqQ6Nw6szc18wVx1eab8I0QfmZwpT2b0BkRtd0toNUFTOQpCVGFaRU1iplSLmd4lQlCUbwodZxX7ruQTpdxiu1yoYAugBJvxp6ZTnXnaN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20052" cy="2804865"/>
                    </a:xfrm>
                    <a:prstGeom prst="rect">
                      <a:avLst/>
                    </a:prstGeom>
                    <a:noFill/>
                    <a:ln>
                      <a:noFill/>
                    </a:ln>
                  </pic:spPr>
                </pic:pic>
              </a:graphicData>
            </a:graphic>
          </wp:inline>
        </w:drawing>
      </w:r>
    </w:p>
    <w:p w14:paraId="5F473162" w14:textId="77777777" w:rsidR="00EA0B66" w:rsidRDefault="00EA0B66" w:rsidP="00EA0B66">
      <w:pPr>
        <w:pStyle w:val="Descripcin"/>
        <w:jc w:val="center"/>
      </w:pPr>
      <w:r>
        <w:t xml:space="preserve">Ilustración </w:t>
      </w:r>
      <w:fldSimple w:instr=" SEQ Ilustración \* ARABIC ">
        <w:r w:rsidR="00294A12">
          <w:rPr>
            <w:noProof/>
          </w:rPr>
          <w:t>1</w:t>
        </w:r>
      </w:fldSimple>
      <w:r>
        <w:t xml:space="preserve"> - Esquema básico de un robot</w:t>
      </w:r>
    </w:p>
    <w:p w14:paraId="493E5E02"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La robótica está constituida por tres grandes temas como lo son; la </w:t>
      </w:r>
      <w:r w:rsidRPr="006E391D">
        <w:rPr>
          <w:rFonts w:ascii="Arial" w:hAnsi="Arial" w:cs="Arial"/>
          <w:i/>
          <w:iCs/>
          <w:color w:val="000000"/>
        </w:rPr>
        <w:t>percepción</w:t>
      </w:r>
      <w:r w:rsidRPr="006E391D">
        <w:rPr>
          <w:rFonts w:ascii="Arial" w:hAnsi="Arial" w:cs="Arial"/>
          <w:color w:val="000000"/>
        </w:rPr>
        <w:t xml:space="preserve">, la </w:t>
      </w:r>
      <w:r w:rsidRPr="006E391D">
        <w:rPr>
          <w:rFonts w:ascii="Arial" w:hAnsi="Arial" w:cs="Arial"/>
          <w:i/>
          <w:iCs/>
          <w:color w:val="000000"/>
        </w:rPr>
        <w:t xml:space="preserve">planificación </w:t>
      </w:r>
      <w:r w:rsidRPr="006E391D">
        <w:rPr>
          <w:rFonts w:ascii="Arial" w:hAnsi="Arial" w:cs="Arial"/>
          <w:color w:val="000000"/>
        </w:rPr>
        <w:t xml:space="preserve">y la </w:t>
      </w:r>
      <w:r w:rsidRPr="006E391D">
        <w:rPr>
          <w:rFonts w:ascii="Arial" w:hAnsi="Arial" w:cs="Arial"/>
          <w:i/>
          <w:iCs/>
          <w:color w:val="000000"/>
        </w:rPr>
        <w:t>manipulación</w:t>
      </w:r>
      <w:r w:rsidRPr="006E391D">
        <w:rPr>
          <w:rFonts w:ascii="Arial" w:hAnsi="Arial" w:cs="Arial"/>
          <w:color w:val="000000"/>
        </w:rPr>
        <w:t xml:space="preserve">. En conjunto permiten el desarrollo de robots con un gran índice de autonomía, logrando acciones básicas que realiza un ser humano al ejecutar ciertas tareas. Cuando una persona ha </w:t>
      </w:r>
      <w:del w:id="27" w:author="Nahuel Defossé" w:date="2017-11-24T15:10:00Z">
        <w:r w:rsidRPr="006E391D" w:rsidDel="00793828">
          <w:rPr>
            <w:rFonts w:ascii="Arial" w:hAnsi="Arial" w:cs="Arial"/>
            <w:color w:val="000000"/>
          </w:rPr>
          <w:delText xml:space="preserve">decidido </w:delText>
        </w:r>
      </w:del>
      <w:ins w:id="28" w:author="Nahuel Defossé" w:date="2017-11-24T15:11:00Z">
        <w:r w:rsidR="00793828">
          <w:rPr>
            <w:rFonts w:ascii="Arial" w:hAnsi="Arial" w:cs="Arial"/>
            <w:color w:val="000000"/>
          </w:rPr>
          <w:t>detectado</w:t>
        </w:r>
      </w:ins>
      <w:ins w:id="29" w:author="Nahuel Defossé" w:date="2017-11-24T15:10:00Z">
        <w:r w:rsidR="00793828">
          <w:rPr>
            <w:rFonts w:ascii="Arial" w:hAnsi="Arial" w:cs="Arial"/>
            <w:color w:val="000000"/>
          </w:rPr>
          <w:t xml:space="preserve"> </w:t>
        </w:r>
      </w:ins>
      <w:del w:id="30" w:author="Nahuel Defossé" w:date="2017-11-24T15:10:00Z">
        <w:r w:rsidRPr="006E391D" w:rsidDel="00793828">
          <w:rPr>
            <w:rFonts w:ascii="Arial" w:hAnsi="Arial" w:cs="Arial"/>
            <w:color w:val="000000"/>
          </w:rPr>
          <w:delText xml:space="preserve">que tiene </w:delText>
        </w:r>
      </w:del>
      <w:r w:rsidRPr="006E391D">
        <w:rPr>
          <w:rFonts w:ascii="Arial" w:hAnsi="Arial" w:cs="Arial"/>
          <w:color w:val="000000"/>
        </w:rPr>
        <w:t xml:space="preserve">una necesidad, </w:t>
      </w:r>
      <w:r w:rsidR="006E391D" w:rsidRPr="006E391D">
        <w:rPr>
          <w:rFonts w:ascii="Arial" w:hAnsi="Arial" w:cs="Arial"/>
          <w:color w:val="000000"/>
        </w:rPr>
        <w:t>los primeros</w:t>
      </w:r>
      <w:r w:rsidRPr="006E391D">
        <w:rPr>
          <w:rFonts w:ascii="Arial" w:hAnsi="Arial" w:cs="Arial"/>
          <w:color w:val="000000"/>
        </w:rPr>
        <w:t xml:space="preserve"> </w:t>
      </w:r>
      <w:ins w:id="31" w:author="Nahuel Defossé" w:date="2017-11-24T15:11:00Z">
        <w:r w:rsidR="00793828">
          <w:rPr>
            <w:rFonts w:ascii="Arial" w:hAnsi="Arial" w:cs="Arial"/>
            <w:color w:val="000000"/>
          </w:rPr>
          <w:t xml:space="preserve">pasos </w:t>
        </w:r>
      </w:ins>
      <w:r w:rsidRPr="006E391D">
        <w:rPr>
          <w:rFonts w:ascii="Arial" w:hAnsi="Arial" w:cs="Arial"/>
          <w:color w:val="000000"/>
        </w:rPr>
        <w:t xml:space="preserve">que </w:t>
      </w:r>
      <w:del w:id="32" w:author="Nahuel Defossé" w:date="2017-11-24T15:11:00Z">
        <w:r w:rsidRPr="006E391D" w:rsidDel="00793828">
          <w:rPr>
            <w:rFonts w:ascii="Arial" w:hAnsi="Arial" w:cs="Arial"/>
            <w:color w:val="000000"/>
          </w:rPr>
          <w:delText xml:space="preserve">hace </w:delText>
        </w:r>
      </w:del>
      <w:ins w:id="33" w:author="Nahuel Defossé" w:date="2017-11-24T15:11:00Z">
        <w:r w:rsidR="00793828">
          <w:rPr>
            <w:rFonts w:ascii="Arial" w:hAnsi="Arial" w:cs="Arial"/>
            <w:color w:val="000000"/>
          </w:rPr>
          <w:t xml:space="preserve">realiza </w:t>
        </w:r>
      </w:ins>
      <w:r w:rsidRPr="006E391D">
        <w:rPr>
          <w:rFonts w:ascii="Arial" w:hAnsi="Arial" w:cs="Arial"/>
          <w:color w:val="000000"/>
        </w:rPr>
        <w:t>es estudiar su entorno con alguno de sus cinco sentidos (</w:t>
      </w:r>
      <w:r w:rsidRPr="006E391D">
        <w:rPr>
          <w:rFonts w:ascii="Arial" w:hAnsi="Arial" w:cs="Arial"/>
          <w:i/>
          <w:iCs/>
          <w:color w:val="000000"/>
        </w:rPr>
        <w:t>percepción</w:t>
      </w:r>
      <w:r w:rsidRPr="006E391D">
        <w:rPr>
          <w:rFonts w:ascii="Arial" w:hAnsi="Arial" w:cs="Arial"/>
          <w:color w:val="000000"/>
        </w:rPr>
        <w:t>); luego toma la decisión de realizar acciones con determinados movimientos (</w:t>
      </w:r>
      <w:r w:rsidRPr="006E391D">
        <w:rPr>
          <w:rFonts w:ascii="Arial" w:hAnsi="Arial" w:cs="Arial"/>
          <w:i/>
          <w:iCs/>
          <w:color w:val="000000"/>
        </w:rPr>
        <w:t>planificación</w:t>
      </w:r>
      <w:r w:rsidRPr="006E391D">
        <w:rPr>
          <w:rFonts w:ascii="Arial" w:hAnsi="Arial" w:cs="Arial"/>
          <w:color w:val="000000"/>
        </w:rPr>
        <w:t>) para que, finalmente, las ejecute de modo secuencial (</w:t>
      </w:r>
      <w:r w:rsidRPr="006E391D">
        <w:rPr>
          <w:rFonts w:ascii="Arial" w:hAnsi="Arial" w:cs="Arial"/>
          <w:i/>
          <w:iCs/>
          <w:color w:val="000000"/>
        </w:rPr>
        <w:t>manipulación</w:t>
      </w:r>
      <w:r w:rsidRPr="006E391D">
        <w:rPr>
          <w:rFonts w:ascii="Arial" w:hAnsi="Arial" w:cs="Arial"/>
          <w:color w:val="000000"/>
        </w:rPr>
        <w:t>).</w:t>
      </w:r>
    </w:p>
    <w:p w14:paraId="78A951A8" w14:textId="77777777" w:rsidR="00EA0B66" w:rsidRPr="006E391D" w:rsidRDefault="00EA0B66" w:rsidP="00EA0B66">
      <w:pPr>
        <w:pStyle w:val="NormalWeb"/>
        <w:spacing w:before="0" w:beforeAutospacing="0" w:after="0" w:afterAutospacing="0"/>
        <w:jc w:val="both"/>
      </w:pPr>
      <w:del w:id="34" w:author="Nahuel Defossé" w:date="2017-11-24T15:12:00Z">
        <w:r w:rsidRPr="006E391D" w:rsidDel="00793828">
          <w:rPr>
            <w:rFonts w:ascii="Arial" w:hAnsi="Arial" w:cs="Arial"/>
            <w:color w:val="000000"/>
          </w:rPr>
          <w:delText>Las funciones a realizar por cada uno de los temas podrían ser las siguientes:</w:delText>
        </w:r>
      </w:del>
      <w:ins w:id="35" w:author="Nahuel Defossé" w:date="2017-11-24T15:12:00Z">
        <w:r w:rsidR="00793828">
          <w:rPr>
            <w:rFonts w:ascii="Arial" w:hAnsi="Arial" w:cs="Arial"/>
            <w:color w:val="000000"/>
          </w:rPr>
          <w:t>Podemos identificar elementos y acciones relacionados con cada etapa de la scuencia antes descripta:</w:t>
        </w:r>
      </w:ins>
    </w:p>
    <w:p w14:paraId="12AE9F8E" w14:textId="77777777" w:rsidR="00EA0B66" w:rsidRPr="006E391D" w:rsidRDefault="00EA0B66" w:rsidP="00EA0B66">
      <w:pPr>
        <w:pStyle w:val="NormalWeb"/>
        <w:spacing w:before="0" w:beforeAutospacing="0" w:after="0" w:afterAutospacing="0"/>
        <w:jc w:val="both"/>
      </w:pPr>
      <w:r w:rsidRPr="006E391D">
        <w:t> </w:t>
      </w:r>
    </w:p>
    <w:p w14:paraId="502BD870"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Percepción:</w:t>
      </w:r>
    </w:p>
    <w:p w14:paraId="3D1B0FF6" w14:textId="77777777"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Sensores</w:t>
      </w:r>
    </w:p>
    <w:p w14:paraId="524030F3" w14:textId="77777777"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Tratamiento de información</w:t>
      </w:r>
    </w:p>
    <w:p w14:paraId="03A2B94A" w14:textId="77777777"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Procesamiento de información</w:t>
      </w:r>
    </w:p>
    <w:p w14:paraId="14AB0BA6" w14:textId="77777777" w:rsidR="00EA0B66" w:rsidRPr="006E391D" w:rsidRDefault="00EA0B66" w:rsidP="00EA0B66">
      <w:pPr>
        <w:pStyle w:val="NormalWeb"/>
        <w:spacing w:before="0" w:beforeAutospacing="0" w:after="0" w:afterAutospacing="0"/>
        <w:jc w:val="both"/>
      </w:pPr>
      <w:r w:rsidRPr="006E391D">
        <w:t> </w:t>
      </w:r>
    </w:p>
    <w:p w14:paraId="00EAA8E3"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Planificación:</w:t>
      </w:r>
    </w:p>
    <w:p w14:paraId="455DCE2D"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Trayectorias</w:t>
      </w:r>
    </w:p>
    <w:p w14:paraId="3ABB79A7"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Tareas</w:t>
      </w:r>
    </w:p>
    <w:p w14:paraId="4536D0C9"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Planificación de tareas</w:t>
      </w:r>
    </w:p>
    <w:p w14:paraId="62F4960B"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Toma de decisiones</w:t>
      </w:r>
    </w:p>
    <w:p w14:paraId="5C2D1AD5" w14:textId="77777777" w:rsidR="00EA0B66" w:rsidRPr="006E391D" w:rsidRDefault="00EA0B66" w:rsidP="00EA0B66">
      <w:pPr>
        <w:pStyle w:val="NormalWeb"/>
        <w:spacing w:before="0" w:beforeAutospacing="0" w:after="0" w:afterAutospacing="0"/>
        <w:jc w:val="both"/>
      </w:pPr>
      <w:r w:rsidRPr="006E391D">
        <w:t> </w:t>
      </w:r>
    </w:p>
    <w:p w14:paraId="496B3A5D"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Manipulación:</w:t>
      </w:r>
    </w:p>
    <w:p w14:paraId="31AAEB96"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Mecánica</w:t>
      </w:r>
    </w:p>
    <w:p w14:paraId="051C9F41"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Actuadores</w:t>
      </w:r>
    </w:p>
    <w:p w14:paraId="36163836"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control</w:t>
      </w:r>
    </w:p>
    <w:p w14:paraId="0D7740EB"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programación</w:t>
      </w:r>
    </w:p>
    <w:p w14:paraId="33022DEC" w14:textId="77777777" w:rsidR="00EA0B66" w:rsidRPr="006E391D" w:rsidRDefault="00EA0B66" w:rsidP="00EA0B66">
      <w:pPr>
        <w:pStyle w:val="NormalWeb"/>
        <w:spacing w:before="0" w:beforeAutospacing="0" w:after="0" w:afterAutospacing="0"/>
      </w:pPr>
      <w:r w:rsidRPr="006E391D">
        <w:t> </w:t>
      </w:r>
    </w:p>
    <w:p w14:paraId="75A87333" w14:textId="77777777" w:rsidR="00EA0B66" w:rsidRPr="00EA0B66" w:rsidRDefault="00EA0B66" w:rsidP="00EA0B66">
      <w:pPr>
        <w:pStyle w:val="Ttulo2"/>
        <w:rPr>
          <w:b/>
          <w:sz w:val="32"/>
          <w:szCs w:val="32"/>
        </w:rPr>
      </w:pPr>
      <w:bookmarkStart w:id="36" w:name="_Toc499023822"/>
      <w:r w:rsidRPr="00EA0B66">
        <w:rPr>
          <w:b/>
          <w:sz w:val="32"/>
          <w:szCs w:val="32"/>
        </w:rPr>
        <w:lastRenderedPageBreak/>
        <w:t>2.2 Estructura física de los robots</w:t>
      </w:r>
      <w:bookmarkEnd w:id="36"/>
    </w:p>
    <w:p w14:paraId="5A585BC5" w14:textId="1FA34D4D" w:rsidR="00EA0B66" w:rsidRDefault="00EA0B66" w:rsidP="00EA0B66">
      <w:pPr>
        <w:pStyle w:val="NormalWeb"/>
        <w:shd w:val="clear" w:color="auto" w:fill="FFFFFF"/>
        <w:spacing w:before="120" w:beforeAutospacing="0" w:after="120" w:afterAutospacing="0"/>
        <w:jc w:val="both"/>
        <w:rPr>
          <w:ins w:id="37" w:author="Nahuel Defossé" w:date="2017-11-24T15:16:00Z"/>
          <w:rFonts w:ascii="Arial" w:hAnsi="Arial" w:cs="Arial"/>
          <w:color w:val="222222"/>
        </w:rPr>
      </w:pPr>
      <w:r w:rsidRPr="006E391D">
        <w:rPr>
          <w:rFonts w:ascii="Arial" w:hAnsi="Arial" w:cs="Arial"/>
          <w:color w:val="222222"/>
        </w:rPr>
        <w:t xml:space="preserve">La estructura es definida por el tipo de configuración general de las distintas piezas que conforman </w:t>
      </w:r>
      <w:ins w:id="38" w:author="Nahuel Defossé" w:date="2017-11-24T15:14:00Z">
        <w:r w:rsidR="00D0593B">
          <w:rPr>
            <w:rFonts w:ascii="Arial" w:hAnsi="Arial" w:cs="Arial"/>
            <w:color w:val="222222"/>
          </w:rPr>
          <w:t>a</w:t>
        </w:r>
      </w:ins>
      <w:del w:id="39" w:author="Nahuel Defossé" w:date="2017-11-24T15:14:00Z">
        <w:r w:rsidRPr="006E391D" w:rsidDel="00D0593B">
          <w:rPr>
            <w:rFonts w:ascii="Arial" w:hAnsi="Arial" w:cs="Arial"/>
            <w:color w:val="222222"/>
          </w:rPr>
          <w:delText>e</w:delText>
        </w:r>
      </w:del>
      <w:r w:rsidRPr="006E391D">
        <w:rPr>
          <w:rFonts w:ascii="Arial" w:hAnsi="Arial" w:cs="Arial"/>
          <w:color w:val="222222"/>
        </w:rPr>
        <w:t xml:space="preserve">l Robot. Es difícil establecer una clasificación </w:t>
      </w:r>
      <w:del w:id="40" w:author="Nahuel Defossé" w:date="2017-11-24T15:14:00Z">
        <w:r w:rsidRPr="006E391D" w:rsidDel="00D0593B">
          <w:rPr>
            <w:rFonts w:ascii="Arial" w:hAnsi="Arial" w:cs="Arial"/>
            <w:color w:val="222222"/>
          </w:rPr>
          <w:delText xml:space="preserve">coherente </w:delText>
        </w:r>
      </w:del>
      <w:ins w:id="41" w:author="Nahuel Defossé" w:date="2017-11-24T15:14:00Z">
        <w:r w:rsidR="00D0593B">
          <w:rPr>
            <w:rFonts w:ascii="Arial" w:hAnsi="Arial" w:cs="Arial"/>
            <w:color w:val="222222"/>
          </w:rPr>
          <w:t>estricta</w:t>
        </w:r>
        <w:r w:rsidR="00D0593B" w:rsidRPr="006E391D">
          <w:rPr>
            <w:rFonts w:ascii="Arial" w:hAnsi="Arial" w:cs="Arial"/>
            <w:color w:val="222222"/>
          </w:rPr>
          <w:t xml:space="preserve"> </w:t>
        </w:r>
      </w:ins>
      <w:r w:rsidRPr="006E391D">
        <w:rPr>
          <w:rFonts w:ascii="Arial" w:hAnsi="Arial" w:cs="Arial"/>
          <w:color w:val="222222"/>
        </w:rPr>
        <w:t xml:space="preserve">de los mismos que resista un análisis </w:t>
      </w:r>
      <w:del w:id="42" w:author="Nahuel Defossé" w:date="2017-11-24T15:15:00Z">
        <w:r w:rsidRPr="006E391D" w:rsidDel="00D0593B">
          <w:rPr>
            <w:rFonts w:ascii="Arial" w:hAnsi="Arial" w:cs="Arial"/>
            <w:color w:val="222222"/>
          </w:rPr>
          <w:delText xml:space="preserve">crítico y </w:delText>
        </w:r>
      </w:del>
      <w:r w:rsidRPr="006E391D">
        <w:rPr>
          <w:rFonts w:ascii="Arial" w:hAnsi="Arial" w:cs="Arial"/>
          <w:color w:val="222222"/>
        </w:rPr>
        <w:t>riguroso. La subdivisión de los Robots, con base en su arquitectura, se podría hacer dentro de alguno de los siguientes grupos: poliarticulados, móviles, androides, zoomórficos e híbridos.</w:t>
      </w:r>
    </w:p>
    <w:p w14:paraId="4DD1E9E9" w14:textId="3C1695D2" w:rsidR="00514185" w:rsidRPr="006E391D" w:rsidRDefault="00514185" w:rsidP="00EA0B66">
      <w:pPr>
        <w:pStyle w:val="NormalWeb"/>
        <w:shd w:val="clear" w:color="auto" w:fill="FFFFFF"/>
        <w:spacing w:before="120" w:beforeAutospacing="0" w:after="120" w:afterAutospacing="0"/>
        <w:jc w:val="both"/>
      </w:pPr>
      <w:ins w:id="43" w:author="Nahuel Defossé" w:date="2017-11-24T15:16:00Z">
        <w:r>
          <w:rPr>
            <w:rFonts w:ascii="Arial" w:hAnsi="Arial" w:cs="Arial"/>
            <w:color w:val="222222"/>
          </w:rPr>
          <w:t>Hacer llamdas a las ilustraciones!</w:t>
        </w:r>
      </w:ins>
    </w:p>
    <w:p w14:paraId="0AC5724E" w14:textId="77777777" w:rsidR="00EA0B66" w:rsidRPr="006E391D" w:rsidRDefault="00EA0B66" w:rsidP="006E391D">
      <w:pPr>
        <w:pStyle w:val="Ttulo3"/>
        <w:rPr>
          <w:b w:val="0"/>
          <w:sz w:val="28"/>
          <w:szCs w:val="28"/>
        </w:rPr>
      </w:pPr>
      <w:bookmarkStart w:id="44" w:name="_Toc499023823"/>
      <w:r w:rsidRPr="006E391D">
        <w:rPr>
          <w:b w:val="0"/>
          <w:sz w:val="28"/>
          <w:szCs w:val="28"/>
        </w:rPr>
        <w:t>2.2.1 Poliarticulados</w:t>
      </w:r>
      <w:bookmarkEnd w:id="44"/>
    </w:p>
    <w:p w14:paraId="53BED6BA" w14:textId="77777777" w:rsidR="00EA0B66" w:rsidRPr="006E391D" w:rsidRDefault="00EA0B66" w:rsidP="00EA0B66">
      <w:pPr>
        <w:pStyle w:val="NormalWeb"/>
        <w:shd w:val="clear" w:color="auto" w:fill="FFFFFF"/>
        <w:spacing w:before="120" w:beforeAutospacing="0" w:after="120" w:afterAutospacing="0"/>
        <w:jc w:val="both"/>
      </w:pPr>
      <w:r w:rsidRPr="006E391D">
        <w:rPr>
          <w:noProof/>
          <w:lang w:val="es-ES_tradnl" w:eastAsia="es-ES_tradnl"/>
        </w:rPr>
        <w:drawing>
          <wp:anchor distT="0" distB="0" distL="114300" distR="114300" simplePos="0" relativeHeight="251619328" behindDoc="0" locked="0" layoutInCell="1" allowOverlap="1" wp14:anchorId="4A3B6CCA" wp14:editId="64C9578C">
            <wp:simplePos x="0" y="0"/>
            <wp:positionH relativeFrom="column">
              <wp:posOffset>3252451</wp:posOffset>
            </wp:positionH>
            <wp:positionV relativeFrom="paragraph">
              <wp:posOffset>65035</wp:posOffset>
            </wp:positionV>
            <wp:extent cx="1952625" cy="1447800"/>
            <wp:effectExtent l="0" t="0" r="9525" b="0"/>
            <wp:wrapSquare wrapText="bothSides"/>
            <wp:docPr id="7" name="Imagen 7" descr="https://lh3.googleusercontent.com/VsIPZmm8vLrZvjFCv8cSiYpFdtRO6-xEvOafW_jFfMb32lO0KOiYg0cwDaY4EYIZUzY4dlC2vzwPygfVhhnp1s0Odt5zrVEgRQ6umd5LLN7zMzSKG-lLbYVhEJ-nPbIZGoPv6Y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VsIPZmm8vLrZvjFCv8cSiYpFdtRO6-xEvOafW_jFfMb32lO0KOiYg0cwDaY4EYIZUzY4dlC2vzwPygfVhhnp1s0Odt5zrVEgRQ6umd5LLN7zMzSKG-lLbYVhEJ-nPbIZGoPv6Yb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5262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91D">
        <w:rPr>
          <w:rFonts w:ascii="Arial" w:hAnsi="Arial" w:cs="Arial"/>
          <w:color w:val="222222"/>
        </w:rPr>
        <w:t>Se les denomina robots poliarticulados a aquellos que en su mayoría son sedentarios o de desplazamientos muy limitados y tanto su forma como configuración pudiera ser muy diversa. En este grupo entrarían aquellos robots estructurados para mover sus componentes terminales (Ej.: sus actuadores) en un espacio determinado de trabajo con una simetría específica. Ejemplos, podrían ser los robots industriales, cartesianos y/o manipuladores.</w:t>
      </w:r>
    </w:p>
    <w:p w14:paraId="5B4086D8" w14:textId="77777777" w:rsidR="00EA0B66" w:rsidRDefault="00EA0B66" w:rsidP="00EA0B66">
      <w:pPr>
        <w:pStyle w:val="NormalWeb"/>
        <w:shd w:val="clear" w:color="auto" w:fill="FFFFFF"/>
        <w:spacing w:before="120" w:beforeAutospacing="0" w:after="120" w:afterAutospacing="0"/>
      </w:pPr>
      <w:r>
        <w:rPr>
          <w:noProof/>
          <w:lang w:val="es-ES_tradnl" w:eastAsia="es-ES_tradnl"/>
        </w:rPr>
        <mc:AlternateContent>
          <mc:Choice Requires="wps">
            <w:drawing>
              <wp:anchor distT="0" distB="0" distL="114300" distR="114300" simplePos="0" relativeHeight="251620352" behindDoc="0" locked="0" layoutInCell="1" allowOverlap="1" wp14:anchorId="1B3091B8" wp14:editId="3152FCFD">
                <wp:simplePos x="0" y="0"/>
                <wp:positionH relativeFrom="margin">
                  <wp:align>right</wp:align>
                </wp:positionH>
                <wp:positionV relativeFrom="paragraph">
                  <wp:posOffset>46355</wp:posOffset>
                </wp:positionV>
                <wp:extent cx="2149475" cy="266700"/>
                <wp:effectExtent l="0" t="0" r="3175"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2149475" cy="266700"/>
                        </a:xfrm>
                        <a:prstGeom prst="rect">
                          <a:avLst/>
                        </a:prstGeom>
                        <a:solidFill>
                          <a:prstClr val="white"/>
                        </a:solidFill>
                        <a:ln>
                          <a:noFill/>
                        </a:ln>
                      </wps:spPr>
                      <wps:txbx>
                        <w:txbxContent>
                          <w:p w14:paraId="06DBDD18" w14:textId="77777777" w:rsidR="00FD763E" w:rsidRPr="006F371C" w:rsidRDefault="00FD763E" w:rsidP="00EA0B66">
                            <w:pPr>
                              <w:pStyle w:val="Descripcin"/>
                              <w:rPr>
                                <w:rFonts w:ascii="Times New Roman" w:eastAsia="Times New Roman" w:hAnsi="Times New Roman" w:cs="Times New Roman"/>
                                <w:noProof/>
                                <w:sz w:val="24"/>
                                <w:szCs w:val="24"/>
                              </w:rPr>
                            </w:pPr>
                            <w:r>
                              <w:t xml:space="preserve">Ilustración </w:t>
                            </w:r>
                            <w:fldSimple w:instr=" SEQ Ilustración \* ARABIC ">
                              <w:r>
                                <w:rPr>
                                  <w:noProof/>
                                </w:rPr>
                                <w:t>2</w:t>
                              </w:r>
                            </w:fldSimple>
                            <w:r>
                              <w:t xml:space="preserve"> - Ejemplo de robot poliarticulado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B3091B8" id="_x0000_t202" coordsize="21600,21600" o:spt="202" path="m,l,21600r21600,l21600,xe">
                <v:stroke joinstyle="miter"/>
                <v:path gradientshapeok="t" o:connecttype="rect"/>
              </v:shapetype>
              <v:shape id="Cuadro de texto 4" o:spid="_x0000_s1026" type="#_x0000_t202" style="position:absolute;margin-left:118.05pt;margin-top:3.65pt;width:169.25pt;height:21pt;z-index:2516203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mwNgIAAGcEAAAOAAAAZHJzL2Uyb0RvYy54bWysVMFu2zAMvQ/YPwi6L06CLF2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" stroked="f">
                <v:textbox style="mso-fit-shape-to-text:t" inset="0,0,0,0">
                  <w:txbxContent>
                    <w:p w14:paraId="06DBDD18" w14:textId="77777777" w:rsidR="00FD763E" w:rsidRPr="006F371C" w:rsidRDefault="00FD763E" w:rsidP="00EA0B66">
                      <w:pPr>
                        <w:pStyle w:val="Descripcin"/>
                        <w:rPr>
                          <w:rFonts w:ascii="Times New Roman" w:eastAsia="Times New Roman" w:hAnsi="Times New Roman" w:cs="Times New Roman"/>
                          <w:noProof/>
                          <w:sz w:val="24"/>
                          <w:szCs w:val="24"/>
                        </w:rPr>
                      </w:pPr>
                      <w:r>
                        <w:t xml:space="preserve">Ilustración </w:t>
                      </w:r>
                      <w:fldSimple w:instr=" SEQ Ilustración \* ARABIC ">
                        <w:r>
                          <w:rPr>
                            <w:noProof/>
                          </w:rPr>
                          <w:t>2</w:t>
                        </w:r>
                      </w:fldSimple>
                      <w:r>
                        <w:t xml:space="preserve"> - Ejemplo de robot poliarticulado</w:t>
                      </w:r>
                    </w:p>
                  </w:txbxContent>
                </v:textbox>
                <w10:wrap type="square" anchorx="margin"/>
              </v:shape>
            </w:pict>
          </mc:Fallback>
        </mc:AlternateContent>
      </w:r>
    </w:p>
    <w:p w14:paraId="5581EE2D" w14:textId="77777777" w:rsidR="00EA0B66" w:rsidRDefault="00EA0B66" w:rsidP="00EA0B66">
      <w:pPr>
        <w:pStyle w:val="NormalWeb"/>
        <w:spacing w:before="60" w:beforeAutospacing="0" w:after="20" w:afterAutospacing="0"/>
        <w:jc w:val="both"/>
      </w:pPr>
      <w:r>
        <w:t> </w:t>
      </w:r>
    </w:p>
    <w:p w14:paraId="749B08CA" w14:textId="77777777" w:rsidR="00EA0B66" w:rsidRPr="006E391D" w:rsidRDefault="00EA0B66" w:rsidP="006E391D">
      <w:pPr>
        <w:pStyle w:val="Ttulo3"/>
        <w:rPr>
          <w:b w:val="0"/>
          <w:sz w:val="28"/>
          <w:szCs w:val="28"/>
        </w:rPr>
      </w:pPr>
      <w:bookmarkStart w:id="45" w:name="_Toc499023824"/>
      <w:r w:rsidRPr="006E391D">
        <w:rPr>
          <w:b w:val="0"/>
          <w:sz w:val="28"/>
          <w:szCs w:val="28"/>
        </w:rPr>
        <w:t>2.2.2 Móviles</w:t>
      </w:r>
      <w:bookmarkEnd w:id="45"/>
    </w:p>
    <w:p w14:paraId="7AAD226B" w14:textId="77777777" w:rsidR="00EA0B66" w:rsidRPr="006E391D" w:rsidRDefault="00EA0B66" w:rsidP="00EA0B66">
      <w:pPr>
        <w:pStyle w:val="NormalWeb"/>
        <w:spacing w:before="60" w:beforeAutospacing="0" w:after="20" w:afterAutospacing="0"/>
        <w:jc w:val="both"/>
      </w:pPr>
      <w:r w:rsidRPr="006E391D">
        <w:rPr>
          <w:noProof/>
          <w:lang w:val="es-ES_tradnl" w:eastAsia="es-ES_tradnl"/>
        </w:rPr>
        <w:drawing>
          <wp:anchor distT="0" distB="0" distL="114300" distR="114300" simplePos="0" relativeHeight="251623424" behindDoc="0" locked="0" layoutInCell="1" allowOverlap="1" wp14:anchorId="57C031C7" wp14:editId="03427E28">
            <wp:simplePos x="0" y="0"/>
            <wp:positionH relativeFrom="margin">
              <wp:posOffset>3723649</wp:posOffset>
            </wp:positionH>
            <wp:positionV relativeFrom="paragraph">
              <wp:posOffset>32707</wp:posOffset>
            </wp:positionV>
            <wp:extent cx="1555115" cy="1268730"/>
            <wp:effectExtent l="0" t="0" r="6985" b="7620"/>
            <wp:wrapSquare wrapText="bothSides"/>
            <wp:docPr id="6" name="Imagen 6" descr="https://lh4.googleusercontent.com/wbtGyOInwYa3x_iq6jiUScOy9KAAbNWC_vpvtd3MxtN-dItBz2kix6HyIhDVIFo6MDVjDreH4EHIoOAdKde2rcDHmBrUfULSZToTbHy-QxcIohDQqVQB0UmelqXKPzkBYNeI0Q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btGyOInwYa3x_iq6jiUScOy9KAAbNWC_vpvtd3MxtN-dItBz2kix6HyIhDVIFo6MDVjDreH4EHIoOAdKde2rcDHmBrUfULSZToTbHy-QxcIohDQqVQB0UmelqXKPzkBYNeI0QW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282" t="9382" r="5338" b="11300"/>
                    <a:stretch/>
                  </pic:blipFill>
                  <pic:spPr bwMode="auto">
                    <a:xfrm>
                      <a:off x="0" y="0"/>
                      <a:ext cx="1555115" cy="1268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391D">
        <w:rPr>
          <w:rFonts w:ascii="Arial" w:hAnsi="Arial" w:cs="Arial"/>
          <w:color w:val="222222"/>
        </w:rPr>
        <w:t>Estos robots se caracterizan, primordialmente, por su capacidad de desplazamiento. Su forma, por lo general, se basa en diseños típicos de vehículos como los automóviles. Su objetivo prioritario suele ser recorrer un determinado camino guiándose por la información de su entorno, obtenida a través de sus sensores. Pueden ser dotados de un cierto nivel de inteligencia (gracias a su programación) e incluso sortear obstáculos.</w:t>
      </w:r>
    </w:p>
    <w:p w14:paraId="5F0E5895" w14:textId="77777777" w:rsidR="00EA0B66" w:rsidRDefault="00EA0B66" w:rsidP="00EA0B66">
      <w:pPr>
        <w:pStyle w:val="NormalWeb"/>
        <w:spacing w:before="60" w:beforeAutospacing="0" w:after="20" w:afterAutospacing="0"/>
        <w:jc w:val="right"/>
      </w:pPr>
      <w:r>
        <w:rPr>
          <w:noProof/>
          <w:lang w:val="es-ES_tradnl" w:eastAsia="es-ES_tradnl"/>
        </w:rPr>
        <mc:AlternateContent>
          <mc:Choice Requires="wps">
            <w:drawing>
              <wp:anchor distT="0" distB="0" distL="114300" distR="114300" simplePos="0" relativeHeight="251624448" behindDoc="0" locked="0" layoutInCell="1" allowOverlap="1" wp14:anchorId="28EE765C" wp14:editId="5F3F793F">
                <wp:simplePos x="0" y="0"/>
                <wp:positionH relativeFrom="margin">
                  <wp:posOffset>3648710</wp:posOffset>
                </wp:positionH>
                <wp:positionV relativeFrom="paragraph">
                  <wp:posOffset>105410</wp:posOffset>
                </wp:positionV>
                <wp:extent cx="1752600" cy="266700"/>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1752600" cy="266700"/>
                        </a:xfrm>
                        <a:prstGeom prst="rect">
                          <a:avLst/>
                        </a:prstGeom>
                        <a:solidFill>
                          <a:prstClr val="white"/>
                        </a:solidFill>
                        <a:ln>
                          <a:noFill/>
                        </a:ln>
                      </wps:spPr>
                      <wps:txbx>
                        <w:txbxContent>
                          <w:p w14:paraId="75087A33" w14:textId="77777777" w:rsidR="00FD763E" w:rsidRPr="005D4DA0" w:rsidRDefault="00FD763E" w:rsidP="00EA0B66">
                            <w:pPr>
                              <w:pStyle w:val="Descripcin"/>
                              <w:rPr>
                                <w:rFonts w:ascii="Times New Roman" w:eastAsia="Times New Roman" w:hAnsi="Times New Roman" w:cs="Times New Roman"/>
                                <w:noProof/>
                                <w:sz w:val="24"/>
                                <w:szCs w:val="24"/>
                              </w:rPr>
                            </w:pPr>
                            <w:r>
                              <w:t xml:space="preserve">Ilustración </w:t>
                            </w:r>
                            <w:fldSimple w:instr=" SEQ Ilustración \* ARABIC ">
                              <w:r>
                                <w:rPr>
                                  <w:noProof/>
                                </w:rPr>
                                <w:t>3</w:t>
                              </w:r>
                            </w:fldSimple>
                            <w:r>
                              <w:t xml:space="preserve"> - Ejemplo de robot móvil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EE765C" id="Cuadro de texto 9" o:spid="_x0000_s1027" type="#_x0000_t202" style="position:absolute;left:0;text-align:left;margin-left:287.3pt;margin-top:8.3pt;width:138pt;height:21pt;z-index:251624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" stroked="f">
                <v:textbox style="mso-fit-shape-to-text:t" inset="0,0,0,0">
                  <w:txbxContent>
                    <w:p w14:paraId="75087A33" w14:textId="77777777" w:rsidR="00FD763E" w:rsidRPr="005D4DA0" w:rsidRDefault="00FD763E" w:rsidP="00EA0B66">
                      <w:pPr>
                        <w:pStyle w:val="Descripcin"/>
                        <w:rPr>
                          <w:rFonts w:ascii="Times New Roman" w:eastAsia="Times New Roman" w:hAnsi="Times New Roman" w:cs="Times New Roman"/>
                          <w:noProof/>
                          <w:sz w:val="24"/>
                          <w:szCs w:val="24"/>
                        </w:rPr>
                      </w:pPr>
                      <w:r>
                        <w:t xml:space="preserve">Ilustración </w:t>
                      </w:r>
                      <w:fldSimple w:instr=" SEQ Ilustración \* ARABIC ">
                        <w:r>
                          <w:rPr>
                            <w:noProof/>
                          </w:rPr>
                          <w:t>3</w:t>
                        </w:r>
                      </w:fldSimple>
                      <w:r>
                        <w:t xml:space="preserve"> - Ejemplo de robot móvil</w:t>
                      </w:r>
                    </w:p>
                  </w:txbxContent>
                </v:textbox>
                <w10:wrap type="square" anchorx="margin"/>
              </v:shape>
            </w:pict>
          </mc:Fallback>
        </mc:AlternateContent>
      </w:r>
      <w:r>
        <w:t> </w:t>
      </w:r>
    </w:p>
    <w:p w14:paraId="446933C1" w14:textId="77777777" w:rsidR="00EA0B66" w:rsidRDefault="00EA0B66" w:rsidP="00EA0B66">
      <w:pPr>
        <w:pStyle w:val="NormalWeb"/>
        <w:spacing w:before="60" w:beforeAutospacing="0" w:after="20" w:afterAutospacing="0"/>
        <w:jc w:val="both"/>
      </w:pPr>
      <w:r>
        <w:t> </w:t>
      </w:r>
    </w:p>
    <w:p w14:paraId="12F354F9" w14:textId="77777777" w:rsidR="00EA0B66" w:rsidRPr="006E391D" w:rsidRDefault="00EA0B66" w:rsidP="006E391D">
      <w:pPr>
        <w:pStyle w:val="Ttulo3"/>
        <w:rPr>
          <w:b w:val="0"/>
          <w:sz w:val="28"/>
          <w:szCs w:val="28"/>
        </w:rPr>
      </w:pPr>
      <w:bookmarkStart w:id="46" w:name="_Toc499023825"/>
      <w:r w:rsidRPr="006E391D">
        <w:rPr>
          <w:b w:val="0"/>
          <w:sz w:val="28"/>
          <w:szCs w:val="28"/>
        </w:rPr>
        <w:t>2.2.3 Androides</w:t>
      </w:r>
      <w:bookmarkEnd w:id="46"/>
    </w:p>
    <w:p w14:paraId="1C0F907A" w14:textId="77777777" w:rsidR="00EA0B66" w:rsidRDefault="00EA0B66" w:rsidP="00EA0B66">
      <w:pPr>
        <w:pStyle w:val="NormalWeb"/>
        <w:spacing w:before="60" w:beforeAutospacing="0" w:after="20" w:afterAutospacing="0"/>
        <w:jc w:val="both"/>
      </w:pPr>
      <w:r>
        <w:rPr>
          <w:noProof/>
          <w:lang w:val="es-ES_tradnl" w:eastAsia="es-ES_tradnl"/>
        </w:rPr>
        <w:drawing>
          <wp:anchor distT="0" distB="0" distL="114300" distR="114300" simplePos="0" relativeHeight="251625472" behindDoc="0" locked="0" layoutInCell="1" allowOverlap="1" wp14:anchorId="211B3DDB" wp14:editId="2D20B77A">
            <wp:simplePos x="0" y="0"/>
            <wp:positionH relativeFrom="margin">
              <wp:posOffset>-6599</wp:posOffset>
            </wp:positionH>
            <wp:positionV relativeFrom="paragraph">
              <wp:posOffset>177664</wp:posOffset>
            </wp:positionV>
            <wp:extent cx="1209675" cy="1352550"/>
            <wp:effectExtent l="0" t="0" r="9525" b="0"/>
            <wp:wrapSquare wrapText="bothSides"/>
            <wp:docPr id="5" name="Imagen 5" descr="https://lh6.googleusercontent.com/FOFgcxtJoKiEBk9_h9sv9nFO-afeh3e1wV1QC40XRQd1jV9gfodq2J6U18cCRAgCBWszQgVSgj-yyzwKm7qnk2Y_pgWYzyiiY9IBKKPfjI9XJR8UR3yIu6IweOEX7GP3coLm4R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FOFgcxtJoKiEBk9_h9sv9nFO-afeh3e1wV1QC40XRQd1jV9gfodq2J6U18cCRAgCBWszQgVSgj-yyzwKm7qnk2Y_pgWYzyiiY9IBKKPfjI9XJR8UR3yIu6IweOEX7GP3coLm4RV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09675" cy="1352550"/>
                    </a:xfrm>
                    <a:prstGeom prst="rect">
                      <a:avLst/>
                    </a:prstGeom>
                    <a:noFill/>
                    <a:ln>
                      <a:noFill/>
                    </a:ln>
                  </pic:spPr>
                </pic:pic>
              </a:graphicData>
            </a:graphic>
          </wp:anchor>
        </w:drawing>
      </w:r>
      <w:r>
        <w:t> </w:t>
      </w:r>
    </w:p>
    <w:p w14:paraId="1C265EC1" w14:textId="77777777" w:rsidR="00EA0B66" w:rsidRPr="006E391D" w:rsidRDefault="00EA0B66" w:rsidP="00EA0B66">
      <w:pPr>
        <w:pStyle w:val="NormalWeb"/>
        <w:spacing w:before="60" w:beforeAutospacing="0" w:after="20" w:afterAutospacing="0"/>
        <w:jc w:val="both"/>
      </w:pPr>
      <w:r w:rsidRPr="006E391D">
        <w:rPr>
          <w:rFonts w:ascii="Arial" w:hAnsi="Arial" w:cs="Arial"/>
          <w:color w:val="222222"/>
        </w:rPr>
        <w:t>Se les llama androide a los robots que intentan simular y/o reproducir la forma y comportamiento cinemático de seres vivos. Todavía no cuentan con alguna aplicación práctica específica, sino más que, para el estudio y la experimentación.</w:t>
      </w:r>
    </w:p>
    <w:p w14:paraId="070DE211" w14:textId="77777777" w:rsidR="00EA0B66" w:rsidRPr="006E391D" w:rsidRDefault="00EA0B66" w:rsidP="00EA0B66">
      <w:pPr>
        <w:pStyle w:val="NormalWeb"/>
        <w:spacing w:before="60" w:beforeAutospacing="0" w:after="20" w:afterAutospacing="0"/>
        <w:jc w:val="both"/>
      </w:pPr>
      <w:r w:rsidRPr="006E391D">
        <w:t> </w:t>
      </w:r>
    </w:p>
    <w:p w14:paraId="3AA65262" w14:textId="77777777" w:rsidR="00EA0B66" w:rsidRDefault="000665A2" w:rsidP="00EA0B66">
      <w:pPr>
        <w:pStyle w:val="NormalWeb"/>
        <w:spacing w:before="60" w:beforeAutospacing="0" w:after="20" w:afterAutospacing="0"/>
        <w:jc w:val="right"/>
      </w:pPr>
      <w:r>
        <w:rPr>
          <w:noProof/>
          <w:lang w:val="es-ES_tradnl" w:eastAsia="es-ES_tradnl"/>
        </w:rPr>
        <mc:AlternateContent>
          <mc:Choice Requires="wps">
            <w:drawing>
              <wp:anchor distT="0" distB="0" distL="114300" distR="114300" simplePos="0" relativeHeight="251638784" behindDoc="0" locked="0" layoutInCell="1" allowOverlap="1" wp14:anchorId="5B2B90A5" wp14:editId="3158F52A">
                <wp:simplePos x="0" y="0"/>
                <wp:positionH relativeFrom="column">
                  <wp:posOffset>-1329482</wp:posOffset>
                </wp:positionH>
                <wp:positionV relativeFrom="paragraph">
                  <wp:posOffset>197675</wp:posOffset>
                </wp:positionV>
                <wp:extent cx="1871345" cy="266700"/>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1871345" cy="266700"/>
                        </a:xfrm>
                        <a:prstGeom prst="rect">
                          <a:avLst/>
                        </a:prstGeom>
                        <a:solidFill>
                          <a:prstClr val="white"/>
                        </a:solidFill>
                        <a:ln>
                          <a:noFill/>
                        </a:ln>
                      </wps:spPr>
                      <wps:txbx>
                        <w:txbxContent>
                          <w:p w14:paraId="2ED10910" w14:textId="77777777" w:rsidR="00FD763E" w:rsidRPr="008F3B83" w:rsidRDefault="00FD763E" w:rsidP="00EA0B66">
                            <w:pPr>
                              <w:pStyle w:val="Descripcin"/>
                              <w:rPr>
                                <w:rFonts w:ascii="Times New Roman" w:eastAsia="Times New Roman" w:hAnsi="Times New Roman" w:cs="Times New Roman"/>
                                <w:noProof/>
                                <w:sz w:val="24"/>
                                <w:szCs w:val="24"/>
                              </w:rPr>
                            </w:pPr>
                            <w:r>
                              <w:t xml:space="preserve">Ilustración </w:t>
                            </w:r>
                            <w:fldSimple w:instr=" SEQ Ilustración \* ARABIC ">
                              <w:r>
                                <w:rPr>
                                  <w:noProof/>
                                </w:rPr>
                                <w:t>4</w:t>
                              </w:r>
                            </w:fldSimple>
                            <w:r>
                              <w:t xml:space="preserve"> - Androide Asimo de Honda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2B90A5" id="Cuadro de texto 10" o:spid="_x0000_s1028" type="#_x0000_t202" style="position:absolute;left:0;text-align:left;margin-left:-104.7pt;margin-top:15.55pt;width:147.35pt;height:21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" stroked="f">
                <v:textbox style="mso-fit-shape-to-text:t" inset="0,0,0,0">
                  <w:txbxContent>
                    <w:p w14:paraId="2ED10910" w14:textId="77777777" w:rsidR="00FD763E" w:rsidRPr="008F3B83" w:rsidRDefault="00FD763E" w:rsidP="00EA0B66">
                      <w:pPr>
                        <w:pStyle w:val="Descripcin"/>
                        <w:rPr>
                          <w:rFonts w:ascii="Times New Roman" w:eastAsia="Times New Roman" w:hAnsi="Times New Roman" w:cs="Times New Roman"/>
                          <w:noProof/>
                          <w:sz w:val="24"/>
                          <w:szCs w:val="24"/>
                        </w:rPr>
                      </w:pPr>
                      <w:r>
                        <w:t xml:space="preserve">Ilustración </w:t>
                      </w:r>
                      <w:fldSimple w:instr=" SEQ Ilustración \* ARABIC ">
                        <w:r>
                          <w:rPr>
                            <w:noProof/>
                          </w:rPr>
                          <w:t>4</w:t>
                        </w:r>
                      </w:fldSimple>
                      <w:r>
                        <w:t xml:space="preserve"> - Androide Asimo de Honda</w:t>
                      </w:r>
                    </w:p>
                  </w:txbxContent>
                </v:textbox>
                <w10:wrap type="square"/>
              </v:shape>
            </w:pict>
          </mc:Fallback>
        </mc:AlternateContent>
      </w:r>
      <w:r w:rsidR="00EA0B66">
        <w:t> </w:t>
      </w:r>
    </w:p>
    <w:p w14:paraId="19B359E3" w14:textId="77777777" w:rsidR="00EA0B66" w:rsidRPr="000665A2" w:rsidRDefault="00EA0B66" w:rsidP="000665A2">
      <w:pPr>
        <w:pStyle w:val="NormalWeb"/>
        <w:spacing w:before="60" w:beforeAutospacing="0" w:after="20" w:afterAutospacing="0"/>
        <w:jc w:val="right"/>
      </w:pPr>
      <w:r>
        <w:t> </w:t>
      </w:r>
    </w:p>
    <w:p w14:paraId="108C1C9B" w14:textId="77777777" w:rsidR="00EA0B66" w:rsidRPr="006E391D" w:rsidRDefault="00EA0B66" w:rsidP="006E391D">
      <w:pPr>
        <w:pStyle w:val="Ttulo3"/>
        <w:rPr>
          <w:b w:val="0"/>
          <w:sz w:val="28"/>
          <w:szCs w:val="28"/>
        </w:rPr>
      </w:pPr>
      <w:bookmarkStart w:id="47" w:name="_Toc499023826"/>
      <w:r w:rsidRPr="006E391D">
        <w:rPr>
          <w:b w:val="0"/>
          <w:sz w:val="28"/>
          <w:szCs w:val="28"/>
        </w:rPr>
        <w:lastRenderedPageBreak/>
        <w:t>2.2.4 Zoomórficos</w:t>
      </w:r>
      <w:bookmarkEnd w:id="47"/>
    </w:p>
    <w:p w14:paraId="6A321031" w14:textId="77777777" w:rsidR="00EA0B66" w:rsidRPr="006E391D" w:rsidRDefault="00EA0B66" w:rsidP="00EA0B66">
      <w:pPr>
        <w:pStyle w:val="NormalWeb"/>
        <w:shd w:val="clear" w:color="auto" w:fill="FFFFFF"/>
        <w:spacing w:before="120" w:beforeAutospacing="0" w:after="120" w:afterAutospacing="0"/>
        <w:jc w:val="both"/>
      </w:pPr>
      <w:r w:rsidRPr="006E391D">
        <w:rPr>
          <w:noProof/>
          <w:lang w:val="es-ES_tradnl" w:eastAsia="es-ES_tradnl"/>
        </w:rPr>
        <mc:AlternateContent>
          <mc:Choice Requires="wps">
            <w:drawing>
              <wp:anchor distT="0" distB="0" distL="114300" distR="114300" simplePos="0" relativeHeight="251629568" behindDoc="0" locked="0" layoutInCell="1" allowOverlap="1" wp14:anchorId="3CC22353" wp14:editId="7ED20389">
                <wp:simplePos x="0" y="0"/>
                <wp:positionH relativeFrom="column">
                  <wp:posOffset>2942590</wp:posOffset>
                </wp:positionH>
                <wp:positionV relativeFrom="paragraph">
                  <wp:posOffset>2767330</wp:posOffset>
                </wp:positionV>
                <wp:extent cx="2457450" cy="266700"/>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2457450" cy="266700"/>
                        </a:xfrm>
                        <a:prstGeom prst="rect">
                          <a:avLst/>
                        </a:prstGeom>
                        <a:solidFill>
                          <a:prstClr val="white"/>
                        </a:solidFill>
                        <a:ln>
                          <a:noFill/>
                        </a:ln>
                      </wps:spPr>
                      <wps:txbx>
                        <w:txbxContent>
                          <w:p w14:paraId="7D5388EB" w14:textId="77777777" w:rsidR="00FD763E" w:rsidRPr="00AD44C8" w:rsidRDefault="00FD763E" w:rsidP="00EA0B66">
                            <w:pPr>
                              <w:pStyle w:val="Descripcin"/>
                              <w:rPr>
                                <w:rFonts w:ascii="Times New Roman" w:eastAsia="Times New Roman" w:hAnsi="Times New Roman" w:cs="Times New Roman"/>
                                <w:noProof/>
                                <w:sz w:val="24"/>
                                <w:szCs w:val="24"/>
                              </w:rPr>
                            </w:pPr>
                            <w:r>
                              <w:t xml:space="preserve">Ilustración </w:t>
                            </w:r>
                            <w:fldSimple w:instr=" SEQ Ilustración \* ARABIC ">
                              <w:r>
                                <w:rPr>
                                  <w:noProof/>
                                </w:rPr>
                                <w:t>5</w:t>
                              </w:r>
                            </w:fldSimple>
                            <w:r>
                              <w:t xml:space="preserve"> - Robot Zoomórfico caminador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22353" id="Cuadro de texto 11" o:spid="_x0000_s1029" type="#_x0000_t202" style="position:absolute;left:0;text-align:left;margin-left:231.7pt;margin-top:217.9pt;width:193.5pt;height:21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" stroked="f">
                <v:textbox style="mso-fit-shape-to-text:t" inset="0,0,0,0">
                  <w:txbxContent>
                    <w:p w14:paraId="7D5388EB" w14:textId="77777777" w:rsidR="00FD763E" w:rsidRPr="00AD44C8" w:rsidRDefault="00FD763E" w:rsidP="00EA0B66">
                      <w:pPr>
                        <w:pStyle w:val="Descripcin"/>
                        <w:rPr>
                          <w:rFonts w:ascii="Times New Roman" w:eastAsia="Times New Roman" w:hAnsi="Times New Roman" w:cs="Times New Roman"/>
                          <w:noProof/>
                          <w:sz w:val="24"/>
                          <w:szCs w:val="24"/>
                        </w:rPr>
                      </w:pPr>
                      <w:r>
                        <w:t xml:space="preserve">Ilustración </w:t>
                      </w:r>
                      <w:fldSimple w:instr=" SEQ Ilustración \* ARABIC ">
                        <w:r>
                          <w:rPr>
                            <w:noProof/>
                          </w:rPr>
                          <w:t>5</w:t>
                        </w:r>
                      </w:fldSimple>
                      <w:r>
                        <w:t xml:space="preserve"> - Robot Zoomórfico caminador</w:t>
                      </w:r>
                    </w:p>
                  </w:txbxContent>
                </v:textbox>
                <w10:wrap type="square"/>
              </v:shape>
            </w:pict>
          </mc:Fallback>
        </mc:AlternateContent>
      </w:r>
      <w:r w:rsidRPr="006E391D">
        <w:rPr>
          <w:noProof/>
          <w:lang w:val="es-ES_tradnl" w:eastAsia="es-ES_tradnl"/>
        </w:rPr>
        <w:drawing>
          <wp:anchor distT="0" distB="0" distL="114300" distR="114300" simplePos="0" relativeHeight="251628544" behindDoc="0" locked="0" layoutInCell="1" allowOverlap="1" wp14:anchorId="59DE9D8C" wp14:editId="4C4EEA96">
            <wp:simplePos x="0" y="0"/>
            <wp:positionH relativeFrom="margin">
              <wp:align>right</wp:align>
            </wp:positionH>
            <wp:positionV relativeFrom="paragraph">
              <wp:posOffset>157897</wp:posOffset>
            </wp:positionV>
            <wp:extent cx="2457450" cy="2552700"/>
            <wp:effectExtent l="0" t="0" r="0" b="0"/>
            <wp:wrapSquare wrapText="bothSides"/>
            <wp:docPr id="13" name="Imagen 13" descr="https://lh3.googleusercontent.com/Fg6T3HEm22-S8wsd37w8Jb6jNvuY4y2YdY2fMhe4rvNjZy4rBP76o6EFlddrVSqANjXh4cvc1p6FiXOP37O4Obc8jcWaljd6IY9haj0dAYfFROot0lJiwJ241TwS0DAglwSRPN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Fg6T3HEm22-S8wsd37w8Jb6jNvuY4y2YdY2fMhe4rvNjZy4rBP76o6EFlddrVSqANjXh4cvc1p6FiXOP37O4Obc8jcWaljd6IY9haj0dAYfFROot0lJiwJ241TwS0DAglwSRPNp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57450" cy="2552700"/>
                    </a:xfrm>
                    <a:prstGeom prst="rect">
                      <a:avLst/>
                    </a:prstGeom>
                    <a:noFill/>
                    <a:ln>
                      <a:noFill/>
                    </a:ln>
                  </pic:spPr>
                </pic:pic>
              </a:graphicData>
            </a:graphic>
          </wp:anchor>
        </w:drawing>
      </w:r>
      <w:r w:rsidRPr="006E391D">
        <w:rPr>
          <w:rFonts w:ascii="Arial" w:hAnsi="Arial" w:cs="Arial"/>
          <w:color w:val="222222"/>
        </w:rPr>
        <w:t>Los Robots zoomórficos, se caracterizan principalmente por sus sistemas de locomoción que tienen como objetivo imitar a los diversos seres vivos. A pesar de la disparidad morfológica de sus posibles sistemas de locomoción se suelen distinguir entre dos categorías principales: caminadores y no caminadores. El grupo de los no caminadores está muy poco evolucionado. Los Robots zoomórficos caminadores multípedos son muy numerosos y están siendo objeto de experimentos en diversos laboratorios con vistas al desarrollo posterior de verdaderos vehículos terrenales, pilotados o autónomos, capaces de evolucionar en superficies muy accidentadas. Las aplicaciones de estos Robots apuntan a su utilización en el campo de la exploración espacial y en el estudio de los volcanes.</w:t>
      </w:r>
    </w:p>
    <w:p w14:paraId="1DA4163F" w14:textId="77777777" w:rsidR="00EA0B66" w:rsidRDefault="00EA0B66" w:rsidP="00EA0B66">
      <w:pPr>
        <w:pStyle w:val="NormalWeb"/>
        <w:spacing w:before="60" w:beforeAutospacing="0" w:after="20" w:afterAutospacing="0"/>
        <w:jc w:val="both"/>
      </w:pPr>
    </w:p>
    <w:p w14:paraId="3AF63EB0" w14:textId="77777777" w:rsidR="00EA0B66" w:rsidRPr="006E391D" w:rsidRDefault="00EA0B66" w:rsidP="006E391D">
      <w:pPr>
        <w:pStyle w:val="Ttulo3"/>
        <w:rPr>
          <w:b w:val="0"/>
          <w:sz w:val="28"/>
          <w:szCs w:val="28"/>
        </w:rPr>
      </w:pPr>
      <w:bookmarkStart w:id="48" w:name="_Toc499023827"/>
      <w:r w:rsidRPr="006E391D">
        <w:rPr>
          <w:b w:val="0"/>
          <w:noProof/>
          <w:sz w:val="28"/>
          <w:szCs w:val="28"/>
          <w:lang w:val="es-ES_tradnl" w:eastAsia="es-ES_tradnl"/>
        </w:rPr>
        <w:drawing>
          <wp:anchor distT="0" distB="0" distL="114300" distR="114300" simplePos="0" relativeHeight="251631616" behindDoc="0" locked="0" layoutInCell="1" allowOverlap="1" wp14:anchorId="0A8A5775" wp14:editId="7849EA9C">
            <wp:simplePos x="0" y="0"/>
            <wp:positionH relativeFrom="column">
              <wp:posOffset>3859492</wp:posOffset>
            </wp:positionH>
            <wp:positionV relativeFrom="paragraph">
              <wp:posOffset>35238</wp:posOffset>
            </wp:positionV>
            <wp:extent cx="1419225" cy="1352550"/>
            <wp:effectExtent l="0" t="0" r="9525" b="0"/>
            <wp:wrapSquare wrapText="bothSides"/>
            <wp:docPr id="3" name="Imagen 3" descr="https://lh4.googleusercontent.com/Iop1qqdMsk7UnEMkQs6-v938nAD7qo8OVTlpS-kQ6kgmjNjhegpQ9YcBiHqOy3RBTBYb5whkIafhH6t6Bfsxk6ALuxxxNW5ErbhPGpIyAI2Y3ZQJCFjVwj3AkZABWm4fRvTY4z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Iop1qqdMsk7UnEMkQs6-v938nAD7qo8OVTlpS-kQ6kgmjNjhegpQ9YcBiHqOy3RBTBYb5whkIafhH6t6Bfsxk6ALuxxxNW5ErbhPGpIyAI2Y3ZQJCFjVwj3AkZABWm4fRvTY4zd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19225" cy="1352550"/>
                    </a:xfrm>
                    <a:prstGeom prst="rect">
                      <a:avLst/>
                    </a:prstGeom>
                    <a:noFill/>
                    <a:ln>
                      <a:noFill/>
                    </a:ln>
                  </pic:spPr>
                </pic:pic>
              </a:graphicData>
            </a:graphic>
          </wp:anchor>
        </w:drawing>
      </w:r>
      <w:r w:rsidRPr="006E391D">
        <w:rPr>
          <w:b w:val="0"/>
          <w:sz w:val="28"/>
          <w:szCs w:val="28"/>
        </w:rPr>
        <w:t>2.2.5 Híbridos</w:t>
      </w:r>
      <w:bookmarkEnd w:id="48"/>
    </w:p>
    <w:p w14:paraId="13CFAA93" w14:textId="77777777" w:rsidR="00EA0B66" w:rsidRPr="006E391D" w:rsidRDefault="00EA0B66" w:rsidP="00EA0B66">
      <w:pPr>
        <w:pStyle w:val="NormalWeb"/>
        <w:shd w:val="clear" w:color="auto" w:fill="FFFFFF"/>
        <w:spacing w:before="120" w:beforeAutospacing="0" w:after="120" w:afterAutospacing="0"/>
        <w:jc w:val="both"/>
      </w:pPr>
      <w:r w:rsidRPr="006E391D">
        <w:rPr>
          <w:rFonts w:ascii="Arial" w:hAnsi="Arial" w:cs="Arial"/>
          <w:color w:val="222222"/>
        </w:rPr>
        <w:t>Los robots híbridos se les considera a aquellos a los cuales es difícil clasificar dentro de las mencionadas anteriormente o bien es la combinación de algunas de ellas.</w:t>
      </w:r>
    </w:p>
    <w:p w14:paraId="20CF8B91" w14:textId="77777777" w:rsidR="00EA0B66" w:rsidRDefault="00EA0B66" w:rsidP="00EA0B66">
      <w:pPr>
        <w:pStyle w:val="NormalWeb"/>
        <w:spacing w:before="0" w:beforeAutospacing="0" w:after="0" w:afterAutospacing="0"/>
      </w:pPr>
      <w:r>
        <w:t> </w:t>
      </w:r>
    </w:p>
    <w:p w14:paraId="5529FC10" w14:textId="77777777" w:rsidR="00EA0B66" w:rsidRDefault="006E391D" w:rsidP="00EA0B66">
      <w:pPr>
        <w:pStyle w:val="NormalWeb"/>
        <w:spacing w:before="0" w:beforeAutospacing="0" w:after="0" w:afterAutospacing="0"/>
      </w:pPr>
      <w:r>
        <w:rPr>
          <w:noProof/>
          <w:lang w:val="es-ES_tradnl" w:eastAsia="es-ES_tradnl"/>
        </w:rPr>
        <mc:AlternateContent>
          <mc:Choice Requires="wps">
            <w:drawing>
              <wp:anchor distT="0" distB="0" distL="114300" distR="114300" simplePos="0" relativeHeight="251633664" behindDoc="0" locked="0" layoutInCell="1" allowOverlap="1" wp14:anchorId="46BA4AF9" wp14:editId="73DB064D">
                <wp:simplePos x="0" y="0"/>
                <wp:positionH relativeFrom="column">
                  <wp:posOffset>3485707</wp:posOffset>
                </wp:positionH>
                <wp:positionV relativeFrom="paragraph">
                  <wp:posOffset>181538</wp:posOffset>
                </wp:positionV>
                <wp:extent cx="1910080" cy="266700"/>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1910080" cy="266700"/>
                        </a:xfrm>
                        <a:prstGeom prst="rect">
                          <a:avLst/>
                        </a:prstGeom>
                        <a:solidFill>
                          <a:prstClr val="white"/>
                        </a:solidFill>
                        <a:ln>
                          <a:noFill/>
                        </a:ln>
                      </wps:spPr>
                      <wps:txbx>
                        <w:txbxContent>
                          <w:p w14:paraId="2C3F0E0D" w14:textId="77777777" w:rsidR="00FD763E" w:rsidRPr="00C67912" w:rsidRDefault="00FD763E" w:rsidP="00EA0B66">
                            <w:pPr>
                              <w:pStyle w:val="Descripcin"/>
                              <w:rPr>
                                <w:rFonts w:ascii="Times New Roman" w:eastAsia="Times New Roman" w:hAnsi="Times New Roman" w:cs="Times New Roman"/>
                                <w:noProof/>
                                <w:sz w:val="24"/>
                                <w:szCs w:val="24"/>
                              </w:rPr>
                            </w:pPr>
                            <w:r>
                              <w:t xml:space="preserve">Ilustración </w:t>
                            </w:r>
                            <w:fldSimple w:instr=" SEQ Ilustración \* ARABIC ">
                              <w:r>
                                <w:rPr>
                                  <w:noProof/>
                                </w:rPr>
                                <w:t>6</w:t>
                              </w:r>
                            </w:fldSimple>
                            <w:r>
                              <w:t xml:space="preserve"> - Robot móvil-poliarticulado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BA4AF9" id="Cuadro de texto 12" o:spid="_x0000_s1030" type="#_x0000_t202" style="position:absolute;margin-left:274.45pt;margin-top:14.3pt;width:150.4pt;height:21pt;z-index:25163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" stroked="f">
                <v:textbox style="mso-fit-shape-to-text:t" inset="0,0,0,0">
                  <w:txbxContent>
                    <w:p w14:paraId="2C3F0E0D" w14:textId="77777777" w:rsidR="00FD763E" w:rsidRPr="00C67912" w:rsidRDefault="00FD763E" w:rsidP="00EA0B66">
                      <w:pPr>
                        <w:pStyle w:val="Descripcin"/>
                        <w:rPr>
                          <w:rFonts w:ascii="Times New Roman" w:eastAsia="Times New Roman" w:hAnsi="Times New Roman" w:cs="Times New Roman"/>
                          <w:noProof/>
                          <w:sz w:val="24"/>
                          <w:szCs w:val="24"/>
                        </w:rPr>
                      </w:pPr>
                      <w:r>
                        <w:t xml:space="preserve">Ilustración </w:t>
                      </w:r>
                      <w:fldSimple w:instr=" SEQ Ilustración \* ARABIC ">
                        <w:r>
                          <w:rPr>
                            <w:noProof/>
                          </w:rPr>
                          <w:t>6</w:t>
                        </w:r>
                      </w:fldSimple>
                      <w:r>
                        <w:t xml:space="preserve"> - Robot móvil-poliarticulado</w:t>
                      </w:r>
                    </w:p>
                  </w:txbxContent>
                </v:textbox>
                <w10:wrap type="square"/>
              </v:shape>
            </w:pict>
          </mc:Fallback>
        </mc:AlternateContent>
      </w:r>
      <w:r w:rsidR="00EA0B66">
        <w:t> </w:t>
      </w:r>
    </w:p>
    <w:p w14:paraId="46B7C91B" w14:textId="77777777" w:rsidR="00EA0B66" w:rsidRPr="00EA0B66" w:rsidRDefault="00EA0B66" w:rsidP="00EA0B66">
      <w:pPr>
        <w:pStyle w:val="Ttulo2"/>
        <w:rPr>
          <w:b/>
          <w:sz w:val="32"/>
          <w:szCs w:val="32"/>
        </w:rPr>
      </w:pPr>
      <w:bookmarkStart w:id="49" w:name="_Toc499023828"/>
      <w:r w:rsidRPr="00EA0B66">
        <w:rPr>
          <w:b/>
          <w:sz w:val="32"/>
          <w:szCs w:val="32"/>
        </w:rPr>
        <w:t>2.3 Distintas tecnologías para la robótica educativa</w:t>
      </w:r>
      <w:bookmarkEnd w:id="49"/>
    </w:p>
    <w:p w14:paraId="13AADBBD" w14:textId="77777777" w:rsidR="00EA0B66" w:rsidRDefault="00EA0B66" w:rsidP="00EA0B66">
      <w:pPr>
        <w:pStyle w:val="NormalWeb"/>
        <w:spacing w:before="0" w:beforeAutospacing="0" w:after="0" w:afterAutospacing="0"/>
      </w:pPr>
      <w:r>
        <w:t> </w:t>
      </w:r>
    </w:p>
    <w:p w14:paraId="1CBCADB7" w14:textId="0955B972"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Sin duda alguna, en los últimos años, las arquitecturas más destacadas para la enseñanza y desarrollo de robótica a nivel educativo han sido las plataformas </w:t>
      </w:r>
      <w:r w:rsidRPr="006E391D">
        <w:rPr>
          <w:rFonts w:ascii="Arial" w:hAnsi="Arial" w:cs="Arial"/>
          <w:b/>
          <w:bCs/>
          <w:color w:val="000000"/>
        </w:rPr>
        <w:t xml:space="preserve">Arduino </w:t>
      </w:r>
      <w:r w:rsidRPr="006E391D">
        <w:rPr>
          <w:rFonts w:ascii="Arial" w:hAnsi="Arial" w:cs="Arial"/>
          <w:color w:val="000000"/>
        </w:rPr>
        <w:t xml:space="preserve">y </w:t>
      </w:r>
      <w:commentRangeStart w:id="50"/>
      <w:r w:rsidRPr="006E391D">
        <w:rPr>
          <w:rFonts w:ascii="Arial" w:hAnsi="Arial" w:cs="Arial"/>
          <w:b/>
          <w:bCs/>
          <w:color w:val="000000"/>
        </w:rPr>
        <w:t>Raspberry Pi</w:t>
      </w:r>
      <w:commentRangeEnd w:id="50"/>
      <w:r w:rsidR="005801D0">
        <w:rPr>
          <w:rStyle w:val="Refdecomentario"/>
          <w:rFonts w:ascii="Calibri" w:eastAsia="Calibri" w:hAnsi="Calibri" w:cs="Calibri"/>
          <w:color w:val="000000"/>
        </w:rPr>
        <w:commentReference w:id="50"/>
      </w:r>
      <w:r w:rsidRPr="006E391D">
        <w:rPr>
          <w:rFonts w:ascii="Arial" w:hAnsi="Arial" w:cs="Arial"/>
          <w:color w:val="000000"/>
        </w:rPr>
        <w:t xml:space="preserve">. </w:t>
      </w:r>
      <w:del w:id="51" w:author="Nahuel Defossé" w:date="2017-11-24T15:24:00Z">
        <w:r w:rsidRPr="006E391D" w:rsidDel="00983065">
          <w:rPr>
            <w:rFonts w:ascii="Arial" w:hAnsi="Arial" w:cs="Arial"/>
            <w:color w:val="000000"/>
          </w:rPr>
          <w:delText xml:space="preserve">Debido </w:delText>
        </w:r>
      </w:del>
      <w:ins w:id="52" w:author="Nahuel Defossé" w:date="2017-11-24T15:24:00Z">
        <w:r w:rsidR="00983065">
          <w:rPr>
            <w:rFonts w:ascii="Arial" w:hAnsi="Arial" w:cs="Arial"/>
            <w:color w:val="000000"/>
          </w:rPr>
          <w:t>Gracias</w:t>
        </w:r>
        <w:r w:rsidR="00983065" w:rsidRPr="006E391D">
          <w:rPr>
            <w:rFonts w:ascii="Arial" w:hAnsi="Arial" w:cs="Arial"/>
            <w:color w:val="000000"/>
          </w:rPr>
          <w:t xml:space="preserve"> </w:t>
        </w:r>
      </w:ins>
      <w:r w:rsidRPr="006E391D">
        <w:rPr>
          <w:rFonts w:ascii="Arial" w:hAnsi="Arial" w:cs="Arial"/>
          <w:color w:val="000000"/>
        </w:rPr>
        <w:t xml:space="preserve">a su </w:t>
      </w:r>
      <w:del w:id="53" w:author="Nahuel Defossé" w:date="2017-11-24T15:24:00Z">
        <w:r w:rsidRPr="006E391D" w:rsidDel="00983065">
          <w:rPr>
            <w:rFonts w:ascii="Arial" w:hAnsi="Arial" w:cs="Arial"/>
            <w:color w:val="000000"/>
          </w:rPr>
          <w:delText xml:space="preserve">accesible </w:delText>
        </w:r>
      </w:del>
      <w:r w:rsidRPr="006E391D">
        <w:rPr>
          <w:rFonts w:ascii="Arial" w:hAnsi="Arial" w:cs="Arial"/>
          <w:color w:val="000000"/>
        </w:rPr>
        <w:t xml:space="preserve">costo </w:t>
      </w:r>
      <w:ins w:id="54" w:author="Nahuel Defossé" w:date="2017-11-24T15:24:00Z">
        <w:r w:rsidR="00983065">
          <w:rPr>
            <w:rFonts w:ascii="Arial" w:hAnsi="Arial" w:cs="Arial"/>
            <w:color w:val="000000"/>
          </w:rPr>
          <w:t xml:space="preserve">accesible </w:t>
        </w:r>
      </w:ins>
      <w:r w:rsidRPr="006E391D">
        <w:rPr>
          <w:rFonts w:ascii="Arial" w:hAnsi="Arial" w:cs="Arial"/>
          <w:color w:val="000000"/>
        </w:rPr>
        <w:t xml:space="preserve">y </w:t>
      </w:r>
      <w:ins w:id="55" w:author="Nahuel Defossé" w:date="2017-11-24T15:24:00Z">
        <w:r w:rsidR="00983065" w:rsidRPr="006E391D">
          <w:rPr>
            <w:rFonts w:ascii="Arial" w:hAnsi="Arial" w:cs="Arial"/>
            <w:color w:val="000000"/>
          </w:rPr>
          <w:t>disponibilidad</w:t>
        </w:r>
        <w:r w:rsidR="00983065" w:rsidRPr="006E391D" w:rsidDel="00983065">
          <w:rPr>
            <w:rFonts w:ascii="Arial" w:hAnsi="Arial" w:cs="Arial"/>
            <w:color w:val="000000"/>
          </w:rPr>
          <w:t xml:space="preserve"> </w:t>
        </w:r>
      </w:ins>
      <w:del w:id="56" w:author="Nahuel Defossé" w:date="2017-11-24T15:24:00Z">
        <w:r w:rsidRPr="006E391D" w:rsidDel="00983065">
          <w:rPr>
            <w:rFonts w:ascii="Arial" w:hAnsi="Arial" w:cs="Arial"/>
            <w:color w:val="000000"/>
          </w:rPr>
          <w:delText xml:space="preserve">variedades </w:delText>
        </w:r>
      </w:del>
      <w:r w:rsidRPr="006E391D">
        <w:rPr>
          <w:rFonts w:ascii="Arial" w:hAnsi="Arial" w:cs="Arial"/>
          <w:color w:val="000000"/>
        </w:rPr>
        <w:t>de versiones</w:t>
      </w:r>
      <w:del w:id="57" w:author="Nahuel Defossé" w:date="2017-11-24T15:25:00Z">
        <w:r w:rsidRPr="006E391D" w:rsidDel="00983065">
          <w:rPr>
            <w:rFonts w:ascii="Arial" w:hAnsi="Arial" w:cs="Arial"/>
            <w:color w:val="000000"/>
          </w:rPr>
          <w:delText xml:space="preserve"> </w:delText>
        </w:r>
      </w:del>
      <w:del w:id="58" w:author="Nahuel Defossé" w:date="2017-11-24T15:24:00Z">
        <w:r w:rsidRPr="006E391D" w:rsidDel="00983065">
          <w:rPr>
            <w:rFonts w:ascii="Arial" w:hAnsi="Arial" w:cs="Arial"/>
            <w:color w:val="000000"/>
          </w:rPr>
          <w:delText>a disponibilidad</w:delText>
        </w:r>
      </w:del>
      <w:r w:rsidRPr="006E391D">
        <w:rPr>
          <w:rFonts w:ascii="Arial" w:hAnsi="Arial" w:cs="Arial"/>
          <w:color w:val="000000"/>
        </w:rPr>
        <w:t xml:space="preserve">, estas tecnologías son utilizadas en las diversas disciplinas relacionadas con la robótica educativa. En el caso de Arduino, presenta una notable ventaja dentro de este ámbito dado que </w:t>
      </w:r>
      <w:r w:rsidR="00DF2BA5">
        <w:rPr>
          <w:rFonts w:ascii="Arial" w:hAnsi="Arial" w:cs="Arial"/>
          <w:color w:val="000000"/>
        </w:rPr>
        <w:t>la</w:t>
      </w:r>
      <w:r w:rsidRPr="006E391D">
        <w:rPr>
          <w:rFonts w:ascii="Arial" w:hAnsi="Arial" w:cs="Arial"/>
          <w:color w:val="000000"/>
        </w:rPr>
        <w:t xml:space="preserve"> compañía</w:t>
      </w:r>
      <w:r w:rsidR="00DF2BA5">
        <w:rPr>
          <w:rFonts w:ascii="Arial" w:hAnsi="Arial" w:cs="Arial"/>
          <w:color w:val="000000"/>
        </w:rPr>
        <w:t xml:space="preserve"> que los fábrica (del homónimo Arduino)</w:t>
      </w:r>
      <w:r w:rsidRPr="006E391D">
        <w:rPr>
          <w:rFonts w:ascii="Arial" w:hAnsi="Arial" w:cs="Arial"/>
          <w:color w:val="000000"/>
        </w:rPr>
        <w:t xml:space="preserve"> </w:t>
      </w:r>
      <w:commentRangeStart w:id="59"/>
      <w:r w:rsidRPr="006E391D">
        <w:rPr>
          <w:rFonts w:ascii="Arial" w:hAnsi="Arial" w:cs="Arial"/>
          <w:color w:val="000000"/>
        </w:rPr>
        <w:t xml:space="preserve">de hardware libre la cual ofrece una amplia variedad de modelos para usos múltiples </w:t>
      </w:r>
      <w:commentRangeEnd w:id="59"/>
      <w:r w:rsidR="00E9050F">
        <w:rPr>
          <w:rStyle w:val="Refdecomentario"/>
          <w:rFonts w:ascii="Calibri" w:eastAsia="Calibri" w:hAnsi="Calibri" w:cs="Calibri"/>
          <w:color w:val="000000"/>
        </w:rPr>
        <w:commentReference w:id="59"/>
      </w:r>
      <w:r w:rsidRPr="006E391D">
        <w:rPr>
          <w:rFonts w:ascii="Arial" w:hAnsi="Arial" w:cs="Arial"/>
          <w:color w:val="000000"/>
        </w:rPr>
        <w:t xml:space="preserve">(se brindará más detalle sobre esta tecnología en el siguiente capítulo). Por otro lado, Raspberry Pi es un computador reducido creado con el objetivo de la enseñanza de la </w:t>
      </w:r>
      <w:r w:rsidR="00DF2BA5">
        <w:rPr>
          <w:rFonts w:ascii="Arial" w:hAnsi="Arial" w:cs="Arial"/>
          <w:color w:val="000000"/>
        </w:rPr>
        <w:t>informática</w:t>
      </w:r>
      <w:r w:rsidRPr="006E391D">
        <w:rPr>
          <w:rFonts w:ascii="Arial" w:hAnsi="Arial" w:cs="Arial"/>
          <w:color w:val="000000"/>
        </w:rPr>
        <w:t>, cuenta con notables capacidades de procesamiento en relación a su bajo costo.</w:t>
      </w:r>
    </w:p>
    <w:p w14:paraId="0D6106F9"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lastRenderedPageBreak/>
        <w:t>La gran ventaja de estas arquitecturas con respecto a las que se mencionan a continuación, es su gran soporte y compatibilidad, dada la amplia comunidad que las utiliza.</w:t>
      </w:r>
    </w:p>
    <w:p w14:paraId="5E55287E" w14:textId="3DC5DFE1" w:rsidR="00EA0B66" w:rsidRPr="006E391D" w:rsidRDefault="00EA0B66" w:rsidP="00EA0B66">
      <w:pPr>
        <w:pStyle w:val="NormalWeb"/>
        <w:spacing w:before="0" w:beforeAutospacing="0" w:after="0" w:afterAutospacing="0"/>
        <w:jc w:val="both"/>
      </w:pPr>
      <w:commentRangeStart w:id="60"/>
      <w:r w:rsidRPr="006E391D">
        <w:rPr>
          <w:rFonts w:ascii="Arial" w:hAnsi="Arial" w:cs="Arial"/>
          <w:color w:val="000000"/>
        </w:rPr>
        <w:t>Como se dijo</w:t>
      </w:r>
      <w:commentRangeEnd w:id="60"/>
      <w:r w:rsidR="00E9050F">
        <w:rPr>
          <w:rStyle w:val="Refdecomentario"/>
          <w:rFonts w:ascii="Calibri" w:eastAsia="Calibri" w:hAnsi="Calibri" w:cs="Calibri"/>
          <w:color w:val="000000"/>
        </w:rPr>
        <w:commentReference w:id="60"/>
      </w:r>
      <w:r w:rsidRPr="006E391D">
        <w:rPr>
          <w:rFonts w:ascii="Arial" w:hAnsi="Arial" w:cs="Arial"/>
          <w:color w:val="000000"/>
        </w:rPr>
        <w:t xml:space="preserve">, existen otras tecnologías para el desarrollo de la robótica tales como; la plataforma </w:t>
      </w:r>
      <w:r w:rsidRPr="006E391D">
        <w:rPr>
          <w:rFonts w:ascii="Arial" w:hAnsi="Arial" w:cs="Arial"/>
          <w:b/>
          <w:bCs/>
          <w:color w:val="000000"/>
        </w:rPr>
        <w:t xml:space="preserve">Intel </w:t>
      </w:r>
      <w:del w:id="61" w:author="Nahuel Defossé" w:date="2017-11-24T15:26:00Z">
        <w:r w:rsidRPr="006E391D" w:rsidDel="00E9050F">
          <w:rPr>
            <w:rFonts w:ascii="Arial" w:hAnsi="Arial" w:cs="Arial"/>
            <w:b/>
            <w:bCs/>
            <w:color w:val="000000"/>
          </w:rPr>
          <w:delText>galileo</w:delText>
        </w:r>
      </w:del>
      <w:ins w:id="62" w:author="Nahuel Defossé" w:date="2017-11-24T15:26:00Z">
        <w:r w:rsidR="00E9050F">
          <w:rPr>
            <w:rFonts w:ascii="Arial" w:hAnsi="Arial" w:cs="Arial"/>
            <w:b/>
            <w:bCs/>
            <w:color w:val="000000"/>
          </w:rPr>
          <w:t>G</w:t>
        </w:r>
        <w:r w:rsidR="00E9050F" w:rsidRPr="006E391D">
          <w:rPr>
            <w:rFonts w:ascii="Arial" w:hAnsi="Arial" w:cs="Arial"/>
            <w:b/>
            <w:bCs/>
            <w:color w:val="000000"/>
          </w:rPr>
          <w:t>alileo</w:t>
        </w:r>
      </w:ins>
      <w:r w:rsidRPr="006E391D">
        <w:rPr>
          <w:rFonts w:ascii="Arial" w:hAnsi="Arial" w:cs="Arial"/>
          <w:color w:val="000000"/>
        </w:rPr>
        <w:t xml:space="preserve">, similar a Raspberry Pi pero desarrollada por Intel, es también un computador reducido certificado por Arduino que integra la arquitectura Intel X86; </w:t>
      </w:r>
      <w:r w:rsidRPr="006E391D">
        <w:rPr>
          <w:rFonts w:ascii="Arial" w:hAnsi="Arial" w:cs="Arial"/>
          <w:b/>
          <w:bCs/>
          <w:color w:val="000000"/>
        </w:rPr>
        <w:t>BeagleBone</w:t>
      </w:r>
      <w:r w:rsidRPr="006E391D">
        <w:rPr>
          <w:rFonts w:ascii="Arial" w:hAnsi="Arial" w:cs="Arial"/>
          <w:color w:val="000000"/>
        </w:rPr>
        <w:t>, es una placa computadora de hardware libre diseñada</w:t>
      </w:r>
      <w:r w:rsidR="00DF2BA5">
        <w:rPr>
          <w:rFonts w:ascii="Arial" w:hAnsi="Arial" w:cs="Arial"/>
          <w:color w:val="000000"/>
        </w:rPr>
        <w:t xml:space="preserve"> como plataforma de evaluación y de prototipos para ingenieros profesionales</w:t>
      </w:r>
      <w:r w:rsidRPr="006E391D">
        <w:rPr>
          <w:rFonts w:ascii="Arial" w:hAnsi="Arial" w:cs="Arial"/>
          <w:color w:val="000000"/>
        </w:rPr>
        <w:t xml:space="preserve">; </w:t>
      </w:r>
      <w:r w:rsidRPr="006E391D">
        <w:rPr>
          <w:rFonts w:ascii="Arial" w:hAnsi="Arial" w:cs="Arial"/>
          <w:b/>
          <w:bCs/>
          <w:color w:val="000000"/>
        </w:rPr>
        <w:t>Nanode</w:t>
      </w:r>
      <w:r w:rsidRPr="006E391D">
        <w:rPr>
          <w:rFonts w:ascii="Arial" w:hAnsi="Arial" w:cs="Arial"/>
          <w:color w:val="000000"/>
        </w:rPr>
        <w:t xml:space="preserve">, es un placa de microcontrolador de código abierto, similar a Arduino, pero con capacidad de </w:t>
      </w:r>
      <w:commentRangeStart w:id="63"/>
      <w:r w:rsidRPr="006E391D">
        <w:rPr>
          <w:rFonts w:ascii="Arial" w:hAnsi="Arial" w:cs="Arial"/>
          <w:color w:val="000000"/>
        </w:rPr>
        <w:t xml:space="preserve">conectividad a internet </w:t>
      </w:r>
      <w:commentRangeEnd w:id="63"/>
      <w:r w:rsidR="00E9050F">
        <w:rPr>
          <w:rStyle w:val="Refdecomentario"/>
          <w:rFonts w:ascii="Calibri" w:eastAsia="Calibri" w:hAnsi="Calibri" w:cs="Calibri"/>
          <w:color w:val="000000"/>
        </w:rPr>
        <w:commentReference w:id="63"/>
      </w:r>
      <w:r w:rsidRPr="006E391D">
        <w:rPr>
          <w:rFonts w:ascii="Arial" w:hAnsi="Arial" w:cs="Arial"/>
          <w:color w:val="000000"/>
        </w:rPr>
        <w:t>con el objetivo de la experimentación en Iot (Internet de las cosas).</w:t>
      </w:r>
    </w:p>
    <w:p w14:paraId="03FF3FCC" w14:textId="77777777" w:rsidR="00EA0B66" w:rsidRDefault="00EA0B66" w:rsidP="00EA0B66">
      <w:pPr>
        <w:pStyle w:val="NormalWeb"/>
        <w:spacing w:before="0" w:beforeAutospacing="0" w:after="0" w:afterAutospacing="0"/>
      </w:pPr>
      <w:r>
        <w:t> </w:t>
      </w:r>
    </w:p>
    <w:p w14:paraId="723F164D" w14:textId="77777777" w:rsidR="00EA0B66" w:rsidRPr="00EA0B66" w:rsidRDefault="00EA0B66" w:rsidP="00EA0B66">
      <w:pPr>
        <w:pStyle w:val="Ttulo2"/>
        <w:rPr>
          <w:b/>
          <w:sz w:val="32"/>
          <w:szCs w:val="32"/>
        </w:rPr>
      </w:pPr>
      <w:bookmarkStart w:id="64" w:name="_Toc499023829"/>
      <w:r w:rsidRPr="00EA0B66">
        <w:rPr>
          <w:b/>
          <w:sz w:val="32"/>
          <w:szCs w:val="32"/>
        </w:rPr>
        <w:t>2.4 Microcontroladores y computadora de placa reducida (SBC)</w:t>
      </w:r>
      <w:bookmarkEnd w:id="64"/>
    </w:p>
    <w:p w14:paraId="794773B7" w14:textId="77777777" w:rsidR="00EA0B66" w:rsidRDefault="00EA0B66" w:rsidP="00EA0B66">
      <w:pPr>
        <w:pStyle w:val="NormalWeb"/>
        <w:spacing w:before="0" w:beforeAutospacing="0" w:after="0" w:afterAutospacing="0"/>
      </w:pPr>
      <w:r>
        <w:t> </w:t>
      </w:r>
    </w:p>
    <w:p w14:paraId="452F3B7A" w14:textId="671CB580"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Un </w:t>
      </w:r>
      <w:r w:rsidRPr="006E391D">
        <w:rPr>
          <w:rFonts w:ascii="Arial" w:hAnsi="Arial" w:cs="Arial"/>
          <w:b/>
          <w:bCs/>
          <w:color w:val="000000"/>
        </w:rPr>
        <w:t xml:space="preserve">microcontrolador </w:t>
      </w:r>
      <w:r w:rsidRPr="006E391D">
        <w:rPr>
          <w:rFonts w:ascii="Arial" w:hAnsi="Arial" w:cs="Arial"/>
          <w:color w:val="000000"/>
        </w:rPr>
        <w:t xml:space="preserve">es un circuito integrado programable, por lo general </w:t>
      </w:r>
      <w:ins w:id="65" w:author="Nahuel Defossé" w:date="2017-12-08T18:18:00Z">
        <w:r w:rsidR="001872BC">
          <w:rPr>
            <w:rFonts w:ascii="Arial" w:hAnsi="Arial" w:cs="Arial"/>
            <w:color w:val="000000"/>
          </w:rPr>
          <w:t xml:space="preserve">montado </w:t>
        </w:r>
      </w:ins>
      <w:del w:id="66" w:author="Nahuel Defossé" w:date="2017-12-08T18:18:00Z">
        <w:r w:rsidRPr="006E391D" w:rsidDel="001872BC">
          <w:rPr>
            <w:rFonts w:ascii="Arial" w:hAnsi="Arial" w:cs="Arial"/>
            <w:color w:val="000000"/>
          </w:rPr>
          <w:delText xml:space="preserve">en </w:delText>
        </w:r>
      </w:del>
      <w:ins w:id="67" w:author="Nahuel Defossé" w:date="2017-12-08T18:18:00Z">
        <w:r w:rsidR="001872BC">
          <w:rPr>
            <w:rFonts w:ascii="Arial" w:hAnsi="Arial" w:cs="Arial"/>
            <w:color w:val="000000"/>
          </w:rPr>
          <w:t>sobre</w:t>
        </w:r>
        <w:r w:rsidR="001872BC" w:rsidRPr="006E391D">
          <w:rPr>
            <w:rFonts w:ascii="Arial" w:hAnsi="Arial" w:cs="Arial"/>
            <w:color w:val="000000"/>
          </w:rPr>
          <w:t xml:space="preserve"> </w:t>
        </w:r>
      </w:ins>
      <w:r w:rsidRPr="006E391D">
        <w:rPr>
          <w:rFonts w:ascii="Arial" w:hAnsi="Arial" w:cs="Arial"/>
          <w:color w:val="000000"/>
        </w:rPr>
        <w:t>una PCB (placa de circuito impreso), con la capacidad de ejecutar órdenes cargadas en su memoria. Su velocidad de procesamiento es limitada</w:t>
      </w:r>
      <w:ins w:id="68" w:author="Nahuel Defossé" w:date="2017-12-08T18:19:00Z">
        <w:r w:rsidR="001F130F">
          <w:rPr>
            <w:rFonts w:ascii="Arial" w:hAnsi="Arial" w:cs="Arial"/>
            <w:color w:val="000000"/>
          </w:rPr>
          <w:t xml:space="preserve"> comparada con un CPU</w:t>
        </w:r>
      </w:ins>
      <w:del w:id="69" w:author="Nahuel Defossé" w:date="2017-12-08T18:20:00Z">
        <w:r w:rsidRPr="006E391D" w:rsidDel="001F130F">
          <w:rPr>
            <w:rFonts w:ascii="Arial" w:hAnsi="Arial" w:cs="Arial"/>
            <w:color w:val="000000"/>
          </w:rPr>
          <w:delText>,</w:delText>
        </w:r>
      </w:del>
      <w:r w:rsidRPr="006E391D">
        <w:rPr>
          <w:rFonts w:ascii="Arial" w:hAnsi="Arial" w:cs="Arial"/>
          <w:color w:val="000000"/>
        </w:rPr>
        <w:t xml:space="preserve"> dado que su objetivo es el de funcionar como controlador. </w:t>
      </w:r>
      <w:del w:id="70" w:author="Nahuel Defossé" w:date="2017-12-08T18:20:00Z">
        <w:r w:rsidRPr="006E391D" w:rsidDel="001F130F">
          <w:rPr>
            <w:rFonts w:ascii="Arial" w:hAnsi="Arial" w:cs="Arial"/>
            <w:color w:val="000000"/>
          </w:rPr>
          <w:delText xml:space="preserve">Sus usos son comunes en </w:delText>
        </w:r>
      </w:del>
      <w:ins w:id="71" w:author="Nahuel Defossé" w:date="2017-12-08T18:20:00Z">
        <w:r w:rsidR="001F130F">
          <w:rPr>
            <w:rFonts w:ascii="Arial" w:hAnsi="Arial" w:cs="Arial"/>
            <w:color w:val="000000"/>
          </w:rPr>
          <w:t xml:space="preserve">Son utilizados en </w:t>
        </w:r>
      </w:ins>
      <w:ins w:id="72" w:author="Nahuel Defossé" w:date="2017-12-08T18:21:00Z">
        <w:r w:rsidR="001F130F">
          <w:rPr>
            <w:rFonts w:ascii="Arial" w:hAnsi="Arial" w:cs="Arial"/>
            <w:color w:val="000000"/>
          </w:rPr>
          <w:t xml:space="preserve">periféricos informáticos, </w:t>
        </w:r>
      </w:ins>
      <w:commentRangeStart w:id="73"/>
      <w:r w:rsidRPr="006E391D">
        <w:rPr>
          <w:rFonts w:ascii="Arial" w:hAnsi="Arial" w:cs="Arial"/>
          <w:color w:val="000000"/>
        </w:rPr>
        <w:t>electrodomésticos</w:t>
      </w:r>
      <w:commentRangeEnd w:id="73"/>
      <w:r w:rsidR="001F130F">
        <w:rPr>
          <w:rStyle w:val="Refdecomentario"/>
          <w:rFonts w:ascii="Calibri" w:eastAsia="Calibri" w:hAnsi="Calibri" w:cs="Calibri"/>
          <w:color w:val="000000"/>
        </w:rPr>
        <w:commentReference w:id="73"/>
      </w:r>
      <w:r w:rsidRPr="006E391D">
        <w:rPr>
          <w:rFonts w:ascii="Arial" w:hAnsi="Arial" w:cs="Arial"/>
          <w:color w:val="000000"/>
        </w:rPr>
        <w:t xml:space="preserve">, </w:t>
      </w:r>
      <w:del w:id="74" w:author="Nahuel Defossé" w:date="2017-12-08T18:22:00Z">
        <w:r w:rsidRPr="006E391D" w:rsidDel="001F130F">
          <w:rPr>
            <w:rFonts w:ascii="Arial" w:hAnsi="Arial" w:cs="Arial"/>
            <w:color w:val="000000"/>
          </w:rPr>
          <w:delText>que requieren de un control sencillo.</w:delText>
        </w:r>
      </w:del>
      <w:ins w:id="75" w:author="Nahuel Defossé" w:date="2017-12-08T18:22:00Z">
        <w:r w:rsidR="001F130F">
          <w:rPr>
            <w:rFonts w:ascii="Arial" w:hAnsi="Arial" w:cs="Arial"/>
            <w:color w:val="000000"/>
          </w:rPr>
          <w:t>control sistemas mecánicos, etc.</w:t>
        </w:r>
      </w:ins>
    </w:p>
    <w:p w14:paraId="400984DF"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Puede ser muy común pensar que un microcontrolador es igual a un microprocesador, pero esto no </w:t>
      </w:r>
      <w:r w:rsidR="006E391D" w:rsidRPr="006E391D">
        <w:rPr>
          <w:rFonts w:ascii="Arial" w:hAnsi="Arial" w:cs="Arial"/>
          <w:color w:val="000000"/>
        </w:rPr>
        <w:t>es</w:t>
      </w:r>
      <w:r w:rsidRPr="006E391D">
        <w:rPr>
          <w:rFonts w:ascii="Arial" w:hAnsi="Arial" w:cs="Arial"/>
          <w:color w:val="000000"/>
        </w:rPr>
        <w:t xml:space="preserve"> así, de hecho difieren en muchos aspectos. La principal diferencia es su funcionalidad, dado que, para utilizar un microprocesador en alguna aplicación real, se debe conectar con diversos componentes tales como memorias o buses de transmisión de datos.</w:t>
      </w:r>
    </w:p>
    <w:p w14:paraId="483B38C7" w14:textId="20F905D2"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Aunque el microprocesador se considera una máquina de computación poderosa, no está preparado para la comunicación con los dispositivos periféricos que se le conectan. Para que el microprocesador se comunique con algún periférico, </w:t>
      </w:r>
      <w:del w:id="76" w:author="Nahuel Defossé" w:date="2017-12-08T18:24:00Z">
        <w:r w:rsidRPr="006E391D" w:rsidDel="008F3D32">
          <w:rPr>
            <w:rFonts w:ascii="Arial" w:hAnsi="Arial" w:cs="Arial"/>
            <w:color w:val="000000"/>
          </w:rPr>
          <w:delText>se deben utilizar los circuitos especiales</w:delText>
        </w:r>
      </w:del>
      <w:ins w:id="77" w:author="Nahuel Defossé" w:date="2017-12-08T18:24:00Z">
        <w:r w:rsidR="008F3D32">
          <w:rPr>
            <w:rFonts w:ascii="Arial" w:hAnsi="Arial" w:cs="Arial"/>
            <w:color w:val="000000"/>
          </w:rPr>
          <w:t>generalmente interac</w:t>
        </w:r>
      </w:ins>
      <w:ins w:id="78" w:author="Nahuel Defossé" w:date="2017-12-08T18:25:00Z">
        <w:r w:rsidR="008F3D32">
          <w:rPr>
            <w:rFonts w:ascii="Arial" w:hAnsi="Arial" w:cs="Arial"/>
            <w:color w:val="000000"/>
          </w:rPr>
          <w:t>úa con un microcontrolador (cómo por ejemplo en el caso un mouse, disco rígido o una cámara web)</w:t>
        </w:r>
      </w:ins>
      <w:r w:rsidRPr="006E391D">
        <w:rPr>
          <w:rFonts w:ascii="Arial" w:hAnsi="Arial" w:cs="Arial"/>
          <w:color w:val="000000"/>
        </w:rPr>
        <w:t xml:space="preserve">. </w:t>
      </w:r>
      <w:commentRangeStart w:id="79"/>
      <w:r w:rsidRPr="006E391D">
        <w:rPr>
          <w:rFonts w:ascii="Arial" w:hAnsi="Arial" w:cs="Arial"/>
          <w:color w:val="000000"/>
        </w:rPr>
        <w:t>Así era en el principio y esta práctica sigue vigente en la actualidad.</w:t>
      </w:r>
      <w:commentRangeEnd w:id="79"/>
      <w:r w:rsidR="008F3D32">
        <w:rPr>
          <w:rStyle w:val="Refdecomentario"/>
          <w:rFonts w:ascii="Calibri" w:eastAsia="Calibri" w:hAnsi="Calibri" w:cs="Calibri"/>
          <w:color w:val="000000"/>
        </w:rPr>
        <w:commentReference w:id="79"/>
      </w:r>
    </w:p>
    <w:p w14:paraId="22FDF500" w14:textId="77777777" w:rsidR="00EA0B66" w:rsidRPr="006E391D" w:rsidRDefault="00EA0B66" w:rsidP="00EA0B66">
      <w:pPr>
        <w:pStyle w:val="NormalWeb"/>
        <w:spacing w:before="0" w:beforeAutospacing="0" w:after="0" w:afterAutospacing="0"/>
        <w:jc w:val="both"/>
      </w:pPr>
      <w:r w:rsidRPr="006E391D">
        <w:t> </w:t>
      </w:r>
    </w:p>
    <w:p w14:paraId="03ACB827" w14:textId="5465F9D5"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Por otro lado, al microcontrolador se </w:t>
      </w:r>
      <w:ins w:id="80" w:author="Nahuel Defossé" w:date="2017-12-08T18:27:00Z">
        <w:r w:rsidR="008F3D32">
          <w:rPr>
            <w:rFonts w:ascii="Arial" w:hAnsi="Arial" w:cs="Arial"/>
            <w:color w:val="000000"/>
          </w:rPr>
          <w:t xml:space="preserve">lo </w:t>
        </w:r>
      </w:ins>
      <w:r w:rsidRPr="006E391D">
        <w:rPr>
          <w:rFonts w:ascii="Arial" w:hAnsi="Arial" w:cs="Arial"/>
          <w:color w:val="000000"/>
        </w:rPr>
        <w:t xml:space="preserve">diseña de tal manera que tenga todos los componentes integrados en el mismo chip. No necesita de otros componentes especializados para su </w:t>
      </w:r>
      <w:del w:id="81" w:author="Nahuel Defossé" w:date="2017-12-08T18:27:00Z">
        <w:r w:rsidRPr="006E391D" w:rsidDel="008F3D32">
          <w:rPr>
            <w:rFonts w:ascii="Arial" w:hAnsi="Arial" w:cs="Arial"/>
            <w:color w:val="000000"/>
          </w:rPr>
          <w:delText>aplicación</w:delText>
        </w:r>
      </w:del>
      <w:ins w:id="82" w:author="Nahuel Defossé" w:date="2017-12-08T18:27:00Z">
        <w:r w:rsidR="008F3D32">
          <w:rPr>
            <w:rFonts w:ascii="Arial" w:hAnsi="Arial" w:cs="Arial"/>
            <w:color w:val="000000"/>
          </w:rPr>
          <w:t>operación</w:t>
        </w:r>
      </w:ins>
      <w:r w:rsidRPr="006E391D">
        <w:rPr>
          <w:rFonts w:ascii="Arial" w:hAnsi="Arial" w:cs="Arial"/>
          <w:color w:val="000000"/>
        </w:rPr>
        <w:t xml:space="preserve">, porque todos los circuitos necesarios, que de otra manera correspondan a los periféricos, ya se encuentran incorporados. </w:t>
      </w:r>
      <w:del w:id="83" w:author="Nahuel Defossé" w:date="2017-12-08T18:28:00Z">
        <w:r w:rsidRPr="006E391D" w:rsidDel="008F3D32">
          <w:rPr>
            <w:rFonts w:ascii="Arial" w:hAnsi="Arial" w:cs="Arial"/>
            <w:color w:val="000000"/>
          </w:rPr>
          <w:delText>Así se</w:delText>
        </w:r>
      </w:del>
      <w:ins w:id="84" w:author="Nahuel Defossé" w:date="2017-12-08T18:28:00Z">
        <w:r w:rsidR="008F3D32">
          <w:rPr>
            <w:rFonts w:ascii="Arial" w:hAnsi="Arial" w:cs="Arial"/>
            <w:color w:val="000000"/>
          </w:rPr>
          <w:t>De esta forma se</w:t>
        </w:r>
      </w:ins>
      <w:r w:rsidRPr="006E391D">
        <w:rPr>
          <w:rFonts w:ascii="Arial" w:hAnsi="Arial" w:cs="Arial"/>
          <w:color w:val="000000"/>
        </w:rPr>
        <w:t xml:space="preserve"> ahorra tiempo y espacio </w:t>
      </w:r>
      <w:del w:id="85" w:author="Nahuel Defossé" w:date="2017-12-08T18:28:00Z">
        <w:r w:rsidRPr="006E391D" w:rsidDel="008F3D32">
          <w:rPr>
            <w:rFonts w:ascii="Arial" w:hAnsi="Arial" w:cs="Arial"/>
            <w:color w:val="000000"/>
          </w:rPr>
          <w:delText xml:space="preserve">necesario </w:delText>
        </w:r>
      </w:del>
      <w:ins w:id="86" w:author="Nahuel Defossé" w:date="2017-12-08T18:28:00Z">
        <w:r w:rsidR="008F3D32">
          <w:rPr>
            <w:rFonts w:ascii="Arial" w:hAnsi="Arial" w:cs="Arial"/>
            <w:color w:val="000000"/>
          </w:rPr>
          <w:t>al momento de su utilizaci</w:t>
        </w:r>
      </w:ins>
      <w:ins w:id="87" w:author="Nahuel Defossé" w:date="2017-12-08T18:29:00Z">
        <w:r w:rsidR="008F3D32">
          <w:rPr>
            <w:rFonts w:ascii="Arial" w:hAnsi="Arial" w:cs="Arial"/>
            <w:color w:val="000000"/>
          </w:rPr>
          <w:t>ón</w:t>
        </w:r>
      </w:ins>
      <w:del w:id="88" w:author="Nahuel Defossé" w:date="2017-12-08T18:29:00Z">
        <w:r w:rsidRPr="006E391D" w:rsidDel="008F3D32">
          <w:rPr>
            <w:rFonts w:ascii="Arial" w:hAnsi="Arial" w:cs="Arial"/>
            <w:color w:val="000000"/>
          </w:rPr>
          <w:delText>para construir un dispositivo</w:delText>
        </w:r>
      </w:del>
      <w:r w:rsidRPr="006E391D">
        <w:rPr>
          <w:rFonts w:ascii="Arial" w:hAnsi="Arial" w:cs="Arial"/>
          <w:color w:val="000000"/>
        </w:rPr>
        <w:t xml:space="preserve">. </w:t>
      </w:r>
    </w:p>
    <w:p w14:paraId="142157A8"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Es por estas razones que han tenido grandes repercusiones para el desarrollo de la robótica.</w:t>
      </w:r>
    </w:p>
    <w:p w14:paraId="5E2C974E" w14:textId="77777777" w:rsidR="000665A2" w:rsidRDefault="00EA0B66" w:rsidP="000665A2">
      <w:pPr>
        <w:pStyle w:val="NormalWeb"/>
        <w:keepNext/>
        <w:spacing w:before="0" w:beforeAutospacing="0" w:after="0" w:afterAutospacing="0"/>
        <w:jc w:val="both"/>
      </w:pPr>
      <w:r>
        <w:rPr>
          <w:rFonts w:ascii="Arial" w:hAnsi="Arial" w:cs="Arial"/>
          <w:noProof/>
          <w:color w:val="1F1F1D"/>
          <w:shd w:val="clear" w:color="auto" w:fill="FFFFFF"/>
          <w:lang w:val="es-ES_tradnl" w:eastAsia="es-ES_tradnl"/>
        </w:rPr>
        <w:lastRenderedPageBreak/>
        <w:drawing>
          <wp:inline distT="0" distB="0" distL="0" distR="0" wp14:anchorId="348D9BA1" wp14:editId="37983971">
            <wp:extent cx="5734050" cy="4219575"/>
            <wp:effectExtent l="0" t="0" r="0" b="9525"/>
            <wp:docPr id="2" name="Imagen 2" descr="https://lh6.googleusercontent.com/oGn73oJbNX9solOhAVQS5Hn4WaGbVPsj6VYPgsBEFF1jnuhC-ljr8ZzIH1vBx79_dWyaR9VPVAx68mnHrtkYIPK4D6a5sZtxlOV1srEl_9T25fD6cxauo1IGzRw-lAht5rT6Rl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oGn73oJbNX9solOhAVQS5Hn4WaGbVPsj6VYPgsBEFF1jnuhC-ljr8ZzIH1vBx79_dWyaR9VPVAx68mnHrtkYIPK4D6a5sZtxlOV1srEl_9T25fD6cxauo1IGzRw-lAht5rT6Rlr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4219575"/>
                    </a:xfrm>
                    <a:prstGeom prst="rect">
                      <a:avLst/>
                    </a:prstGeom>
                    <a:noFill/>
                    <a:ln>
                      <a:noFill/>
                    </a:ln>
                  </pic:spPr>
                </pic:pic>
              </a:graphicData>
            </a:graphic>
          </wp:inline>
        </w:drawing>
      </w:r>
    </w:p>
    <w:p w14:paraId="6FB56BEA" w14:textId="77777777" w:rsidR="00EA0B66" w:rsidRDefault="000665A2" w:rsidP="000665A2">
      <w:pPr>
        <w:pStyle w:val="Descripcin"/>
        <w:jc w:val="center"/>
      </w:pPr>
      <w:r>
        <w:t xml:space="preserve">Ilustración </w:t>
      </w:r>
      <w:fldSimple w:instr=" SEQ Ilustración \* ARABIC ">
        <w:r w:rsidR="00294A12">
          <w:rPr>
            <w:noProof/>
          </w:rPr>
          <w:t>7</w:t>
        </w:r>
      </w:fldSimple>
      <w:r>
        <w:t xml:space="preserve"> - Arquitectura de un microcontrolador</w:t>
      </w:r>
    </w:p>
    <w:p w14:paraId="1DF9F562" w14:textId="2CC61C75" w:rsidR="00EA0B66" w:rsidRPr="008F3D32" w:rsidRDefault="00EA0B66" w:rsidP="00EA0B66">
      <w:pPr>
        <w:pStyle w:val="NormalWeb"/>
        <w:spacing w:before="0" w:beforeAutospacing="0" w:after="0" w:afterAutospacing="0"/>
        <w:jc w:val="both"/>
        <w:rPr>
          <w:rFonts w:ascii="Arial" w:hAnsi="Arial" w:cs="Arial"/>
          <w:color w:val="000000"/>
          <w:rPrChange w:id="89" w:author="Nahuel Defossé" w:date="2017-12-08T18:30:00Z">
            <w:rPr/>
          </w:rPrChange>
        </w:rPr>
      </w:pPr>
      <w:r w:rsidRPr="006E391D">
        <w:rPr>
          <w:rFonts w:ascii="Arial" w:hAnsi="Arial" w:cs="Arial"/>
          <w:color w:val="000000"/>
        </w:rPr>
        <w:t xml:space="preserve">Una </w:t>
      </w:r>
      <w:r w:rsidRPr="006E391D">
        <w:rPr>
          <w:rFonts w:ascii="Arial" w:hAnsi="Arial" w:cs="Arial"/>
          <w:b/>
          <w:bCs/>
          <w:color w:val="000000"/>
        </w:rPr>
        <w:t xml:space="preserve">computadora de placa reducida </w:t>
      </w:r>
      <w:r w:rsidRPr="006E391D">
        <w:rPr>
          <w:rFonts w:ascii="Arial" w:hAnsi="Arial" w:cs="Arial"/>
          <w:color w:val="000000"/>
        </w:rPr>
        <w:t xml:space="preserve">(SBC, </w:t>
      </w:r>
      <w:r w:rsidRPr="006E391D">
        <w:rPr>
          <w:rFonts w:ascii="Arial" w:hAnsi="Arial" w:cs="Arial"/>
          <w:i/>
          <w:iCs/>
          <w:color w:val="222222"/>
          <w:shd w:val="clear" w:color="auto" w:fill="FFFFFF"/>
        </w:rPr>
        <w:t>Single Board Computer</w:t>
      </w:r>
      <w:r w:rsidRPr="006E391D">
        <w:rPr>
          <w:rFonts w:ascii="Arial" w:hAnsi="Arial" w:cs="Arial"/>
          <w:color w:val="000000"/>
        </w:rPr>
        <w:t>),</w:t>
      </w:r>
      <w:r w:rsidRPr="006E391D">
        <w:rPr>
          <w:rFonts w:ascii="Arial" w:hAnsi="Arial" w:cs="Arial"/>
          <w:b/>
          <w:bCs/>
          <w:color w:val="000000"/>
        </w:rPr>
        <w:t xml:space="preserve"> </w:t>
      </w:r>
      <w:r w:rsidRPr="006E391D">
        <w:rPr>
          <w:rFonts w:ascii="Arial" w:hAnsi="Arial" w:cs="Arial"/>
          <w:color w:val="000000"/>
        </w:rPr>
        <w:t xml:space="preserve">en cambio, es una computadora completa que integra todos los componentes necesarios, que definen a la misma, en un solo circuito (la placa madre o </w:t>
      </w:r>
      <w:r w:rsidRPr="006E391D">
        <w:rPr>
          <w:rFonts w:ascii="Arial" w:hAnsi="Arial" w:cs="Arial"/>
          <w:i/>
          <w:iCs/>
          <w:color w:val="000000"/>
        </w:rPr>
        <w:t>motherboard</w:t>
      </w:r>
      <w:r w:rsidRPr="006E391D">
        <w:rPr>
          <w:rFonts w:ascii="Arial" w:hAnsi="Arial" w:cs="Arial"/>
          <w:color w:val="000000"/>
        </w:rPr>
        <w:t xml:space="preserve">) con la particularidad de que la misma es de un tamaño mucho más reducido que el de una computadora </w:t>
      </w:r>
      <w:del w:id="90" w:author="Nahuel Defossé" w:date="2017-12-08T18:30:00Z">
        <w:r w:rsidRPr="006E391D" w:rsidDel="008F3D32">
          <w:rPr>
            <w:rFonts w:ascii="Arial" w:hAnsi="Arial" w:cs="Arial"/>
            <w:color w:val="000000"/>
          </w:rPr>
          <w:delText xml:space="preserve">común </w:delText>
        </w:r>
      </w:del>
      <w:ins w:id="91" w:author="Nahuel Defossé" w:date="2017-12-08T18:30:00Z">
        <w:r w:rsidR="008F3D32">
          <w:rPr>
            <w:rFonts w:ascii="Arial" w:hAnsi="Arial" w:cs="Arial"/>
            <w:color w:val="000000"/>
          </w:rPr>
          <w:t>tradicional</w:t>
        </w:r>
      </w:ins>
      <w:del w:id="92" w:author="Nahuel Defossé" w:date="2017-12-08T18:30:00Z">
        <w:r w:rsidRPr="006E391D" w:rsidDel="008F3D32">
          <w:rPr>
            <w:rFonts w:ascii="Arial" w:hAnsi="Arial" w:cs="Arial"/>
            <w:color w:val="000000"/>
          </w:rPr>
          <w:delText>y corriente como las PCs</w:delText>
        </w:r>
      </w:del>
      <w:r w:rsidRPr="006E391D">
        <w:rPr>
          <w:rFonts w:ascii="Arial" w:hAnsi="Arial" w:cs="Arial"/>
          <w:color w:val="000000"/>
        </w:rPr>
        <w:t xml:space="preserve">. Ejemplos típicos de este tipo de computadoras son </w:t>
      </w:r>
      <w:del w:id="93" w:author="Nahuel Defossé" w:date="2017-12-08T18:31:00Z">
        <w:r w:rsidRPr="006E391D" w:rsidDel="008F3D32">
          <w:rPr>
            <w:rFonts w:ascii="Arial" w:hAnsi="Arial" w:cs="Arial"/>
            <w:color w:val="000000"/>
          </w:rPr>
          <w:delText xml:space="preserve">tanto </w:delText>
        </w:r>
      </w:del>
      <w:r w:rsidRPr="006E391D">
        <w:rPr>
          <w:rFonts w:ascii="Arial" w:hAnsi="Arial" w:cs="Arial"/>
          <w:color w:val="000000"/>
        </w:rPr>
        <w:t xml:space="preserve">las </w:t>
      </w:r>
      <w:del w:id="94" w:author="Nahuel Defossé" w:date="2017-12-08T18:30:00Z">
        <w:r w:rsidRPr="006E391D" w:rsidDel="008F3D32">
          <w:rPr>
            <w:rFonts w:ascii="Arial" w:hAnsi="Arial" w:cs="Arial"/>
            <w:color w:val="000000"/>
          </w:rPr>
          <w:delText xml:space="preserve">arquitecturas </w:delText>
        </w:r>
      </w:del>
      <w:ins w:id="95" w:author="Nahuel Defossé" w:date="2017-12-08T18:30:00Z">
        <w:r w:rsidR="008F3D32">
          <w:rPr>
            <w:rFonts w:ascii="Arial" w:hAnsi="Arial" w:cs="Arial"/>
            <w:color w:val="000000"/>
          </w:rPr>
          <w:t>plataformas</w:t>
        </w:r>
        <w:r w:rsidR="008F3D32" w:rsidRPr="006E391D">
          <w:rPr>
            <w:rFonts w:ascii="Arial" w:hAnsi="Arial" w:cs="Arial"/>
            <w:color w:val="000000"/>
          </w:rPr>
          <w:t xml:space="preserve"> </w:t>
        </w:r>
      </w:ins>
      <w:r w:rsidRPr="006E391D">
        <w:rPr>
          <w:rFonts w:ascii="Arial" w:hAnsi="Arial" w:cs="Arial"/>
          <w:color w:val="000000"/>
        </w:rPr>
        <w:t xml:space="preserve">Arduino </w:t>
      </w:r>
      <w:del w:id="96" w:author="Nahuel Defossé" w:date="2017-12-08T18:31:00Z">
        <w:r w:rsidRPr="006E391D" w:rsidDel="008F3D32">
          <w:rPr>
            <w:rFonts w:ascii="Arial" w:hAnsi="Arial" w:cs="Arial"/>
            <w:color w:val="000000"/>
          </w:rPr>
          <w:delText xml:space="preserve">como </w:delText>
        </w:r>
      </w:del>
      <w:ins w:id="97" w:author="Nahuel Defossé" w:date="2017-12-08T18:31:00Z">
        <w:r w:rsidR="008F3D32">
          <w:rPr>
            <w:rFonts w:ascii="Arial" w:hAnsi="Arial" w:cs="Arial"/>
            <w:color w:val="000000"/>
          </w:rPr>
          <w:t>y</w:t>
        </w:r>
        <w:r w:rsidR="008F3D32" w:rsidRPr="006E391D">
          <w:rPr>
            <w:rFonts w:ascii="Arial" w:hAnsi="Arial" w:cs="Arial"/>
            <w:color w:val="000000"/>
          </w:rPr>
          <w:t xml:space="preserve"> </w:t>
        </w:r>
      </w:ins>
      <w:r w:rsidRPr="006E391D">
        <w:rPr>
          <w:rFonts w:ascii="Arial" w:hAnsi="Arial" w:cs="Arial"/>
          <w:color w:val="000000"/>
        </w:rPr>
        <w:t>Raspberry Pi.</w:t>
      </w:r>
    </w:p>
    <w:p w14:paraId="1947705E"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En el caso de Arduino, dentro de su placa se integra un microcontrolador para el procesamiento de sus órdenes programadas, en cambio, Raspberry Pi integra un microprocesador con capacidades de ejecutar un sistema operativo con interfaz gráfica. </w:t>
      </w:r>
    </w:p>
    <w:p w14:paraId="64AE8FBA" w14:textId="77777777" w:rsidR="00EA0B66" w:rsidRDefault="00EA0B66" w:rsidP="00EA0B66">
      <w:pPr>
        <w:pStyle w:val="NormalWeb"/>
        <w:spacing w:before="0" w:beforeAutospacing="0" w:after="0" w:afterAutospacing="0"/>
      </w:pPr>
      <w:r>
        <w:t> </w:t>
      </w:r>
    </w:p>
    <w:p w14:paraId="17CCBAA6" w14:textId="0E7F3E81" w:rsidR="00EA0B66" w:rsidRPr="00EA0B66" w:rsidRDefault="00EA0B66" w:rsidP="00EA0B66">
      <w:pPr>
        <w:pStyle w:val="Ttulo2"/>
        <w:rPr>
          <w:b/>
          <w:sz w:val="32"/>
          <w:szCs w:val="32"/>
        </w:rPr>
      </w:pPr>
      <w:bookmarkStart w:id="98" w:name="_Toc499023830"/>
      <w:r w:rsidRPr="00EA0B66">
        <w:rPr>
          <w:b/>
          <w:sz w:val="32"/>
          <w:szCs w:val="32"/>
        </w:rPr>
        <w:t xml:space="preserve">2.5. Comunicación entre distintas </w:t>
      </w:r>
      <w:commentRangeStart w:id="99"/>
      <w:del w:id="100" w:author="Nahuel Defossé" w:date="2017-12-08T18:32:00Z">
        <w:r w:rsidRPr="00EA0B66" w:rsidDel="008F3D32">
          <w:rPr>
            <w:b/>
            <w:sz w:val="32"/>
            <w:szCs w:val="32"/>
          </w:rPr>
          <w:delText xml:space="preserve">arquitecturas </w:delText>
        </w:r>
      </w:del>
      <w:commentRangeEnd w:id="99"/>
      <w:ins w:id="101" w:author="Nahuel Defossé" w:date="2017-12-08T18:32:00Z">
        <w:r w:rsidR="008F3D32">
          <w:rPr>
            <w:b/>
            <w:sz w:val="32"/>
            <w:szCs w:val="32"/>
          </w:rPr>
          <w:t>plataformas</w:t>
        </w:r>
        <w:r w:rsidR="008F3D32" w:rsidRPr="00EA0B66">
          <w:rPr>
            <w:b/>
            <w:sz w:val="32"/>
            <w:szCs w:val="32"/>
          </w:rPr>
          <w:t xml:space="preserve"> </w:t>
        </w:r>
      </w:ins>
      <w:r w:rsidR="008F3D32">
        <w:rPr>
          <w:rStyle w:val="Refdecomentario"/>
          <w:color w:val="000000"/>
        </w:rPr>
        <w:commentReference w:id="99"/>
      </w:r>
      <w:r w:rsidRPr="00EA0B66">
        <w:rPr>
          <w:b/>
          <w:sz w:val="32"/>
          <w:szCs w:val="32"/>
        </w:rPr>
        <w:t>de cómputo</w:t>
      </w:r>
      <w:bookmarkEnd w:id="98"/>
    </w:p>
    <w:p w14:paraId="2421313F" w14:textId="77777777" w:rsidR="00EA0B66" w:rsidRDefault="00EA0B66" w:rsidP="00EA0B66">
      <w:pPr>
        <w:pStyle w:val="NormalWeb"/>
        <w:spacing w:before="0" w:beforeAutospacing="0" w:after="0" w:afterAutospacing="0"/>
      </w:pPr>
      <w:r>
        <w:t> </w:t>
      </w:r>
    </w:p>
    <w:p w14:paraId="286B078B"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Existen diversos medios de comunicación entre las PCs y las </w:t>
      </w:r>
      <w:commentRangeStart w:id="102"/>
      <w:r w:rsidRPr="006E391D">
        <w:rPr>
          <w:rFonts w:ascii="Arial" w:hAnsi="Arial" w:cs="Arial"/>
          <w:color w:val="000000"/>
        </w:rPr>
        <w:t xml:space="preserve">computadoras de placa reducida </w:t>
      </w:r>
      <w:commentRangeEnd w:id="102"/>
      <w:r w:rsidR="008F3D32">
        <w:rPr>
          <w:rStyle w:val="Refdecomentario"/>
          <w:rFonts w:ascii="Calibri" w:eastAsia="Calibri" w:hAnsi="Calibri" w:cs="Calibri"/>
          <w:color w:val="000000"/>
        </w:rPr>
        <w:commentReference w:id="102"/>
      </w:r>
      <w:r w:rsidRPr="006E391D">
        <w:rPr>
          <w:rFonts w:ascii="Arial" w:hAnsi="Arial" w:cs="Arial"/>
          <w:color w:val="000000"/>
        </w:rPr>
        <w:t>o de dispositivos de cómputo entre sí, a continuación, se listan algunos de ellos:</w:t>
      </w:r>
    </w:p>
    <w:p w14:paraId="2D0D282E" w14:textId="77777777" w:rsidR="00EA0B66" w:rsidRPr="006E391D" w:rsidRDefault="00EA0B66" w:rsidP="00EA0B66">
      <w:pPr>
        <w:pStyle w:val="NormalWeb"/>
        <w:spacing w:before="0" w:beforeAutospacing="0" w:after="0" w:afterAutospacing="0"/>
        <w:jc w:val="both"/>
      </w:pPr>
      <w:r w:rsidRPr="006E391D">
        <w:t> </w:t>
      </w:r>
    </w:p>
    <w:p w14:paraId="6CCB2787" w14:textId="77777777" w:rsidR="00EA0B66" w:rsidRPr="006E391D" w:rsidRDefault="00EA0B66" w:rsidP="00EA0B66">
      <w:pPr>
        <w:pStyle w:val="NormalWeb"/>
        <w:numPr>
          <w:ilvl w:val="0"/>
          <w:numId w:val="7"/>
        </w:numPr>
        <w:spacing w:before="0" w:beforeAutospacing="0" w:after="0" w:afterAutospacing="0"/>
        <w:jc w:val="both"/>
        <w:textAlignment w:val="baseline"/>
        <w:rPr>
          <w:rFonts w:ascii="Arial" w:hAnsi="Arial" w:cs="Arial"/>
          <w:color w:val="000000"/>
        </w:rPr>
      </w:pPr>
      <w:r w:rsidRPr="006E391D">
        <w:rPr>
          <w:rFonts w:ascii="Arial" w:hAnsi="Arial" w:cs="Arial"/>
          <w:color w:val="000000"/>
          <w:u w:val="single"/>
        </w:rPr>
        <w:t>Serial</w:t>
      </w:r>
      <w:r w:rsidRPr="006E391D">
        <w:rPr>
          <w:rFonts w:ascii="Arial" w:hAnsi="Arial" w:cs="Arial"/>
          <w:color w:val="000000"/>
        </w:rPr>
        <w:t xml:space="preserve">: La comunicación serie o serial es una interfaz de comunicación de datos digitales que nos permite establecer transferencia de información entre varios dispositivos. Un puerto es el nombre genérico con que denominamos a las interfaces, físicas o virtuales, que permite esta comunicación entre dispositivos. Un puerto serie envía la información mediante una secuencia de bits. Para ello se necesitan al </w:t>
      </w:r>
      <w:r w:rsidRPr="006E391D">
        <w:rPr>
          <w:rFonts w:ascii="Arial" w:hAnsi="Arial" w:cs="Arial"/>
          <w:color w:val="000000"/>
        </w:rPr>
        <w:lastRenderedPageBreak/>
        <w:t>menos dos conectores para realizar la comunicación de datos, RX (recepción) y TX (transmisión). Las placas Arduino actuales cuenta con un puerto USB para realizar este tipo de comunicación y es su principal interfaz para conectarlos a una PC donde cargar la secuencia de órdenes que luego ejecutará.</w:t>
      </w:r>
    </w:p>
    <w:p w14:paraId="48B8566F" w14:textId="77777777" w:rsidR="00EA0B66" w:rsidRPr="006E391D" w:rsidRDefault="00EA0B66" w:rsidP="00EA0B66">
      <w:pPr>
        <w:pStyle w:val="NormalWeb"/>
        <w:numPr>
          <w:ilvl w:val="0"/>
          <w:numId w:val="7"/>
        </w:numPr>
        <w:spacing w:before="0" w:beforeAutospacing="0" w:after="0" w:afterAutospacing="0"/>
        <w:jc w:val="both"/>
        <w:textAlignment w:val="baseline"/>
        <w:rPr>
          <w:rFonts w:ascii="Arial" w:hAnsi="Arial" w:cs="Arial"/>
          <w:color w:val="000000"/>
        </w:rPr>
      </w:pPr>
      <w:r w:rsidRPr="006E391D">
        <w:rPr>
          <w:rFonts w:ascii="Arial" w:hAnsi="Arial" w:cs="Arial"/>
          <w:color w:val="000000"/>
          <w:u w:val="single"/>
        </w:rPr>
        <w:t>Inalámbricas</w:t>
      </w:r>
      <w:r w:rsidRPr="006E391D">
        <w:rPr>
          <w:rFonts w:ascii="Arial" w:hAnsi="Arial" w:cs="Arial"/>
          <w:color w:val="000000"/>
        </w:rPr>
        <w:t>: Los medios de comunicación inalámbricos, para computadoras, han evolucionado de forma exponencial desde su aparición. Su gran ventaja, como su nombre lo dice, es que no necesitan de un medio de propagación físico (como los cables) para la transmisión de los datos, sino que, para el envío de los mismo se utiliza la modulación de ondas electromagnéticas a través del espacio. Existen diversos tipos, con grandes diferencias en cuanto a velocidades y rangos de alcance. En cuanto para la robótica podemos encontrar dispositivos que nos permitan conectar computadoras de placas reducidas con diversos computadores por medio de:</w:t>
      </w:r>
    </w:p>
    <w:p w14:paraId="62D8CBD8" w14:textId="65A9247C"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Radiofrecuencia</w:t>
      </w:r>
      <w:r w:rsidRPr="006E391D">
        <w:rPr>
          <w:rFonts w:ascii="Arial" w:hAnsi="Arial" w:cs="Arial"/>
          <w:color w:val="000000"/>
        </w:rPr>
        <w:t xml:space="preserve">: Existen módulos compatibles con Arduino, como el módulo de radiofrecuencia RF 433Mhz, que nos permiten conectar dos </w:t>
      </w:r>
      <w:del w:id="103" w:author="Nahuel Defossé" w:date="2017-12-08T18:35:00Z">
        <w:r w:rsidRPr="006E391D" w:rsidDel="007C5379">
          <w:rPr>
            <w:rFonts w:ascii="Arial" w:hAnsi="Arial" w:cs="Arial"/>
            <w:color w:val="000000"/>
          </w:rPr>
          <w:delText xml:space="preserve">plaquetas </w:delText>
        </w:r>
      </w:del>
      <w:ins w:id="104" w:author="Nahuel Defossé" w:date="2017-12-08T18:35:00Z">
        <w:r w:rsidR="007C5379">
          <w:rPr>
            <w:rFonts w:ascii="Arial" w:hAnsi="Arial" w:cs="Arial"/>
            <w:color w:val="000000"/>
          </w:rPr>
          <w:t>dispositivos</w:t>
        </w:r>
        <w:r w:rsidR="007C5379" w:rsidRPr="006E391D">
          <w:rPr>
            <w:rFonts w:ascii="Arial" w:hAnsi="Arial" w:cs="Arial"/>
            <w:color w:val="000000"/>
          </w:rPr>
          <w:t xml:space="preserve"> </w:t>
        </w:r>
      </w:ins>
      <w:r w:rsidRPr="006E391D">
        <w:rPr>
          <w:rFonts w:ascii="Arial" w:hAnsi="Arial" w:cs="Arial"/>
          <w:color w:val="000000"/>
        </w:rPr>
        <w:t>de este tipo entre sí de forma inalámbrica a través de radiofrecuencia.</w:t>
      </w:r>
    </w:p>
    <w:p w14:paraId="32111069" w14:textId="77777777"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Infrarrojo</w:t>
      </w:r>
      <w:r w:rsidRPr="006E391D">
        <w:rPr>
          <w:rFonts w:ascii="Arial" w:hAnsi="Arial" w:cs="Arial"/>
          <w:color w:val="000000"/>
        </w:rPr>
        <w:t xml:space="preserve">: Las redes de luz infrarroja están limitadas por el espacio, se utilizan por lo general en dispositivos que se encuentran en un mismo espacio físico como un cuarto o un piso. Como su nombre lo indica se utilizan </w:t>
      </w:r>
      <w:commentRangeStart w:id="105"/>
      <w:r w:rsidRPr="006E391D">
        <w:rPr>
          <w:rFonts w:ascii="Arial" w:hAnsi="Arial" w:cs="Arial"/>
          <w:color w:val="000000"/>
        </w:rPr>
        <w:t xml:space="preserve">leds </w:t>
      </w:r>
      <w:commentRangeEnd w:id="105"/>
      <w:r w:rsidR="007C5379">
        <w:rPr>
          <w:rStyle w:val="Refdecomentario"/>
          <w:rFonts w:ascii="Calibri" w:eastAsia="Calibri" w:hAnsi="Calibri" w:cs="Calibri"/>
          <w:color w:val="000000"/>
        </w:rPr>
        <w:commentReference w:id="105"/>
      </w:r>
      <w:r w:rsidRPr="006E391D">
        <w:rPr>
          <w:rFonts w:ascii="Arial" w:hAnsi="Arial" w:cs="Arial"/>
          <w:color w:val="000000"/>
        </w:rPr>
        <w:t>de luz infrarroja para la transmisión y recepción de datos.</w:t>
      </w:r>
    </w:p>
    <w:p w14:paraId="53AF580C" w14:textId="77777777"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Bluetooth</w:t>
      </w:r>
      <w:r w:rsidRPr="006E391D">
        <w:rPr>
          <w:rFonts w:ascii="Arial" w:hAnsi="Arial" w:cs="Arial"/>
          <w:color w:val="000000"/>
        </w:rPr>
        <w:t xml:space="preserve">: Es una especificación industrial que permite crear redes inalámbricas de área personal (WPAN), mediante un enlace de radiofrecuencia que trabaja en la banda ISM (Industrial Scientific and Medical) de 2.4 GHz posibilitando la transmisión de voz y datos. </w:t>
      </w:r>
    </w:p>
    <w:p w14:paraId="08D19E47" w14:textId="77777777"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Wifi</w:t>
      </w:r>
      <w:r w:rsidRPr="006E391D">
        <w:rPr>
          <w:rFonts w:ascii="Arial" w:hAnsi="Arial" w:cs="Arial"/>
          <w:color w:val="000000"/>
        </w:rPr>
        <w:t>: Este mecanismo de comunicación inalámbrica es el más popular entre computadoras de hoy en día. A su vez, es una marca de la Alianza Wi-fi la cual certifica que los dispositivos cumplan con los estándares IEEE 802.11 vigentes relacionados a redes inalámbricas de área local.</w:t>
      </w:r>
    </w:p>
    <w:p w14:paraId="6CB1BC11" w14:textId="77777777" w:rsidR="00EA0B66" w:rsidRDefault="00EA0B66" w:rsidP="00EA0B66">
      <w:pPr>
        <w:pStyle w:val="NormalWeb"/>
        <w:spacing w:before="0" w:beforeAutospacing="0" w:after="0" w:afterAutospacing="0"/>
      </w:pPr>
      <w:r>
        <w:t> </w:t>
      </w:r>
    </w:p>
    <w:p w14:paraId="7988D3CE" w14:textId="77777777" w:rsidR="00EA0B66" w:rsidRPr="00EA0B66" w:rsidRDefault="00EA0B66" w:rsidP="00EA0B66">
      <w:pPr>
        <w:pStyle w:val="Ttulo2"/>
        <w:rPr>
          <w:b/>
          <w:sz w:val="32"/>
          <w:szCs w:val="32"/>
        </w:rPr>
      </w:pPr>
      <w:bookmarkStart w:id="106" w:name="_Toc499023831"/>
      <w:r w:rsidRPr="00EA0B66">
        <w:rPr>
          <w:b/>
          <w:sz w:val="32"/>
          <w:szCs w:val="32"/>
        </w:rPr>
        <w:t>2.6 ¿Qué es un SAR (Sistema Autónomo Robótico)?</w:t>
      </w:r>
      <w:bookmarkEnd w:id="106"/>
    </w:p>
    <w:p w14:paraId="11327AF4" w14:textId="77777777" w:rsidR="00EA0B66" w:rsidRDefault="00EA0B66" w:rsidP="00EA0B66">
      <w:pPr>
        <w:pStyle w:val="NormalWeb"/>
        <w:spacing w:before="0" w:beforeAutospacing="0" w:after="0" w:afterAutospacing="0"/>
      </w:pPr>
      <w:r>
        <w:t> </w:t>
      </w:r>
    </w:p>
    <w:p w14:paraId="58A39285"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Se le </w:t>
      </w:r>
      <w:commentRangeStart w:id="107"/>
      <w:r w:rsidRPr="006E391D">
        <w:rPr>
          <w:rFonts w:ascii="Arial" w:hAnsi="Arial" w:cs="Arial"/>
          <w:color w:val="000000"/>
        </w:rPr>
        <w:t xml:space="preserve">considera </w:t>
      </w:r>
      <w:commentRangeEnd w:id="107"/>
      <w:r w:rsidR="00A52599">
        <w:rPr>
          <w:rStyle w:val="Refdecomentario"/>
          <w:rFonts w:ascii="Calibri" w:eastAsia="Calibri" w:hAnsi="Calibri" w:cs="Calibri"/>
          <w:color w:val="000000"/>
        </w:rPr>
        <w:commentReference w:id="107"/>
      </w:r>
      <w:r w:rsidRPr="006E391D">
        <w:rPr>
          <w:rFonts w:ascii="Arial" w:hAnsi="Arial" w:cs="Arial"/>
          <w:color w:val="000000"/>
        </w:rPr>
        <w:t>SAR o sistema autónomo robótico a aquellos robots que presentan cierto grado de autonomía (</w:t>
      </w:r>
      <w:commentRangeStart w:id="108"/>
      <w:r w:rsidRPr="006E391D">
        <w:rPr>
          <w:rFonts w:ascii="Arial" w:hAnsi="Arial" w:cs="Arial"/>
          <w:color w:val="000000"/>
        </w:rPr>
        <w:t>Inteligencia artificial</w:t>
      </w:r>
      <w:commentRangeEnd w:id="108"/>
      <w:r w:rsidR="007257E5">
        <w:rPr>
          <w:rStyle w:val="Refdecomentario"/>
          <w:rFonts w:ascii="Calibri" w:eastAsia="Calibri" w:hAnsi="Calibri" w:cs="Calibri"/>
          <w:color w:val="000000"/>
        </w:rPr>
        <w:commentReference w:id="108"/>
      </w:r>
      <w:r w:rsidRPr="006E391D">
        <w:rPr>
          <w:rFonts w:ascii="Arial" w:hAnsi="Arial" w:cs="Arial"/>
          <w:color w:val="000000"/>
        </w:rPr>
        <w:t xml:space="preserve">). Tienen la capacidad de testear su entorno (por medio de sensores) para decidir qué acciones realizar (por medio de actuadores). Por ende, </w:t>
      </w:r>
      <w:commentRangeStart w:id="109"/>
      <w:r w:rsidRPr="006E391D">
        <w:rPr>
          <w:rFonts w:ascii="Arial" w:hAnsi="Arial" w:cs="Arial"/>
          <w:color w:val="000000"/>
        </w:rPr>
        <w:t xml:space="preserve">podemos </w:t>
      </w:r>
      <w:commentRangeEnd w:id="109"/>
      <w:r w:rsidR="007257E5">
        <w:rPr>
          <w:rStyle w:val="Refdecomentario"/>
          <w:rFonts w:ascii="Calibri" w:eastAsia="Calibri" w:hAnsi="Calibri" w:cs="Calibri"/>
          <w:color w:val="000000"/>
        </w:rPr>
        <w:commentReference w:id="109"/>
      </w:r>
      <w:r w:rsidRPr="006E391D">
        <w:rPr>
          <w:rFonts w:ascii="Arial" w:hAnsi="Arial" w:cs="Arial"/>
          <w:color w:val="000000"/>
        </w:rPr>
        <w:t>decir que, son sistemas dinámicos que consisten en un controlador electrónico acoplado a un cuerpo mecánico.</w:t>
      </w:r>
    </w:p>
    <w:p w14:paraId="1638D4C8" w14:textId="56795358"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En el desarrollo propuesto por esta tesina, se diseñó y armó un sistema autónomo robótico móvil que posee </w:t>
      </w:r>
      <w:del w:id="110" w:author="Nahuel Defossé" w:date="2017-12-08T18:41:00Z">
        <w:r w:rsidRPr="006E391D" w:rsidDel="007257E5">
          <w:rPr>
            <w:rFonts w:ascii="Arial" w:hAnsi="Arial" w:cs="Arial"/>
            <w:color w:val="000000"/>
          </w:rPr>
          <w:delText xml:space="preserve">su </w:delText>
        </w:r>
      </w:del>
      <w:ins w:id="111" w:author="Nahuel Defossé" w:date="2017-12-08T18:41:00Z">
        <w:r w:rsidR="007257E5">
          <w:rPr>
            <w:rFonts w:ascii="Arial" w:hAnsi="Arial" w:cs="Arial"/>
            <w:color w:val="000000"/>
          </w:rPr>
          <w:t>un cierto</w:t>
        </w:r>
        <w:r w:rsidR="007257E5" w:rsidRPr="006E391D">
          <w:rPr>
            <w:rFonts w:ascii="Arial" w:hAnsi="Arial" w:cs="Arial"/>
            <w:color w:val="000000"/>
          </w:rPr>
          <w:t xml:space="preserve"> </w:t>
        </w:r>
      </w:ins>
      <w:r w:rsidRPr="006E391D">
        <w:rPr>
          <w:rFonts w:ascii="Arial" w:hAnsi="Arial" w:cs="Arial"/>
          <w:color w:val="000000"/>
        </w:rPr>
        <w:t xml:space="preserve">grado de </w:t>
      </w:r>
      <w:commentRangeStart w:id="112"/>
      <w:r w:rsidRPr="006E391D">
        <w:rPr>
          <w:rFonts w:ascii="Arial" w:hAnsi="Arial" w:cs="Arial"/>
          <w:color w:val="000000"/>
        </w:rPr>
        <w:t>inteligencia</w:t>
      </w:r>
      <w:commentRangeEnd w:id="112"/>
      <w:r w:rsidR="007257E5">
        <w:rPr>
          <w:rStyle w:val="Refdecomentario"/>
          <w:rFonts w:ascii="Calibri" w:eastAsia="Calibri" w:hAnsi="Calibri" w:cs="Calibri"/>
          <w:color w:val="000000"/>
        </w:rPr>
        <w:commentReference w:id="112"/>
      </w:r>
      <w:r w:rsidRPr="006E391D">
        <w:rPr>
          <w:rFonts w:ascii="Arial" w:hAnsi="Arial" w:cs="Arial"/>
          <w:color w:val="000000"/>
        </w:rPr>
        <w:t xml:space="preserve">, pero a su vez, permite ser manipulado desde una aplicación web. </w:t>
      </w:r>
    </w:p>
    <w:p w14:paraId="1D47B5AE" w14:textId="77777777" w:rsidR="00EA0B66" w:rsidRDefault="00EA0B66" w:rsidP="00EA0B66">
      <w:pPr>
        <w:pStyle w:val="NormalWeb"/>
        <w:spacing w:before="0" w:beforeAutospacing="0" w:after="0" w:afterAutospacing="0"/>
        <w:rPr>
          <w:rFonts w:ascii="Arial" w:hAnsi="Arial" w:cs="Arial"/>
          <w:b/>
          <w:bCs/>
          <w:color w:val="000000"/>
          <w:sz w:val="22"/>
          <w:szCs w:val="22"/>
        </w:rPr>
      </w:pPr>
    </w:p>
    <w:p w14:paraId="63119074" w14:textId="77777777" w:rsidR="00EA0B66" w:rsidRPr="00EA0B66" w:rsidRDefault="00EA0B66" w:rsidP="00EA0B66">
      <w:pPr>
        <w:pStyle w:val="Ttulo2"/>
        <w:rPr>
          <w:b/>
          <w:sz w:val="32"/>
          <w:szCs w:val="32"/>
        </w:rPr>
      </w:pPr>
      <w:bookmarkStart w:id="113" w:name="_Toc499023832"/>
      <w:r w:rsidRPr="00EA0B66">
        <w:rPr>
          <w:b/>
          <w:sz w:val="32"/>
          <w:szCs w:val="32"/>
        </w:rPr>
        <w:lastRenderedPageBreak/>
        <w:t>2.7 La robótica en la educación</w:t>
      </w:r>
      <w:bookmarkEnd w:id="113"/>
    </w:p>
    <w:p w14:paraId="33DF8D7B" w14:textId="77777777" w:rsidR="00EA0B66" w:rsidRDefault="00EA0B66" w:rsidP="00EA0B66">
      <w:pPr>
        <w:pStyle w:val="NormalWeb"/>
        <w:spacing w:before="0" w:beforeAutospacing="0" w:after="0" w:afterAutospacing="0"/>
      </w:pPr>
      <w:r>
        <w:t> </w:t>
      </w:r>
    </w:p>
    <w:p w14:paraId="22436B45" w14:textId="77777777"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commentRangeStart w:id="114"/>
      <w:r w:rsidRPr="006E391D">
        <w:rPr>
          <w:rFonts w:ascii="Arial" w:hAnsi="Arial" w:cs="Arial"/>
          <w:color w:val="333333"/>
          <w:shd w:val="clear" w:color="auto" w:fill="FFFFFF"/>
        </w:rPr>
        <w:t>En educación pueden diferenciarse dos tipos de uso de la programación y la robótica como apoyo en la clase: por un lado, la robótica y la programación educacional, que consiste en un conjunto de elementos físicos o de programación que motivan a los estudiantes a construir, programar, razonar de manera lógica y crear nuevas interfaces o dispositivos; por otro, la programación y la robótica como elemento social, por ejemplo a modo de juego o gamificación, de forma que sistemas autónomos o semiautónomos interactúan con humanos u otros agentes físicos o software en roles como entrenador, compañero, dispositivo tangible o registro de información.</w:t>
      </w:r>
    </w:p>
    <w:p w14:paraId="0F7709C4" w14:textId="513EC1DF"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p>
    <w:commentRangeEnd w:id="114"/>
    <w:p w14:paraId="64BE538E" w14:textId="7FC70BBA" w:rsidR="00EA0B66" w:rsidRPr="006E391D" w:rsidRDefault="00445EEB" w:rsidP="00EA0B66">
      <w:pPr>
        <w:shd w:val="clear" w:color="auto" w:fill="FFFFFF"/>
        <w:spacing w:after="300"/>
        <w:rPr>
          <w:rFonts w:ascii="Arial" w:eastAsia="Times New Roman" w:hAnsi="Arial" w:cs="Arial"/>
          <w:color w:val="333333"/>
          <w:sz w:val="24"/>
          <w:szCs w:val="24"/>
        </w:rPr>
      </w:pPr>
      <w:r>
        <w:rPr>
          <w:rStyle w:val="Refdecomentario"/>
        </w:rPr>
        <w:commentReference w:id="114"/>
      </w:r>
      <w:r w:rsidR="00EA0B66" w:rsidRPr="006E391D">
        <w:rPr>
          <w:rFonts w:ascii="Arial" w:eastAsia="Times New Roman" w:hAnsi="Arial" w:cs="Arial"/>
          <w:color w:val="333333"/>
          <w:sz w:val="24"/>
          <w:szCs w:val="24"/>
        </w:rPr>
        <w:t xml:space="preserve">El desarrollo de actividades educacionales basadas en robots o en programación pueden incrementar </w:t>
      </w:r>
      <w:commentRangeStart w:id="115"/>
      <w:r w:rsidR="00EA0B66" w:rsidRPr="006E391D">
        <w:rPr>
          <w:rFonts w:ascii="Arial" w:eastAsia="Times New Roman" w:hAnsi="Arial" w:cs="Arial"/>
          <w:color w:val="333333"/>
          <w:sz w:val="24"/>
          <w:szCs w:val="24"/>
        </w:rPr>
        <w:t>el compromiso por el aprendizaje en otras áreas como literatura o historia a través del juego y la motivación</w:t>
      </w:r>
      <w:commentRangeEnd w:id="115"/>
      <w:r w:rsidR="00642EE1">
        <w:rPr>
          <w:rStyle w:val="Refdecomentario"/>
        </w:rPr>
        <w:commentReference w:id="115"/>
      </w:r>
      <w:r w:rsidR="00EA0B66" w:rsidRPr="006E391D">
        <w:rPr>
          <w:rFonts w:ascii="Arial" w:eastAsia="Times New Roman" w:hAnsi="Arial" w:cs="Arial"/>
          <w:color w:val="333333"/>
          <w:sz w:val="24"/>
          <w:szCs w:val="24"/>
        </w:rPr>
        <w:t>. Aún más, su uso puede mejorar el desarrollo ético, emocional y social en base al impacto que, por ejemplo, un robot con atribuciones sociales puede causar en los niños</w:t>
      </w:r>
      <w:del w:id="116" w:author="Nahuel Defossé" w:date="2017-12-08T18:46:00Z">
        <w:r w:rsidR="00EA0B66" w:rsidRPr="006E391D" w:rsidDel="00EB5EEA">
          <w:rPr>
            <w:rFonts w:ascii="Arial" w:eastAsia="Times New Roman" w:hAnsi="Arial" w:cs="Arial"/>
            <w:color w:val="333333"/>
            <w:sz w:val="24"/>
            <w:szCs w:val="24"/>
          </w:rPr>
          <w:delText xml:space="preserve"> y las niñas</w:delText>
        </w:r>
      </w:del>
      <w:r w:rsidR="00EA0B66" w:rsidRPr="006E391D">
        <w:rPr>
          <w:rFonts w:ascii="Arial" w:eastAsia="Times New Roman" w:hAnsi="Arial" w:cs="Arial"/>
          <w:color w:val="333333"/>
          <w:sz w:val="24"/>
          <w:szCs w:val="24"/>
        </w:rPr>
        <w:t>.</w:t>
      </w:r>
    </w:p>
    <w:p w14:paraId="749866FE" w14:textId="32E96A39" w:rsidR="00EA0B66" w:rsidRPr="006E391D" w:rsidRDefault="00EA0B66" w:rsidP="00EA0B66">
      <w:pPr>
        <w:shd w:val="clear" w:color="auto" w:fill="FFFFFF"/>
        <w:spacing w:after="300"/>
        <w:rPr>
          <w:rFonts w:ascii="Arial" w:eastAsia="Times New Roman" w:hAnsi="Arial" w:cs="Arial"/>
          <w:color w:val="333333"/>
          <w:sz w:val="24"/>
          <w:szCs w:val="24"/>
        </w:rPr>
      </w:pPr>
      <w:commentRangeStart w:id="117"/>
      <w:r w:rsidRPr="006E391D">
        <w:rPr>
          <w:rFonts w:ascii="Arial" w:eastAsia="Times New Roman" w:hAnsi="Arial" w:cs="Arial"/>
          <w:color w:val="333333"/>
          <w:sz w:val="24"/>
          <w:szCs w:val="24"/>
        </w:rPr>
        <w:t>Otro beneficio</w:t>
      </w:r>
      <w:del w:id="118" w:author="Nahuel Defossé" w:date="2017-12-08T18:46:00Z">
        <w:r w:rsidRPr="006E391D" w:rsidDel="00EB5EEA">
          <w:rPr>
            <w:rFonts w:ascii="Arial" w:eastAsia="Times New Roman" w:hAnsi="Arial" w:cs="Arial"/>
            <w:color w:val="333333"/>
            <w:sz w:val="24"/>
            <w:szCs w:val="24"/>
          </w:rPr>
          <w:delText xml:space="preserve"> prometedor</w:delText>
        </w:r>
      </w:del>
      <w:r w:rsidRPr="006E391D">
        <w:rPr>
          <w:rFonts w:ascii="Arial" w:eastAsia="Times New Roman" w:hAnsi="Arial" w:cs="Arial"/>
          <w:color w:val="333333"/>
          <w:sz w:val="24"/>
          <w:szCs w:val="24"/>
        </w:rPr>
        <w:t xml:space="preserve">, es su potencial educativo para niños </w:t>
      </w:r>
      <w:del w:id="119" w:author="Nahuel Defossé" w:date="2017-12-08T18:46:00Z">
        <w:r w:rsidRPr="006E391D" w:rsidDel="00EB5EEA">
          <w:rPr>
            <w:rFonts w:ascii="Arial" w:eastAsia="Times New Roman" w:hAnsi="Arial" w:cs="Arial"/>
            <w:color w:val="333333"/>
            <w:sz w:val="24"/>
            <w:szCs w:val="24"/>
          </w:rPr>
          <w:delText xml:space="preserve">y niñas </w:delText>
        </w:r>
      </w:del>
      <w:r w:rsidRPr="006E391D">
        <w:rPr>
          <w:rFonts w:ascii="Arial" w:eastAsia="Times New Roman" w:hAnsi="Arial" w:cs="Arial"/>
          <w:color w:val="333333"/>
          <w:sz w:val="24"/>
          <w:szCs w:val="24"/>
        </w:rPr>
        <w:t>con necesidades especiales tanto en las áreas cognitivas como psicosociales</w:t>
      </w:r>
      <w:commentRangeEnd w:id="117"/>
      <w:r w:rsidR="00EB5EEA">
        <w:rPr>
          <w:rStyle w:val="Refdecomentario"/>
        </w:rPr>
        <w:commentReference w:id="117"/>
      </w:r>
      <w:r w:rsidRPr="006E391D">
        <w:rPr>
          <w:rFonts w:ascii="Arial" w:eastAsia="Times New Roman" w:hAnsi="Arial" w:cs="Arial"/>
          <w:color w:val="333333"/>
          <w:sz w:val="24"/>
          <w:szCs w:val="24"/>
        </w:rPr>
        <w:t>. La escalabilidad de las propuestas educativas basadas en robots, y su enorme potencial motivador, lo hacen especialmente útil en programas de refuerzo y de educación especial.</w:t>
      </w:r>
    </w:p>
    <w:p w14:paraId="15B41A82" w14:textId="77777777"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r w:rsidRPr="006E391D">
        <w:rPr>
          <w:rFonts w:ascii="Arial" w:hAnsi="Arial" w:cs="Arial"/>
          <w:color w:val="333333"/>
          <w:shd w:val="clear" w:color="auto" w:fill="FFFFFF"/>
        </w:rPr>
        <w:t xml:space="preserve">Una de las grandes controversias en estas áreas, es sobre los materiales que deben utilizarse en el aula. </w:t>
      </w:r>
      <w:commentRangeStart w:id="120"/>
      <w:r w:rsidRPr="006E391D">
        <w:rPr>
          <w:rFonts w:ascii="Arial" w:hAnsi="Arial" w:cs="Arial"/>
          <w:color w:val="333333"/>
          <w:shd w:val="clear" w:color="auto" w:fill="FFFFFF"/>
        </w:rPr>
        <w:t xml:space="preserve">Algunos investigadores afirman </w:t>
      </w:r>
      <w:commentRangeEnd w:id="120"/>
      <w:r w:rsidR="00EB5EEA">
        <w:rPr>
          <w:rStyle w:val="Refdecomentario"/>
          <w:rFonts w:ascii="Calibri" w:eastAsia="Calibri" w:hAnsi="Calibri" w:cs="Calibri"/>
          <w:color w:val="000000"/>
        </w:rPr>
        <w:commentReference w:id="120"/>
      </w:r>
      <w:r w:rsidRPr="006E391D">
        <w:rPr>
          <w:rFonts w:ascii="Arial" w:hAnsi="Arial" w:cs="Arial"/>
          <w:color w:val="333333"/>
          <w:shd w:val="clear" w:color="auto" w:fill="FFFFFF"/>
        </w:rPr>
        <w:t>que los dispositivos tangibles aumentan el nivel de inmersión porque los estudiantes están manipulando las cosas en un mundo real. Sin embargo, podemos encontrar otros estudios que entienden que los dispositivos no tangibles, como los elementos de programación, atraen más y evitan limitaciones a causa de la necesidad de un cuerpo físico en el espacio real. Por tanto, lo que parece lógico es un enfoque híbrido entre robótica y programación, donde una fusión entre lo físico y lo virtual proporciona más flexibilidad a los docentes y a los estudiantes.</w:t>
      </w:r>
    </w:p>
    <w:p w14:paraId="3969A6FF" w14:textId="77777777"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p>
    <w:p w14:paraId="25386033" w14:textId="508563F4"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r w:rsidRPr="006E391D">
        <w:rPr>
          <w:rFonts w:ascii="Arial" w:hAnsi="Arial" w:cs="Arial"/>
          <w:color w:val="333333"/>
          <w:shd w:val="clear" w:color="auto" w:fill="FFFFFF"/>
        </w:rPr>
        <w:t xml:space="preserve">La robótica y la programación en conjunto </w:t>
      </w:r>
      <w:del w:id="121" w:author="Nahuel Defossé" w:date="2017-12-08T18:51:00Z">
        <w:r w:rsidRPr="006E391D" w:rsidDel="009A779E">
          <w:rPr>
            <w:rFonts w:ascii="Arial" w:hAnsi="Arial" w:cs="Arial"/>
            <w:color w:val="333333"/>
            <w:shd w:val="clear" w:color="auto" w:fill="FFFFFF"/>
          </w:rPr>
          <w:delText xml:space="preserve">introducen </w:delText>
        </w:r>
      </w:del>
      <w:del w:id="122" w:author="Nahuel Defossé" w:date="2017-12-08T18:52:00Z">
        <w:r w:rsidRPr="006E391D" w:rsidDel="009A779E">
          <w:rPr>
            <w:rFonts w:ascii="Arial" w:hAnsi="Arial" w:cs="Arial"/>
            <w:color w:val="333333"/>
            <w:shd w:val="clear" w:color="auto" w:fill="FFFFFF"/>
          </w:rPr>
          <w:delText xml:space="preserve">a </w:delText>
        </w:r>
      </w:del>
      <w:del w:id="123" w:author="Nahuel Defossé" w:date="2017-12-08T18:50:00Z">
        <w:r w:rsidRPr="006E391D" w:rsidDel="009A779E">
          <w:rPr>
            <w:rFonts w:ascii="Arial" w:hAnsi="Arial" w:cs="Arial"/>
            <w:color w:val="333333"/>
            <w:shd w:val="clear" w:color="auto" w:fill="FFFFFF"/>
          </w:rPr>
          <w:delText xml:space="preserve">sus interesados </w:delText>
        </w:r>
      </w:del>
      <w:del w:id="124" w:author="Nahuel Defossé" w:date="2017-12-08T18:51:00Z">
        <w:r w:rsidRPr="006E391D" w:rsidDel="009A779E">
          <w:rPr>
            <w:rFonts w:ascii="Arial" w:hAnsi="Arial" w:cs="Arial"/>
            <w:color w:val="333333"/>
            <w:shd w:val="clear" w:color="auto" w:fill="FFFFFF"/>
          </w:rPr>
          <w:delText xml:space="preserve">en </w:delText>
        </w:r>
      </w:del>
      <w:del w:id="125" w:author="Nahuel Defossé" w:date="2017-12-08T18:50:00Z">
        <w:r w:rsidRPr="006E391D" w:rsidDel="009A779E">
          <w:rPr>
            <w:rFonts w:ascii="Arial" w:hAnsi="Arial" w:cs="Arial"/>
            <w:color w:val="333333"/>
            <w:shd w:val="clear" w:color="auto" w:fill="FFFFFF"/>
          </w:rPr>
          <w:delText>una dimensión sensacional</w:delText>
        </w:r>
      </w:del>
      <w:del w:id="126" w:author="Nahuel Defossé" w:date="2017-12-08T18:52:00Z">
        <w:r w:rsidRPr="006E391D" w:rsidDel="009A779E">
          <w:rPr>
            <w:rFonts w:ascii="Arial" w:hAnsi="Arial" w:cs="Arial"/>
            <w:color w:val="333333"/>
            <w:shd w:val="clear" w:color="auto" w:fill="FFFFFF"/>
          </w:rPr>
          <w:delText xml:space="preserve">, dado que </w:delText>
        </w:r>
      </w:del>
      <w:r w:rsidRPr="006E391D">
        <w:rPr>
          <w:rFonts w:ascii="Arial" w:hAnsi="Arial" w:cs="Arial"/>
          <w:color w:val="333333"/>
          <w:shd w:val="clear" w:color="auto" w:fill="FFFFFF"/>
        </w:rPr>
        <w:t xml:space="preserve">brindan una experiencia de aprendizaje particular respecto a otras áreas, porque la </w:t>
      </w:r>
      <w:del w:id="127" w:author="Nahuel Defossé" w:date="2017-12-08T18:52:00Z">
        <w:r w:rsidRPr="006E391D" w:rsidDel="009A779E">
          <w:rPr>
            <w:rFonts w:ascii="Arial" w:hAnsi="Arial" w:cs="Arial"/>
            <w:color w:val="333333"/>
            <w:shd w:val="clear" w:color="auto" w:fill="FFFFFF"/>
          </w:rPr>
          <w:delText xml:space="preserve">potencia </w:delText>
        </w:r>
      </w:del>
      <w:ins w:id="128" w:author="Nahuel Defossé" w:date="2017-12-08T18:52:00Z">
        <w:r w:rsidR="009A779E">
          <w:rPr>
            <w:rFonts w:ascii="Arial" w:hAnsi="Arial" w:cs="Arial"/>
            <w:color w:val="333333"/>
            <w:shd w:val="clear" w:color="auto" w:fill="FFFFFF"/>
          </w:rPr>
          <w:t>posibilidades ofrecidas por la utilización de computadoras</w:t>
        </w:r>
      </w:ins>
      <w:del w:id="129" w:author="Nahuel Defossé" w:date="2017-12-08T18:52:00Z">
        <w:r w:rsidRPr="006E391D" w:rsidDel="009A779E">
          <w:rPr>
            <w:rFonts w:ascii="Arial" w:hAnsi="Arial" w:cs="Arial"/>
            <w:color w:val="333333"/>
            <w:shd w:val="clear" w:color="auto" w:fill="FFFFFF"/>
          </w:rPr>
          <w:delText>computacional</w:delText>
        </w:r>
      </w:del>
      <w:r w:rsidRPr="006E391D">
        <w:rPr>
          <w:rFonts w:ascii="Arial" w:hAnsi="Arial" w:cs="Arial"/>
          <w:color w:val="333333"/>
          <w:shd w:val="clear" w:color="auto" w:fill="FFFFFF"/>
        </w:rPr>
        <w:t xml:space="preserve"> se localiza no solo en una pantalla, sino también, en objetos tangibles, que comparten con </w:t>
      </w:r>
      <w:del w:id="130" w:author="Nahuel Defossé" w:date="2017-12-08T18:52:00Z">
        <w:r w:rsidRPr="006E391D" w:rsidDel="009A779E">
          <w:rPr>
            <w:rFonts w:ascii="Arial" w:hAnsi="Arial" w:cs="Arial"/>
            <w:color w:val="333333"/>
            <w:shd w:val="clear" w:color="auto" w:fill="FFFFFF"/>
          </w:rPr>
          <w:delText xml:space="preserve">nosotros </w:delText>
        </w:r>
      </w:del>
      <w:ins w:id="131" w:author="Nahuel Defossé" w:date="2017-12-08T18:52:00Z">
        <w:r w:rsidR="009A779E">
          <w:rPr>
            <w:rFonts w:ascii="Arial" w:hAnsi="Arial" w:cs="Arial"/>
            <w:color w:val="333333"/>
            <w:shd w:val="clear" w:color="auto" w:fill="FFFFFF"/>
          </w:rPr>
          <w:t>los interesados</w:t>
        </w:r>
        <w:r w:rsidR="009A779E" w:rsidRPr="006E391D">
          <w:rPr>
            <w:rFonts w:ascii="Arial" w:hAnsi="Arial" w:cs="Arial"/>
            <w:color w:val="333333"/>
            <w:shd w:val="clear" w:color="auto" w:fill="FFFFFF"/>
          </w:rPr>
          <w:t xml:space="preserve"> </w:t>
        </w:r>
        <w:r w:rsidR="009A779E">
          <w:rPr>
            <w:rFonts w:ascii="Arial" w:hAnsi="Arial" w:cs="Arial"/>
            <w:color w:val="333333"/>
            <w:shd w:val="clear" w:color="auto" w:fill="FFFFFF"/>
          </w:rPr>
          <w:t xml:space="preserve">en </w:t>
        </w:r>
      </w:ins>
      <w:r w:rsidRPr="006E391D">
        <w:rPr>
          <w:rFonts w:ascii="Arial" w:hAnsi="Arial" w:cs="Arial"/>
          <w:color w:val="333333"/>
          <w:shd w:val="clear" w:color="auto" w:fill="FFFFFF"/>
        </w:rPr>
        <w:t xml:space="preserve">un espacio físico </w:t>
      </w:r>
      <w:ins w:id="132" w:author="Nahuel Defossé" w:date="2017-12-08T18:53:00Z">
        <w:r w:rsidR="009A779E">
          <w:rPr>
            <w:rFonts w:ascii="Arial" w:hAnsi="Arial" w:cs="Arial"/>
            <w:color w:val="333333"/>
            <w:shd w:val="clear" w:color="auto" w:fill="FFFFFF"/>
          </w:rPr>
          <w:t>con</w:t>
        </w:r>
      </w:ins>
      <w:del w:id="133" w:author="Nahuel Defossé" w:date="2017-12-08T18:53:00Z">
        <w:r w:rsidRPr="006E391D" w:rsidDel="009A779E">
          <w:rPr>
            <w:rFonts w:ascii="Arial" w:hAnsi="Arial" w:cs="Arial"/>
            <w:color w:val="333333"/>
            <w:shd w:val="clear" w:color="auto" w:fill="FFFFFF"/>
          </w:rPr>
          <w:delText>y</w:delText>
        </w:r>
      </w:del>
      <w:r w:rsidRPr="006E391D">
        <w:rPr>
          <w:rFonts w:ascii="Arial" w:hAnsi="Arial" w:cs="Arial"/>
          <w:color w:val="333333"/>
          <w:shd w:val="clear" w:color="auto" w:fill="FFFFFF"/>
        </w:rPr>
        <w:t xml:space="preserve"> la posibilidad de </w:t>
      </w:r>
      <w:del w:id="134" w:author="Nahuel Defossé" w:date="2017-12-08T18:53:00Z">
        <w:r w:rsidRPr="006E391D" w:rsidDel="009A779E">
          <w:rPr>
            <w:rFonts w:ascii="Arial" w:hAnsi="Arial" w:cs="Arial"/>
            <w:color w:val="333333"/>
            <w:shd w:val="clear" w:color="auto" w:fill="FFFFFF"/>
          </w:rPr>
          <w:delText xml:space="preserve">ser afectados </w:delText>
        </w:r>
      </w:del>
      <w:ins w:id="135" w:author="Nahuel Defossé" w:date="2017-12-08T18:53:00Z">
        <w:r w:rsidR="009A779E">
          <w:rPr>
            <w:rFonts w:ascii="Arial" w:hAnsi="Arial" w:cs="Arial"/>
            <w:color w:val="333333"/>
            <w:shd w:val="clear" w:color="auto" w:fill="FFFFFF"/>
          </w:rPr>
          <w:t xml:space="preserve">afectar </w:t>
        </w:r>
      </w:ins>
      <w:del w:id="136" w:author="Nahuel Defossé" w:date="2017-12-08T18:53:00Z">
        <w:r w:rsidRPr="006E391D" w:rsidDel="009A779E">
          <w:rPr>
            <w:rFonts w:ascii="Arial" w:hAnsi="Arial" w:cs="Arial"/>
            <w:color w:val="333333"/>
            <w:shd w:val="clear" w:color="auto" w:fill="FFFFFF"/>
          </w:rPr>
          <w:delText xml:space="preserve">por nuestro </w:delText>
        </w:r>
      </w:del>
      <w:ins w:id="137" w:author="Nahuel Defossé" w:date="2017-12-08T18:53:00Z">
        <w:r w:rsidR="009A779E">
          <w:rPr>
            <w:rFonts w:ascii="Arial" w:hAnsi="Arial" w:cs="Arial"/>
            <w:color w:val="333333"/>
            <w:shd w:val="clear" w:color="auto" w:fill="FFFFFF"/>
          </w:rPr>
          <w:t xml:space="preserve">su </w:t>
        </w:r>
      </w:ins>
      <w:r w:rsidRPr="006E391D">
        <w:rPr>
          <w:rFonts w:ascii="Arial" w:hAnsi="Arial" w:cs="Arial"/>
          <w:color w:val="333333"/>
          <w:shd w:val="clear" w:color="auto" w:fill="FFFFFF"/>
        </w:rPr>
        <w:t xml:space="preserve">entorno. Aprender a través de la robótica aumenta el compromiso de los </w:t>
      </w:r>
      <w:del w:id="138" w:author="Nahuel Defossé" w:date="2017-12-08T18:53:00Z">
        <w:r w:rsidRPr="006E391D" w:rsidDel="009A779E">
          <w:rPr>
            <w:rFonts w:ascii="Arial" w:hAnsi="Arial" w:cs="Arial"/>
            <w:color w:val="333333"/>
            <w:shd w:val="clear" w:color="auto" w:fill="FFFFFF"/>
          </w:rPr>
          <w:delText xml:space="preserve">niños </w:delText>
        </w:r>
      </w:del>
      <w:ins w:id="139" w:author="Nahuel Defossé" w:date="2017-12-08T18:53:00Z">
        <w:r w:rsidR="009A779E">
          <w:rPr>
            <w:rFonts w:ascii="Arial" w:hAnsi="Arial" w:cs="Arial"/>
            <w:color w:val="333333"/>
            <w:shd w:val="clear" w:color="auto" w:fill="FFFFFF"/>
          </w:rPr>
          <w:t>alumnos</w:t>
        </w:r>
        <w:r w:rsidR="009A779E" w:rsidRPr="006E391D">
          <w:rPr>
            <w:rFonts w:ascii="Arial" w:hAnsi="Arial" w:cs="Arial"/>
            <w:color w:val="333333"/>
            <w:shd w:val="clear" w:color="auto" w:fill="FFFFFF"/>
          </w:rPr>
          <w:t xml:space="preserve"> </w:t>
        </w:r>
      </w:ins>
      <w:r w:rsidRPr="006E391D">
        <w:rPr>
          <w:rFonts w:ascii="Arial" w:hAnsi="Arial" w:cs="Arial"/>
          <w:color w:val="333333"/>
          <w:shd w:val="clear" w:color="auto" w:fill="FFFFFF"/>
        </w:rPr>
        <w:t>en actividades basadas en la manipulación, el desarrollo de habilidades motoras, la coordinación ojo-mano y una forma de entender las ideas abstractas. Además, las actividades basadas en robots proporcionan un contexto apropiado para el comportamiento cooperativo y el trabajo en equipo.</w:t>
      </w:r>
    </w:p>
    <w:p w14:paraId="7ECF5D04" w14:textId="77777777" w:rsidR="00EA0B66" w:rsidRPr="006E391D" w:rsidRDefault="00EA0B66" w:rsidP="00EA0B66">
      <w:pPr>
        <w:pStyle w:val="NormalWeb"/>
        <w:spacing w:before="0" w:beforeAutospacing="0" w:after="0" w:afterAutospacing="0"/>
        <w:jc w:val="both"/>
      </w:pPr>
      <w:r w:rsidRPr="006E391D">
        <w:t> </w:t>
      </w:r>
    </w:p>
    <w:p w14:paraId="74305025" w14:textId="77777777" w:rsidR="00EA0B66" w:rsidRPr="006E391D" w:rsidRDefault="00EA0B66" w:rsidP="00EA0B66">
      <w:pPr>
        <w:pStyle w:val="NormalWeb"/>
        <w:shd w:val="clear" w:color="auto" w:fill="FFFFFF"/>
        <w:spacing w:before="120" w:beforeAutospacing="0" w:after="120" w:afterAutospacing="0"/>
        <w:jc w:val="both"/>
        <w:rPr>
          <w:rFonts w:ascii="Arial" w:hAnsi="Arial" w:cs="Arial"/>
          <w:color w:val="222222"/>
        </w:rPr>
      </w:pPr>
      <w:r w:rsidRPr="006E391D">
        <w:rPr>
          <w:rFonts w:ascii="Arial" w:hAnsi="Arial" w:cs="Arial"/>
          <w:color w:val="222222"/>
        </w:rPr>
        <w:t xml:space="preserve">En Argentina, existen distintos centros de estudios relacionados con la robótica educativa, uno de los más renombrados es RoboGroup. Esta es una empresa </w:t>
      </w:r>
      <w:r w:rsidRPr="006E391D">
        <w:rPr>
          <w:rFonts w:ascii="Arial" w:hAnsi="Arial" w:cs="Arial"/>
          <w:color w:val="222222"/>
        </w:rPr>
        <w:lastRenderedPageBreak/>
        <w:t>nacional dedicada al diseño, fabricación y capacitación en robótica, que, según la misma, su objetivo es insertar la robótica como sistema interdisciplinario de aprendizaje en las entidades educativas de todos los niveles de nuestro país. Anualmente organiza campeonatos de robots para alumnos de colegios primarios y secundarios llamados Roboliga.</w:t>
      </w:r>
      <w:r w:rsidRPr="006E391D">
        <w:t> </w:t>
      </w:r>
    </w:p>
    <w:p w14:paraId="7C7F98A5" w14:textId="77777777" w:rsidR="00EA0B66" w:rsidRDefault="00EA0B66" w:rsidP="00EA0B66">
      <w:pPr>
        <w:pStyle w:val="NormalWeb"/>
        <w:spacing w:before="0" w:beforeAutospacing="0" w:after="0" w:afterAutospacing="0"/>
      </w:pPr>
      <w:r>
        <w:t> </w:t>
      </w:r>
    </w:p>
    <w:p w14:paraId="460FDFDC" w14:textId="77777777" w:rsidR="00EA0B66" w:rsidRDefault="00EA0B66" w:rsidP="00EA0B66">
      <w:pPr>
        <w:pStyle w:val="NormalWeb"/>
        <w:spacing w:before="0" w:beforeAutospacing="0" w:after="0" w:afterAutospacing="0"/>
      </w:pPr>
      <w:r>
        <w:t>  </w:t>
      </w:r>
    </w:p>
    <w:p w14:paraId="6A0BE6BE" w14:textId="77777777" w:rsidR="009E0758" w:rsidRDefault="009E0758">
      <w:r>
        <w:br w:type="page"/>
      </w:r>
    </w:p>
    <w:p w14:paraId="659FEF79" w14:textId="77777777" w:rsidR="009E0758" w:rsidRPr="009E0758" w:rsidRDefault="009E0758" w:rsidP="009E0758">
      <w:pPr>
        <w:pStyle w:val="Ttulo1"/>
        <w:rPr>
          <w:sz w:val="36"/>
          <w:szCs w:val="36"/>
        </w:rPr>
      </w:pPr>
      <w:bookmarkStart w:id="140" w:name="_Toc499023833"/>
      <w:r>
        <w:rPr>
          <w:sz w:val="36"/>
          <w:szCs w:val="36"/>
        </w:rPr>
        <w:lastRenderedPageBreak/>
        <w:t>Capítulo 3</w:t>
      </w:r>
      <w:r w:rsidRPr="009E0758">
        <w:rPr>
          <w:sz w:val="36"/>
          <w:szCs w:val="36"/>
        </w:rPr>
        <w:t xml:space="preserve"> – Arduino</w:t>
      </w:r>
      <w:bookmarkEnd w:id="140"/>
    </w:p>
    <w:p w14:paraId="43B2D6BD" w14:textId="77777777" w:rsidR="009E0758" w:rsidRDefault="009E0758" w:rsidP="009E0758"/>
    <w:p w14:paraId="3EE4EC13" w14:textId="77777777" w:rsidR="009E0758" w:rsidRPr="009E0758" w:rsidRDefault="00E36D15" w:rsidP="009E0758">
      <w:pPr>
        <w:pStyle w:val="Ttulo2"/>
        <w:rPr>
          <w:b/>
          <w:sz w:val="32"/>
          <w:szCs w:val="32"/>
        </w:rPr>
      </w:pPr>
      <w:bookmarkStart w:id="141" w:name="_Toc499023834"/>
      <w:r>
        <w:rPr>
          <w:b/>
          <w:sz w:val="32"/>
          <w:szCs w:val="32"/>
        </w:rPr>
        <w:t xml:space="preserve">3.1 </w:t>
      </w:r>
      <w:r w:rsidR="009E0758" w:rsidRPr="009E0758">
        <w:rPr>
          <w:b/>
          <w:sz w:val="32"/>
          <w:szCs w:val="32"/>
        </w:rPr>
        <w:t>¿Qué es Arduino?</w:t>
      </w:r>
      <w:bookmarkEnd w:id="141"/>
    </w:p>
    <w:p w14:paraId="6F415F74" w14:textId="77777777" w:rsidR="009E0758" w:rsidRDefault="009E0758" w:rsidP="009E0758"/>
    <w:p w14:paraId="39F7DB14" w14:textId="27EDBAA3" w:rsidR="009E0758" w:rsidRPr="009E0758" w:rsidRDefault="001A78D3" w:rsidP="009E0758">
      <w:pPr>
        <w:rPr>
          <w:rFonts w:ascii="Arial" w:hAnsi="Arial" w:cs="Arial"/>
          <w:color w:val="0000FF"/>
          <w:sz w:val="24"/>
          <w:szCs w:val="24"/>
        </w:rPr>
      </w:pPr>
      <w:r>
        <w:rPr>
          <w:noProof/>
          <w:lang w:val="es-ES_tradnl" w:eastAsia="es-ES_tradnl"/>
        </w:rPr>
        <mc:AlternateContent>
          <mc:Choice Requires="wps">
            <w:drawing>
              <wp:anchor distT="0" distB="0" distL="114300" distR="114300" simplePos="0" relativeHeight="251671552" behindDoc="0" locked="0" layoutInCell="1" allowOverlap="1" wp14:anchorId="65E0889A" wp14:editId="71E57301">
                <wp:simplePos x="0" y="0"/>
                <wp:positionH relativeFrom="column">
                  <wp:posOffset>3062605</wp:posOffset>
                </wp:positionH>
                <wp:positionV relativeFrom="paragraph">
                  <wp:posOffset>1661795</wp:posOffset>
                </wp:positionV>
                <wp:extent cx="2333625" cy="266700"/>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333625" cy="266700"/>
                        </a:xfrm>
                        <a:prstGeom prst="rect">
                          <a:avLst/>
                        </a:prstGeom>
                        <a:solidFill>
                          <a:prstClr val="white"/>
                        </a:solidFill>
                        <a:ln>
                          <a:noFill/>
                        </a:ln>
                      </wps:spPr>
                      <wps:txbx>
                        <w:txbxContent>
                          <w:p w14:paraId="5E2CA549" w14:textId="77777777" w:rsidR="00FD763E" w:rsidRPr="000352EE" w:rsidRDefault="00FD763E" w:rsidP="001A78D3">
                            <w:pPr>
                              <w:pStyle w:val="Descripcin"/>
                              <w:jc w:val="center"/>
                              <w:rPr>
                                <w:rFonts w:ascii="Calibri" w:eastAsia="Calibri" w:hAnsi="Calibri" w:cs="Calibri"/>
                                <w:noProof/>
                                <w:color w:val="000000"/>
                              </w:rPr>
                            </w:pPr>
                            <w:r>
                              <w:t xml:space="preserve">Ilustración </w:t>
                            </w:r>
                            <w:fldSimple w:instr=" SEQ Ilustración \* ARABIC ">
                              <w:r>
                                <w:rPr>
                                  <w:noProof/>
                                </w:rPr>
                                <w:t>8</w:t>
                              </w:r>
                            </w:fldSimple>
                            <w:r>
                              <w:t xml:space="preserve"> - Logo Arduino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0889A" id="Cuadro de texto 59" o:spid="_x0000_s1031" type="#_x0000_t202" style="position:absolute;left:0;text-align:left;margin-left:241.15pt;margin-top:130.85pt;width:183.75pt;height:2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" stroked="f">
                <v:textbox style="mso-fit-shape-to-text:t" inset="0,0,0,0">
                  <w:txbxContent>
                    <w:p w14:paraId="5E2CA549" w14:textId="77777777" w:rsidR="00FD763E" w:rsidRPr="000352EE" w:rsidRDefault="00FD763E" w:rsidP="001A78D3">
                      <w:pPr>
                        <w:pStyle w:val="Descripcin"/>
                        <w:jc w:val="center"/>
                        <w:rPr>
                          <w:rFonts w:ascii="Calibri" w:eastAsia="Calibri" w:hAnsi="Calibri" w:cs="Calibri"/>
                          <w:noProof/>
                          <w:color w:val="000000"/>
                        </w:rPr>
                      </w:pPr>
                      <w:r>
                        <w:t xml:space="preserve">Ilustración </w:t>
                      </w:r>
                      <w:fldSimple w:instr=" SEQ Ilustración \* ARABIC ">
                        <w:r>
                          <w:rPr>
                            <w:noProof/>
                          </w:rPr>
                          <w:t>8</w:t>
                        </w:r>
                      </w:fldSimple>
                      <w:r>
                        <w:t xml:space="preserve"> - Logo Arduino</w:t>
                      </w:r>
                    </w:p>
                  </w:txbxContent>
                </v:textbox>
                <w10:wrap type="square"/>
              </v:shape>
            </w:pict>
          </mc:Fallback>
        </mc:AlternateContent>
      </w:r>
      <w:r>
        <w:rPr>
          <w:noProof/>
          <w:lang w:val="es-ES_tradnl" w:eastAsia="es-ES_tradnl"/>
        </w:rPr>
        <w:drawing>
          <wp:anchor distT="0" distB="0" distL="114300" distR="114300" simplePos="0" relativeHeight="251648000" behindDoc="0" locked="0" layoutInCell="1" allowOverlap="1" wp14:anchorId="0A79DF42" wp14:editId="00769E0E">
            <wp:simplePos x="0" y="0"/>
            <wp:positionH relativeFrom="column">
              <wp:posOffset>3062623</wp:posOffset>
            </wp:positionH>
            <wp:positionV relativeFrom="paragraph">
              <wp:posOffset>10285</wp:posOffset>
            </wp:positionV>
            <wp:extent cx="2333625" cy="1594485"/>
            <wp:effectExtent l="0" t="0" r="9525" b="5715"/>
            <wp:wrapSquare wrapText="bothSides"/>
            <wp:docPr id="14" name="Imagen 14" descr="Arduino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Logo.sv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33625" cy="15944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0758" w:rsidRPr="009E0758">
        <w:rPr>
          <w:rFonts w:ascii="Arial" w:hAnsi="Arial" w:cs="Arial"/>
          <w:sz w:val="24"/>
          <w:szCs w:val="24"/>
        </w:rPr>
        <w:t>Arduino es una plataforma</w:t>
      </w:r>
      <w:r>
        <w:rPr>
          <w:rFonts w:ascii="Arial" w:hAnsi="Arial" w:cs="Arial"/>
          <w:sz w:val="24"/>
          <w:szCs w:val="24"/>
        </w:rPr>
        <w:t xml:space="preserve"> y compañía, del mismo nombre,</w:t>
      </w:r>
      <w:r w:rsidR="009E0758" w:rsidRPr="009E0758">
        <w:rPr>
          <w:rFonts w:ascii="Arial" w:hAnsi="Arial" w:cs="Arial"/>
          <w:sz w:val="24"/>
          <w:szCs w:val="24"/>
        </w:rPr>
        <w:t xml:space="preserve"> de electrónica "open-source" o de código abierto cuyos principios son contar con software y hardware fáciles de usar</w:t>
      </w:r>
      <w:ins w:id="142" w:author="Nahuel Defossé" w:date="2017-12-08T18:54:00Z">
        <w:r w:rsidR="00B531F8">
          <w:rPr>
            <w:rFonts w:ascii="Arial" w:hAnsi="Arial" w:cs="Arial"/>
            <w:sz w:val="24"/>
            <w:szCs w:val="24"/>
          </w:rPr>
          <w:t xml:space="preserve"> y que cualquiera pueda fabricar y mejorrar</w:t>
        </w:r>
      </w:ins>
      <w:r w:rsidR="009E0758" w:rsidRPr="009E0758">
        <w:rPr>
          <w:rFonts w:ascii="Arial" w:hAnsi="Arial" w:cs="Arial"/>
          <w:sz w:val="24"/>
          <w:szCs w:val="24"/>
        </w:rPr>
        <w:t xml:space="preserve">. Es decir, </w:t>
      </w:r>
      <w:del w:id="143" w:author="Nahuel Defossé" w:date="2017-12-08T18:55:00Z">
        <w:r w:rsidR="009E0758" w:rsidRPr="009E0758" w:rsidDel="00B531F8">
          <w:rPr>
            <w:rFonts w:ascii="Arial" w:hAnsi="Arial" w:cs="Arial"/>
            <w:sz w:val="24"/>
            <w:szCs w:val="24"/>
          </w:rPr>
          <w:delText xml:space="preserve">que promete ser una </w:delText>
        </w:r>
      </w:del>
      <w:ins w:id="144" w:author="Nahuel Defossé" w:date="2017-12-08T18:55:00Z">
        <w:r w:rsidR="00B531F8">
          <w:rPr>
            <w:rFonts w:ascii="Arial" w:hAnsi="Arial" w:cs="Arial"/>
            <w:sz w:val="24"/>
            <w:szCs w:val="24"/>
          </w:rPr>
          <w:t xml:space="preserve">se propone como una </w:t>
        </w:r>
      </w:ins>
      <w:del w:id="145" w:author="Nahuel Defossé" w:date="2017-12-08T18:55:00Z">
        <w:r w:rsidR="009E0758" w:rsidRPr="009E0758" w:rsidDel="00B531F8">
          <w:rPr>
            <w:rFonts w:ascii="Arial" w:hAnsi="Arial" w:cs="Arial"/>
            <w:sz w:val="24"/>
            <w:szCs w:val="24"/>
          </w:rPr>
          <w:delText xml:space="preserve">forma </w:delText>
        </w:r>
      </w:del>
      <w:ins w:id="146" w:author="Nahuel Defossé" w:date="2017-12-08T18:55:00Z">
        <w:r w:rsidR="00B531F8">
          <w:rPr>
            <w:rFonts w:ascii="Arial" w:hAnsi="Arial" w:cs="Arial"/>
            <w:sz w:val="24"/>
            <w:szCs w:val="24"/>
          </w:rPr>
          <w:t xml:space="preserve">plataforma </w:t>
        </w:r>
      </w:ins>
      <w:r w:rsidR="009E0758" w:rsidRPr="009E0758">
        <w:rPr>
          <w:rFonts w:ascii="Arial" w:hAnsi="Arial" w:cs="Arial"/>
          <w:sz w:val="24"/>
          <w:szCs w:val="24"/>
        </w:rPr>
        <w:t xml:space="preserve">sencilla de </w:t>
      </w:r>
      <w:del w:id="147" w:author="Nahuel Defossé" w:date="2017-12-08T18:55:00Z">
        <w:r w:rsidR="009E0758" w:rsidRPr="009E0758" w:rsidDel="00B531F8">
          <w:rPr>
            <w:rFonts w:ascii="Arial" w:hAnsi="Arial" w:cs="Arial"/>
            <w:sz w:val="24"/>
            <w:szCs w:val="24"/>
          </w:rPr>
          <w:delText xml:space="preserve">realizar </w:delText>
        </w:r>
      </w:del>
      <w:ins w:id="148" w:author="Nahuel Defossé" w:date="2017-12-08T18:55:00Z">
        <w:r w:rsidR="00B531F8">
          <w:rPr>
            <w:rFonts w:ascii="Arial" w:hAnsi="Arial" w:cs="Arial"/>
            <w:sz w:val="24"/>
            <w:szCs w:val="24"/>
          </w:rPr>
          <w:t>aprender para realizar</w:t>
        </w:r>
        <w:r w:rsidR="00B531F8" w:rsidRPr="009E0758">
          <w:rPr>
            <w:rFonts w:ascii="Arial" w:hAnsi="Arial" w:cs="Arial"/>
            <w:sz w:val="24"/>
            <w:szCs w:val="24"/>
          </w:rPr>
          <w:t xml:space="preserve"> </w:t>
        </w:r>
      </w:ins>
      <w:r w:rsidR="009E0758" w:rsidRPr="009E0758">
        <w:rPr>
          <w:rFonts w:ascii="Arial" w:hAnsi="Arial" w:cs="Arial"/>
          <w:sz w:val="24"/>
          <w:szCs w:val="24"/>
        </w:rPr>
        <w:t xml:space="preserve">proyectos interactivos para </w:t>
      </w:r>
      <w:del w:id="149" w:author="Nahuel Defossé" w:date="2017-12-08T18:55:00Z">
        <w:r w:rsidR="009E0758" w:rsidRPr="009E0758" w:rsidDel="00B531F8">
          <w:rPr>
            <w:rFonts w:ascii="Arial" w:hAnsi="Arial" w:cs="Arial"/>
            <w:sz w:val="24"/>
            <w:szCs w:val="24"/>
          </w:rPr>
          <w:delText>cualquier persona</w:delText>
        </w:r>
      </w:del>
      <w:ins w:id="150" w:author="Nahuel Defossé" w:date="2017-12-08T18:55:00Z">
        <w:r w:rsidR="00B531F8">
          <w:rPr>
            <w:rFonts w:ascii="Arial" w:hAnsi="Arial" w:cs="Arial"/>
            <w:sz w:val="24"/>
            <w:szCs w:val="24"/>
          </w:rPr>
          <w:t>público no necesariamente con conocmientos técnicos</w:t>
        </w:r>
      </w:ins>
      <w:r w:rsidR="009E0758" w:rsidRPr="009E0758">
        <w:rPr>
          <w:rFonts w:ascii="Arial" w:hAnsi="Arial" w:cs="Arial"/>
          <w:sz w:val="24"/>
          <w:szCs w:val="24"/>
        </w:rPr>
        <w:t>.</w:t>
      </w:r>
      <w:r w:rsidR="009E0758" w:rsidRPr="009E0758">
        <w:rPr>
          <w:rFonts w:ascii="Arial" w:hAnsi="Arial" w:cs="Arial"/>
          <w:color w:val="0000FF"/>
          <w:sz w:val="24"/>
          <w:szCs w:val="24"/>
        </w:rPr>
        <w:t xml:space="preserve"> </w:t>
      </w:r>
    </w:p>
    <w:p w14:paraId="749C6481" w14:textId="218990E9" w:rsidR="009E0758" w:rsidRPr="001A78D3" w:rsidRDefault="009E0758" w:rsidP="001A78D3">
      <w:pPr>
        <w:rPr>
          <w:rFonts w:ascii="Arial" w:hAnsi="Arial" w:cs="Arial"/>
          <w:sz w:val="24"/>
          <w:szCs w:val="24"/>
        </w:rPr>
      </w:pPr>
      <w:r w:rsidRPr="009E0758">
        <w:rPr>
          <w:rFonts w:ascii="Arial" w:hAnsi="Arial" w:cs="Arial"/>
          <w:sz w:val="24"/>
          <w:szCs w:val="24"/>
        </w:rPr>
        <w:t xml:space="preserve">Arduino se </w:t>
      </w:r>
      <w:del w:id="151" w:author="Nahuel Defossé" w:date="2017-12-08T18:56:00Z">
        <w:r w:rsidRPr="009E0758" w:rsidDel="00B531F8">
          <w:rPr>
            <w:rFonts w:ascii="Arial" w:hAnsi="Arial" w:cs="Arial"/>
            <w:sz w:val="24"/>
            <w:szCs w:val="24"/>
          </w:rPr>
          <w:delText>basa en una sencilla placa</w:delText>
        </w:r>
      </w:del>
      <w:ins w:id="152" w:author="Nahuel Defossé" w:date="2017-12-08T18:56:00Z">
        <w:r w:rsidR="00B531F8">
          <w:rPr>
            <w:rFonts w:ascii="Arial" w:hAnsi="Arial" w:cs="Arial"/>
            <w:sz w:val="24"/>
            <w:szCs w:val="24"/>
          </w:rPr>
          <w:t>trata de una SBC</w:t>
        </w:r>
      </w:ins>
      <w:r w:rsidRPr="009E0758">
        <w:rPr>
          <w:rFonts w:ascii="Arial" w:hAnsi="Arial" w:cs="Arial"/>
          <w:sz w:val="24"/>
          <w:szCs w:val="24"/>
        </w:rPr>
        <w:t xml:space="preserve"> con entradas y salidas, analógicas y digitales,</w:t>
      </w:r>
      <w:ins w:id="153" w:author="Nahuel Defossé" w:date="2017-12-08T18:56:00Z">
        <w:r w:rsidR="00B531F8">
          <w:rPr>
            <w:rFonts w:ascii="Arial" w:hAnsi="Arial" w:cs="Arial"/>
            <w:sz w:val="24"/>
            <w:szCs w:val="24"/>
          </w:rPr>
          <w:t xml:space="preserve"> la cual es programda bajo</w:t>
        </w:r>
      </w:ins>
      <w:r w:rsidRPr="009E0758">
        <w:rPr>
          <w:rFonts w:ascii="Arial" w:hAnsi="Arial" w:cs="Arial"/>
          <w:sz w:val="24"/>
          <w:szCs w:val="24"/>
        </w:rPr>
        <w:t xml:space="preserve"> </w:t>
      </w:r>
      <w:del w:id="154" w:author="Nahuel Defossé" w:date="2017-12-08T18:56:00Z">
        <w:r w:rsidRPr="009E0758" w:rsidDel="00B531F8">
          <w:rPr>
            <w:rFonts w:ascii="Arial" w:hAnsi="Arial" w:cs="Arial"/>
            <w:sz w:val="24"/>
            <w:szCs w:val="24"/>
          </w:rPr>
          <w:delText xml:space="preserve">en </w:delText>
        </w:r>
      </w:del>
      <w:r w:rsidRPr="009E0758">
        <w:rPr>
          <w:rFonts w:ascii="Arial" w:hAnsi="Arial" w:cs="Arial"/>
          <w:sz w:val="24"/>
          <w:szCs w:val="24"/>
        </w:rPr>
        <w:t xml:space="preserve">un entorno de desarrollo que </w:t>
      </w:r>
      <w:del w:id="155" w:author="Nahuel Defossé" w:date="2017-12-08T18:56:00Z">
        <w:r w:rsidRPr="009E0758" w:rsidDel="00B531F8">
          <w:rPr>
            <w:rFonts w:ascii="Arial" w:hAnsi="Arial" w:cs="Arial"/>
            <w:sz w:val="24"/>
            <w:szCs w:val="24"/>
          </w:rPr>
          <w:delText xml:space="preserve">está basado </w:delText>
        </w:r>
      </w:del>
      <w:ins w:id="156" w:author="Nahuel Defossé" w:date="2017-12-08T18:56:00Z">
        <w:r w:rsidR="00B531F8">
          <w:rPr>
            <w:rFonts w:ascii="Arial" w:hAnsi="Arial" w:cs="Arial"/>
            <w:sz w:val="24"/>
            <w:szCs w:val="24"/>
          </w:rPr>
          <w:t xml:space="preserve">inspirado </w:t>
        </w:r>
      </w:ins>
      <w:r w:rsidRPr="009E0758">
        <w:rPr>
          <w:rFonts w:ascii="Arial" w:hAnsi="Arial" w:cs="Arial"/>
          <w:sz w:val="24"/>
          <w:szCs w:val="24"/>
        </w:rPr>
        <w:t xml:space="preserve">en el </w:t>
      </w:r>
      <w:del w:id="157" w:author="Nahuel Defossé" w:date="2017-12-08T18:57:00Z">
        <w:r w:rsidRPr="009E0758" w:rsidDel="00B531F8">
          <w:rPr>
            <w:rFonts w:ascii="Arial" w:hAnsi="Arial" w:cs="Arial"/>
            <w:sz w:val="24"/>
            <w:szCs w:val="24"/>
          </w:rPr>
          <w:delText xml:space="preserve">lenguaje </w:delText>
        </w:r>
      </w:del>
      <w:ins w:id="158" w:author="Nahuel Defossé" w:date="2017-12-08T18:57:00Z">
        <w:r w:rsidR="00B531F8">
          <w:rPr>
            <w:rFonts w:ascii="Arial" w:hAnsi="Arial" w:cs="Arial"/>
            <w:sz w:val="24"/>
            <w:szCs w:val="24"/>
          </w:rPr>
          <w:t xml:space="preserve">entorno </w:t>
        </w:r>
      </w:ins>
      <w:r w:rsidRPr="009E0758">
        <w:rPr>
          <w:rFonts w:ascii="Arial" w:hAnsi="Arial" w:cs="Arial"/>
          <w:sz w:val="24"/>
          <w:szCs w:val="24"/>
        </w:rPr>
        <w:t xml:space="preserve">de programación </w:t>
      </w:r>
      <w:r w:rsidRPr="009E0758">
        <w:rPr>
          <w:rFonts w:ascii="Arial" w:hAnsi="Arial" w:cs="Arial"/>
          <w:b/>
          <w:sz w:val="24"/>
          <w:szCs w:val="24"/>
        </w:rPr>
        <w:t>Processing</w:t>
      </w:r>
      <w:ins w:id="159" w:author="Nahuel Defossé" w:date="2017-12-08T18:58:00Z">
        <w:r w:rsidR="00B531F8">
          <w:rPr>
            <w:rFonts w:ascii="Arial" w:hAnsi="Arial" w:cs="Arial"/>
            <w:sz w:val="24"/>
            <w:szCs w:val="24"/>
          </w:rPr>
          <w:t>.</w:t>
        </w:r>
      </w:ins>
      <w:del w:id="160" w:author="Nahuel Defossé" w:date="2017-12-08T18:57:00Z">
        <w:r w:rsidRPr="009E0758" w:rsidDel="00B531F8">
          <w:rPr>
            <w:rFonts w:ascii="Arial" w:hAnsi="Arial" w:cs="Arial"/>
            <w:sz w:val="24"/>
            <w:szCs w:val="24"/>
          </w:rPr>
          <w:delText>. Es un dispositivo que conecta el mundo físico con el mundo virtual, o el mundo analógico con el digital.</w:delText>
        </w:r>
      </w:del>
    </w:p>
    <w:p w14:paraId="2EC8ABB1" w14:textId="77777777" w:rsidR="009E0758" w:rsidRDefault="009E0758" w:rsidP="009E0758">
      <w:pPr>
        <w:rPr>
          <w:rFonts w:ascii="Helvetica" w:hAnsi="Helvetica" w:cs="Helvetica"/>
          <w:b/>
          <w:bCs/>
          <w:color w:val="444444"/>
          <w:sz w:val="21"/>
          <w:szCs w:val="21"/>
          <w:bdr w:val="none" w:sz="0" w:space="0" w:color="auto" w:frame="1"/>
          <w:shd w:val="clear" w:color="auto" w:fill="FFFFFF"/>
        </w:rPr>
      </w:pPr>
    </w:p>
    <w:p w14:paraId="636F5E78" w14:textId="77777777" w:rsidR="009E0758" w:rsidRDefault="00E36D15" w:rsidP="009E0758">
      <w:pPr>
        <w:pStyle w:val="Ttulo2"/>
        <w:rPr>
          <w:b/>
          <w:sz w:val="32"/>
          <w:szCs w:val="32"/>
        </w:rPr>
      </w:pPr>
      <w:bookmarkStart w:id="161" w:name="_Toc499023835"/>
      <w:r>
        <w:rPr>
          <w:b/>
          <w:sz w:val="32"/>
          <w:szCs w:val="32"/>
        </w:rPr>
        <w:t xml:space="preserve">3.2 </w:t>
      </w:r>
      <w:r w:rsidR="009E0758" w:rsidRPr="009E0758">
        <w:rPr>
          <w:b/>
          <w:sz w:val="32"/>
          <w:szCs w:val="32"/>
        </w:rPr>
        <w:t>¿Qué es Processing?</w:t>
      </w:r>
      <w:bookmarkEnd w:id="161"/>
    </w:p>
    <w:p w14:paraId="42881223" w14:textId="77777777" w:rsidR="009E0758" w:rsidRPr="009E0758" w:rsidRDefault="009E0758" w:rsidP="009E0758"/>
    <w:p w14:paraId="792C9BCF" w14:textId="77777777" w:rsidR="009E0758" w:rsidRPr="009E0758" w:rsidRDefault="009E0758" w:rsidP="009E0758">
      <w:pPr>
        <w:rPr>
          <w:rFonts w:ascii="Arial" w:hAnsi="Arial" w:cs="Arial"/>
          <w:sz w:val="24"/>
          <w:szCs w:val="24"/>
        </w:rPr>
      </w:pPr>
      <w:r w:rsidRPr="00B531F8">
        <w:rPr>
          <w:rFonts w:ascii="Arial" w:hAnsi="Arial" w:cs="Arial"/>
          <w:b/>
          <w:sz w:val="24"/>
          <w:szCs w:val="24"/>
          <w:rPrChange w:id="162" w:author="Nahuel Defossé" w:date="2017-12-08T18:57:00Z">
            <w:rPr>
              <w:rFonts w:ascii="Arial" w:hAnsi="Arial" w:cs="Arial"/>
              <w:sz w:val="24"/>
              <w:szCs w:val="24"/>
            </w:rPr>
          </w:rPrChange>
        </w:rPr>
        <w:t>Processing </w:t>
      </w:r>
      <w:r w:rsidRPr="009E0758">
        <w:rPr>
          <w:rFonts w:ascii="Arial" w:hAnsi="Arial" w:cs="Arial"/>
          <w:sz w:val="24"/>
          <w:szCs w:val="24"/>
        </w:rPr>
        <w:t>es</w:t>
      </w:r>
      <w:r w:rsidR="00673E7D">
        <w:rPr>
          <w:rFonts w:ascii="Arial" w:hAnsi="Arial" w:cs="Arial"/>
          <w:sz w:val="24"/>
          <w:szCs w:val="24"/>
        </w:rPr>
        <w:t xml:space="preserve"> </w:t>
      </w:r>
      <w:r w:rsidRPr="009E0758">
        <w:rPr>
          <w:rFonts w:ascii="Arial" w:hAnsi="Arial" w:cs="Arial"/>
          <w:sz w:val="24"/>
          <w:szCs w:val="24"/>
        </w:rPr>
        <w:t>un lenguaje de programación y entorno de desarrollo integrado de código abierto basado en Java, de fácil utilización, y que sirve como medio para la enseñanza y producción de proyectos multimedia e interactivos de diseño digital.</w:t>
      </w:r>
    </w:p>
    <w:p w14:paraId="3F623EE6" w14:textId="77777777" w:rsidR="009E0758" w:rsidRPr="00125435" w:rsidRDefault="009E0758" w:rsidP="009E0758">
      <w:r>
        <w:rPr>
          <w:noProof/>
          <w:lang w:val="es-ES_tradnl" w:eastAsia="es-ES_tradnl"/>
        </w:rPr>
        <mc:AlternateContent>
          <mc:Choice Requires="wps">
            <w:drawing>
              <wp:anchor distT="0" distB="0" distL="114300" distR="114300" simplePos="0" relativeHeight="251640832" behindDoc="1" locked="0" layoutInCell="1" allowOverlap="1" wp14:anchorId="619A1F9A" wp14:editId="70BB50B4">
                <wp:simplePos x="0" y="0"/>
                <wp:positionH relativeFrom="column">
                  <wp:posOffset>1905</wp:posOffset>
                </wp:positionH>
                <wp:positionV relativeFrom="paragraph">
                  <wp:posOffset>2517775</wp:posOffset>
                </wp:positionV>
                <wp:extent cx="2457450" cy="266700"/>
                <wp:effectExtent l="0" t="0" r="0" b="0"/>
                <wp:wrapTight wrapText="bothSides">
                  <wp:wrapPolygon edited="0">
                    <wp:start x="0" y="0"/>
                    <wp:lineTo x="0" y="21600"/>
                    <wp:lineTo x="21600" y="21600"/>
                    <wp:lineTo x="21600" y="0"/>
                  </wp:wrapPolygon>
                </wp:wrapTight>
                <wp:docPr id="21" name="Cuadro de texto 21"/>
                <wp:cNvGraphicFramePr/>
                <a:graphic xmlns:a="http://schemas.openxmlformats.org/drawingml/2006/main">
                  <a:graphicData uri="http://schemas.microsoft.com/office/word/2010/wordprocessingShape">
                    <wps:wsp>
                      <wps:cNvSpPr txBox="1"/>
                      <wps:spPr>
                        <a:xfrm>
                          <a:off x="0" y="0"/>
                          <a:ext cx="2457450" cy="266700"/>
                        </a:xfrm>
                        <a:prstGeom prst="rect">
                          <a:avLst/>
                        </a:prstGeom>
                        <a:solidFill>
                          <a:prstClr val="white"/>
                        </a:solidFill>
                        <a:ln>
                          <a:noFill/>
                        </a:ln>
                      </wps:spPr>
                      <wps:txbx>
                        <w:txbxContent>
                          <w:p w14:paraId="7EDB5019" w14:textId="77777777" w:rsidR="00FD763E" w:rsidRPr="00F55A56" w:rsidRDefault="00FD763E" w:rsidP="001A78D3">
                            <w:pPr>
                              <w:pStyle w:val="Descripcin"/>
                              <w:jc w:val="center"/>
                              <w:rPr>
                                <w:rFonts w:ascii="Calibri" w:eastAsia="Calibri" w:hAnsi="Calibri" w:cs="Calibri"/>
                                <w:noProof/>
                                <w:color w:val="000000"/>
                              </w:rPr>
                            </w:pPr>
                            <w:r>
                              <w:t xml:space="preserve">Ilustración </w:t>
                            </w:r>
                            <w:fldSimple w:instr=" SEQ Ilustración \* ARABIC ">
                              <w:r>
                                <w:rPr>
                                  <w:noProof/>
                                </w:rPr>
                                <w:t>9</w:t>
                              </w:r>
                            </w:fldSimple>
                            <w:r>
                              <w:t xml:space="preserve"> - Logo de 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A1F9A" id="Cuadro de texto 21" o:spid="_x0000_s1032" type="#_x0000_t202" style="position:absolute;left:0;text-align:left;margin-left:.15pt;margin-top:198.25pt;width:193.5pt;height:21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" stroked="f">
                <v:textbox style="mso-fit-shape-to-text:t" inset="0,0,0,0">
                  <w:txbxContent>
                    <w:p w14:paraId="7EDB5019" w14:textId="77777777" w:rsidR="00FD763E" w:rsidRPr="00F55A56" w:rsidRDefault="00FD763E" w:rsidP="001A78D3">
                      <w:pPr>
                        <w:pStyle w:val="Descripcin"/>
                        <w:jc w:val="center"/>
                        <w:rPr>
                          <w:rFonts w:ascii="Calibri" w:eastAsia="Calibri" w:hAnsi="Calibri" w:cs="Calibri"/>
                          <w:noProof/>
                          <w:color w:val="000000"/>
                        </w:rPr>
                      </w:pPr>
                      <w:r>
                        <w:t xml:space="preserve">Ilustración </w:t>
                      </w:r>
                      <w:fldSimple w:instr=" SEQ Ilustración \* ARABIC ">
                        <w:r>
                          <w:rPr>
                            <w:noProof/>
                          </w:rPr>
                          <w:t>9</w:t>
                        </w:r>
                      </w:fldSimple>
                      <w:r>
                        <w:t xml:space="preserve"> - Logo de Processing</w:t>
                      </w:r>
                    </w:p>
                  </w:txbxContent>
                </v:textbox>
                <w10:wrap type="tight"/>
              </v:shape>
            </w:pict>
          </mc:Fallback>
        </mc:AlternateContent>
      </w:r>
      <w:r w:rsidRPr="00125435">
        <w:rPr>
          <w:noProof/>
          <w:lang w:val="es-ES_tradnl" w:eastAsia="es-ES_tradnl"/>
        </w:rPr>
        <w:drawing>
          <wp:anchor distT="0" distB="0" distL="114300" distR="114300" simplePos="0" relativeHeight="251635712" behindDoc="1" locked="0" layoutInCell="1" allowOverlap="1" wp14:anchorId="5D13F510" wp14:editId="61AD4166">
            <wp:simplePos x="0" y="0"/>
            <wp:positionH relativeFrom="column">
              <wp:posOffset>2515</wp:posOffset>
            </wp:positionH>
            <wp:positionV relativeFrom="paragraph">
              <wp:posOffset>3429</wp:posOffset>
            </wp:positionV>
            <wp:extent cx="2457907" cy="2457907"/>
            <wp:effectExtent l="0" t="0" r="0" b="0"/>
            <wp:wrapTight wrapText="bothSides">
              <wp:wrapPolygon edited="0">
                <wp:start x="2177" y="0"/>
                <wp:lineTo x="1340" y="670"/>
                <wp:lineTo x="0" y="2344"/>
                <wp:lineTo x="0" y="19591"/>
                <wp:lineTo x="2344" y="21433"/>
                <wp:lineTo x="19088" y="21433"/>
                <wp:lineTo x="19591" y="21098"/>
                <wp:lineTo x="21265" y="19591"/>
                <wp:lineTo x="21433" y="2344"/>
                <wp:lineTo x="20093" y="670"/>
                <wp:lineTo x="19256" y="0"/>
                <wp:lineTo x="2177" y="0"/>
              </wp:wrapPolygon>
            </wp:wrapTight>
            <wp:docPr id="15" name="Imagen 15" descr="Resultado de imagen para process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processing log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7907" cy="2457907"/>
                    </a:xfrm>
                    <a:prstGeom prst="rect">
                      <a:avLst/>
                    </a:prstGeom>
                    <a:noFill/>
                    <a:ln>
                      <a:noFill/>
                    </a:ln>
                  </pic:spPr>
                </pic:pic>
              </a:graphicData>
            </a:graphic>
          </wp:anchor>
        </w:drawing>
      </w:r>
    </w:p>
    <w:p w14:paraId="3713CA35" w14:textId="4D1A0574" w:rsidR="00673E7D" w:rsidRDefault="009E0758" w:rsidP="009E0758">
      <w:pPr>
        <w:rPr>
          <w:rStyle w:val="Hipervnculo"/>
          <w:rFonts w:ascii="Arial" w:hAnsi="Arial" w:cs="Arial"/>
          <w:sz w:val="24"/>
          <w:szCs w:val="24"/>
        </w:rPr>
      </w:pPr>
      <w:r w:rsidRPr="009E0758">
        <w:rPr>
          <w:rFonts w:ascii="Arial" w:hAnsi="Arial" w:cs="Arial"/>
          <w:sz w:val="24"/>
          <w:szCs w:val="24"/>
        </w:rPr>
        <w:t xml:space="preserve">Uno de los objetivos </w:t>
      </w:r>
      <w:del w:id="163" w:author="Nahuel Defossé" w:date="2017-12-08T18:58:00Z">
        <w:r w:rsidRPr="009E0758" w:rsidDel="00B531F8">
          <w:rPr>
            <w:rFonts w:ascii="Arial" w:hAnsi="Arial" w:cs="Arial"/>
            <w:sz w:val="24"/>
            <w:szCs w:val="24"/>
          </w:rPr>
          <w:delText xml:space="preserve">declarados </w:delText>
        </w:r>
      </w:del>
      <w:ins w:id="164" w:author="Nahuel Defossé" w:date="2017-12-08T18:58:00Z">
        <w:r w:rsidR="00B531F8">
          <w:rPr>
            <w:rFonts w:ascii="Arial" w:hAnsi="Arial" w:cs="Arial"/>
            <w:sz w:val="24"/>
            <w:szCs w:val="24"/>
          </w:rPr>
          <w:t>expresos</w:t>
        </w:r>
        <w:r w:rsidR="00B531F8" w:rsidRPr="009E0758">
          <w:rPr>
            <w:rFonts w:ascii="Arial" w:hAnsi="Arial" w:cs="Arial"/>
            <w:sz w:val="24"/>
            <w:szCs w:val="24"/>
          </w:rPr>
          <w:t xml:space="preserve"> </w:t>
        </w:r>
      </w:ins>
      <w:r w:rsidRPr="009E0758">
        <w:rPr>
          <w:rFonts w:ascii="Arial" w:hAnsi="Arial" w:cs="Arial"/>
          <w:sz w:val="24"/>
          <w:szCs w:val="24"/>
        </w:rPr>
        <w:t xml:space="preserve">de Processing es el </w:t>
      </w:r>
      <w:r w:rsidRPr="00673E7D">
        <w:rPr>
          <w:rFonts w:ascii="Arial" w:hAnsi="Arial" w:cs="Arial"/>
          <w:sz w:val="24"/>
          <w:szCs w:val="24"/>
        </w:rPr>
        <w:t>de actuar como herramienta para que artistas, diseñadores visuales y miembros de otras comunidades ajenos a</w:t>
      </w:r>
      <w:del w:id="165" w:author="Nahuel Defossé" w:date="2017-12-08T18:58:00Z">
        <w:r w:rsidRPr="00673E7D" w:rsidDel="00B531F8">
          <w:rPr>
            <w:rFonts w:ascii="Arial" w:hAnsi="Arial" w:cs="Arial"/>
            <w:sz w:val="24"/>
            <w:szCs w:val="24"/>
          </w:rPr>
          <w:delText>l</w:delText>
        </w:r>
      </w:del>
      <w:r w:rsidRPr="00673E7D">
        <w:rPr>
          <w:rFonts w:ascii="Arial" w:hAnsi="Arial" w:cs="Arial"/>
          <w:sz w:val="24"/>
          <w:szCs w:val="24"/>
        </w:rPr>
        <w:t xml:space="preserve"> </w:t>
      </w:r>
      <w:del w:id="166" w:author="Nahuel Defossé" w:date="2017-12-08T18:58:00Z">
        <w:r w:rsidRPr="00673E7D" w:rsidDel="00B531F8">
          <w:rPr>
            <w:rFonts w:ascii="Arial" w:hAnsi="Arial" w:cs="Arial"/>
            <w:sz w:val="24"/>
            <w:szCs w:val="24"/>
          </w:rPr>
          <w:delText xml:space="preserve">lenguaje de </w:delText>
        </w:r>
      </w:del>
      <w:r w:rsidRPr="00673E7D">
        <w:rPr>
          <w:rFonts w:ascii="Arial" w:hAnsi="Arial" w:cs="Arial"/>
          <w:sz w:val="24"/>
          <w:szCs w:val="24"/>
        </w:rPr>
        <w:t>la programación</w:t>
      </w:r>
      <w:r w:rsidRPr="009E0758">
        <w:rPr>
          <w:rFonts w:ascii="Arial" w:hAnsi="Arial" w:cs="Arial"/>
          <w:sz w:val="24"/>
          <w:szCs w:val="24"/>
        </w:rPr>
        <w:t>, apren</w:t>
      </w:r>
      <w:ins w:id="167" w:author="Nahuel Defossé" w:date="2017-12-08T18:59:00Z">
        <w:r w:rsidR="00B92710">
          <w:rPr>
            <w:rFonts w:ascii="Arial" w:hAnsi="Arial" w:cs="Arial"/>
            <w:sz w:val="24"/>
            <w:szCs w:val="24"/>
          </w:rPr>
          <w:t>da</w:t>
        </w:r>
      </w:ins>
      <w:del w:id="168" w:author="Nahuel Defossé" w:date="2017-12-08T18:59:00Z">
        <w:r w:rsidRPr="009E0758" w:rsidDel="00B92710">
          <w:rPr>
            <w:rFonts w:ascii="Arial" w:hAnsi="Arial" w:cs="Arial"/>
            <w:sz w:val="24"/>
            <w:szCs w:val="24"/>
          </w:rPr>
          <w:delText>diera</w:delText>
        </w:r>
      </w:del>
      <w:r w:rsidRPr="009E0758">
        <w:rPr>
          <w:rFonts w:ascii="Arial" w:hAnsi="Arial" w:cs="Arial"/>
          <w:sz w:val="24"/>
          <w:szCs w:val="24"/>
        </w:rPr>
        <w:t xml:space="preserve">n las </w:t>
      </w:r>
      <w:r w:rsidR="00673E7D">
        <w:rPr>
          <w:rFonts w:ascii="Arial" w:hAnsi="Arial" w:cs="Arial"/>
          <w:sz w:val="24"/>
          <w:szCs w:val="24"/>
        </w:rPr>
        <w:t>b</w:t>
      </w:r>
      <w:r w:rsidRPr="009E0758">
        <w:rPr>
          <w:rFonts w:ascii="Arial" w:hAnsi="Arial" w:cs="Arial"/>
          <w:sz w:val="24"/>
          <w:szCs w:val="24"/>
        </w:rPr>
        <w:t xml:space="preserve">ases de la misma a través de una </w:t>
      </w:r>
      <w:del w:id="169" w:author="Nahuel Defossé" w:date="2017-12-08T18:59:00Z">
        <w:r w:rsidRPr="009E0758" w:rsidDel="00B92710">
          <w:rPr>
            <w:rFonts w:ascii="Arial" w:hAnsi="Arial" w:cs="Arial"/>
            <w:sz w:val="24"/>
            <w:szCs w:val="24"/>
          </w:rPr>
          <w:delText xml:space="preserve">muestra </w:delText>
        </w:r>
      </w:del>
      <w:ins w:id="170" w:author="Nahuel Defossé" w:date="2017-12-08T18:59:00Z">
        <w:r w:rsidR="00B92710">
          <w:rPr>
            <w:rFonts w:ascii="Arial" w:hAnsi="Arial" w:cs="Arial"/>
            <w:sz w:val="24"/>
            <w:szCs w:val="24"/>
          </w:rPr>
          <w:t xml:space="preserve">realmientación </w:t>
        </w:r>
      </w:ins>
      <w:r w:rsidRPr="009E0758">
        <w:rPr>
          <w:rFonts w:ascii="Arial" w:hAnsi="Arial" w:cs="Arial"/>
          <w:sz w:val="24"/>
          <w:szCs w:val="24"/>
        </w:rPr>
        <w:t xml:space="preserve">gráfica </w:t>
      </w:r>
      <w:del w:id="171" w:author="Nahuel Defossé" w:date="2017-12-08T18:59:00Z">
        <w:r w:rsidRPr="009E0758" w:rsidDel="00B92710">
          <w:rPr>
            <w:rFonts w:ascii="Arial" w:hAnsi="Arial" w:cs="Arial"/>
            <w:sz w:val="24"/>
            <w:szCs w:val="24"/>
          </w:rPr>
          <w:delText xml:space="preserve">instantánea </w:delText>
        </w:r>
      </w:del>
      <w:ins w:id="172" w:author="Nahuel Defossé" w:date="2017-12-08T18:59:00Z">
        <w:r w:rsidR="00B92710">
          <w:rPr>
            <w:rFonts w:ascii="Arial" w:hAnsi="Arial" w:cs="Arial"/>
            <w:sz w:val="24"/>
            <w:szCs w:val="24"/>
          </w:rPr>
          <w:t xml:space="preserve">inmediata </w:t>
        </w:r>
      </w:ins>
      <w:r w:rsidRPr="009E0758">
        <w:rPr>
          <w:rFonts w:ascii="Arial" w:hAnsi="Arial" w:cs="Arial"/>
          <w:sz w:val="24"/>
          <w:szCs w:val="24"/>
        </w:rPr>
        <w:t xml:space="preserve">y visual </w:t>
      </w:r>
      <w:del w:id="173" w:author="Nahuel Defossé" w:date="2017-12-08T18:59:00Z">
        <w:r w:rsidRPr="009E0758" w:rsidDel="00B92710">
          <w:rPr>
            <w:rFonts w:ascii="Arial" w:hAnsi="Arial" w:cs="Arial"/>
            <w:sz w:val="24"/>
            <w:szCs w:val="24"/>
          </w:rPr>
          <w:delText>de la información</w:delText>
        </w:r>
      </w:del>
      <w:ins w:id="174" w:author="Nahuel Defossé" w:date="2017-12-08T18:59:00Z">
        <w:r w:rsidR="00B92710">
          <w:rPr>
            <w:rFonts w:ascii="Arial" w:hAnsi="Arial" w:cs="Arial"/>
            <w:sz w:val="24"/>
            <w:szCs w:val="24"/>
          </w:rPr>
          <w:t>de los resultados obtenidos de su experiencia de programaic</w:t>
        </w:r>
      </w:ins>
      <w:ins w:id="175" w:author="Nahuel Defossé" w:date="2017-12-08T19:00:00Z">
        <w:r w:rsidR="00B92710">
          <w:rPr>
            <w:rFonts w:ascii="Arial" w:hAnsi="Arial" w:cs="Arial"/>
            <w:sz w:val="24"/>
            <w:szCs w:val="24"/>
          </w:rPr>
          <w:t>ión</w:t>
        </w:r>
      </w:ins>
      <w:r w:rsidRPr="00673E7D">
        <w:rPr>
          <w:rFonts w:ascii="Arial" w:hAnsi="Arial" w:cs="Arial"/>
          <w:sz w:val="24"/>
          <w:szCs w:val="24"/>
        </w:rPr>
        <w:t>.</w:t>
      </w:r>
    </w:p>
    <w:p w14:paraId="0D412621" w14:textId="47E96E86" w:rsidR="009E0758" w:rsidRPr="009E0758" w:rsidRDefault="009E0758" w:rsidP="009E0758">
      <w:pPr>
        <w:rPr>
          <w:rFonts w:ascii="Arial" w:hAnsi="Arial" w:cs="Arial"/>
          <w:sz w:val="24"/>
          <w:szCs w:val="24"/>
        </w:rPr>
      </w:pPr>
      <w:r w:rsidRPr="009E0758">
        <w:rPr>
          <w:rFonts w:ascii="Arial" w:hAnsi="Arial" w:cs="Arial"/>
          <w:sz w:val="24"/>
          <w:szCs w:val="24"/>
        </w:rPr>
        <w:t xml:space="preserve">El lenguaje de Processing se basa en Java, aunque hace uso de una sintaxis simplificada y de un </w:t>
      </w:r>
      <w:del w:id="176" w:author="Nahuel Defossé" w:date="2017-12-08T19:00:00Z">
        <w:r w:rsidRPr="009E0758" w:rsidDel="00B92710">
          <w:rPr>
            <w:rFonts w:ascii="Arial" w:hAnsi="Arial" w:cs="Arial"/>
            <w:sz w:val="24"/>
            <w:szCs w:val="24"/>
          </w:rPr>
          <w:delText xml:space="preserve">modelo </w:delText>
        </w:r>
      </w:del>
      <w:ins w:id="177" w:author="Nahuel Defossé" w:date="2017-12-08T19:00:00Z">
        <w:r w:rsidR="00B92710">
          <w:rPr>
            <w:rFonts w:ascii="Arial" w:hAnsi="Arial" w:cs="Arial"/>
            <w:sz w:val="24"/>
            <w:szCs w:val="24"/>
          </w:rPr>
          <w:t>una biblioteca sencilla para generación de</w:t>
        </w:r>
      </w:ins>
      <w:del w:id="178" w:author="Nahuel Defossé" w:date="2017-12-08T19:00:00Z">
        <w:r w:rsidRPr="009E0758" w:rsidDel="00B92710">
          <w:rPr>
            <w:rFonts w:ascii="Arial" w:hAnsi="Arial" w:cs="Arial"/>
            <w:sz w:val="24"/>
            <w:szCs w:val="24"/>
          </w:rPr>
          <w:delText>de programación de</w:delText>
        </w:r>
      </w:del>
      <w:r w:rsidRPr="009E0758">
        <w:rPr>
          <w:rFonts w:ascii="Arial" w:hAnsi="Arial" w:cs="Arial"/>
          <w:sz w:val="24"/>
          <w:szCs w:val="24"/>
        </w:rPr>
        <w:t xml:space="preserve"> gráficos.</w:t>
      </w:r>
    </w:p>
    <w:p w14:paraId="6C7063F0" w14:textId="77777777" w:rsidR="00B92710" w:rsidRDefault="00B92710" w:rsidP="009E0758">
      <w:pPr>
        <w:rPr>
          <w:ins w:id="179" w:author="Nahuel Defossé" w:date="2017-12-08T19:03:00Z"/>
          <w:rFonts w:ascii="Arial" w:hAnsi="Arial" w:cs="Arial"/>
          <w:sz w:val="24"/>
          <w:szCs w:val="24"/>
        </w:rPr>
      </w:pPr>
      <w:ins w:id="180" w:author="Nahuel Defossé" w:date="2017-12-08T19:00:00Z">
        <w:r>
          <w:rPr>
            <w:rFonts w:ascii="Arial" w:hAnsi="Arial" w:cs="Arial"/>
            <w:sz w:val="24"/>
            <w:szCs w:val="24"/>
          </w:rPr>
          <w:t xml:space="preserve">Basado en </w:t>
        </w:r>
      </w:ins>
      <w:r w:rsidR="009E0758" w:rsidRPr="009E0758">
        <w:rPr>
          <w:rFonts w:ascii="Arial" w:hAnsi="Arial" w:cs="Arial"/>
          <w:sz w:val="24"/>
          <w:szCs w:val="24"/>
        </w:rPr>
        <w:t xml:space="preserve">Processing </w:t>
      </w:r>
      <w:del w:id="181" w:author="Nahuel Defossé" w:date="2017-12-08T19:01:00Z">
        <w:r w:rsidR="009E0758" w:rsidRPr="009E0758" w:rsidDel="00B92710">
          <w:rPr>
            <w:rFonts w:ascii="Arial" w:hAnsi="Arial" w:cs="Arial"/>
            <w:sz w:val="24"/>
            <w:szCs w:val="24"/>
          </w:rPr>
          <w:delText>dio lugar a otro proyecto,</w:delText>
        </w:r>
      </w:del>
      <w:ins w:id="182" w:author="Nahuel Defossé" w:date="2017-12-08T19:01:00Z">
        <w:r>
          <w:rPr>
            <w:rFonts w:ascii="Arial" w:hAnsi="Arial" w:cs="Arial"/>
            <w:sz w:val="24"/>
            <w:szCs w:val="24"/>
          </w:rPr>
          <w:t>el proyecto</w:t>
        </w:r>
      </w:ins>
      <w:r w:rsidR="009E0758" w:rsidRPr="009E0758">
        <w:rPr>
          <w:rFonts w:ascii="Arial" w:hAnsi="Arial" w:cs="Arial"/>
          <w:sz w:val="24"/>
          <w:szCs w:val="24"/>
        </w:rPr>
        <w:t xml:space="preserve"> Wiring, que </w:t>
      </w:r>
      <w:ins w:id="183" w:author="Nahuel Defossé" w:date="2017-12-08T19:01:00Z">
        <w:r>
          <w:rPr>
            <w:rFonts w:ascii="Arial" w:hAnsi="Arial" w:cs="Arial"/>
            <w:sz w:val="24"/>
            <w:szCs w:val="24"/>
          </w:rPr>
          <w:t>re</w:t>
        </w:r>
      </w:ins>
      <w:r w:rsidR="009E0758" w:rsidRPr="009E0758">
        <w:rPr>
          <w:rFonts w:ascii="Arial" w:hAnsi="Arial" w:cs="Arial"/>
          <w:sz w:val="24"/>
          <w:szCs w:val="24"/>
        </w:rPr>
        <w:t xml:space="preserve">utiliza el IDE de Processing con </w:t>
      </w:r>
      <w:ins w:id="184" w:author="Nahuel Defossé" w:date="2017-12-08T19:01:00Z">
        <w:r>
          <w:rPr>
            <w:rFonts w:ascii="Arial" w:hAnsi="Arial" w:cs="Arial"/>
            <w:sz w:val="24"/>
            <w:szCs w:val="24"/>
          </w:rPr>
          <w:t xml:space="preserve">substitiyendo Java </w:t>
        </w:r>
      </w:ins>
      <w:r w:rsidR="009E0758" w:rsidRPr="009E0758">
        <w:rPr>
          <w:rFonts w:ascii="Arial" w:hAnsi="Arial" w:cs="Arial"/>
          <w:sz w:val="24"/>
          <w:szCs w:val="24"/>
        </w:rPr>
        <w:t xml:space="preserve">una versión </w:t>
      </w:r>
      <w:commentRangeStart w:id="185"/>
      <w:r w:rsidR="009E0758" w:rsidRPr="009E0758">
        <w:rPr>
          <w:rFonts w:ascii="Arial" w:hAnsi="Arial" w:cs="Arial"/>
          <w:sz w:val="24"/>
          <w:szCs w:val="24"/>
        </w:rPr>
        <w:t xml:space="preserve">simplificada </w:t>
      </w:r>
      <w:commentRangeEnd w:id="185"/>
      <w:r>
        <w:rPr>
          <w:rStyle w:val="Refdecomentario"/>
        </w:rPr>
        <w:commentReference w:id="185"/>
      </w:r>
      <w:r w:rsidR="009E0758" w:rsidRPr="009E0758">
        <w:rPr>
          <w:rFonts w:ascii="Arial" w:hAnsi="Arial" w:cs="Arial"/>
          <w:sz w:val="24"/>
          <w:szCs w:val="24"/>
        </w:rPr>
        <w:t xml:space="preserve">del lenguaje C++ como modo de enseñar a artistas cómo programar microcontroladores. En la actualidad hay dos Proyectos independientes de hardware, Wiring y Arduino, utilizando el entorno de Wiring y su lenguaje. </w:t>
      </w:r>
    </w:p>
    <w:p w14:paraId="3788CAAB" w14:textId="15D3E016" w:rsidR="00B92710" w:rsidRDefault="00B92710" w:rsidP="009E0758">
      <w:pPr>
        <w:rPr>
          <w:ins w:id="186" w:author="Nahuel Defossé" w:date="2017-12-08T19:03:00Z"/>
          <w:rFonts w:ascii="Arial" w:hAnsi="Arial" w:cs="Arial"/>
          <w:sz w:val="24"/>
          <w:szCs w:val="24"/>
        </w:rPr>
      </w:pPr>
      <w:ins w:id="187" w:author="Nahuel Defossé" w:date="2017-12-08T19:03:00Z">
        <w:r>
          <w:rPr>
            <w:rFonts w:ascii="Arial" w:hAnsi="Arial" w:cs="Arial"/>
            <w:sz w:val="24"/>
            <w:szCs w:val="24"/>
          </w:rPr>
          <w:t>PONER EJEMPLOS DE PROCESSING Y WIRING</w:t>
        </w:r>
      </w:ins>
    </w:p>
    <w:p w14:paraId="17606F6C" w14:textId="2EB6D7FD" w:rsidR="009E0758" w:rsidRPr="009E0758" w:rsidRDefault="009E0758" w:rsidP="009E0758">
      <w:pPr>
        <w:rPr>
          <w:rFonts w:ascii="Arial" w:hAnsi="Arial" w:cs="Arial"/>
          <w:sz w:val="24"/>
          <w:szCs w:val="24"/>
        </w:rPr>
      </w:pPr>
      <w:commentRangeStart w:id="188"/>
      <w:r w:rsidRPr="009E0758">
        <w:rPr>
          <w:rFonts w:ascii="Arial" w:hAnsi="Arial" w:cs="Arial"/>
          <w:sz w:val="24"/>
          <w:szCs w:val="24"/>
        </w:rPr>
        <w:lastRenderedPageBreak/>
        <w:t>El entorno Fritzing de software es otro del mismo tipo, que ayuda a los diseñadores y artistas a documentar sus prototipos interactivos y dar paso en la creación de prototipos físicos al producto real.</w:t>
      </w:r>
      <w:commentRangeEnd w:id="188"/>
      <w:r w:rsidR="00B92710">
        <w:rPr>
          <w:rStyle w:val="Refdecomentario"/>
        </w:rPr>
        <w:commentReference w:id="188"/>
      </w:r>
    </w:p>
    <w:p w14:paraId="699F34E2" w14:textId="77777777" w:rsidR="009E0758" w:rsidRDefault="00E36D15" w:rsidP="009E0758">
      <w:pPr>
        <w:pStyle w:val="Ttulo2"/>
        <w:rPr>
          <w:b/>
          <w:sz w:val="32"/>
          <w:szCs w:val="32"/>
        </w:rPr>
      </w:pPr>
      <w:bookmarkStart w:id="189" w:name="_Toc499023836"/>
      <w:r>
        <w:rPr>
          <w:b/>
          <w:sz w:val="32"/>
          <w:szCs w:val="32"/>
        </w:rPr>
        <w:t xml:space="preserve">3.3 </w:t>
      </w:r>
      <w:r w:rsidR="009E0758" w:rsidRPr="009E0758">
        <w:rPr>
          <w:b/>
          <w:sz w:val="32"/>
          <w:szCs w:val="32"/>
        </w:rPr>
        <w:t>¿Qué es Wiring?</w:t>
      </w:r>
      <w:bookmarkEnd w:id="189"/>
    </w:p>
    <w:p w14:paraId="1BBCBA37" w14:textId="77777777" w:rsidR="009E0758" w:rsidRPr="009E0758" w:rsidRDefault="009E0758" w:rsidP="009E0758"/>
    <w:p w14:paraId="324089FA" w14:textId="77777777" w:rsidR="009E0758" w:rsidRPr="009E0758" w:rsidRDefault="009E0758" w:rsidP="009E0758">
      <w:pPr>
        <w:rPr>
          <w:rFonts w:ascii="Arial" w:hAnsi="Arial" w:cs="Arial"/>
          <w:sz w:val="24"/>
          <w:szCs w:val="24"/>
        </w:rPr>
      </w:pPr>
      <w:r w:rsidRPr="009E0758">
        <w:rPr>
          <w:rFonts w:ascii="Arial" w:hAnsi="Arial" w:cs="Arial"/>
          <w:sz w:val="24"/>
          <w:szCs w:val="24"/>
        </w:rPr>
        <w:t>Wiring es una plataforma de prototipado electrónico de fuente abierta compuesta de un lenguaje de programación, un entorno de desarrollo integrado (IDE), y un microcontrolador. </w:t>
      </w:r>
    </w:p>
    <w:p w14:paraId="70FA05EC" w14:textId="77777777" w:rsidR="009E0758" w:rsidRPr="009E0758" w:rsidRDefault="009E0758" w:rsidP="009E0758">
      <w:pPr>
        <w:rPr>
          <w:rFonts w:ascii="Arial" w:hAnsi="Arial" w:cs="Arial"/>
          <w:sz w:val="24"/>
          <w:szCs w:val="24"/>
        </w:rPr>
      </w:pPr>
      <w:r w:rsidRPr="009E0758">
        <w:rPr>
          <w:rFonts w:ascii="Arial" w:hAnsi="Arial" w:cs="Arial"/>
          <w:sz w:val="24"/>
          <w:szCs w:val="24"/>
        </w:rPr>
        <w:t xml:space="preserve">Esta plataforma permite escribir software para controlar dispositivos conectados a la tarjeta electrónica para crear toda clase de objetos interactivos, espacios o experiencias físicas que sienten y responden al mundo físico. </w:t>
      </w:r>
    </w:p>
    <w:p w14:paraId="42C2213A" w14:textId="77777777" w:rsidR="009E0758" w:rsidRPr="009E0758" w:rsidRDefault="009E0758" w:rsidP="009E0758">
      <w:pPr>
        <w:rPr>
          <w:rFonts w:ascii="Arial" w:hAnsi="Arial" w:cs="Arial"/>
          <w:sz w:val="24"/>
          <w:szCs w:val="24"/>
        </w:rPr>
      </w:pPr>
      <w:r w:rsidRPr="009E0758">
        <w:rPr>
          <w:rFonts w:ascii="Arial" w:hAnsi="Arial" w:cs="Arial"/>
          <w:sz w:val="24"/>
          <w:szCs w:val="24"/>
        </w:rPr>
        <w:t xml:space="preserve">Este proceso se llama </w:t>
      </w:r>
      <w:commentRangeStart w:id="190"/>
      <w:r w:rsidRPr="009E0758">
        <w:rPr>
          <w:rFonts w:ascii="Arial" w:hAnsi="Arial" w:cs="Arial"/>
          <w:sz w:val="24"/>
          <w:szCs w:val="24"/>
        </w:rPr>
        <w:t xml:space="preserve">sketching </w:t>
      </w:r>
      <w:commentRangeEnd w:id="190"/>
      <w:r w:rsidR="00B92710">
        <w:rPr>
          <w:rStyle w:val="Refdecomentario"/>
        </w:rPr>
        <w:commentReference w:id="190"/>
      </w:r>
      <w:r w:rsidRPr="009E0758">
        <w:rPr>
          <w:rFonts w:ascii="Arial" w:hAnsi="Arial" w:cs="Arial"/>
          <w:sz w:val="24"/>
          <w:szCs w:val="24"/>
        </w:rPr>
        <w:t>con hardware; se explora una gran cantidad de ideas de forma muy rápida, se seleccionan las más interesantes, se afinan y producen prototipos en un proceso iterativo.</w:t>
      </w:r>
    </w:p>
    <w:p w14:paraId="2C817687" w14:textId="77777777" w:rsidR="009E0758" w:rsidRDefault="009E0758" w:rsidP="009E0758">
      <w:pPr>
        <w:rPr>
          <w:rFonts w:ascii="Helvetica" w:hAnsi="Helvetica" w:cs="Helvetica"/>
          <w:b/>
          <w:bCs/>
          <w:color w:val="444444"/>
          <w:sz w:val="21"/>
          <w:szCs w:val="21"/>
          <w:bdr w:val="none" w:sz="0" w:space="0" w:color="auto" w:frame="1"/>
          <w:shd w:val="clear" w:color="auto" w:fill="FFFFFF"/>
        </w:rPr>
      </w:pPr>
    </w:p>
    <w:p w14:paraId="7DACE551" w14:textId="77777777" w:rsidR="009E0758" w:rsidRDefault="00E36D15" w:rsidP="009E0758">
      <w:pPr>
        <w:pStyle w:val="Ttulo2"/>
        <w:rPr>
          <w:b/>
          <w:sz w:val="32"/>
          <w:szCs w:val="32"/>
        </w:rPr>
      </w:pPr>
      <w:bookmarkStart w:id="191" w:name="_Toc499023837"/>
      <w:r>
        <w:rPr>
          <w:b/>
          <w:sz w:val="32"/>
          <w:szCs w:val="32"/>
        </w:rPr>
        <w:t xml:space="preserve">3.4 </w:t>
      </w:r>
      <w:r w:rsidR="009E0758" w:rsidRPr="009E0758">
        <w:rPr>
          <w:b/>
          <w:sz w:val="32"/>
          <w:szCs w:val="32"/>
        </w:rPr>
        <w:t>Entonces Arduino es…</w:t>
      </w:r>
      <w:bookmarkEnd w:id="191"/>
    </w:p>
    <w:p w14:paraId="6CE6512E" w14:textId="77777777" w:rsidR="009E0758" w:rsidRPr="009E0758" w:rsidRDefault="009E0758" w:rsidP="009E0758"/>
    <w:p w14:paraId="5AC53C2F" w14:textId="77777777" w:rsidR="009E0758" w:rsidRPr="009E0758" w:rsidRDefault="009E0758" w:rsidP="00673E7D">
      <w:pPr>
        <w:pStyle w:val="Prrafodelista"/>
        <w:numPr>
          <w:ilvl w:val="0"/>
          <w:numId w:val="8"/>
        </w:numPr>
        <w:jc w:val="both"/>
        <w:rPr>
          <w:rFonts w:ascii="Arial" w:hAnsi="Arial" w:cs="Arial"/>
          <w:sz w:val="24"/>
          <w:szCs w:val="24"/>
        </w:rPr>
      </w:pPr>
      <w:r w:rsidRPr="009E0758">
        <w:rPr>
          <w:rFonts w:ascii="Arial" w:hAnsi="Arial" w:cs="Arial"/>
          <w:sz w:val="24"/>
          <w:szCs w:val="24"/>
        </w:rPr>
        <w:t>Una plataforma de hardware libre, basada en una placa con un microcontrolador y un entorno de desarrollo, diseñada para facilitar el uso de la electrónica en proyectos multidisciplinares.</w:t>
      </w:r>
    </w:p>
    <w:p w14:paraId="5BA2B542" w14:textId="77777777" w:rsidR="009E0758" w:rsidRPr="009E0758" w:rsidRDefault="009E0758" w:rsidP="00673E7D">
      <w:pPr>
        <w:pStyle w:val="Prrafodelista"/>
        <w:numPr>
          <w:ilvl w:val="0"/>
          <w:numId w:val="8"/>
        </w:numPr>
        <w:jc w:val="both"/>
        <w:rPr>
          <w:rFonts w:ascii="Arial" w:hAnsi="Arial" w:cs="Arial"/>
          <w:sz w:val="24"/>
          <w:szCs w:val="24"/>
        </w:rPr>
      </w:pPr>
      <w:r w:rsidRPr="009E0758">
        <w:rPr>
          <w:rFonts w:ascii="Arial" w:hAnsi="Arial" w:cs="Arial"/>
          <w:sz w:val="24"/>
          <w:szCs w:val="24"/>
        </w:rPr>
        <w:t xml:space="preserve">Una plataforma de hardware abierto que facilita la programación de un microcontrolador. Los microcontroladores nos rodean en nuestra vida diaria, usan los sensores para escuchar el mundo físico y los actuadores para interactuar con el </w:t>
      </w:r>
      <w:r w:rsidR="00673E7D">
        <w:rPr>
          <w:rFonts w:ascii="Arial" w:hAnsi="Arial" w:cs="Arial"/>
          <w:sz w:val="24"/>
          <w:szCs w:val="24"/>
        </w:rPr>
        <w:t>mismo</w:t>
      </w:r>
      <w:r w:rsidRPr="009E0758">
        <w:rPr>
          <w:rFonts w:ascii="Arial" w:hAnsi="Arial" w:cs="Arial"/>
          <w:sz w:val="24"/>
          <w:szCs w:val="24"/>
        </w:rPr>
        <w:t>. Los microcontroladores leen sobre los sensores y escriben sobre los actuadores.</w:t>
      </w:r>
    </w:p>
    <w:p w14:paraId="0C108B2F" w14:textId="77777777" w:rsidR="009E0758" w:rsidRPr="00125435" w:rsidRDefault="009E0758" w:rsidP="009E0758">
      <w:pPr>
        <w:pStyle w:val="Prrafodelista"/>
      </w:pPr>
    </w:p>
    <w:p w14:paraId="71B83442" w14:textId="105D3075" w:rsidR="009E0758" w:rsidRPr="009E0758" w:rsidRDefault="00E36D15" w:rsidP="009E0758">
      <w:pPr>
        <w:pStyle w:val="Ttulo2"/>
        <w:rPr>
          <w:b/>
          <w:sz w:val="32"/>
          <w:szCs w:val="32"/>
        </w:rPr>
      </w:pPr>
      <w:bookmarkStart w:id="192" w:name="_Toc499023838"/>
      <w:r>
        <w:rPr>
          <w:b/>
          <w:sz w:val="32"/>
          <w:szCs w:val="32"/>
        </w:rPr>
        <w:t xml:space="preserve">3.4 </w:t>
      </w:r>
      <w:del w:id="193" w:author="Nahuel Defossé" w:date="2017-12-08T19:05:00Z">
        <w:r w:rsidR="009E0758" w:rsidRPr="009E0758" w:rsidDel="00B92710">
          <w:rPr>
            <w:b/>
            <w:sz w:val="32"/>
            <w:szCs w:val="32"/>
          </w:rPr>
          <w:delText xml:space="preserve">Hardware </w:delText>
        </w:r>
      </w:del>
      <w:ins w:id="194" w:author="Nahuel Defossé" w:date="2017-12-08T19:05:00Z">
        <w:r w:rsidR="00B92710">
          <w:rPr>
            <w:b/>
            <w:sz w:val="32"/>
            <w:szCs w:val="32"/>
          </w:rPr>
          <w:t>Plataforma</w:t>
        </w:r>
        <w:r w:rsidR="00B92710" w:rsidRPr="009E0758">
          <w:rPr>
            <w:b/>
            <w:sz w:val="32"/>
            <w:szCs w:val="32"/>
          </w:rPr>
          <w:t xml:space="preserve"> </w:t>
        </w:r>
      </w:ins>
      <w:r w:rsidR="009E0758" w:rsidRPr="009E0758">
        <w:rPr>
          <w:b/>
          <w:sz w:val="32"/>
          <w:szCs w:val="32"/>
        </w:rPr>
        <w:t>Arduino</w:t>
      </w:r>
      <w:bookmarkEnd w:id="192"/>
    </w:p>
    <w:p w14:paraId="42B9ABEE" w14:textId="69819739" w:rsidR="009E0758" w:rsidRPr="00CD10E8" w:rsidRDefault="009E0758" w:rsidP="009E0758"/>
    <w:p w14:paraId="6805AF49" w14:textId="1E106030" w:rsidR="00D14530" w:rsidRDefault="009E0758" w:rsidP="009E0758">
      <w:pPr>
        <w:rPr>
          <w:rFonts w:ascii="Arial" w:hAnsi="Arial" w:cs="Arial"/>
          <w:sz w:val="24"/>
          <w:szCs w:val="24"/>
        </w:rPr>
      </w:pPr>
      <w:del w:id="195" w:author="Nahuel Defossé" w:date="2017-12-08T19:05:00Z">
        <w:r w:rsidRPr="009E0758" w:rsidDel="00B92710">
          <w:rPr>
            <w:rFonts w:ascii="Arial" w:hAnsi="Arial" w:cs="Arial"/>
            <w:sz w:val="24"/>
            <w:szCs w:val="24"/>
          </w:rPr>
          <w:delText>El hardware </w:delText>
        </w:r>
      </w:del>
      <w:ins w:id="196" w:author="Nahuel Defossé" w:date="2017-12-08T19:05:00Z">
        <w:r w:rsidR="00B92710">
          <w:rPr>
            <w:rFonts w:ascii="Arial" w:hAnsi="Arial" w:cs="Arial"/>
            <w:sz w:val="24"/>
            <w:szCs w:val="24"/>
          </w:rPr>
          <w:t xml:space="preserve">La plataforma </w:t>
        </w:r>
      </w:ins>
      <w:r w:rsidRPr="009E0758">
        <w:rPr>
          <w:rFonts w:ascii="Arial" w:hAnsi="Arial" w:cs="Arial"/>
          <w:sz w:val="24"/>
          <w:szCs w:val="24"/>
        </w:rPr>
        <w:t>consiste en una placa de circuito impreso con un microcontrolador, usualmente Atmel AVR, puertos digitales y analógicos de entrada/salida los cuales pueden conectarse a placas de expansión (</w:t>
      </w:r>
      <w:commentRangeStart w:id="197"/>
      <w:r w:rsidRPr="009E0758">
        <w:rPr>
          <w:rFonts w:ascii="Arial" w:hAnsi="Arial" w:cs="Arial"/>
          <w:b/>
          <w:sz w:val="24"/>
          <w:szCs w:val="24"/>
        </w:rPr>
        <w:t>shields</w:t>
      </w:r>
      <w:commentRangeEnd w:id="197"/>
      <w:r w:rsidR="00B92710">
        <w:rPr>
          <w:rStyle w:val="Refdecomentario"/>
        </w:rPr>
        <w:commentReference w:id="197"/>
      </w:r>
      <w:r w:rsidRPr="009E0758">
        <w:rPr>
          <w:rFonts w:ascii="Arial" w:hAnsi="Arial" w:cs="Arial"/>
          <w:sz w:val="24"/>
          <w:szCs w:val="24"/>
        </w:rPr>
        <w:t xml:space="preserve">), que amplían las características de funcionamiento de la placa Arduino. Asimismo, posee un puerto de conexión USB desde donde se puede alimentar la placa y establecer comunicación con el </w:t>
      </w:r>
      <w:commentRangeStart w:id="198"/>
      <w:r w:rsidRPr="009E0758">
        <w:rPr>
          <w:rFonts w:ascii="Arial" w:hAnsi="Arial" w:cs="Arial"/>
          <w:sz w:val="24"/>
          <w:szCs w:val="24"/>
        </w:rPr>
        <w:t>computador</w:t>
      </w:r>
      <w:commentRangeEnd w:id="198"/>
      <w:r w:rsidR="00B92710">
        <w:rPr>
          <w:rStyle w:val="Refdecomentario"/>
        </w:rPr>
        <w:commentReference w:id="198"/>
      </w:r>
      <w:r w:rsidRPr="009E0758">
        <w:rPr>
          <w:rFonts w:ascii="Arial" w:hAnsi="Arial" w:cs="Arial"/>
          <w:sz w:val="24"/>
          <w:szCs w:val="24"/>
        </w:rPr>
        <w:t>.</w:t>
      </w:r>
    </w:p>
    <w:p w14:paraId="3D227DF4" w14:textId="77777777" w:rsidR="00D14530" w:rsidRDefault="00D14530">
      <w:pPr>
        <w:rPr>
          <w:rFonts w:ascii="Arial" w:hAnsi="Arial" w:cs="Arial"/>
          <w:sz w:val="24"/>
          <w:szCs w:val="24"/>
        </w:rPr>
      </w:pPr>
      <w:r>
        <w:rPr>
          <w:rFonts w:ascii="Arial" w:hAnsi="Arial" w:cs="Arial"/>
          <w:sz w:val="24"/>
          <w:szCs w:val="24"/>
        </w:rPr>
        <w:br w:type="page"/>
      </w:r>
    </w:p>
    <w:p w14:paraId="6F46CBD6" w14:textId="77777777" w:rsidR="009E0758" w:rsidRPr="009E0758" w:rsidRDefault="00E36D15" w:rsidP="009E0758">
      <w:pPr>
        <w:pStyle w:val="Ttulo2"/>
        <w:rPr>
          <w:b/>
          <w:sz w:val="32"/>
          <w:szCs w:val="32"/>
        </w:rPr>
      </w:pPr>
      <w:bookmarkStart w:id="199" w:name="_Toc499023839"/>
      <w:r>
        <w:rPr>
          <w:b/>
          <w:sz w:val="32"/>
          <w:szCs w:val="32"/>
        </w:rPr>
        <w:lastRenderedPageBreak/>
        <w:t xml:space="preserve">3.5 </w:t>
      </w:r>
      <w:r w:rsidR="009E0758" w:rsidRPr="009E0758">
        <w:rPr>
          <w:b/>
          <w:sz w:val="32"/>
          <w:szCs w:val="32"/>
        </w:rPr>
        <w:t>Distintas plataformas para Arduino</w:t>
      </w:r>
      <w:bookmarkEnd w:id="199"/>
    </w:p>
    <w:p w14:paraId="0A06B48D" w14:textId="77777777" w:rsidR="009E0758" w:rsidRDefault="009E0758" w:rsidP="009E0758"/>
    <w:p w14:paraId="3E49369A" w14:textId="77777777" w:rsidR="00D14530" w:rsidRDefault="00D14530" w:rsidP="009E0758">
      <w:r>
        <w:rPr>
          <w:noProof/>
          <w:lang w:val="es-ES_tradnl" w:eastAsia="es-ES_tradnl"/>
        </w:rPr>
        <w:drawing>
          <wp:inline distT="0" distB="0" distL="0" distR="0" wp14:anchorId="4EB2D70C" wp14:editId="3DF0BDE7">
            <wp:extent cx="4332401" cy="429466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39" t="18112" r="23937"/>
                    <a:stretch/>
                  </pic:blipFill>
                  <pic:spPr bwMode="auto">
                    <a:xfrm>
                      <a:off x="0" y="0"/>
                      <a:ext cx="4344680" cy="4306837"/>
                    </a:xfrm>
                    <a:prstGeom prst="rect">
                      <a:avLst/>
                    </a:prstGeom>
                    <a:ln>
                      <a:noFill/>
                    </a:ln>
                    <a:extLst>
                      <a:ext uri="{53640926-AAD7-44D8-BBD7-CCE9431645EC}">
                        <a14:shadowObscured xmlns:a14="http://schemas.microsoft.com/office/drawing/2010/main"/>
                      </a:ext>
                    </a:extLst>
                  </pic:spPr>
                </pic:pic>
              </a:graphicData>
            </a:graphic>
          </wp:inline>
        </w:drawing>
      </w:r>
    </w:p>
    <w:p w14:paraId="19C08053" w14:textId="77777777" w:rsidR="009E0758" w:rsidRDefault="00E36D15" w:rsidP="009E0758">
      <w:pPr>
        <w:pStyle w:val="Ttulo2"/>
        <w:rPr>
          <w:b/>
          <w:sz w:val="32"/>
          <w:szCs w:val="32"/>
        </w:rPr>
      </w:pPr>
      <w:bookmarkStart w:id="200" w:name="_Toc499023840"/>
      <w:r>
        <w:rPr>
          <w:b/>
          <w:sz w:val="32"/>
          <w:szCs w:val="32"/>
        </w:rPr>
        <w:t xml:space="preserve">3.6 </w:t>
      </w:r>
      <w:commentRangeStart w:id="201"/>
      <w:r w:rsidR="009E0758" w:rsidRPr="009E0758">
        <w:rPr>
          <w:b/>
          <w:sz w:val="32"/>
          <w:szCs w:val="32"/>
        </w:rPr>
        <w:t xml:space="preserve">Universo </w:t>
      </w:r>
      <w:commentRangeEnd w:id="201"/>
      <w:r w:rsidR="002319DD">
        <w:rPr>
          <w:rStyle w:val="Refdecomentario"/>
          <w:color w:val="000000"/>
        </w:rPr>
        <w:commentReference w:id="201"/>
      </w:r>
      <w:r w:rsidR="009E0758" w:rsidRPr="009E0758">
        <w:rPr>
          <w:b/>
          <w:sz w:val="32"/>
          <w:szCs w:val="32"/>
        </w:rPr>
        <w:t>Arduino</w:t>
      </w:r>
      <w:bookmarkEnd w:id="200"/>
    </w:p>
    <w:p w14:paraId="0907A37B" w14:textId="77777777" w:rsidR="009E0758" w:rsidRPr="009E0758" w:rsidRDefault="009E0758" w:rsidP="009E0758"/>
    <w:p w14:paraId="0517696C" w14:textId="77777777" w:rsidR="009E0758" w:rsidRPr="00E36D15" w:rsidRDefault="00E36D15" w:rsidP="00E36D15">
      <w:pPr>
        <w:pStyle w:val="Ttulo3"/>
        <w:rPr>
          <w:b w:val="0"/>
          <w:sz w:val="28"/>
          <w:szCs w:val="28"/>
        </w:rPr>
      </w:pPr>
      <w:bookmarkStart w:id="202" w:name="_Toc499023841"/>
      <w:commentRangeStart w:id="203"/>
      <w:r>
        <w:rPr>
          <w:b w:val="0"/>
          <w:sz w:val="28"/>
          <w:szCs w:val="28"/>
        </w:rPr>
        <w:t xml:space="preserve">3.6.1 </w:t>
      </w:r>
      <w:r w:rsidR="009E0758" w:rsidRPr="00E36D15">
        <w:rPr>
          <w:b w:val="0"/>
          <w:sz w:val="28"/>
          <w:szCs w:val="28"/>
        </w:rPr>
        <w:t>Placas</w:t>
      </w:r>
      <w:bookmarkEnd w:id="202"/>
    </w:p>
    <w:p w14:paraId="6E340F80" w14:textId="77777777" w:rsidR="009E0758" w:rsidRPr="009E0758" w:rsidRDefault="009E0758" w:rsidP="009E0758">
      <w:pPr>
        <w:shd w:val="clear" w:color="auto" w:fill="FFFFFF"/>
        <w:spacing w:after="24"/>
        <w:ind w:left="709"/>
        <w:rPr>
          <w:rFonts w:ascii="Arial" w:hAnsi="Arial" w:cs="Arial"/>
          <w:color w:val="222222"/>
          <w:sz w:val="24"/>
          <w:szCs w:val="24"/>
        </w:rPr>
      </w:pPr>
      <w:r w:rsidRPr="009E0758">
        <w:rPr>
          <w:rFonts w:ascii="Arial" w:hAnsi="Arial" w:cs="Arial"/>
          <w:color w:val="222222"/>
          <w:sz w:val="24"/>
          <w:szCs w:val="24"/>
        </w:rPr>
        <w:t>Arduino Galileo,Arduino Uno, Arduino Leonardo, Arduino Due, Arduino Yún, Arduino Tre (En Desarrollo), Arduino Zero, Arduino Micro, Arduino Esplora, Arduino Mega ADK, Arduino Ethernet, Arduino Mega 2560, Arduino Robot, Arduino Mini, Arduino Nano, LilyPad Arduino Simple, LilyPad Arduino SimpleSnap, LilyPad Arduino, LilyPad Arduino USB, Arduino Pro Mini, Arduino Fio, Arduino Pro, Arduino MKR1000/Genuino MKR1000, Arduino MICRO/Genuino MICRO, Arduino 101/Genuino 101, Arduino Gemma.</w:t>
      </w:r>
    </w:p>
    <w:p w14:paraId="5E439556" w14:textId="77777777" w:rsidR="009E0758" w:rsidRPr="00CC4B6C" w:rsidRDefault="00E36D15" w:rsidP="00E36D15">
      <w:pPr>
        <w:pStyle w:val="Ttulo3"/>
        <w:rPr>
          <w:b w:val="0"/>
          <w:sz w:val="28"/>
          <w:szCs w:val="28"/>
          <w:lang w:val="en-US"/>
        </w:rPr>
      </w:pPr>
      <w:bookmarkStart w:id="204" w:name="_Toc499023842"/>
      <w:r w:rsidRPr="00CC4B6C">
        <w:rPr>
          <w:b w:val="0"/>
          <w:sz w:val="28"/>
          <w:szCs w:val="28"/>
          <w:lang w:val="en-US"/>
        </w:rPr>
        <w:t xml:space="preserve">3.6.2 </w:t>
      </w:r>
      <w:r w:rsidR="009E0758" w:rsidRPr="00CC4B6C">
        <w:rPr>
          <w:b w:val="0"/>
          <w:sz w:val="28"/>
          <w:szCs w:val="28"/>
          <w:lang w:val="en-US"/>
        </w:rPr>
        <w:t>Placas de expansión (shields)</w:t>
      </w:r>
      <w:bookmarkEnd w:id="204"/>
    </w:p>
    <w:p w14:paraId="61C4FD8D" w14:textId="77777777" w:rsidR="009E0758" w:rsidRPr="009E0758" w:rsidRDefault="009E0758" w:rsidP="009E0758">
      <w:pPr>
        <w:shd w:val="clear" w:color="auto" w:fill="FFFFFF"/>
        <w:spacing w:after="24"/>
        <w:ind w:left="709"/>
        <w:rPr>
          <w:rFonts w:ascii="Arial" w:hAnsi="Arial" w:cs="Arial"/>
          <w:color w:val="222222"/>
          <w:sz w:val="24"/>
          <w:szCs w:val="24"/>
          <w:lang w:val="en-US"/>
        </w:rPr>
      </w:pPr>
      <w:r w:rsidRPr="009E0758">
        <w:rPr>
          <w:rFonts w:ascii="Arial" w:hAnsi="Arial" w:cs="Arial"/>
          <w:color w:val="222222"/>
          <w:sz w:val="24"/>
          <w:szCs w:val="24"/>
          <w:lang w:val="en-US"/>
        </w:rPr>
        <w:t>Arduino GSM Shield, Arduino Ethernet Shield, Arduino WiFi Shield, Arduino Wireless SD Shield, Arduino USB Host Shield, Arduino Motor Shield, Arduino Wireless Proto Shield, Arduino Proto Shield.</w:t>
      </w:r>
    </w:p>
    <w:p w14:paraId="5D3FE6FC" w14:textId="77777777" w:rsidR="009E0758" w:rsidRPr="00CC4B6C" w:rsidRDefault="00E36D15" w:rsidP="00E36D15">
      <w:pPr>
        <w:pStyle w:val="Ttulo3"/>
        <w:rPr>
          <w:b w:val="0"/>
          <w:sz w:val="28"/>
          <w:szCs w:val="28"/>
          <w:lang w:val="en-US"/>
        </w:rPr>
      </w:pPr>
      <w:bookmarkStart w:id="205" w:name="_Toc499023843"/>
      <w:r w:rsidRPr="00CC4B6C">
        <w:rPr>
          <w:b w:val="0"/>
          <w:sz w:val="28"/>
          <w:szCs w:val="28"/>
          <w:lang w:val="en-US"/>
        </w:rPr>
        <w:t xml:space="preserve">3.6.3 </w:t>
      </w:r>
      <w:r w:rsidR="009E0758" w:rsidRPr="00CC4B6C">
        <w:rPr>
          <w:b w:val="0"/>
          <w:sz w:val="28"/>
          <w:szCs w:val="28"/>
          <w:lang w:val="en-US"/>
        </w:rPr>
        <w:t>Kits</w:t>
      </w:r>
      <w:bookmarkEnd w:id="205"/>
    </w:p>
    <w:p w14:paraId="778D2670" w14:textId="77777777" w:rsidR="009E0758" w:rsidRPr="009E0758" w:rsidRDefault="009E0758" w:rsidP="009E0758">
      <w:pPr>
        <w:shd w:val="clear" w:color="auto" w:fill="FFFFFF"/>
        <w:spacing w:after="24"/>
        <w:ind w:left="709"/>
        <w:rPr>
          <w:rFonts w:ascii="Arial" w:hAnsi="Arial" w:cs="Arial"/>
          <w:color w:val="222222"/>
          <w:sz w:val="24"/>
          <w:szCs w:val="24"/>
          <w:lang w:val="en-US"/>
        </w:rPr>
      </w:pPr>
      <w:r w:rsidRPr="009E0758">
        <w:rPr>
          <w:rFonts w:ascii="Arial" w:hAnsi="Arial" w:cs="Arial"/>
          <w:color w:val="222222"/>
          <w:sz w:val="24"/>
          <w:szCs w:val="24"/>
          <w:lang w:val="en-US"/>
        </w:rPr>
        <w:t>The Arduino Starter Kit, Arduino Materia 101.</w:t>
      </w:r>
    </w:p>
    <w:p w14:paraId="7D088F2B" w14:textId="77777777" w:rsidR="009E0758" w:rsidRPr="00E36D15" w:rsidRDefault="00E36D15" w:rsidP="00E36D15">
      <w:pPr>
        <w:pStyle w:val="Ttulo3"/>
        <w:rPr>
          <w:b w:val="0"/>
          <w:sz w:val="28"/>
          <w:szCs w:val="28"/>
        </w:rPr>
      </w:pPr>
      <w:bookmarkStart w:id="206" w:name="_Toc499023844"/>
      <w:r>
        <w:rPr>
          <w:b w:val="0"/>
          <w:sz w:val="28"/>
          <w:szCs w:val="28"/>
        </w:rPr>
        <w:lastRenderedPageBreak/>
        <w:t xml:space="preserve">3.6.4 </w:t>
      </w:r>
      <w:r w:rsidR="009E0758" w:rsidRPr="00E36D15">
        <w:rPr>
          <w:b w:val="0"/>
          <w:sz w:val="28"/>
          <w:szCs w:val="28"/>
        </w:rPr>
        <w:t>Accesorios</w:t>
      </w:r>
      <w:bookmarkEnd w:id="206"/>
    </w:p>
    <w:p w14:paraId="4C6967D2" w14:textId="77777777" w:rsidR="009E0758" w:rsidRPr="00CC4B6C" w:rsidRDefault="009E0758" w:rsidP="009E0758">
      <w:pPr>
        <w:shd w:val="clear" w:color="auto" w:fill="FFFFFF"/>
        <w:spacing w:after="24"/>
        <w:ind w:left="709"/>
        <w:rPr>
          <w:rFonts w:ascii="Arial" w:hAnsi="Arial" w:cs="Arial"/>
          <w:color w:val="222222"/>
          <w:sz w:val="24"/>
          <w:szCs w:val="24"/>
        </w:rPr>
      </w:pPr>
      <w:r w:rsidRPr="00CC4B6C">
        <w:rPr>
          <w:rFonts w:ascii="Arial" w:hAnsi="Arial" w:cs="Arial"/>
          <w:color w:val="222222"/>
          <w:sz w:val="24"/>
          <w:szCs w:val="24"/>
        </w:rPr>
        <w:t>TFT LCD Screen, USB/Serial Light Adapter, Arduino ISP, Mini USB/Serial Adapter.</w:t>
      </w:r>
    </w:p>
    <w:p w14:paraId="02C0BF3B" w14:textId="77777777" w:rsidR="009E0758" w:rsidRPr="00E36D15" w:rsidRDefault="00E36D15" w:rsidP="00E36D15">
      <w:pPr>
        <w:pStyle w:val="Ttulo3"/>
        <w:rPr>
          <w:b w:val="0"/>
          <w:sz w:val="28"/>
          <w:szCs w:val="28"/>
        </w:rPr>
      </w:pPr>
      <w:bookmarkStart w:id="207" w:name="_Toc499023845"/>
      <w:r>
        <w:rPr>
          <w:b w:val="0"/>
          <w:sz w:val="28"/>
          <w:szCs w:val="28"/>
        </w:rPr>
        <w:t xml:space="preserve">3.6.5 </w:t>
      </w:r>
      <w:r w:rsidR="009E0758" w:rsidRPr="00E36D15">
        <w:rPr>
          <w:b w:val="0"/>
          <w:sz w:val="28"/>
          <w:szCs w:val="28"/>
        </w:rPr>
        <w:t>Impresoras 3d</w:t>
      </w:r>
      <w:bookmarkEnd w:id="207"/>
    </w:p>
    <w:p w14:paraId="3774E90A" w14:textId="77777777" w:rsidR="009E0758" w:rsidRPr="009E0758" w:rsidRDefault="009E0758" w:rsidP="009E0758">
      <w:pPr>
        <w:shd w:val="clear" w:color="auto" w:fill="FFFFFF"/>
        <w:spacing w:after="24"/>
        <w:ind w:left="709"/>
        <w:rPr>
          <w:rFonts w:ascii="Arial" w:hAnsi="Arial" w:cs="Arial"/>
          <w:color w:val="222222"/>
          <w:sz w:val="24"/>
          <w:szCs w:val="24"/>
        </w:rPr>
      </w:pPr>
      <w:r w:rsidRPr="009E0758">
        <w:rPr>
          <w:rFonts w:ascii="Arial" w:hAnsi="Arial" w:cs="Arial"/>
          <w:color w:val="222222"/>
          <w:sz w:val="24"/>
          <w:szCs w:val="24"/>
        </w:rPr>
        <w:t>Arduino Materia 101.</w:t>
      </w:r>
    </w:p>
    <w:commentRangeEnd w:id="203"/>
    <w:p w14:paraId="1B1CFDBA" w14:textId="77777777" w:rsidR="009E0758" w:rsidRPr="009E0758" w:rsidRDefault="002319DD" w:rsidP="009E0758">
      <w:pPr>
        <w:rPr>
          <w:rFonts w:ascii="Arial" w:hAnsi="Arial" w:cs="Arial"/>
          <w:sz w:val="24"/>
          <w:szCs w:val="24"/>
        </w:rPr>
      </w:pPr>
      <w:r>
        <w:rPr>
          <w:rStyle w:val="Refdecomentario"/>
        </w:rPr>
        <w:commentReference w:id="203"/>
      </w:r>
    </w:p>
    <w:p w14:paraId="423E91ED" w14:textId="16606ECE" w:rsidR="009E0758" w:rsidRDefault="009E0758" w:rsidP="009E0758">
      <w:pPr>
        <w:rPr>
          <w:rFonts w:ascii="Arial" w:hAnsi="Arial" w:cs="Arial"/>
          <w:sz w:val="24"/>
          <w:szCs w:val="24"/>
        </w:rPr>
      </w:pPr>
      <w:r w:rsidRPr="009E0758">
        <w:rPr>
          <w:rFonts w:ascii="Arial" w:hAnsi="Arial" w:cs="Arial"/>
          <w:sz w:val="24"/>
          <w:szCs w:val="24"/>
        </w:rPr>
        <w:t xml:space="preserve"> El hardware Arduino más sencillo consiste en una placa con un microcontrolador y una serie de puertos de entrada y salida. Los microcontroladores </w:t>
      </w:r>
      <w:ins w:id="208" w:author="Nahuel Defossé" w:date="2017-12-08T19:18:00Z">
        <w:r w:rsidR="00F3750F">
          <w:rPr>
            <w:rFonts w:ascii="Arial" w:hAnsi="Arial" w:cs="Arial"/>
            <w:sz w:val="24"/>
            <w:szCs w:val="24"/>
          </w:rPr>
          <w:t xml:space="preserve"> de 8 bits de </w:t>
        </w:r>
      </w:ins>
      <w:r w:rsidRPr="009E0758">
        <w:rPr>
          <w:rFonts w:ascii="Arial" w:hAnsi="Arial" w:cs="Arial"/>
          <w:sz w:val="24"/>
          <w:szCs w:val="24"/>
        </w:rPr>
        <w:t xml:space="preserve">AVR más </w:t>
      </w:r>
      <w:del w:id="209" w:author="Nahuel Defossé" w:date="2017-12-08T19:18:00Z">
        <w:r w:rsidRPr="009E0758" w:rsidDel="00F3750F">
          <w:rPr>
            <w:rFonts w:ascii="Arial" w:hAnsi="Arial" w:cs="Arial"/>
            <w:sz w:val="24"/>
            <w:szCs w:val="24"/>
          </w:rPr>
          <w:delText xml:space="preserve">usados </w:delText>
        </w:r>
      </w:del>
      <w:ins w:id="210" w:author="Nahuel Defossé" w:date="2017-12-08T19:18:00Z">
        <w:r w:rsidR="00F3750F">
          <w:rPr>
            <w:rFonts w:ascii="Arial" w:hAnsi="Arial" w:cs="Arial"/>
            <w:sz w:val="24"/>
            <w:szCs w:val="24"/>
          </w:rPr>
          <w:t xml:space="preserve">utilizados en estas placas </w:t>
        </w:r>
      </w:ins>
      <w:r w:rsidRPr="009E0758">
        <w:rPr>
          <w:rFonts w:ascii="Arial" w:hAnsi="Arial" w:cs="Arial"/>
          <w:sz w:val="24"/>
          <w:szCs w:val="24"/>
        </w:rPr>
        <w:t>son el Atmega168, Atmega328, Atmega1280, y Atmega8 por su sencillez y bajo coste</w:t>
      </w:r>
      <w:del w:id="211" w:author="Nahuel Defossé" w:date="2017-12-08T19:18:00Z">
        <w:r w:rsidRPr="009E0758" w:rsidDel="00F3750F">
          <w:rPr>
            <w:rFonts w:ascii="Arial" w:hAnsi="Arial" w:cs="Arial"/>
            <w:sz w:val="24"/>
            <w:szCs w:val="24"/>
          </w:rPr>
          <w:delText xml:space="preserve"> que permiten el desarrollo de múltiples diseños</w:delText>
        </w:r>
      </w:del>
      <w:r w:rsidRPr="009E0758">
        <w:rPr>
          <w:rFonts w:ascii="Arial" w:hAnsi="Arial" w:cs="Arial"/>
          <w:sz w:val="24"/>
          <w:szCs w:val="24"/>
        </w:rPr>
        <w:t xml:space="preserve">, aunque también </w:t>
      </w:r>
      <w:del w:id="212" w:author="Nahuel Defossé" w:date="2017-12-08T19:19:00Z">
        <w:r w:rsidRPr="009E0758" w:rsidDel="00F3750F">
          <w:rPr>
            <w:rFonts w:ascii="Arial" w:hAnsi="Arial" w:cs="Arial"/>
            <w:sz w:val="24"/>
            <w:szCs w:val="24"/>
          </w:rPr>
          <w:delText xml:space="preserve">nos </w:delText>
        </w:r>
      </w:del>
      <w:ins w:id="213" w:author="Nahuel Defossé" w:date="2017-12-08T19:19:00Z">
        <w:r w:rsidR="00F3750F">
          <w:rPr>
            <w:rFonts w:ascii="Arial" w:hAnsi="Arial" w:cs="Arial"/>
            <w:sz w:val="24"/>
            <w:szCs w:val="24"/>
          </w:rPr>
          <w:t>se dispone</w:t>
        </w:r>
        <w:r w:rsidR="00F3750F" w:rsidRPr="009E0758">
          <w:rPr>
            <w:rFonts w:ascii="Arial" w:hAnsi="Arial" w:cs="Arial"/>
            <w:sz w:val="24"/>
            <w:szCs w:val="24"/>
          </w:rPr>
          <w:t xml:space="preserve"> </w:t>
        </w:r>
      </w:ins>
      <w:del w:id="214" w:author="Nahuel Defossé" w:date="2017-12-08T19:19:00Z">
        <w:r w:rsidRPr="009E0758" w:rsidDel="00F3750F">
          <w:rPr>
            <w:rFonts w:ascii="Arial" w:hAnsi="Arial" w:cs="Arial"/>
            <w:sz w:val="24"/>
            <w:szCs w:val="24"/>
          </w:rPr>
          <w:delText xml:space="preserve">encontramos </w:delText>
        </w:r>
        <w:r w:rsidR="008B6A96" w:rsidDel="00F3750F">
          <w:rPr>
            <w:rFonts w:ascii="Arial" w:hAnsi="Arial" w:cs="Arial"/>
            <w:sz w:val="24"/>
            <w:szCs w:val="24"/>
          </w:rPr>
          <w:delText xml:space="preserve">con </w:delText>
        </w:r>
      </w:del>
      <w:ins w:id="215" w:author="Nahuel Defossé" w:date="2017-12-08T19:19:00Z">
        <w:r w:rsidR="00F3750F">
          <w:rPr>
            <w:rFonts w:ascii="Arial" w:hAnsi="Arial" w:cs="Arial"/>
            <w:sz w:val="24"/>
            <w:szCs w:val="24"/>
          </w:rPr>
          <w:t xml:space="preserve">de </w:t>
        </w:r>
      </w:ins>
      <w:r w:rsidRPr="009E0758">
        <w:rPr>
          <w:rFonts w:ascii="Arial" w:hAnsi="Arial" w:cs="Arial"/>
          <w:sz w:val="24"/>
          <w:szCs w:val="24"/>
        </w:rPr>
        <w:t xml:space="preserve">microcontroladores </w:t>
      </w:r>
      <w:ins w:id="216" w:author="Nahuel Defossé" w:date="2017-12-08T19:19:00Z">
        <w:r w:rsidR="00F3750F">
          <w:rPr>
            <w:rFonts w:ascii="Arial" w:hAnsi="Arial" w:cs="Arial"/>
            <w:sz w:val="24"/>
            <w:szCs w:val="24"/>
          </w:rPr>
          <w:t xml:space="preserve">ARM, cómo el caso del </w:t>
        </w:r>
      </w:ins>
      <w:r w:rsidRPr="009E0758">
        <w:rPr>
          <w:rFonts w:ascii="Arial" w:hAnsi="Arial" w:cs="Arial"/>
          <w:sz w:val="24"/>
          <w:szCs w:val="24"/>
        </w:rPr>
        <w:t xml:space="preserve">CortexM3 </w:t>
      </w:r>
      <w:del w:id="217" w:author="Nahuel Defossé" w:date="2017-12-08T19:19:00Z">
        <w:r w:rsidRPr="009E0758" w:rsidDel="00F3750F">
          <w:rPr>
            <w:rFonts w:ascii="Arial" w:hAnsi="Arial" w:cs="Arial"/>
            <w:sz w:val="24"/>
            <w:szCs w:val="24"/>
          </w:rPr>
          <w:delText xml:space="preserve">de ARM </w:delText>
        </w:r>
      </w:del>
      <w:r w:rsidRPr="009E0758">
        <w:rPr>
          <w:rFonts w:ascii="Arial" w:hAnsi="Arial" w:cs="Arial"/>
          <w:sz w:val="24"/>
          <w:szCs w:val="24"/>
        </w:rPr>
        <w:t>de 32 bits</w:t>
      </w:r>
      <w:del w:id="218" w:author="Nahuel Defossé" w:date="2017-12-08T19:19:00Z">
        <w:r w:rsidRPr="009E0758" w:rsidDel="00F3750F">
          <w:rPr>
            <w:rFonts w:ascii="Arial" w:hAnsi="Arial" w:cs="Arial"/>
            <w:sz w:val="24"/>
            <w:szCs w:val="24"/>
          </w:rPr>
          <w:delText>, que coexistirán con las más limitadas, pero también económicas AVR de 8 bits</w:delText>
        </w:r>
      </w:del>
      <w:r w:rsidRPr="009E0758">
        <w:rPr>
          <w:rFonts w:ascii="Arial" w:hAnsi="Arial" w:cs="Arial"/>
          <w:sz w:val="24"/>
          <w:szCs w:val="24"/>
        </w:rPr>
        <w:t xml:space="preserve">. </w:t>
      </w:r>
      <w:ins w:id="219" w:author="Nahuel Defossé" w:date="2017-12-08T19:19:00Z">
        <w:r w:rsidR="00F3750F">
          <w:rPr>
            <w:rFonts w:ascii="Arial" w:hAnsi="Arial" w:cs="Arial"/>
            <w:sz w:val="24"/>
            <w:szCs w:val="24"/>
          </w:rPr>
          <w:t xml:space="preserve">A pesar de que </w:t>
        </w:r>
      </w:ins>
      <w:r w:rsidRPr="009E0758">
        <w:rPr>
          <w:rFonts w:ascii="Arial" w:hAnsi="Arial" w:cs="Arial"/>
          <w:sz w:val="24"/>
          <w:szCs w:val="24"/>
        </w:rPr>
        <w:t xml:space="preserve">ARM y AVR son plataformas diferentes, </w:t>
      </w:r>
      <w:del w:id="220" w:author="Nahuel Defossé" w:date="2017-12-08T19:20:00Z">
        <w:r w:rsidRPr="009E0758" w:rsidDel="00F3750F">
          <w:rPr>
            <w:rFonts w:ascii="Arial" w:hAnsi="Arial" w:cs="Arial"/>
            <w:sz w:val="24"/>
            <w:szCs w:val="24"/>
          </w:rPr>
          <w:delText xml:space="preserve">pero gracias </w:delText>
        </w:r>
      </w:del>
      <w:r w:rsidRPr="009E0758">
        <w:rPr>
          <w:rFonts w:ascii="Arial" w:hAnsi="Arial" w:cs="Arial"/>
          <w:sz w:val="24"/>
          <w:szCs w:val="24"/>
        </w:rPr>
        <w:t>al</w:t>
      </w:r>
      <w:ins w:id="221" w:author="Nahuel Defossé" w:date="2017-12-08T19:20:00Z">
        <w:r w:rsidR="00F3750F">
          <w:rPr>
            <w:rFonts w:ascii="Arial" w:hAnsi="Arial" w:cs="Arial"/>
            <w:sz w:val="24"/>
            <w:szCs w:val="24"/>
          </w:rPr>
          <w:t xml:space="preserve"> utilizar la</w:t>
        </w:r>
      </w:ins>
      <w:r w:rsidRPr="009E0758">
        <w:rPr>
          <w:rFonts w:ascii="Arial" w:hAnsi="Arial" w:cs="Arial"/>
          <w:sz w:val="24"/>
          <w:szCs w:val="24"/>
        </w:rPr>
        <w:t xml:space="preserve"> IDE de Arduino</w:t>
      </w:r>
      <w:ins w:id="222" w:author="Nahuel Defossé" w:date="2017-12-08T19:20:00Z">
        <w:r w:rsidR="00F3750F">
          <w:rPr>
            <w:rFonts w:ascii="Arial" w:hAnsi="Arial" w:cs="Arial"/>
            <w:sz w:val="24"/>
            <w:szCs w:val="24"/>
          </w:rPr>
          <w:t xml:space="preserve">, </w:t>
        </w:r>
      </w:ins>
      <w:del w:id="223" w:author="Nahuel Defossé" w:date="2017-12-08T19:20:00Z">
        <w:r w:rsidRPr="009E0758" w:rsidDel="00F3750F">
          <w:rPr>
            <w:rFonts w:ascii="Arial" w:hAnsi="Arial" w:cs="Arial"/>
            <w:sz w:val="24"/>
            <w:szCs w:val="24"/>
          </w:rPr>
          <w:delText xml:space="preserve"> </w:delText>
        </w:r>
      </w:del>
      <w:r w:rsidRPr="009E0758">
        <w:rPr>
          <w:rFonts w:ascii="Arial" w:hAnsi="Arial" w:cs="Arial"/>
          <w:sz w:val="24"/>
          <w:szCs w:val="24"/>
        </w:rPr>
        <w:t>los programas se compilan y luego se ejecutan sin cambios en cualquiera de las plataformas.</w:t>
      </w:r>
    </w:p>
    <w:p w14:paraId="75710444" w14:textId="77777777" w:rsidR="00464F9E" w:rsidRPr="009E0758" w:rsidRDefault="00464F9E" w:rsidP="009E0758">
      <w:pPr>
        <w:rPr>
          <w:rFonts w:ascii="Arial" w:hAnsi="Arial" w:cs="Arial"/>
          <w:sz w:val="24"/>
          <w:szCs w:val="24"/>
        </w:rPr>
      </w:pPr>
    </w:p>
    <w:p w14:paraId="0BBD965F" w14:textId="77777777" w:rsidR="009E0758" w:rsidRDefault="009E0758" w:rsidP="009E0758">
      <w:pPr>
        <w:keepNext/>
      </w:pPr>
      <w:r>
        <w:rPr>
          <w:noProof/>
          <w:lang w:val="es-ES_tradnl" w:eastAsia="es-ES_tradnl"/>
        </w:rPr>
        <w:drawing>
          <wp:inline distT="0" distB="0" distL="0" distR="0" wp14:anchorId="57B218E3" wp14:editId="6671B1BA">
            <wp:extent cx="4286885" cy="3028315"/>
            <wp:effectExtent l="0" t="0" r="0" b="635"/>
            <wp:docPr id="17" name="Imagen 17" descr="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UNO R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6885" cy="3028315"/>
                    </a:xfrm>
                    <a:prstGeom prst="rect">
                      <a:avLst/>
                    </a:prstGeom>
                    <a:noFill/>
                    <a:ln>
                      <a:noFill/>
                    </a:ln>
                  </pic:spPr>
                </pic:pic>
              </a:graphicData>
            </a:graphic>
          </wp:inline>
        </w:drawing>
      </w:r>
    </w:p>
    <w:p w14:paraId="033E831F" w14:textId="77777777" w:rsidR="009E0758" w:rsidRDefault="009E0758" w:rsidP="00464F9E">
      <w:pPr>
        <w:pStyle w:val="Descripcin"/>
        <w:jc w:val="center"/>
        <w:rPr>
          <w:rStyle w:val="apple-converted-space"/>
          <w:rFonts w:ascii="Georgia" w:hAnsi="Georgia"/>
          <w:color w:val="333333"/>
          <w:shd w:val="clear" w:color="auto" w:fill="FFFFFF"/>
        </w:rPr>
      </w:pPr>
      <w:r>
        <w:t xml:space="preserve">Ilustración </w:t>
      </w:r>
      <w:fldSimple w:instr=" SEQ Ilustración \* ARABIC ">
        <w:r w:rsidR="00294A12">
          <w:rPr>
            <w:noProof/>
          </w:rPr>
          <w:t>10</w:t>
        </w:r>
      </w:fldSimple>
      <w:r>
        <w:t xml:space="preserve"> - Arduino Uno</w:t>
      </w:r>
    </w:p>
    <w:p w14:paraId="1038F01E" w14:textId="77777777" w:rsidR="009E0758" w:rsidRDefault="009E0758" w:rsidP="009E0758">
      <w:pPr>
        <w:rPr>
          <w:rStyle w:val="apple-converted-space"/>
          <w:rFonts w:ascii="Georgia" w:hAnsi="Georgia"/>
          <w:color w:val="333333"/>
          <w:shd w:val="clear" w:color="auto" w:fill="FFFFFF"/>
        </w:rPr>
      </w:pPr>
    </w:p>
    <w:p w14:paraId="736056AF" w14:textId="77777777" w:rsidR="009E0758" w:rsidRDefault="00646568" w:rsidP="009E0758">
      <w:pPr>
        <w:pStyle w:val="Ttulo2"/>
        <w:rPr>
          <w:b/>
          <w:sz w:val="32"/>
          <w:szCs w:val="32"/>
        </w:rPr>
      </w:pPr>
      <w:bookmarkStart w:id="224" w:name="_Toc499023846"/>
      <w:r>
        <w:rPr>
          <w:b/>
          <w:sz w:val="32"/>
          <w:szCs w:val="32"/>
        </w:rPr>
        <w:t xml:space="preserve">3.7 </w:t>
      </w:r>
      <w:r w:rsidR="009E0758" w:rsidRPr="009E0758">
        <w:rPr>
          <w:b/>
          <w:sz w:val="32"/>
          <w:szCs w:val="32"/>
        </w:rPr>
        <w:t>Diferencias entre distintas placas de la familia Arduino</w:t>
      </w:r>
      <w:bookmarkEnd w:id="224"/>
    </w:p>
    <w:p w14:paraId="51EA79B9" w14:textId="77777777" w:rsidR="009E0758" w:rsidRPr="009E0758" w:rsidRDefault="009E0758" w:rsidP="009E0758"/>
    <w:p w14:paraId="2B4C9BAE" w14:textId="70CA08DE" w:rsidR="0019110A" w:rsidRDefault="009E0758" w:rsidP="009E0758">
      <w:pPr>
        <w:rPr>
          <w:rFonts w:ascii="Arial" w:hAnsi="Arial" w:cs="Arial"/>
          <w:sz w:val="24"/>
          <w:szCs w:val="24"/>
        </w:rPr>
      </w:pPr>
      <w:del w:id="225" w:author="Nahuel Defossé" w:date="2017-12-09T19:43:00Z">
        <w:r w:rsidRPr="009E0758" w:rsidDel="00E37D5E">
          <w:rPr>
            <w:rFonts w:ascii="Arial" w:hAnsi="Arial" w:cs="Arial"/>
            <w:sz w:val="24"/>
            <w:szCs w:val="24"/>
          </w:rPr>
          <w:delText xml:space="preserve">La </w:delText>
        </w:r>
      </w:del>
      <w:ins w:id="226" w:author="Nahuel Defossé" w:date="2017-12-09T19:43:00Z">
        <w:r w:rsidR="00E37D5E">
          <w:rPr>
            <w:rFonts w:ascii="Arial" w:hAnsi="Arial" w:cs="Arial"/>
            <w:sz w:val="24"/>
            <w:szCs w:val="24"/>
          </w:rPr>
          <w:t>Una primera</w:t>
        </w:r>
        <w:r w:rsidR="00E37D5E" w:rsidRPr="009E0758">
          <w:rPr>
            <w:rFonts w:ascii="Arial" w:hAnsi="Arial" w:cs="Arial"/>
            <w:sz w:val="24"/>
            <w:szCs w:val="24"/>
          </w:rPr>
          <w:t xml:space="preserve"> </w:t>
        </w:r>
      </w:ins>
      <w:r w:rsidRPr="009E0758">
        <w:rPr>
          <w:rFonts w:ascii="Arial" w:hAnsi="Arial" w:cs="Arial"/>
          <w:sz w:val="24"/>
          <w:szCs w:val="24"/>
        </w:rPr>
        <w:t>diferencia</w:t>
      </w:r>
      <w:ins w:id="227" w:author="Nahuel Defossé" w:date="2017-12-09T19:43:00Z">
        <w:r w:rsidR="00E37D5E">
          <w:rPr>
            <w:rFonts w:ascii="Arial" w:hAnsi="Arial" w:cs="Arial"/>
            <w:sz w:val="24"/>
            <w:szCs w:val="24"/>
          </w:rPr>
          <w:t>ción</w:t>
        </w:r>
      </w:ins>
      <w:r w:rsidRPr="009E0758">
        <w:rPr>
          <w:rFonts w:ascii="Arial" w:hAnsi="Arial" w:cs="Arial"/>
          <w:sz w:val="24"/>
          <w:szCs w:val="24"/>
        </w:rPr>
        <w:t xml:space="preserve"> entre los distintos </w:t>
      </w:r>
      <w:ins w:id="228" w:author="Nahuel Defossé" w:date="2017-12-09T19:40:00Z">
        <w:r w:rsidR="005747C8">
          <w:rPr>
            <w:rFonts w:ascii="Arial" w:hAnsi="Arial" w:cs="Arial"/>
            <w:sz w:val="24"/>
            <w:szCs w:val="24"/>
          </w:rPr>
          <w:t xml:space="preserve">modelos de </w:t>
        </w:r>
      </w:ins>
      <w:r w:rsidRPr="009E0758">
        <w:rPr>
          <w:rFonts w:ascii="Arial" w:hAnsi="Arial" w:cs="Arial"/>
          <w:sz w:val="24"/>
          <w:szCs w:val="24"/>
        </w:rPr>
        <w:t xml:space="preserve">Arduino la encontraremos </w:t>
      </w:r>
      <w:del w:id="229" w:author="Nahuel Defossé" w:date="2017-12-09T19:43:00Z">
        <w:r w:rsidRPr="009E0758" w:rsidDel="00E37D5E">
          <w:rPr>
            <w:rFonts w:ascii="Arial" w:hAnsi="Arial" w:cs="Arial"/>
            <w:sz w:val="24"/>
            <w:szCs w:val="24"/>
          </w:rPr>
          <w:delText xml:space="preserve">por un lado </w:delText>
        </w:r>
      </w:del>
      <w:r w:rsidRPr="009E0758">
        <w:rPr>
          <w:rFonts w:ascii="Arial" w:hAnsi="Arial" w:cs="Arial"/>
          <w:sz w:val="24"/>
          <w:szCs w:val="24"/>
        </w:rPr>
        <w:t xml:space="preserve">en </w:t>
      </w:r>
      <w:del w:id="230" w:author="Nahuel Defossé" w:date="2017-12-09T19:40:00Z">
        <w:r w:rsidRPr="009E0758" w:rsidDel="00E37D5E">
          <w:rPr>
            <w:rFonts w:ascii="Arial" w:hAnsi="Arial" w:cs="Arial"/>
            <w:sz w:val="24"/>
            <w:szCs w:val="24"/>
          </w:rPr>
          <w:delText xml:space="preserve">la tensión </w:delText>
        </w:r>
      </w:del>
      <w:ins w:id="231" w:author="Nahuel Defossé" w:date="2017-12-09T19:40:00Z">
        <w:r w:rsidR="00E37D5E">
          <w:rPr>
            <w:rFonts w:ascii="Arial" w:hAnsi="Arial" w:cs="Arial"/>
            <w:sz w:val="24"/>
            <w:szCs w:val="24"/>
          </w:rPr>
          <w:t xml:space="preserve">el voltaje </w:t>
        </w:r>
      </w:ins>
      <w:ins w:id="232" w:author="Nahuel Defossé" w:date="2017-12-09T19:43:00Z">
        <w:r w:rsidR="00E37D5E">
          <w:rPr>
            <w:rFonts w:ascii="Arial" w:hAnsi="Arial" w:cs="Arial"/>
            <w:sz w:val="24"/>
            <w:szCs w:val="24"/>
          </w:rPr>
          <w:t xml:space="preserve"> o tensión de almientación</w:t>
        </w:r>
      </w:ins>
      <w:del w:id="233" w:author="Nahuel Defossé" w:date="2017-12-09T19:43:00Z">
        <w:r w:rsidRPr="009E0758" w:rsidDel="00E37D5E">
          <w:rPr>
            <w:rFonts w:ascii="Arial" w:hAnsi="Arial" w:cs="Arial"/>
            <w:sz w:val="24"/>
            <w:szCs w:val="24"/>
          </w:rPr>
          <w:delText>utilizad</w:delText>
        </w:r>
      </w:del>
      <w:del w:id="234" w:author="Nahuel Defossé" w:date="2017-12-09T19:41:00Z">
        <w:r w:rsidRPr="009E0758" w:rsidDel="00E37D5E">
          <w:rPr>
            <w:rFonts w:ascii="Arial" w:hAnsi="Arial" w:cs="Arial"/>
            <w:sz w:val="24"/>
            <w:szCs w:val="24"/>
          </w:rPr>
          <w:delText>a</w:delText>
        </w:r>
      </w:del>
      <w:del w:id="235" w:author="Nahuel Defossé" w:date="2017-12-09T19:43:00Z">
        <w:r w:rsidRPr="009E0758" w:rsidDel="00E37D5E">
          <w:rPr>
            <w:rFonts w:ascii="Arial" w:hAnsi="Arial" w:cs="Arial"/>
            <w:sz w:val="24"/>
            <w:szCs w:val="24"/>
          </w:rPr>
          <w:delText xml:space="preserve"> en </w:delText>
        </w:r>
      </w:del>
      <w:ins w:id="236" w:author="Nahuel Defossé" w:date="2017-12-09T19:43:00Z">
        <w:r w:rsidR="00E37D5E">
          <w:rPr>
            <w:rFonts w:ascii="Arial" w:hAnsi="Arial" w:cs="Arial"/>
            <w:sz w:val="24"/>
            <w:szCs w:val="24"/>
          </w:rPr>
          <w:t xml:space="preserve"> de </w:t>
        </w:r>
      </w:ins>
      <w:r w:rsidRPr="009E0758">
        <w:rPr>
          <w:rFonts w:ascii="Arial" w:hAnsi="Arial" w:cs="Arial"/>
          <w:sz w:val="24"/>
          <w:szCs w:val="24"/>
        </w:rPr>
        <w:t xml:space="preserve">las placas. </w:t>
      </w:r>
      <w:del w:id="237" w:author="Nahuel Defossé" w:date="2017-12-09T19:44:00Z">
        <w:r w:rsidRPr="009E0758" w:rsidDel="00E37D5E">
          <w:rPr>
            <w:rFonts w:ascii="Arial" w:hAnsi="Arial" w:cs="Arial"/>
            <w:sz w:val="24"/>
            <w:szCs w:val="24"/>
          </w:rPr>
          <w:delText xml:space="preserve">Generalmente las microcontroladoras con </w:delText>
        </w:r>
      </w:del>
      <w:ins w:id="238" w:author="Nahuel Defossé" w:date="2017-12-09T19:44:00Z">
        <w:r w:rsidR="00E37D5E">
          <w:rPr>
            <w:rFonts w:ascii="Arial" w:hAnsi="Arial" w:cs="Arial"/>
            <w:sz w:val="24"/>
            <w:szCs w:val="24"/>
          </w:rPr>
          <w:t xml:space="preserve">Las basadas en </w:t>
        </w:r>
      </w:ins>
      <w:r w:rsidRPr="009E0758">
        <w:rPr>
          <w:rFonts w:ascii="Arial" w:hAnsi="Arial" w:cs="Arial"/>
          <w:sz w:val="24"/>
          <w:szCs w:val="24"/>
        </w:rPr>
        <w:t xml:space="preserve">CortexM3 </w:t>
      </w:r>
      <w:del w:id="239" w:author="Nahuel Defossé" w:date="2017-12-09T19:44:00Z">
        <w:r w:rsidRPr="009E0758" w:rsidDel="00E37D5E">
          <w:rPr>
            <w:rFonts w:ascii="Arial" w:hAnsi="Arial" w:cs="Arial"/>
            <w:sz w:val="24"/>
            <w:szCs w:val="24"/>
          </w:rPr>
          <w:delText xml:space="preserve">tienen </w:delText>
        </w:r>
      </w:del>
      <w:ins w:id="240" w:author="Nahuel Defossé" w:date="2017-12-09T19:44:00Z">
        <w:r w:rsidR="00E37D5E">
          <w:rPr>
            <w:rFonts w:ascii="Arial" w:hAnsi="Arial" w:cs="Arial"/>
            <w:sz w:val="24"/>
            <w:szCs w:val="24"/>
          </w:rPr>
          <w:t xml:space="preserve">operan con </w:t>
        </w:r>
      </w:ins>
      <w:r w:rsidRPr="009E0758">
        <w:rPr>
          <w:rFonts w:ascii="Arial" w:hAnsi="Arial" w:cs="Arial"/>
          <w:sz w:val="24"/>
          <w:szCs w:val="24"/>
        </w:rPr>
        <w:t xml:space="preserve">un voltaje de 3,3 voltios, mientras que la mayor parte de las placas </w:t>
      </w:r>
      <w:ins w:id="241" w:author="Nahuel Defossé" w:date="2017-12-09T19:44:00Z">
        <w:r w:rsidR="00E37D5E">
          <w:rPr>
            <w:rFonts w:ascii="Arial" w:hAnsi="Arial" w:cs="Arial"/>
            <w:sz w:val="24"/>
            <w:szCs w:val="24"/>
          </w:rPr>
          <w:t xml:space="preserve">basadas en </w:t>
        </w:r>
      </w:ins>
      <w:del w:id="242" w:author="Nahuel Defossé" w:date="2017-12-09T19:44:00Z">
        <w:r w:rsidRPr="009E0758" w:rsidDel="00E37D5E">
          <w:rPr>
            <w:rFonts w:ascii="Arial" w:hAnsi="Arial" w:cs="Arial"/>
            <w:sz w:val="24"/>
            <w:szCs w:val="24"/>
          </w:rPr>
          <w:delText xml:space="preserve">con </w:delText>
        </w:r>
      </w:del>
      <w:r w:rsidRPr="009E0758">
        <w:rPr>
          <w:rFonts w:ascii="Arial" w:hAnsi="Arial" w:cs="Arial"/>
          <w:sz w:val="24"/>
          <w:szCs w:val="24"/>
        </w:rPr>
        <w:t xml:space="preserve">AVR utilizan una tensión de 5 voltios. Esto de todas formas no es un factor decisivo en la </w:t>
      </w:r>
      <w:del w:id="243" w:author="Nahuel Defossé" w:date="2017-12-09T19:44:00Z">
        <w:r w:rsidRPr="009E0758" w:rsidDel="00E37D5E">
          <w:rPr>
            <w:rFonts w:ascii="Arial" w:hAnsi="Arial" w:cs="Arial"/>
            <w:sz w:val="24"/>
            <w:szCs w:val="24"/>
          </w:rPr>
          <w:delText xml:space="preserve">adquisición </w:delText>
        </w:r>
      </w:del>
      <w:ins w:id="244" w:author="Nahuel Defossé" w:date="2017-12-09T19:44:00Z">
        <w:r w:rsidR="00E37D5E">
          <w:rPr>
            <w:rFonts w:ascii="Arial" w:hAnsi="Arial" w:cs="Arial"/>
            <w:sz w:val="24"/>
            <w:szCs w:val="24"/>
          </w:rPr>
          <w:t>elección</w:t>
        </w:r>
        <w:r w:rsidR="00E37D5E" w:rsidRPr="009E0758">
          <w:rPr>
            <w:rFonts w:ascii="Arial" w:hAnsi="Arial" w:cs="Arial"/>
            <w:sz w:val="24"/>
            <w:szCs w:val="24"/>
          </w:rPr>
          <w:t xml:space="preserve"> </w:t>
        </w:r>
      </w:ins>
      <w:r w:rsidRPr="009E0758">
        <w:rPr>
          <w:rFonts w:ascii="Arial" w:hAnsi="Arial" w:cs="Arial"/>
          <w:sz w:val="24"/>
          <w:szCs w:val="24"/>
        </w:rPr>
        <w:t>de una placa</w:t>
      </w:r>
      <w:ins w:id="245" w:author="Nahuel Defossé" w:date="2017-12-09T19:44:00Z">
        <w:r w:rsidR="00E37D5E">
          <w:rPr>
            <w:rFonts w:ascii="Arial" w:hAnsi="Arial" w:cs="Arial"/>
            <w:sz w:val="24"/>
            <w:szCs w:val="24"/>
          </w:rPr>
          <w:t>,</w:t>
        </w:r>
      </w:ins>
      <w:r w:rsidRPr="009E0758">
        <w:rPr>
          <w:rFonts w:ascii="Arial" w:hAnsi="Arial" w:cs="Arial"/>
          <w:sz w:val="24"/>
          <w:szCs w:val="24"/>
        </w:rPr>
        <w:t xml:space="preserve"> dado que existen conmutadores de tensión </w:t>
      </w:r>
      <w:del w:id="246" w:author="Nahuel Defossé" w:date="2017-12-09T20:04:00Z">
        <w:r w:rsidRPr="009E0758" w:rsidDel="00D96C8B">
          <w:rPr>
            <w:rFonts w:ascii="Arial" w:hAnsi="Arial" w:cs="Arial"/>
            <w:sz w:val="24"/>
            <w:szCs w:val="24"/>
          </w:rPr>
          <w:delText xml:space="preserve">como </w:delText>
        </w:r>
      </w:del>
      <w:ins w:id="247" w:author="Nahuel Defossé" w:date="2017-12-09T20:04:00Z">
        <w:r w:rsidR="00D96C8B">
          <w:rPr>
            <w:rFonts w:ascii="Arial" w:hAnsi="Arial" w:cs="Arial"/>
            <w:sz w:val="24"/>
            <w:szCs w:val="24"/>
          </w:rPr>
          <w:t>en muchos</w:t>
        </w:r>
        <w:r w:rsidR="00D96C8B" w:rsidRPr="009E0758">
          <w:rPr>
            <w:rFonts w:ascii="Arial" w:hAnsi="Arial" w:cs="Arial"/>
            <w:sz w:val="24"/>
            <w:szCs w:val="24"/>
          </w:rPr>
          <w:t xml:space="preserve"> </w:t>
        </w:r>
      </w:ins>
      <w:r w:rsidRPr="009E0758">
        <w:rPr>
          <w:rFonts w:ascii="Arial" w:hAnsi="Arial" w:cs="Arial"/>
          <w:sz w:val="24"/>
          <w:szCs w:val="24"/>
        </w:rPr>
        <w:t>actuadores</w:t>
      </w:r>
      <w:ins w:id="248" w:author="Nahuel Defossé" w:date="2017-12-09T20:04:00Z">
        <w:r w:rsidR="00D96C8B">
          <w:rPr>
            <w:rFonts w:ascii="Arial" w:hAnsi="Arial" w:cs="Arial"/>
            <w:sz w:val="24"/>
            <w:szCs w:val="24"/>
          </w:rPr>
          <w:t xml:space="preserve"> y </w:t>
        </w:r>
      </w:ins>
      <w:del w:id="249" w:author="Nahuel Defossé" w:date="2017-12-09T20:04:00Z">
        <w:r w:rsidRPr="009E0758" w:rsidDel="00D96C8B">
          <w:rPr>
            <w:rFonts w:ascii="Arial" w:hAnsi="Arial" w:cs="Arial"/>
            <w:sz w:val="24"/>
            <w:szCs w:val="24"/>
          </w:rPr>
          <w:delText>/</w:delText>
        </w:r>
      </w:del>
      <w:r w:rsidRPr="009E0758">
        <w:rPr>
          <w:rFonts w:ascii="Arial" w:hAnsi="Arial" w:cs="Arial"/>
          <w:sz w:val="24"/>
          <w:szCs w:val="24"/>
        </w:rPr>
        <w:t>sensores compatibles.</w:t>
      </w:r>
    </w:p>
    <w:p w14:paraId="34FD2426" w14:textId="77777777" w:rsidR="0019110A" w:rsidRDefault="0019110A">
      <w:pPr>
        <w:rPr>
          <w:rFonts w:ascii="Arial" w:hAnsi="Arial" w:cs="Arial"/>
          <w:sz w:val="24"/>
          <w:szCs w:val="24"/>
        </w:rPr>
      </w:pPr>
      <w:r>
        <w:rPr>
          <w:rFonts w:ascii="Arial" w:hAnsi="Arial" w:cs="Arial"/>
          <w:sz w:val="24"/>
          <w:szCs w:val="24"/>
        </w:rPr>
        <w:br w:type="page"/>
      </w:r>
    </w:p>
    <w:p w14:paraId="6E6099A6" w14:textId="77777777" w:rsidR="009E0758" w:rsidRPr="009E0758" w:rsidRDefault="009E0758" w:rsidP="009E0758">
      <w:pPr>
        <w:rPr>
          <w:rFonts w:ascii="Arial" w:hAnsi="Arial" w:cs="Arial"/>
          <w:sz w:val="24"/>
          <w:szCs w:val="24"/>
        </w:rPr>
      </w:pPr>
      <w:commentRangeStart w:id="250"/>
      <w:r w:rsidRPr="009E0758">
        <w:rPr>
          <w:rFonts w:ascii="Arial" w:hAnsi="Arial" w:cs="Arial"/>
          <w:sz w:val="24"/>
          <w:szCs w:val="24"/>
        </w:rPr>
        <w:lastRenderedPageBreak/>
        <w:t>Los usos posibles que se le pueden dar a un Arduino, en forma general son:</w:t>
      </w:r>
    </w:p>
    <w:p w14:paraId="0AF358F7" w14:textId="77777777" w:rsidR="009E0758" w:rsidRPr="009E0758" w:rsidRDefault="009E0758" w:rsidP="009E0758">
      <w:pPr>
        <w:pStyle w:val="Prrafodelista"/>
        <w:numPr>
          <w:ilvl w:val="0"/>
          <w:numId w:val="9"/>
        </w:numPr>
        <w:rPr>
          <w:rFonts w:ascii="Arial" w:hAnsi="Arial" w:cs="Arial"/>
          <w:sz w:val="24"/>
          <w:szCs w:val="24"/>
        </w:rPr>
      </w:pPr>
      <w:r w:rsidRPr="009E0758">
        <w:rPr>
          <w:rFonts w:ascii="Arial" w:hAnsi="Arial" w:cs="Arial"/>
          <w:sz w:val="24"/>
          <w:szCs w:val="24"/>
        </w:rPr>
        <w:t xml:space="preserve">Aquellos en los que el Arduino es utilizado como microcontrolador, tiene un programa descargado desde un ordenador y funciona de forma independiente de éste, y controla y alimenta determinados dispositivos y toma decisiones de acuerdo al programa descargado e interactúa con el mundo físico gracias a sensores y actuadores. </w:t>
      </w:r>
    </w:p>
    <w:p w14:paraId="34A89F53" w14:textId="77777777" w:rsidR="009E0758" w:rsidRPr="00464F9E" w:rsidRDefault="009E0758" w:rsidP="009E0758">
      <w:pPr>
        <w:pStyle w:val="Prrafodelista"/>
        <w:numPr>
          <w:ilvl w:val="0"/>
          <w:numId w:val="9"/>
        </w:numPr>
        <w:rPr>
          <w:rFonts w:ascii="Arial" w:hAnsi="Arial" w:cs="Arial"/>
          <w:sz w:val="24"/>
          <w:szCs w:val="24"/>
        </w:rPr>
      </w:pPr>
      <w:r w:rsidRPr="009E0758">
        <w:rPr>
          <w:rFonts w:ascii="Arial" w:hAnsi="Arial" w:cs="Arial"/>
          <w:sz w:val="24"/>
          <w:szCs w:val="24"/>
        </w:rPr>
        <w:t>La placa Arduino hace de interfaz entre un ordenador (como podría ser una Raspberry Pi) u otro dispositivo, que ejecuta una determinada tarea, para traducir dicha tarea en el mundo físico a una acción (actuadores).</w:t>
      </w:r>
    </w:p>
    <w:p w14:paraId="43F4F158" w14:textId="77777777" w:rsidR="009E0758" w:rsidRPr="009E0758" w:rsidRDefault="008D3897" w:rsidP="009E0758">
      <w:pPr>
        <w:pStyle w:val="Ttulo2"/>
        <w:rPr>
          <w:b/>
          <w:sz w:val="32"/>
          <w:szCs w:val="32"/>
        </w:rPr>
      </w:pPr>
      <w:bookmarkStart w:id="251" w:name="_Toc499023847"/>
      <w:commentRangeEnd w:id="250"/>
      <w:r>
        <w:rPr>
          <w:rStyle w:val="Refdecomentario"/>
          <w:color w:val="000000"/>
        </w:rPr>
        <w:commentReference w:id="250"/>
      </w:r>
      <w:r w:rsidR="00646568">
        <w:rPr>
          <w:b/>
          <w:sz w:val="32"/>
          <w:szCs w:val="32"/>
        </w:rPr>
        <w:t xml:space="preserve">3.8 </w:t>
      </w:r>
      <w:r w:rsidR="009E0758" w:rsidRPr="009E0758">
        <w:rPr>
          <w:b/>
          <w:sz w:val="32"/>
          <w:szCs w:val="32"/>
        </w:rPr>
        <w:t>¿Por qué usar Arduino?</w:t>
      </w:r>
      <w:bookmarkEnd w:id="251"/>
    </w:p>
    <w:p w14:paraId="26DB8DAB" w14:textId="77777777" w:rsidR="009E0758" w:rsidRPr="00BA7ADF" w:rsidRDefault="009E0758" w:rsidP="009E0758"/>
    <w:p w14:paraId="4FD6A4A6" w14:textId="544D97F0" w:rsidR="009E0758" w:rsidRPr="00646568" w:rsidRDefault="00646568" w:rsidP="00E36D15">
      <w:pPr>
        <w:pStyle w:val="Ttulo3"/>
        <w:rPr>
          <w:b w:val="0"/>
          <w:sz w:val="28"/>
          <w:szCs w:val="28"/>
        </w:rPr>
      </w:pPr>
      <w:bookmarkStart w:id="252" w:name="_Toc499023848"/>
      <w:r w:rsidRPr="00646568">
        <w:rPr>
          <w:b w:val="0"/>
          <w:sz w:val="28"/>
          <w:szCs w:val="28"/>
        </w:rPr>
        <w:t xml:space="preserve">3.8.1 </w:t>
      </w:r>
      <w:r w:rsidR="009E0758" w:rsidRPr="00646568">
        <w:rPr>
          <w:b w:val="0"/>
          <w:sz w:val="28"/>
          <w:szCs w:val="28"/>
        </w:rPr>
        <w:t>La c</w:t>
      </w:r>
      <w:r w:rsidR="00E36D15" w:rsidRPr="00646568">
        <w:rPr>
          <w:b w:val="0"/>
          <w:sz w:val="28"/>
          <w:szCs w:val="28"/>
        </w:rPr>
        <w:t xml:space="preserve">omunidad </w:t>
      </w:r>
      <w:del w:id="253" w:author="Nahuel Defossé" w:date="2017-12-09T20:07:00Z">
        <w:r w:rsidR="00E36D15" w:rsidRPr="00646568" w:rsidDel="008D3897">
          <w:rPr>
            <w:b w:val="0"/>
            <w:sz w:val="28"/>
            <w:szCs w:val="28"/>
          </w:rPr>
          <w:delText>formada a su alrededor</w:delText>
        </w:r>
        <w:r w:rsidR="009E0758" w:rsidRPr="00646568" w:rsidDel="008D3897">
          <w:rPr>
            <w:b w:val="0"/>
            <w:sz w:val="28"/>
            <w:szCs w:val="28"/>
          </w:rPr>
          <w:delText xml:space="preserve"> y la generación de</w:delText>
        </w:r>
        <w:r w:rsidR="009E0758" w:rsidRPr="00E36D15" w:rsidDel="008D3897">
          <w:rPr>
            <w:sz w:val="28"/>
            <w:szCs w:val="28"/>
          </w:rPr>
          <w:delText xml:space="preserve"> </w:delText>
        </w:r>
        <w:r w:rsidR="009E0758" w:rsidRPr="00646568" w:rsidDel="008D3897">
          <w:rPr>
            <w:b w:val="0"/>
            <w:sz w:val="28"/>
            <w:szCs w:val="28"/>
          </w:rPr>
          <w:delText xml:space="preserve">habilidades </w:delText>
        </w:r>
        <w:r w:rsidR="009E0758" w:rsidRPr="00E36D15" w:rsidDel="008D3897">
          <w:rPr>
            <w:b w:val="0"/>
            <w:sz w:val="28"/>
            <w:szCs w:val="28"/>
          </w:rPr>
          <w:delText>compartidas</w:delText>
        </w:r>
      </w:del>
      <w:bookmarkEnd w:id="252"/>
    </w:p>
    <w:p w14:paraId="787751BD" w14:textId="77777777" w:rsidR="00E36D15" w:rsidRPr="009E0758" w:rsidRDefault="00E36D15" w:rsidP="009E0758">
      <w:pPr>
        <w:rPr>
          <w:rFonts w:ascii="Arial" w:hAnsi="Arial" w:cs="Arial"/>
          <w:b/>
          <w:sz w:val="24"/>
          <w:szCs w:val="24"/>
        </w:rPr>
      </w:pPr>
    </w:p>
    <w:p w14:paraId="1487ACE9" w14:textId="77777777" w:rsidR="009E0758" w:rsidRDefault="009E0758" w:rsidP="009E0758">
      <w:pPr>
        <w:rPr>
          <w:rFonts w:ascii="Arial" w:hAnsi="Arial" w:cs="Arial"/>
          <w:sz w:val="24"/>
          <w:szCs w:val="24"/>
        </w:rPr>
      </w:pPr>
      <w:commentRangeStart w:id="254"/>
      <w:r w:rsidRPr="009E0758">
        <w:rPr>
          <w:rFonts w:ascii="Arial" w:hAnsi="Arial" w:cs="Arial"/>
          <w:sz w:val="24"/>
          <w:szCs w:val="24"/>
        </w:rPr>
        <w:t>La comunidad Arduino se desarrolla y enriquece a partir del trabajo con la placa, de la experimentación, de la producción de conocimiento en torno a ella, y estas habilidades se comparten dentro de la comunidad, pudiendo cualquier persona tener acceso a ellas.</w:t>
      </w:r>
      <w:commentRangeEnd w:id="254"/>
      <w:r w:rsidR="008D3897">
        <w:rPr>
          <w:rStyle w:val="Refdecomentario"/>
        </w:rPr>
        <w:commentReference w:id="254"/>
      </w:r>
    </w:p>
    <w:p w14:paraId="340113D4" w14:textId="77777777" w:rsidR="00E36D15" w:rsidRPr="009E0758" w:rsidRDefault="00E36D15" w:rsidP="009E0758">
      <w:pPr>
        <w:rPr>
          <w:rFonts w:ascii="Arial" w:hAnsi="Arial" w:cs="Arial"/>
          <w:sz w:val="24"/>
          <w:szCs w:val="24"/>
        </w:rPr>
      </w:pPr>
    </w:p>
    <w:p w14:paraId="286273CC" w14:textId="77777777" w:rsidR="009E0758" w:rsidRPr="00E36D15" w:rsidRDefault="00646568" w:rsidP="00E36D15">
      <w:pPr>
        <w:pStyle w:val="Ttulo3"/>
        <w:rPr>
          <w:b w:val="0"/>
          <w:sz w:val="28"/>
          <w:szCs w:val="28"/>
        </w:rPr>
      </w:pPr>
      <w:bookmarkStart w:id="255" w:name="_Toc499023849"/>
      <w:r>
        <w:rPr>
          <w:b w:val="0"/>
          <w:sz w:val="28"/>
          <w:szCs w:val="28"/>
        </w:rPr>
        <w:t xml:space="preserve">3.8.2 </w:t>
      </w:r>
      <w:r w:rsidR="009E0758" w:rsidRPr="00E36D15">
        <w:rPr>
          <w:b w:val="0"/>
          <w:sz w:val="28"/>
          <w:szCs w:val="28"/>
        </w:rPr>
        <w:t>La sencillez del lenguaje de programación</w:t>
      </w:r>
      <w:bookmarkEnd w:id="255"/>
    </w:p>
    <w:p w14:paraId="64013365" w14:textId="77777777" w:rsidR="00E36D15" w:rsidRPr="009E0758" w:rsidRDefault="00E36D15" w:rsidP="009E0758">
      <w:pPr>
        <w:rPr>
          <w:rFonts w:ascii="Arial" w:hAnsi="Arial" w:cs="Arial"/>
          <w:b/>
          <w:sz w:val="24"/>
          <w:szCs w:val="24"/>
        </w:rPr>
      </w:pPr>
    </w:p>
    <w:p w14:paraId="1D1DA52D" w14:textId="77777777" w:rsidR="009E0758" w:rsidRDefault="009E0758" w:rsidP="009E0758">
      <w:pPr>
        <w:rPr>
          <w:rFonts w:ascii="Arial" w:hAnsi="Arial" w:cs="Arial"/>
          <w:sz w:val="24"/>
          <w:szCs w:val="24"/>
        </w:rPr>
      </w:pPr>
      <w:commentRangeStart w:id="256"/>
      <w:r w:rsidRPr="009E0758">
        <w:rPr>
          <w:rFonts w:ascii="Arial" w:hAnsi="Arial" w:cs="Arial"/>
          <w:sz w:val="24"/>
          <w:szCs w:val="24"/>
        </w:rPr>
        <w:t>Programar la placa es muy sencillo y accesible, y la ayuda por parte de la comunidad lo hace aún más fácil.</w:t>
      </w:r>
      <w:commentRangeEnd w:id="256"/>
      <w:r w:rsidR="008D3897">
        <w:rPr>
          <w:rStyle w:val="Refdecomentario"/>
        </w:rPr>
        <w:commentReference w:id="256"/>
      </w:r>
    </w:p>
    <w:p w14:paraId="15567004" w14:textId="77777777" w:rsidR="00E36D15" w:rsidRPr="009E0758" w:rsidRDefault="00E36D15" w:rsidP="009E0758">
      <w:pPr>
        <w:rPr>
          <w:rFonts w:ascii="Arial" w:hAnsi="Arial" w:cs="Arial"/>
          <w:sz w:val="24"/>
          <w:szCs w:val="24"/>
        </w:rPr>
      </w:pPr>
    </w:p>
    <w:p w14:paraId="3013F390" w14:textId="77777777" w:rsidR="009E0758" w:rsidRPr="00E36D15" w:rsidRDefault="00646568" w:rsidP="00E36D15">
      <w:pPr>
        <w:pStyle w:val="Ttulo3"/>
        <w:rPr>
          <w:b w:val="0"/>
          <w:sz w:val="28"/>
          <w:szCs w:val="28"/>
        </w:rPr>
      </w:pPr>
      <w:bookmarkStart w:id="257" w:name="_Toc499023850"/>
      <w:r>
        <w:rPr>
          <w:b w:val="0"/>
          <w:sz w:val="28"/>
          <w:szCs w:val="28"/>
        </w:rPr>
        <w:t xml:space="preserve">3.8.3 </w:t>
      </w:r>
      <w:r w:rsidR="009E0758" w:rsidRPr="00E36D15">
        <w:rPr>
          <w:b w:val="0"/>
          <w:sz w:val="28"/>
          <w:szCs w:val="28"/>
        </w:rPr>
        <w:t>Es hardware de bajo costo</w:t>
      </w:r>
      <w:bookmarkEnd w:id="257"/>
    </w:p>
    <w:p w14:paraId="0873B84D" w14:textId="77777777" w:rsidR="00E36D15" w:rsidRPr="009E0758" w:rsidRDefault="00E36D15" w:rsidP="009E0758">
      <w:pPr>
        <w:rPr>
          <w:rFonts w:ascii="Arial" w:hAnsi="Arial" w:cs="Arial"/>
          <w:b/>
          <w:sz w:val="24"/>
          <w:szCs w:val="24"/>
        </w:rPr>
      </w:pPr>
    </w:p>
    <w:p w14:paraId="5A722568" w14:textId="77777777" w:rsidR="009E0758" w:rsidRPr="009E0758" w:rsidRDefault="009E0758" w:rsidP="009E0758">
      <w:pPr>
        <w:rPr>
          <w:rFonts w:ascii="Arial" w:hAnsi="Arial" w:cs="Arial"/>
          <w:sz w:val="24"/>
          <w:szCs w:val="24"/>
        </w:rPr>
      </w:pPr>
      <w:r w:rsidRPr="009E0758">
        <w:rPr>
          <w:rFonts w:ascii="Arial" w:hAnsi="Arial" w:cs="Arial"/>
          <w:sz w:val="24"/>
          <w:szCs w:val="24"/>
        </w:rPr>
        <w:t>Lo único que “vale” en la placa son sus componentes, ya que no debemos pagar el costo de la licencia de su creador, por el hecho de ser</w:t>
      </w:r>
      <w:r w:rsidR="0019110A">
        <w:rPr>
          <w:rFonts w:ascii="Arial" w:hAnsi="Arial" w:cs="Arial"/>
          <w:sz w:val="24"/>
          <w:szCs w:val="24"/>
        </w:rPr>
        <w:t xml:space="preserve"> hardware</w:t>
      </w:r>
      <w:r w:rsidRPr="009E0758">
        <w:rPr>
          <w:rFonts w:ascii="Arial" w:hAnsi="Arial" w:cs="Arial"/>
          <w:sz w:val="24"/>
          <w:szCs w:val="24"/>
        </w:rPr>
        <w:t xml:space="preserve"> libre.</w:t>
      </w:r>
    </w:p>
    <w:p w14:paraId="6811F2E7" w14:textId="77777777" w:rsidR="009E0758" w:rsidRPr="009E0758" w:rsidRDefault="009E0758" w:rsidP="009E0758">
      <w:pPr>
        <w:rPr>
          <w:rFonts w:ascii="Arial" w:hAnsi="Arial" w:cs="Arial"/>
          <w:sz w:val="24"/>
          <w:szCs w:val="24"/>
        </w:rPr>
      </w:pPr>
    </w:p>
    <w:p w14:paraId="13A065E2" w14:textId="77777777" w:rsidR="009E0758" w:rsidRPr="00E36D15" w:rsidRDefault="00646568" w:rsidP="00E36D15">
      <w:pPr>
        <w:pStyle w:val="Ttulo3"/>
        <w:rPr>
          <w:b w:val="0"/>
          <w:sz w:val="28"/>
          <w:szCs w:val="28"/>
        </w:rPr>
      </w:pPr>
      <w:bookmarkStart w:id="258" w:name="_Toc499023851"/>
      <w:commentRangeStart w:id="259"/>
      <w:r>
        <w:rPr>
          <w:b w:val="0"/>
          <w:sz w:val="28"/>
          <w:szCs w:val="28"/>
        </w:rPr>
        <w:t xml:space="preserve">3.8.4 </w:t>
      </w:r>
      <w:r w:rsidR="00E36D15" w:rsidRPr="00E36D15">
        <w:rPr>
          <w:b w:val="0"/>
          <w:sz w:val="28"/>
          <w:szCs w:val="28"/>
        </w:rPr>
        <w:t>I</w:t>
      </w:r>
      <w:r w:rsidR="009E0758" w:rsidRPr="00E36D15">
        <w:rPr>
          <w:b w:val="0"/>
          <w:sz w:val="28"/>
          <w:szCs w:val="28"/>
        </w:rPr>
        <w:t>ncorporación de Arduino en las escuelas</w:t>
      </w:r>
      <w:bookmarkEnd w:id="258"/>
      <w:commentRangeEnd w:id="259"/>
      <w:r w:rsidR="001F53D0">
        <w:rPr>
          <w:rStyle w:val="Refdecomentario"/>
          <w:rFonts w:ascii="Calibri" w:eastAsia="Calibri" w:hAnsi="Calibri" w:cs="Calibri"/>
          <w:b w:val="0"/>
          <w:color w:val="000000"/>
        </w:rPr>
        <w:commentReference w:id="259"/>
      </w:r>
    </w:p>
    <w:p w14:paraId="0B713A0A" w14:textId="77777777" w:rsidR="00E36D15" w:rsidRPr="009E0758" w:rsidRDefault="00E36D15" w:rsidP="009E0758">
      <w:pPr>
        <w:rPr>
          <w:rFonts w:ascii="Arial" w:hAnsi="Arial" w:cs="Arial"/>
          <w:b/>
          <w:sz w:val="24"/>
          <w:szCs w:val="24"/>
        </w:rPr>
      </w:pPr>
    </w:p>
    <w:p w14:paraId="11CC482F" w14:textId="77777777" w:rsidR="009E0758" w:rsidRPr="009E0758" w:rsidRDefault="009E0758" w:rsidP="009E0758">
      <w:pPr>
        <w:rPr>
          <w:rFonts w:ascii="Arial" w:hAnsi="Arial" w:cs="Arial"/>
          <w:sz w:val="24"/>
          <w:szCs w:val="24"/>
        </w:rPr>
      </w:pPr>
      <w:commentRangeStart w:id="260"/>
      <w:r w:rsidRPr="009E0758">
        <w:rPr>
          <w:rFonts w:ascii="Arial" w:hAnsi="Arial" w:cs="Arial"/>
          <w:sz w:val="24"/>
          <w:szCs w:val="24"/>
        </w:rPr>
        <w:t>La posibilidad que permite articular el modo de funcionamiento propio de la comunidad Arduino con la dinámica de las escuelas a través de la conformación de una red de trabajo colaborativo, utilizando los medios multimediales para abordar sobre cursos y capacitaciones.</w:t>
      </w:r>
      <w:commentRangeEnd w:id="260"/>
      <w:r w:rsidR="0083348D">
        <w:rPr>
          <w:rStyle w:val="Refdecomentario"/>
        </w:rPr>
        <w:commentReference w:id="260"/>
      </w:r>
    </w:p>
    <w:p w14:paraId="64F9EF8A" w14:textId="77777777" w:rsidR="009E0758" w:rsidRPr="009E0758" w:rsidRDefault="009E0758" w:rsidP="009E0758">
      <w:pPr>
        <w:rPr>
          <w:rFonts w:ascii="Arial" w:hAnsi="Arial" w:cs="Arial"/>
          <w:sz w:val="24"/>
          <w:szCs w:val="24"/>
        </w:rPr>
      </w:pPr>
      <w:r w:rsidRPr="009E0758">
        <w:rPr>
          <w:rFonts w:ascii="Arial" w:hAnsi="Arial" w:cs="Arial"/>
          <w:sz w:val="24"/>
          <w:szCs w:val="24"/>
        </w:rPr>
        <w:t>La sencillez del lenguaje de programación de la placa, permite la rápida utilización por alumnos y docentes, no necesariamente del ámbito de la informática y la electrónica. Esto contribuye a la construcción colectiva del conocimiento, promoviendo la interdisciplinariedad escolar, donde docentes de distintas áreas articulan para crear proyectos.</w:t>
      </w:r>
    </w:p>
    <w:p w14:paraId="63677160" w14:textId="77777777" w:rsidR="009E0758" w:rsidRPr="009E0758" w:rsidRDefault="009E0758" w:rsidP="009E0758">
      <w:pPr>
        <w:rPr>
          <w:rFonts w:ascii="Arial" w:hAnsi="Arial" w:cs="Arial"/>
          <w:sz w:val="24"/>
          <w:szCs w:val="24"/>
        </w:rPr>
      </w:pPr>
      <w:r w:rsidRPr="009E0758">
        <w:rPr>
          <w:rFonts w:ascii="Arial" w:hAnsi="Arial" w:cs="Arial"/>
          <w:sz w:val="24"/>
          <w:szCs w:val="24"/>
        </w:rPr>
        <w:t xml:space="preserve"> Utilizando clubes de ciencia o proyectos específicos permite que el trabajo se apoye sobre un modelo pedagógico de aprendizaje en proceso, donde el sujeto que aprende es participante activo de ese proceso, desde la concepción de la idea hasta el producto final, incorporando conocimientos técnicos específicos.</w:t>
      </w:r>
    </w:p>
    <w:p w14:paraId="12754D77" w14:textId="77777777" w:rsidR="009E0758" w:rsidRPr="00406496" w:rsidRDefault="009E0758" w:rsidP="009E0758">
      <w:pPr>
        <w:rPr>
          <w:rFonts w:ascii="Arial" w:hAnsi="Arial" w:cs="Arial"/>
          <w:sz w:val="24"/>
          <w:szCs w:val="24"/>
        </w:rPr>
      </w:pPr>
      <w:r w:rsidRPr="009E0758">
        <w:rPr>
          <w:rFonts w:ascii="Arial" w:hAnsi="Arial" w:cs="Arial"/>
          <w:sz w:val="24"/>
          <w:szCs w:val="24"/>
        </w:rPr>
        <w:t xml:space="preserve">Este tipo de actividades educativas hacen que la tecnología y su uso se pongan al servicio de la creatividad, el juego, la experimentación y la invención, </w:t>
      </w:r>
      <w:r w:rsidRPr="009E0758">
        <w:rPr>
          <w:rFonts w:ascii="Arial" w:hAnsi="Arial" w:cs="Arial"/>
          <w:sz w:val="24"/>
          <w:szCs w:val="24"/>
        </w:rPr>
        <w:lastRenderedPageBreak/>
        <w:t xml:space="preserve">con la posibilidad de ser adaptado al contexto en el que se inserta. Además, proporcionar la recuperación de la tecnología obsoleta existente en ellas </w:t>
      </w:r>
      <w:commentRangeStart w:id="261"/>
      <w:r w:rsidRPr="009E0758">
        <w:rPr>
          <w:rFonts w:ascii="Arial" w:hAnsi="Arial" w:cs="Arial"/>
          <w:b/>
          <w:sz w:val="24"/>
          <w:szCs w:val="24"/>
        </w:rPr>
        <w:t>(3r: reducir, reciclar, reutilizar).</w:t>
      </w:r>
      <w:commentRangeEnd w:id="261"/>
      <w:r w:rsidR="0083348D">
        <w:rPr>
          <w:rStyle w:val="Refdecomentario"/>
        </w:rPr>
        <w:commentReference w:id="261"/>
      </w:r>
    </w:p>
    <w:p w14:paraId="39297CB0" w14:textId="77777777" w:rsidR="009E0758" w:rsidRDefault="00646568" w:rsidP="009E0758">
      <w:pPr>
        <w:pStyle w:val="Ttulo2"/>
        <w:rPr>
          <w:b/>
          <w:sz w:val="32"/>
          <w:szCs w:val="32"/>
        </w:rPr>
      </w:pPr>
      <w:bookmarkStart w:id="262" w:name="_Toc499023852"/>
      <w:r>
        <w:rPr>
          <w:b/>
          <w:sz w:val="32"/>
          <w:szCs w:val="32"/>
        </w:rPr>
        <w:t xml:space="preserve">3.9 </w:t>
      </w:r>
      <w:r w:rsidR="009E0758" w:rsidRPr="009E0758">
        <w:rPr>
          <w:b/>
          <w:sz w:val="32"/>
          <w:szCs w:val="32"/>
        </w:rPr>
        <w:t>Actuadores y sensores</w:t>
      </w:r>
      <w:bookmarkEnd w:id="262"/>
    </w:p>
    <w:p w14:paraId="07A13718" w14:textId="77777777" w:rsidR="00646568" w:rsidRPr="00646568" w:rsidRDefault="00646568" w:rsidP="00646568"/>
    <w:p w14:paraId="4ECB4E50" w14:textId="77777777" w:rsidR="009E0758" w:rsidRPr="00646568" w:rsidRDefault="009E0758" w:rsidP="009E0758">
      <w:pPr>
        <w:rPr>
          <w:rFonts w:ascii="Arial" w:hAnsi="Arial" w:cs="Arial"/>
          <w:color w:val="222222"/>
          <w:sz w:val="24"/>
          <w:szCs w:val="24"/>
          <w:shd w:val="clear" w:color="auto" w:fill="FFFFFF"/>
        </w:rPr>
      </w:pPr>
      <w:r w:rsidRPr="00646568">
        <w:rPr>
          <w:rFonts w:ascii="Arial" w:hAnsi="Arial" w:cs="Arial"/>
          <w:color w:val="222222"/>
          <w:sz w:val="24"/>
          <w:szCs w:val="24"/>
          <w:shd w:val="clear" w:color="auto" w:fill="FFFFFF"/>
        </w:rPr>
        <w:t>Un</w:t>
      </w:r>
      <w:r w:rsidRPr="00646568">
        <w:rPr>
          <w:rStyle w:val="apple-converted-space"/>
          <w:rFonts w:ascii="Arial" w:hAnsi="Arial" w:cs="Arial"/>
          <w:color w:val="222222"/>
          <w:sz w:val="24"/>
          <w:szCs w:val="24"/>
          <w:shd w:val="clear" w:color="auto" w:fill="FFFFFF"/>
        </w:rPr>
        <w:t> </w:t>
      </w:r>
      <w:r w:rsidRPr="00646568">
        <w:rPr>
          <w:rFonts w:ascii="Arial" w:hAnsi="Arial" w:cs="Arial"/>
          <w:b/>
          <w:bCs/>
          <w:color w:val="222222"/>
          <w:sz w:val="24"/>
          <w:szCs w:val="24"/>
          <w:shd w:val="clear" w:color="auto" w:fill="FFFFFF"/>
        </w:rPr>
        <w:t>actuador</w:t>
      </w:r>
      <w:r w:rsidRPr="00646568">
        <w:rPr>
          <w:rStyle w:val="apple-converted-space"/>
          <w:rFonts w:ascii="Arial" w:hAnsi="Arial" w:cs="Arial"/>
          <w:color w:val="222222"/>
          <w:sz w:val="24"/>
          <w:szCs w:val="24"/>
          <w:shd w:val="clear" w:color="auto" w:fill="FFFFFF"/>
        </w:rPr>
        <w:t> </w:t>
      </w:r>
      <w:r w:rsidRPr="00646568">
        <w:rPr>
          <w:rFonts w:ascii="Arial" w:hAnsi="Arial" w:cs="Arial"/>
          <w:color w:val="222222"/>
          <w:sz w:val="24"/>
          <w:szCs w:val="24"/>
          <w:shd w:val="clear" w:color="auto" w:fill="FFFFFF"/>
        </w:rPr>
        <w:t>es un dispositivo capaz de transformar energía hidráulica, neumática o eléctrica en la activación de un</w:t>
      </w:r>
      <w:r w:rsidR="0019110A">
        <w:rPr>
          <w:rFonts w:ascii="Arial" w:hAnsi="Arial" w:cs="Arial"/>
          <w:color w:val="222222"/>
          <w:sz w:val="24"/>
          <w:szCs w:val="24"/>
          <w:shd w:val="clear" w:color="auto" w:fill="FFFFFF"/>
        </w:rPr>
        <w:t xml:space="preserve">a acción </w:t>
      </w:r>
      <w:r w:rsidRPr="00646568">
        <w:rPr>
          <w:rFonts w:ascii="Arial" w:hAnsi="Arial" w:cs="Arial"/>
          <w:color w:val="222222"/>
          <w:sz w:val="24"/>
          <w:szCs w:val="24"/>
          <w:shd w:val="clear" w:color="auto" w:fill="FFFFFF"/>
        </w:rPr>
        <w:t>con la finalidad de generar un efecto sobre un proceso automatizado. Este recibe la orden de un regulador o controlador y en función a ella genera la orden para activar un elemento final de control, como por ejemplo un LED.</w:t>
      </w:r>
    </w:p>
    <w:p w14:paraId="68882E8C" w14:textId="5E2F494B" w:rsidR="009E0758" w:rsidRPr="00646568" w:rsidRDefault="009E0758" w:rsidP="009E0758">
      <w:pPr>
        <w:rPr>
          <w:rFonts w:ascii="Arial" w:hAnsi="Arial" w:cs="Arial"/>
          <w:color w:val="222222"/>
          <w:sz w:val="24"/>
          <w:szCs w:val="24"/>
          <w:shd w:val="clear" w:color="auto" w:fill="FFFFFF"/>
        </w:rPr>
      </w:pPr>
      <w:r w:rsidRPr="00646568">
        <w:rPr>
          <w:rFonts w:ascii="Arial" w:hAnsi="Arial" w:cs="Arial"/>
          <w:color w:val="222222"/>
          <w:sz w:val="24"/>
          <w:szCs w:val="24"/>
          <w:shd w:val="clear" w:color="auto" w:fill="FFFFFF"/>
        </w:rPr>
        <w:t>Un</w:t>
      </w:r>
      <w:r w:rsidRPr="00646568">
        <w:rPr>
          <w:rStyle w:val="apple-converted-space"/>
          <w:rFonts w:ascii="Arial" w:hAnsi="Arial" w:cs="Arial"/>
          <w:color w:val="222222"/>
          <w:sz w:val="24"/>
          <w:szCs w:val="24"/>
          <w:shd w:val="clear" w:color="auto" w:fill="FFFFFF"/>
        </w:rPr>
        <w:t> </w:t>
      </w:r>
      <w:r w:rsidRPr="00646568">
        <w:rPr>
          <w:rFonts w:ascii="Arial" w:hAnsi="Arial" w:cs="Arial"/>
          <w:b/>
          <w:bCs/>
          <w:color w:val="222222"/>
          <w:sz w:val="24"/>
          <w:szCs w:val="24"/>
          <w:shd w:val="clear" w:color="auto" w:fill="FFFFFF"/>
        </w:rPr>
        <w:t>sensor</w:t>
      </w:r>
      <w:r w:rsidRPr="00646568">
        <w:rPr>
          <w:rStyle w:val="apple-converted-space"/>
          <w:rFonts w:ascii="Arial" w:hAnsi="Arial" w:cs="Arial"/>
          <w:color w:val="222222"/>
          <w:sz w:val="24"/>
          <w:szCs w:val="24"/>
          <w:shd w:val="clear" w:color="auto" w:fill="FFFFFF"/>
        </w:rPr>
        <w:t> </w:t>
      </w:r>
      <w:r w:rsidRPr="00646568">
        <w:rPr>
          <w:rFonts w:ascii="Arial" w:hAnsi="Arial" w:cs="Arial"/>
          <w:color w:val="222222"/>
          <w:sz w:val="24"/>
          <w:szCs w:val="24"/>
          <w:shd w:val="clear" w:color="auto" w:fill="FFFFFF"/>
        </w:rPr>
        <w:t xml:space="preserve">es un objeto capaz de detectar magnitudes físicas o químicas, llamadas variables de instrumentación, y transformarlas en variables eléctricas. Las variables de instrumentación pueden </w:t>
      </w:r>
      <w:r w:rsidR="0019110A" w:rsidRPr="00646568">
        <w:rPr>
          <w:rFonts w:ascii="Arial" w:hAnsi="Arial" w:cs="Arial"/>
          <w:color w:val="222222"/>
          <w:sz w:val="24"/>
          <w:szCs w:val="24"/>
          <w:shd w:val="clear" w:color="auto" w:fill="FFFFFF"/>
        </w:rPr>
        <w:t>ser,</w:t>
      </w:r>
      <w:r w:rsidRPr="00646568">
        <w:rPr>
          <w:rFonts w:ascii="Arial" w:hAnsi="Arial" w:cs="Arial"/>
          <w:color w:val="222222"/>
          <w:sz w:val="24"/>
          <w:szCs w:val="24"/>
          <w:shd w:val="clear" w:color="auto" w:fill="FFFFFF"/>
        </w:rPr>
        <w:t xml:space="preserve"> por ejemplo: intensidad lumínica, temperatura, distancia, aceleración, inclinación, presión, desplazamiento, fuerza, torsión, humedad, movimiento,</w:t>
      </w:r>
      <w:r w:rsidRPr="00646568">
        <w:rPr>
          <w:rStyle w:val="apple-converted-space"/>
          <w:rFonts w:ascii="Arial" w:hAnsi="Arial" w:cs="Arial"/>
          <w:color w:val="222222"/>
          <w:sz w:val="24"/>
          <w:szCs w:val="24"/>
          <w:shd w:val="clear" w:color="auto" w:fill="FFFFFF"/>
        </w:rPr>
        <w:t> </w:t>
      </w:r>
      <w:ins w:id="263" w:author="Nahuel Defossé" w:date="2017-12-10T20:52:00Z">
        <w:r w:rsidR="001C11FE">
          <w:rPr>
            <w:rFonts w:ascii="Arial" w:hAnsi="Arial" w:cs="Arial"/>
            <w:sz w:val="24"/>
            <w:szCs w:val="24"/>
            <w:shd w:val="clear" w:color="auto" w:fill="FFFFFF"/>
          </w:rPr>
          <w:t>p</w:t>
        </w:r>
      </w:ins>
      <w:del w:id="264" w:author="Nahuel Defossé" w:date="2017-12-10T20:52:00Z">
        <w:r w:rsidRPr="00646568" w:rsidDel="001C11FE">
          <w:rPr>
            <w:rFonts w:ascii="Arial" w:hAnsi="Arial" w:cs="Arial"/>
            <w:sz w:val="24"/>
            <w:szCs w:val="24"/>
            <w:shd w:val="clear" w:color="auto" w:fill="FFFFFF"/>
          </w:rPr>
          <w:delText>P</w:delText>
        </w:r>
      </w:del>
      <w:r w:rsidRPr="00646568">
        <w:rPr>
          <w:rFonts w:ascii="Arial" w:hAnsi="Arial" w:cs="Arial"/>
          <w:sz w:val="24"/>
          <w:szCs w:val="24"/>
          <w:shd w:val="clear" w:color="auto" w:fill="FFFFFF"/>
        </w:rPr>
        <w:t>H</w:t>
      </w:r>
      <w:r w:rsidRPr="00646568">
        <w:rPr>
          <w:rFonts w:ascii="Arial" w:hAnsi="Arial" w:cs="Arial"/>
          <w:color w:val="222222"/>
          <w:sz w:val="24"/>
          <w:szCs w:val="24"/>
          <w:shd w:val="clear" w:color="auto" w:fill="FFFFFF"/>
        </w:rPr>
        <w:t>, etc.</w:t>
      </w:r>
    </w:p>
    <w:p w14:paraId="4B6EA8BF" w14:textId="1E5C5D4B" w:rsidR="009E0758" w:rsidRPr="00646568" w:rsidRDefault="009E0758" w:rsidP="009E0758">
      <w:pPr>
        <w:rPr>
          <w:rFonts w:ascii="Arial" w:hAnsi="Arial" w:cs="Arial"/>
          <w:color w:val="222222"/>
          <w:sz w:val="24"/>
          <w:szCs w:val="24"/>
          <w:shd w:val="clear" w:color="auto" w:fill="FFFFFF"/>
        </w:rPr>
      </w:pPr>
      <w:del w:id="265" w:author="Nahuel Defossé" w:date="2017-12-10T20:53:00Z">
        <w:r w:rsidRPr="00646568" w:rsidDel="001C11FE">
          <w:rPr>
            <w:rFonts w:ascii="Arial" w:hAnsi="Arial" w:cs="Arial"/>
            <w:color w:val="222222"/>
            <w:sz w:val="24"/>
            <w:szCs w:val="24"/>
            <w:shd w:val="clear" w:color="auto" w:fill="FFFFFF"/>
          </w:rPr>
          <w:delText xml:space="preserve">Este </w:delText>
        </w:r>
      </w:del>
      <w:ins w:id="266" w:author="Nahuel Defossé" w:date="2017-12-10T20:53:00Z">
        <w:r w:rsidR="001C11FE">
          <w:rPr>
            <w:rFonts w:ascii="Arial" w:hAnsi="Arial" w:cs="Arial"/>
            <w:color w:val="222222"/>
            <w:sz w:val="24"/>
            <w:szCs w:val="24"/>
            <w:shd w:val="clear" w:color="auto" w:fill="FFFFFF"/>
          </w:rPr>
          <w:t xml:space="preserve">En </w:t>
        </w:r>
        <w:r w:rsidR="001C11FE" w:rsidRPr="00646568">
          <w:rPr>
            <w:rFonts w:ascii="Arial" w:hAnsi="Arial" w:cs="Arial"/>
            <w:color w:val="222222"/>
            <w:sz w:val="24"/>
            <w:szCs w:val="24"/>
            <w:shd w:val="clear" w:color="auto" w:fill="FFFFFF"/>
          </w:rPr>
          <w:t xml:space="preserve"> </w:t>
        </w:r>
      </w:ins>
      <w:r w:rsidRPr="00646568">
        <w:rPr>
          <w:rFonts w:ascii="Arial" w:hAnsi="Arial" w:cs="Arial"/>
          <w:color w:val="222222"/>
          <w:sz w:val="24"/>
          <w:szCs w:val="24"/>
          <w:shd w:val="clear" w:color="auto" w:fill="FFFFFF"/>
        </w:rPr>
        <w:t>conjunto</w:t>
      </w:r>
      <w:ins w:id="267" w:author="Nahuel Defossé" w:date="2017-12-10T20:53:00Z">
        <w:r w:rsidR="001C11FE">
          <w:rPr>
            <w:rFonts w:ascii="Arial" w:hAnsi="Arial" w:cs="Arial"/>
            <w:color w:val="222222"/>
            <w:sz w:val="24"/>
            <w:szCs w:val="24"/>
            <w:shd w:val="clear" w:color="auto" w:fill="FFFFFF"/>
          </w:rPr>
          <w:t xml:space="preserve">, </w:t>
        </w:r>
      </w:ins>
      <w:del w:id="268" w:author="Nahuel Defossé" w:date="2017-12-10T20:53:00Z">
        <w:r w:rsidRPr="00646568" w:rsidDel="001C11FE">
          <w:rPr>
            <w:rFonts w:ascii="Arial" w:hAnsi="Arial" w:cs="Arial"/>
            <w:color w:val="222222"/>
            <w:sz w:val="24"/>
            <w:szCs w:val="24"/>
            <w:shd w:val="clear" w:color="auto" w:fill="FFFFFF"/>
          </w:rPr>
          <w:delText xml:space="preserve"> </w:delText>
        </w:r>
      </w:del>
      <w:ins w:id="269" w:author="Nahuel Defossé" w:date="2017-12-10T20:53:00Z">
        <w:r w:rsidR="001C11FE">
          <w:rPr>
            <w:rFonts w:ascii="Arial" w:hAnsi="Arial" w:cs="Arial"/>
            <w:color w:val="222222"/>
            <w:sz w:val="24"/>
            <w:szCs w:val="24"/>
            <w:shd w:val="clear" w:color="auto" w:fill="FFFFFF"/>
          </w:rPr>
          <w:t xml:space="preserve">los </w:t>
        </w:r>
      </w:ins>
      <w:del w:id="270" w:author="Nahuel Defossé" w:date="2017-12-10T20:53:00Z">
        <w:r w:rsidRPr="00646568" w:rsidDel="001C11FE">
          <w:rPr>
            <w:rFonts w:ascii="Arial" w:hAnsi="Arial" w:cs="Arial"/>
            <w:color w:val="222222"/>
            <w:sz w:val="24"/>
            <w:szCs w:val="24"/>
            <w:shd w:val="clear" w:color="auto" w:fill="FFFFFF"/>
          </w:rPr>
          <w:delText xml:space="preserve">de </w:delText>
        </w:r>
      </w:del>
      <w:r w:rsidRPr="00646568">
        <w:rPr>
          <w:rFonts w:ascii="Arial" w:hAnsi="Arial" w:cs="Arial"/>
          <w:color w:val="222222"/>
          <w:sz w:val="24"/>
          <w:szCs w:val="24"/>
          <w:shd w:val="clear" w:color="auto" w:fill="FFFFFF"/>
        </w:rPr>
        <w:t>sensores y actuadores</w:t>
      </w:r>
      <w:ins w:id="271" w:author="Nahuel Defossé" w:date="2017-12-10T20:53:00Z">
        <w:r w:rsidR="001C11FE">
          <w:rPr>
            <w:rFonts w:ascii="Arial" w:hAnsi="Arial" w:cs="Arial"/>
            <w:color w:val="222222"/>
            <w:sz w:val="24"/>
            <w:szCs w:val="24"/>
            <w:shd w:val="clear" w:color="auto" w:fill="FFFFFF"/>
          </w:rPr>
          <w:t xml:space="preserve">, </w:t>
        </w:r>
      </w:ins>
      <w:del w:id="272" w:author="Nahuel Defossé" w:date="2017-12-10T20:53:00Z">
        <w:r w:rsidRPr="00646568" w:rsidDel="001C11FE">
          <w:rPr>
            <w:rFonts w:ascii="Arial" w:hAnsi="Arial" w:cs="Arial"/>
            <w:color w:val="222222"/>
            <w:sz w:val="24"/>
            <w:szCs w:val="24"/>
            <w:shd w:val="clear" w:color="auto" w:fill="FFFFFF"/>
          </w:rPr>
          <w:delText xml:space="preserve"> </w:delText>
        </w:r>
      </w:del>
      <w:r w:rsidRPr="00646568">
        <w:rPr>
          <w:rFonts w:ascii="Arial" w:hAnsi="Arial" w:cs="Arial"/>
          <w:color w:val="222222"/>
          <w:sz w:val="24"/>
          <w:szCs w:val="24"/>
          <w:shd w:val="clear" w:color="auto" w:fill="FFFFFF"/>
        </w:rPr>
        <w:t>permiten la creación de distintos tipos de artefactos, que posibilitan comunicarse con el ambiente que los rodea, modificándolo (actuadores) o recibir estímulos (sensores)</w:t>
      </w:r>
      <w:r w:rsidR="0019110A">
        <w:rPr>
          <w:rFonts w:ascii="Arial" w:hAnsi="Arial" w:cs="Arial"/>
          <w:color w:val="222222"/>
          <w:sz w:val="24"/>
          <w:szCs w:val="24"/>
          <w:shd w:val="clear" w:color="auto" w:fill="FFFFFF"/>
        </w:rPr>
        <w:t>.</w:t>
      </w:r>
    </w:p>
    <w:p w14:paraId="6F4C72D6" w14:textId="77777777" w:rsidR="009E0758" w:rsidRPr="00FE4F7A" w:rsidRDefault="009E0758" w:rsidP="009E0758"/>
    <w:p w14:paraId="62DE7892" w14:textId="77777777" w:rsidR="009E0758" w:rsidRDefault="009E0758" w:rsidP="009E0758">
      <w:pPr>
        <w:keepNext/>
      </w:pPr>
      <w:r>
        <w:rPr>
          <w:noProof/>
          <w:lang w:val="es-ES_tradnl" w:eastAsia="es-ES_tradnl"/>
        </w:rPr>
        <w:drawing>
          <wp:inline distT="0" distB="0" distL="0" distR="0" wp14:anchorId="32BC10AD" wp14:editId="73D88A19">
            <wp:extent cx="5065395" cy="2731770"/>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5395" cy="2731770"/>
                    </a:xfrm>
                    <a:prstGeom prst="rect">
                      <a:avLst/>
                    </a:prstGeom>
                    <a:noFill/>
                    <a:ln>
                      <a:noFill/>
                    </a:ln>
                  </pic:spPr>
                </pic:pic>
              </a:graphicData>
            </a:graphic>
          </wp:inline>
        </w:drawing>
      </w:r>
    </w:p>
    <w:p w14:paraId="0BC46A8F" w14:textId="77777777" w:rsidR="009E0758" w:rsidRPr="00FE4F7A" w:rsidRDefault="009E0758" w:rsidP="0019110A">
      <w:pPr>
        <w:pStyle w:val="Descripcin"/>
      </w:pPr>
      <w:r>
        <w:t xml:space="preserve">Ilustración </w:t>
      </w:r>
      <w:fldSimple w:instr=" SEQ Ilustración \* ARABIC ">
        <w:r w:rsidR="00294A12">
          <w:rPr>
            <w:noProof/>
          </w:rPr>
          <w:t>11</w:t>
        </w:r>
      </w:fldSimple>
      <w:r>
        <w:t>- Representación actuadores y sensores</w:t>
      </w:r>
    </w:p>
    <w:p w14:paraId="0938AA8C" w14:textId="77777777" w:rsidR="009E0758" w:rsidRDefault="00646568" w:rsidP="009E0758">
      <w:pPr>
        <w:pStyle w:val="Ttulo2"/>
        <w:rPr>
          <w:b/>
          <w:sz w:val="32"/>
          <w:szCs w:val="32"/>
        </w:rPr>
      </w:pPr>
      <w:bookmarkStart w:id="273" w:name="_Toc499023853"/>
      <w:r>
        <w:rPr>
          <w:b/>
          <w:sz w:val="32"/>
          <w:szCs w:val="32"/>
        </w:rPr>
        <w:t xml:space="preserve">3.10 </w:t>
      </w:r>
      <w:r w:rsidR="009E0758" w:rsidRPr="009E0758">
        <w:rPr>
          <w:b/>
          <w:sz w:val="32"/>
          <w:szCs w:val="32"/>
        </w:rPr>
        <w:t>Actuadores en el SAR</w:t>
      </w:r>
      <w:bookmarkEnd w:id="273"/>
    </w:p>
    <w:p w14:paraId="5DF371FB" w14:textId="77777777" w:rsidR="00646568" w:rsidRPr="00646568" w:rsidRDefault="00646568" w:rsidP="00646568"/>
    <w:p w14:paraId="5F68A211" w14:textId="77777777" w:rsidR="009E0758" w:rsidRPr="00646568" w:rsidRDefault="009E0758" w:rsidP="009E0758">
      <w:pPr>
        <w:rPr>
          <w:rFonts w:ascii="Arial" w:hAnsi="Arial" w:cs="Arial"/>
          <w:sz w:val="24"/>
          <w:szCs w:val="24"/>
        </w:rPr>
      </w:pPr>
      <w:r w:rsidRPr="00646568">
        <w:rPr>
          <w:rFonts w:ascii="Arial" w:hAnsi="Arial" w:cs="Arial"/>
          <w:sz w:val="24"/>
          <w:szCs w:val="24"/>
        </w:rPr>
        <w:t xml:space="preserve">Una de las ventajas que dio el empuje </w:t>
      </w:r>
      <w:commentRangeStart w:id="274"/>
      <w:r w:rsidRPr="00646568">
        <w:rPr>
          <w:rFonts w:ascii="Arial" w:hAnsi="Arial" w:cs="Arial"/>
          <w:sz w:val="24"/>
          <w:szCs w:val="24"/>
        </w:rPr>
        <w:t xml:space="preserve">industrial </w:t>
      </w:r>
      <w:commentRangeEnd w:id="274"/>
      <w:r w:rsidR="001C11FE">
        <w:rPr>
          <w:rStyle w:val="Refdecomentario"/>
        </w:rPr>
        <w:commentReference w:id="274"/>
      </w:r>
      <w:r w:rsidRPr="00646568">
        <w:rPr>
          <w:rFonts w:ascii="Arial" w:hAnsi="Arial" w:cs="Arial"/>
          <w:sz w:val="24"/>
          <w:szCs w:val="24"/>
        </w:rPr>
        <w:t>alrededor de tecnologías como Arduino fue la creación de actuadores compatibles con estas placas.</w:t>
      </w:r>
    </w:p>
    <w:p w14:paraId="4C1E57FE" w14:textId="77777777" w:rsidR="009E0758" w:rsidRPr="00646568" w:rsidRDefault="009E0758" w:rsidP="009E0758">
      <w:pPr>
        <w:rPr>
          <w:rFonts w:ascii="Arial" w:hAnsi="Arial" w:cs="Arial"/>
          <w:sz w:val="24"/>
          <w:szCs w:val="24"/>
        </w:rPr>
      </w:pPr>
      <w:r w:rsidRPr="00646568">
        <w:rPr>
          <w:rFonts w:ascii="Arial" w:hAnsi="Arial" w:cs="Arial"/>
          <w:sz w:val="24"/>
          <w:szCs w:val="24"/>
        </w:rPr>
        <w:t xml:space="preserve">Precisamente en el SAR </w:t>
      </w:r>
      <w:commentRangeStart w:id="275"/>
      <w:r w:rsidRPr="00646568">
        <w:rPr>
          <w:rFonts w:ascii="Arial" w:hAnsi="Arial" w:cs="Arial"/>
          <w:sz w:val="24"/>
          <w:szCs w:val="24"/>
        </w:rPr>
        <w:t xml:space="preserve">(Sistema Autónomo Robótico) </w:t>
      </w:r>
      <w:commentRangeEnd w:id="275"/>
      <w:r w:rsidR="00222B70">
        <w:rPr>
          <w:rStyle w:val="Refdecomentario"/>
        </w:rPr>
        <w:commentReference w:id="275"/>
      </w:r>
      <w:r w:rsidRPr="00646568">
        <w:rPr>
          <w:rFonts w:ascii="Arial" w:hAnsi="Arial" w:cs="Arial"/>
          <w:sz w:val="24"/>
          <w:szCs w:val="24"/>
        </w:rPr>
        <w:t xml:space="preserve">se utilizarán </w:t>
      </w:r>
    </w:p>
    <w:p w14:paraId="432281BE" w14:textId="77777777" w:rsidR="009E0758" w:rsidRPr="00646568" w:rsidRDefault="009E0758" w:rsidP="009E0758">
      <w:pPr>
        <w:pStyle w:val="Prrafodelista"/>
        <w:numPr>
          <w:ilvl w:val="0"/>
          <w:numId w:val="10"/>
        </w:numPr>
        <w:rPr>
          <w:rFonts w:ascii="Arial" w:hAnsi="Arial" w:cs="Arial"/>
          <w:color w:val="000000"/>
          <w:sz w:val="24"/>
          <w:szCs w:val="24"/>
        </w:rPr>
      </w:pPr>
      <w:r w:rsidRPr="00646568">
        <w:rPr>
          <w:rFonts w:ascii="Arial" w:hAnsi="Arial" w:cs="Arial"/>
          <w:color w:val="000000"/>
          <w:sz w:val="24"/>
          <w:szCs w:val="24"/>
        </w:rPr>
        <w:t>Motores de corriente continua</w:t>
      </w:r>
    </w:p>
    <w:p w14:paraId="1DD82107" w14:textId="77777777" w:rsidR="009E0758" w:rsidRPr="00646568" w:rsidRDefault="009E0758" w:rsidP="009E0758">
      <w:pPr>
        <w:pStyle w:val="Prrafodelista"/>
        <w:numPr>
          <w:ilvl w:val="1"/>
          <w:numId w:val="10"/>
        </w:numPr>
        <w:rPr>
          <w:rFonts w:ascii="Arial" w:hAnsi="Arial" w:cs="Arial"/>
          <w:color w:val="000000"/>
          <w:sz w:val="24"/>
          <w:szCs w:val="24"/>
        </w:rPr>
      </w:pPr>
      <w:r w:rsidRPr="00646568">
        <w:rPr>
          <w:rFonts w:ascii="Arial" w:hAnsi="Arial" w:cs="Arial"/>
          <w:color w:val="000000"/>
          <w:sz w:val="24"/>
          <w:szCs w:val="24"/>
        </w:rPr>
        <w:t>Para el desplazamiento del robot móvil</w:t>
      </w:r>
    </w:p>
    <w:p w14:paraId="0777DC91" w14:textId="77777777" w:rsidR="009E0758" w:rsidRPr="00646568" w:rsidRDefault="009E0758" w:rsidP="009E0758">
      <w:pPr>
        <w:pStyle w:val="Prrafodelista"/>
        <w:numPr>
          <w:ilvl w:val="0"/>
          <w:numId w:val="10"/>
        </w:numPr>
        <w:rPr>
          <w:rFonts w:ascii="Arial" w:hAnsi="Arial" w:cs="Arial"/>
          <w:sz w:val="24"/>
          <w:szCs w:val="24"/>
        </w:rPr>
      </w:pPr>
      <w:r w:rsidRPr="00646568">
        <w:rPr>
          <w:rFonts w:ascii="Arial" w:hAnsi="Arial" w:cs="Arial"/>
          <w:color w:val="000000"/>
          <w:sz w:val="24"/>
          <w:szCs w:val="24"/>
        </w:rPr>
        <w:t>LED</w:t>
      </w:r>
    </w:p>
    <w:p w14:paraId="1C55640B" w14:textId="77777777" w:rsidR="009E0758" w:rsidRPr="00646568" w:rsidRDefault="009E0758" w:rsidP="009E0758">
      <w:pPr>
        <w:pStyle w:val="Prrafodelista"/>
        <w:numPr>
          <w:ilvl w:val="1"/>
          <w:numId w:val="10"/>
        </w:numPr>
        <w:rPr>
          <w:rFonts w:ascii="Arial" w:hAnsi="Arial" w:cs="Arial"/>
          <w:sz w:val="24"/>
          <w:szCs w:val="24"/>
        </w:rPr>
      </w:pPr>
      <w:r w:rsidRPr="00646568">
        <w:rPr>
          <w:rFonts w:ascii="Arial" w:hAnsi="Arial" w:cs="Arial"/>
          <w:color w:val="000000"/>
          <w:sz w:val="24"/>
          <w:szCs w:val="24"/>
        </w:rPr>
        <w:t>Para indicar estados del RM</w:t>
      </w:r>
    </w:p>
    <w:p w14:paraId="12EBCAC6" w14:textId="77777777" w:rsidR="009E0758" w:rsidRDefault="009E0758" w:rsidP="009E0758">
      <w:pPr>
        <w:keepNext/>
      </w:pPr>
      <w:commentRangeStart w:id="276"/>
      <w:r>
        <w:rPr>
          <w:noProof/>
          <w:lang w:val="es-ES_tradnl" w:eastAsia="es-ES_tradnl"/>
        </w:rPr>
        <w:lastRenderedPageBreak/>
        <w:drawing>
          <wp:inline distT="0" distB="0" distL="0" distR="0" wp14:anchorId="5536C556" wp14:editId="313D4F95">
            <wp:extent cx="5385435" cy="543052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5435" cy="5430520"/>
                    </a:xfrm>
                    <a:prstGeom prst="rect">
                      <a:avLst/>
                    </a:prstGeom>
                    <a:noFill/>
                    <a:ln>
                      <a:noFill/>
                    </a:ln>
                  </pic:spPr>
                </pic:pic>
              </a:graphicData>
            </a:graphic>
          </wp:inline>
        </w:drawing>
      </w:r>
      <w:commentRangeEnd w:id="276"/>
      <w:r w:rsidR="00222B70">
        <w:rPr>
          <w:rStyle w:val="Refdecomentario"/>
        </w:rPr>
        <w:commentReference w:id="276"/>
      </w:r>
    </w:p>
    <w:p w14:paraId="7ACEBA0F" w14:textId="77777777" w:rsidR="009E0758" w:rsidRPr="00BB028C" w:rsidRDefault="009E0758" w:rsidP="00406496">
      <w:pPr>
        <w:pStyle w:val="Descripcin"/>
        <w:jc w:val="center"/>
      </w:pPr>
      <w:r>
        <w:t xml:space="preserve">Ilustración </w:t>
      </w:r>
      <w:fldSimple w:instr=" SEQ Ilustración \* ARABIC ">
        <w:r w:rsidR="00294A12">
          <w:rPr>
            <w:noProof/>
          </w:rPr>
          <w:t>12</w:t>
        </w:r>
      </w:fldSimple>
      <w:r>
        <w:t>- Actuadores y Sensores (Mundo Arduino)</w:t>
      </w:r>
    </w:p>
    <w:p w14:paraId="67C4D120" w14:textId="77777777" w:rsidR="009E0758" w:rsidRDefault="00646568" w:rsidP="009E0758">
      <w:pPr>
        <w:pStyle w:val="Ttulo2"/>
        <w:rPr>
          <w:b/>
          <w:sz w:val="32"/>
          <w:szCs w:val="32"/>
        </w:rPr>
      </w:pPr>
      <w:bookmarkStart w:id="277" w:name="_Toc499023854"/>
      <w:r>
        <w:rPr>
          <w:b/>
          <w:sz w:val="32"/>
          <w:szCs w:val="32"/>
        </w:rPr>
        <w:t xml:space="preserve">3.11 </w:t>
      </w:r>
      <w:r w:rsidR="009E0758" w:rsidRPr="009E0758">
        <w:rPr>
          <w:b/>
          <w:sz w:val="32"/>
          <w:szCs w:val="32"/>
        </w:rPr>
        <w:t>Sensores en el SAR</w:t>
      </w:r>
      <w:bookmarkEnd w:id="277"/>
    </w:p>
    <w:p w14:paraId="0497A640" w14:textId="77777777" w:rsidR="00646568" w:rsidRPr="00646568" w:rsidRDefault="00646568" w:rsidP="00646568"/>
    <w:p w14:paraId="48D18EC3" w14:textId="77777777" w:rsidR="009E0758" w:rsidRPr="00646568" w:rsidRDefault="009E0758" w:rsidP="009E0758">
      <w:pPr>
        <w:rPr>
          <w:rFonts w:ascii="Arial" w:hAnsi="Arial" w:cs="Arial"/>
          <w:sz w:val="24"/>
          <w:szCs w:val="24"/>
        </w:rPr>
      </w:pPr>
      <w:r w:rsidRPr="00646568">
        <w:rPr>
          <w:rFonts w:ascii="Arial" w:hAnsi="Arial" w:cs="Arial"/>
          <w:sz w:val="24"/>
          <w:szCs w:val="24"/>
        </w:rPr>
        <w:t>El SAR utiliza los siguientes sensores:</w:t>
      </w:r>
    </w:p>
    <w:p w14:paraId="2A5E9A72" w14:textId="77777777" w:rsidR="009E0758" w:rsidRPr="00646568" w:rsidRDefault="009E0758" w:rsidP="009E0758">
      <w:pPr>
        <w:pStyle w:val="Prrafodelista"/>
        <w:numPr>
          <w:ilvl w:val="0"/>
          <w:numId w:val="11"/>
        </w:numPr>
        <w:jc w:val="both"/>
        <w:rPr>
          <w:rFonts w:ascii="Arial" w:hAnsi="Arial" w:cs="Arial"/>
          <w:sz w:val="24"/>
          <w:szCs w:val="24"/>
        </w:rPr>
      </w:pPr>
      <w:r w:rsidRPr="00646568">
        <w:rPr>
          <w:rFonts w:ascii="Arial" w:hAnsi="Arial" w:cs="Arial"/>
          <w:sz w:val="24"/>
          <w:szCs w:val="24"/>
        </w:rPr>
        <w:t>Sensor ultrasónico HC-SR04</w:t>
      </w:r>
    </w:p>
    <w:p w14:paraId="0A57C575" w14:textId="77777777" w:rsidR="009E0758" w:rsidRPr="00646568"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 xml:space="preserve">Para detectar objetos, y distancia entre el </w:t>
      </w:r>
      <w:commentRangeStart w:id="278"/>
      <w:r w:rsidRPr="00646568">
        <w:rPr>
          <w:rFonts w:ascii="Arial" w:hAnsi="Arial" w:cs="Arial"/>
          <w:sz w:val="24"/>
          <w:szCs w:val="24"/>
        </w:rPr>
        <w:t xml:space="preserve">RM </w:t>
      </w:r>
      <w:commentRangeEnd w:id="278"/>
      <w:r w:rsidR="00222B70">
        <w:rPr>
          <w:rStyle w:val="Refdecomentario"/>
          <w:rFonts w:ascii="Calibri" w:eastAsia="Calibri" w:hAnsi="Calibri" w:cs="Calibri"/>
          <w:color w:val="000000"/>
          <w:lang w:eastAsia="es-AR"/>
        </w:rPr>
        <w:commentReference w:id="278"/>
      </w:r>
      <w:r w:rsidRPr="00646568">
        <w:rPr>
          <w:rFonts w:ascii="Arial" w:hAnsi="Arial" w:cs="Arial"/>
          <w:sz w:val="24"/>
          <w:szCs w:val="24"/>
        </w:rPr>
        <w:t>y elementos del ambiente</w:t>
      </w:r>
    </w:p>
    <w:p w14:paraId="643EDC43" w14:textId="792788F0" w:rsidR="009E0758" w:rsidRPr="00646568" w:rsidRDefault="00222B70" w:rsidP="009E0758">
      <w:pPr>
        <w:pStyle w:val="Prrafodelista"/>
        <w:numPr>
          <w:ilvl w:val="0"/>
          <w:numId w:val="11"/>
        </w:numPr>
        <w:jc w:val="both"/>
        <w:rPr>
          <w:rFonts w:ascii="Arial" w:hAnsi="Arial" w:cs="Arial"/>
          <w:sz w:val="24"/>
          <w:szCs w:val="24"/>
        </w:rPr>
      </w:pPr>
      <w:ins w:id="279" w:author="Nahuel Defossé" w:date="2017-12-10T21:00:00Z">
        <w:r>
          <w:rPr>
            <w:rFonts w:ascii="Arial" w:hAnsi="Arial" w:cs="Arial"/>
            <w:sz w:val="24"/>
            <w:szCs w:val="24"/>
          </w:rPr>
          <w:t xml:space="preserve">Sensor de </w:t>
        </w:r>
      </w:ins>
      <w:r w:rsidR="009E0758" w:rsidRPr="00646568">
        <w:rPr>
          <w:rFonts w:ascii="Arial" w:hAnsi="Arial" w:cs="Arial"/>
          <w:sz w:val="24"/>
          <w:szCs w:val="24"/>
        </w:rPr>
        <w:t>Temperatura KY-001</w:t>
      </w:r>
    </w:p>
    <w:p w14:paraId="5A94F079" w14:textId="77777777" w:rsidR="009E0758" w:rsidRPr="00646568"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Incorporado para analizar la temperatura</w:t>
      </w:r>
      <w:r w:rsidR="00A069B5">
        <w:rPr>
          <w:rFonts w:ascii="Arial" w:hAnsi="Arial" w:cs="Arial"/>
          <w:sz w:val="24"/>
          <w:szCs w:val="24"/>
        </w:rPr>
        <w:t xml:space="preserve"> </w:t>
      </w:r>
      <w:r w:rsidRPr="00646568">
        <w:rPr>
          <w:rFonts w:ascii="Arial" w:hAnsi="Arial" w:cs="Arial"/>
          <w:sz w:val="24"/>
          <w:szCs w:val="24"/>
        </w:rPr>
        <w:t>del ambiente</w:t>
      </w:r>
    </w:p>
    <w:p w14:paraId="1EDA2EA5" w14:textId="77777777" w:rsidR="009E0758" w:rsidRPr="00646568" w:rsidRDefault="009E0758" w:rsidP="009E0758">
      <w:pPr>
        <w:pStyle w:val="Prrafodelista"/>
        <w:numPr>
          <w:ilvl w:val="0"/>
          <w:numId w:val="11"/>
        </w:numPr>
        <w:jc w:val="both"/>
        <w:rPr>
          <w:rFonts w:ascii="Arial" w:hAnsi="Arial" w:cs="Arial"/>
          <w:sz w:val="24"/>
          <w:szCs w:val="24"/>
        </w:rPr>
      </w:pPr>
      <w:r w:rsidRPr="00646568">
        <w:rPr>
          <w:rFonts w:ascii="Arial" w:hAnsi="Arial" w:cs="Arial"/>
          <w:sz w:val="24"/>
          <w:szCs w:val="24"/>
        </w:rPr>
        <w:t>Sensor de presencia de gases</w:t>
      </w:r>
      <w:r w:rsidR="00A069B5">
        <w:rPr>
          <w:rFonts w:ascii="Arial" w:hAnsi="Arial" w:cs="Arial"/>
          <w:sz w:val="24"/>
          <w:szCs w:val="24"/>
        </w:rPr>
        <w:t xml:space="preserve"> MQ-7</w:t>
      </w:r>
    </w:p>
    <w:p w14:paraId="333C3DDE" w14:textId="77777777" w:rsidR="009E0758" w:rsidRPr="00406496"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Detección de monóxido de carbono</w:t>
      </w:r>
    </w:p>
    <w:p w14:paraId="291E43E5" w14:textId="77777777" w:rsidR="009E0758" w:rsidRPr="003C5C57" w:rsidRDefault="009E0758" w:rsidP="009E0758"/>
    <w:p w14:paraId="091F5E4B" w14:textId="77777777" w:rsidR="009E0758" w:rsidRDefault="009E0758" w:rsidP="00406496">
      <w:pPr>
        <w:keepNext/>
        <w:jc w:val="center"/>
      </w:pPr>
      <w:commentRangeStart w:id="280"/>
      <w:r>
        <w:rPr>
          <w:noProof/>
          <w:lang w:val="es-ES_tradnl" w:eastAsia="es-ES_tradnl"/>
        </w:rPr>
        <w:lastRenderedPageBreak/>
        <w:drawing>
          <wp:inline distT="0" distB="0" distL="0" distR="0" wp14:anchorId="1822CAB8" wp14:editId="09C7A22E">
            <wp:extent cx="4112260" cy="3343275"/>
            <wp:effectExtent l="0" t="0" r="254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260" cy="3343275"/>
                    </a:xfrm>
                    <a:prstGeom prst="rect">
                      <a:avLst/>
                    </a:prstGeom>
                    <a:noFill/>
                    <a:ln>
                      <a:noFill/>
                    </a:ln>
                  </pic:spPr>
                </pic:pic>
              </a:graphicData>
            </a:graphic>
          </wp:inline>
        </w:drawing>
      </w:r>
      <w:commentRangeEnd w:id="280"/>
      <w:r w:rsidR="00222B70">
        <w:rPr>
          <w:rStyle w:val="Refdecomentario"/>
        </w:rPr>
        <w:commentReference w:id="280"/>
      </w:r>
    </w:p>
    <w:p w14:paraId="13711C45" w14:textId="77777777" w:rsidR="009E0758" w:rsidRPr="00BB028C" w:rsidRDefault="009E0758" w:rsidP="00406496">
      <w:pPr>
        <w:pStyle w:val="Descripcin"/>
        <w:jc w:val="center"/>
      </w:pPr>
      <w:r>
        <w:t xml:space="preserve">Ilustración </w:t>
      </w:r>
      <w:fldSimple w:instr=" SEQ Ilustración \* ARABIC ">
        <w:r w:rsidR="00294A12">
          <w:rPr>
            <w:noProof/>
          </w:rPr>
          <w:t>13</w:t>
        </w:r>
      </w:fldSimple>
      <w:r>
        <w:t>- Representación de sensores</w:t>
      </w:r>
    </w:p>
    <w:p w14:paraId="75563F4E" w14:textId="77777777" w:rsidR="009E0758" w:rsidRPr="009E0758" w:rsidRDefault="00646568" w:rsidP="009E0758">
      <w:pPr>
        <w:pStyle w:val="Ttulo2"/>
        <w:rPr>
          <w:b/>
          <w:sz w:val="32"/>
          <w:szCs w:val="32"/>
        </w:rPr>
      </w:pPr>
      <w:bookmarkStart w:id="281" w:name="_Toc499023855"/>
      <w:r>
        <w:rPr>
          <w:b/>
          <w:sz w:val="32"/>
          <w:szCs w:val="32"/>
        </w:rPr>
        <w:t xml:space="preserve">3.12 </w:t>
      </w:r>
      <w:r w:rsidR="009E0758" w:rsidRPr="009E0758">
        <w:rPr>
          <w:b/>
          <w:sz w:val="32"/>
          <w:szCs w:val="32"/>
        </w:rPr>
        <w:t xml:space="preserve">Módulos o </w:t>
      </w:r>
      <w:r w:rsidR="009E0758" w:rsidRPr="00222B70">
        <w:rPr>
          <w:b/>
          <w:i/>
          <w:sz w:val="32"/>
          <w:szCs w:val="32"/>
          <w:rPrChange w:id="282" w:author="Nahuel Defossé" w:date="2017-12-10T21:00:00Z">
            <w:rPr>
              <w:b/>
              <w:sz w:val="32"/>
              <w:szCs w:val="32"/>
            </w:rPr>
          </w:rPrChange>
        </w:rPr>
        <w:t>shields</w:t>
      </w:r>
      <w:r w:rsidR="009E0758" w:rsidRPr="009E0758">
        <w:rPr>
          <w:b/>
          <w:sz w:val="32"/>
          <w:szCs w:val="32"/>
        </w:rPr>
        <w:t xml:space="preserve"> en el SAR</w:t>
      </w:r>
      <w:bookmarkEnd w:id="281"/>
    </w:p>
    <w:p w14:paraId="08C7950A" w14:textId="77777777" w:rsidR="009E0758" w:rsidRDefault="009E0758" w:rsidP="009E0758"/>
    <w:p w14:paraId="6BAD644A" w14:textId="198E4F4A" w:rsidR="009E0758" w:rsidRPr="00646568" w:rsidRDefault="009E0758" w:rsidP="009E0758">
      <w:pPr>
        <w:rPr>
          <w:rFonts w:ascii="Arial" w:hAnsi="Arial" w:cs="Arial"/>
          <w:sz w:val="24"/>
          <w:szCs w:val="24"/>
        </w:rPr>
      </w:pPr>
      <w:r w:rsidRPr="00646568">
        <w:rPr>
          <w:rFonts w:ascii="Arial" w:hAnsi="Arial" w:cs="Arial"/>
          <w:sz w:val="24"/>
          <w:szCs w:val="24"/>
        </w:rPr>
        <w:t xml:space="preserve">El SAR </w:t>
      </w:r>
      <w:del w:id="283" w:author="Nahuel Defossé" w:date="2017-12-10T21:01:00Z">
        <w:r w:rsidRPr="00646568" w:rsidDel="00222B70">
          <w:rPr>
            <w:rFonts w:ascii="Arial" w:hAnsi="Arial" w:cs="Arial"/>
            <w:sz w:val="24"/>
            <w:szCs w:val="24"/>
          </w:rPr>
          <w:delText>usa</w:delText>
        </w:r>
      </w:del>
      <w:ins w:id="284" w:author="Nahuel Defossé" w:date="2017-12-10T21:01:00Z">
        <w:r w:rsidR="00222B70">
          <w:rPr>
            <w:rFonts w:ascii="Arial" w:hAnsi="Arial" w:cs="Arial"/>
            <w:sz w:val="24"/>
            <w:szCs w:val="24"/>
          </w:rPr>
          <w:t>utiliza:</w:t>
        </w:r>
      </w:ins>
    </w:p>
    <w:p w14:paraId="75ED6BE8" w14:textId="77777777"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MotorShield L298</w:t>
      </w:r>
    </w:p>
    <w:p w14:paraId="30519B65"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administración del puente H y gestión de los motores de CC</w:t>
      </w:r>
    </w:p>
    <w:p w14:paraId="45C32BC3" w14:textId="3727479A" w:rsidR="009E0758" w:rsidRPr="00646568" w:rsidRDefault="009E0758" w:rsidP="009E0758">
      <w:pPr>
        <w:pStyle w:val="Prrafodelista"/>
        <w:numPr>
          <w:ilvl w:val="0"/>
          <w:numId w:val="12"/>
        </w:numPr>
        <w:rPr>
          <w:rFonts w:ascii="Arial" w:hAnsi="Arial" w:cs="Arial"/>
          <w:sz w:val="24"/>
          <w:szCs w:val="24"/>
        </w:rPr>
      </w:pPr>
      <w:del w:id="285" w:author="Nahuel Defossé" w:date="2017-12-10T21:03:00Z">
        <w:r w:rsidRPr="00646568" w:rsidDel="00C71751">
          <w:rPr>
            <w:rFonts w:ascii="Arial" w:hAnsi="Arial" w:cs="Arial"/>
            <w:sz w:val="24"/>
            <w:szCs w:val="24"/>
          </w:rPr>
          <w:delText>*</w:delText>
        </w:r>
      </w:del>
      <w:r w:rsidRPr="00646568">
        <w:rPr>
          <w:rFonts w:ascii="Arial" w:hAnsi="Arial" w:cs="Arial"/>
          <w:sz w:val="24"/>
          <w:szCs w:val="24"/>
        </w:rPr>
        <w:t>Módulo bluetooth HC-05</w:t>
      </w:r>
      <w:ins w:id="286" w:author="Nahuel Defossé" w:date="2017-12-10T21:03:00Z">
        <w:r w:rsidR="00C71751">
          <w:rPr>
            <w:rStyle w:val="Refdenotaalpie"/>
            <w:rFonts w:ascii="Arial" w:hAnsi="Arial" w:cs="Arial"/>
            <w:sz w:val="24"/>
            <w:szCs w:val="24"/>
          </w:rPr>
          <w:footnoteReference w:id="2"/>
        </w:r>
      </w:ins>
    </w:p>
    <w:p w14:paraId="6B72A8E9"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la comunicación con dispositivos compatibles (móviles y/o computadoras)</w:t>
      </w:r>
    </w:p>
    <w:p w14:paraId="28C6E104"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Envío de órdenes</w:t>
      </w:r>
    </w:p>
    <w:p w14:paraId="70B31F5B" w14:textId="77777777"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Módulo GPS</w:t>
      </w:r>
      <w:r w:rsidR="00A069B5">
        <w:rPr>
          <w:rFonts w:ascii="Arial" w:hAnsi="Arial" w:cs="Arial"/>
          <w:sz w:val="24"/>
          <w:szCs w:val="24"/>
        </w:rPr>
        <w:t xml:space="preserve"> NEO-6</w:t>
      </w:r>
    </w:p>
    <w:p w14:paraId="22C6DC26"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la geolocalización del RM</w:t>
      </w:r>
    </w:p>
    <w:p w14:paraId="41F85B79" w14:textId="77777777"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*Módulo ESP8266</w:t>
      </w:r>
    </w:p>
    <w:p w14:paraId="6FD9F73D"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Conectividad y transferencia de datos vía WIFI</w:t>
      </w:r>
    </w:p>
    <w:p w14:paraId="17EEC78A"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Activación del Ad-hoc</w:t>
      </w:r>
    </w:p>
    <w:p w14:paraId="3E69ADA8" w14:textId="518AFBC4" w:rsidR="009E0758" w:rsidRPr="00646568" w:rsidRDefault="009E0758" w:rsidP="009E0758">
      <w:pPr>
        <w:rPr>
          <w:rFonts w:ascii="Arial" w:hAnsi="Arial" w:cs="Arial"/>
          <w:sz w:val="24"/>
          <w:szCs w:val="24"/>
        </w:rPr>
      </w:pPr>
      <w:del w:id="289" w:author="Nahuel Defossé" w:date="2017-12-10T21:04:00Z">
        <w:r w:rsidRPr="00646568" w:rsidDel="00C71751">
          <w:rPr>
            <w:rFonts w:ascii="Arial" w:hAnsi="Arial" w:cs="Arial"/>
            <w:sz w:val="24"/>
            <w:szCs w:val="24"/>
          </w:rPr>
          <w:delText>*</w:delText>
        </w:r>
      </w:del>
      <w:del w:id="290" w:author="Nahuel Defossé" w:date="2017-12-10T21:03:00Z">
        <w:r w:rsidRPr="00646568" w:rsidDel="00C71751">
          <w:rPr>
            <w:rFonts w:ascii="Arial" w:hAnsi="Arial" w:cs="Arial"/>
            <w:sz w:val="24"/>
            <w:szCs w:val="24"/>
          </w:rPr>
          <w:delText>El uso de estos módulos queda en forma tentativa, dado que existen también en la Raspberry y su uso puede ser complementario.</w:delText>
        </w:r>
      </w:del>
    </w:p>
    <w:p w14:paraId="7737EC88" w14:textId="77777777" w:rsidR="009E0758" w:rsidRPr="00646568" w:rsidRDefault="009E0758" w:rsidP="009E0758">
      <w:pPr>
        <w:rPr>
          <w:rFonts w:ascii="Arial" w:hAnsi="Arial" w:cs="Arial"/>
          <w:sz w:val="24"/>
          <w:szCs w:val="24"/>
        </w:rPr>
      </w:pPr>
      <w:r w:rsidRPr="00646568">
        <w:rPr>
          <w:rFonts w:ascii="Arial" w:hAnsi="Arial" w:cs="Arial"/>
          <w:sz w:val="24"/>
          <w:szCs w:val="24"/>
        </w:rPr>
        <w:t xml:space="preserve">** </w:t>
      </w:r>
      <w:commentRangeStart w:id="291"/>
      <w:r w:rsidRPr="00646568">
        <w:rPr>
          <w:rFonts w:ascii="Arial" w:hAnsi="Arial" w:cs="Arial"/>
          <w:sz w:val="24"/>
          <w:szCs w:val="24"/>
        </w:rPr>
        <w:t>La implementación y el esquema se encuentran en los anexos a este documento.</w:t>
      </w:r>
      <w:commentRangeEnd w:id="291"/>
      <w:r w:rsidR="00C71751">
        <w:rPr>
          <w:rStyle w:val="Refdecomentario"/>
        </w:rPr>
        <w:commentReference w:id="291"/>
      </w:r>
    </w:p>
    <w:p w14:paraId="377A09D4" w14:textId="77777777" w:rsidR="009E0758" w:rsidRPr="00646568" w:rsidRDefault="009E0758" w:rsidP="009E0758">
      <w:pPr>
        <w:rPr>
          <w:rFonts w:ascii="Arial" w:eastAsiaTheme="majorEastAsia" w:hAnsi="Arial" w:cs="Arial"/>
          <w:color w:val="2F5496" w:themeColor="accent1" w:themeShade="BF"/>
          <w:sz w:val="24"/>
          <w:szCs w:val="24"/>
        </w:rPr>
      </w:pPr>
    </w:p>
    <w:p w14:paraId="5FD7DD8F" w14:textId="77777777" w:rsidR="009E0758" w:rsidRDefault="009E0758" w:rsidP="009E0758"/>
    <w:p w14:paraId="775BA517" w14:textId="77777777" w:rsidR="00646568" w:rsidRDefault="00646568">
      <w:r>
        <w:br w:type="page"/>
      </w:r>
    </w:p>
    <w:p w14:paraId="11D96403" w14:textId="77777777" w:rsidR="00646568" w:rsidRDefault="00646568" w:rsidP="00646568">
      <w:pPr>
        <w:pStyle w:val="Ttulo1"/>
        <w:rPr>
          <w:sz w:val="36"/>
          <w:szCs w:val="36"/>
        </w:rPr>
      </w:pPr>
      <w:bookmarkStart w:id="292" w:name="_Toc499023857"/>
      <w:r w:rsidRPr="00646568">
        <w:rPr>
          <w:sz w:val="36"/>
          <w:szCs w:val="36"/>
        </w:rPr>
        <w:lastRenderedPageBreak/>
        <w:t>Capítulo 4 – Raspberry Pi</w:t>
      </w:r>
      <w:bookmarkEnd w:id="292"/>
    </w:p>
    <w:p w14:paraId="5BDE75EB" w14:textId="77777777" w:rsidR="00646568" w:rsidRPr="00646568" w:rsidRDefault="00646568" w:rsidP="00646568"/>
    <w:p w14:paraId="005EA65F" w14:textId="77777777" w:rsidR="00646568" w:rsidRPr="00646568" w:rsidRDefault="00646568" w:rsidP="00646568">
      <w:pPr>
        <w:pStyle w:val="Ttulo2"/>
        <w:rPr>
          <w:b/>
          <w:sz w:val="32"/>
          <w:szCs w:val="32"/>
        </w:rPr>
      </w:pPr>
      <w:bookmarkStart w:id="293" w:name="_Toc499023858"/>
      <w:r>
        <w:rPr>
          <w:b/>
          <w:sz w:val="32"/>
          <w:szCs w:val="32"/>
        </w:rPr>
        <w:t xml:space="preserve">4.1 </w:t>
      </w:r>
      <w:r w:rsidRPr="00646568">
        <w:rPr>
          <w:b/>
          <w:sz w:val="32"/>
          <w:szCs w:val="32"/>
        </w:rPr>
        <w:t>¿Qué es Raspberry Pi?</w:t>
      </w:r>
      <w:bookmarkEnd w:id="293"/>
    </w:p>
    <w:p w14:paraId="4A213080" w14:textId="77777777" w:rsidR="00646568" w:rsidRPr="00E30925" w:rsidRDefault="00646568" w:rsidP="00646568">
      <w:pPr>
        <w:rPr>
          <w:rFonts w:ascii="Arial" w:hAnsi="Arial" w:cs="Arial"/>
          <w:b/>
          <w:bCs/>
          <w:color w:val="222222"/>
          <w:sz w:val="28"/>
          <w:szCs w:val="28"/>
          <w:shd w:val="clear" w:color="auto" w:fill="FFFFFF"/>
        </w:rPr>
      </w:pPr>
    </w:p>
    <w:p w14:paraId="764E7BDC" w14:textId="15D4C57A" w:rsidR="00646568" w:rsidRDefault="00BD20C9" w:rsidP="00646568">
      <w:pPr>
        <w:rPr>
          <w:rFonts w:ascii="Arial" w:hAnsi="Arial" w:cs="Arial"/>
          <w:color w:val="222222"/>
          <w:sz w:val="21"/>
          <w:szCs w:val="21"/>
          <w:shd w:val="clear" w:color="auto" w:fill="FFFFFF"/>
        </w:rPr>
      </w:pPr>
      <w:r w:rsidRPr="00E30925">
        <w:rPr>
          <w:noProof/>
          <w:sz w:val="28"/>
          <w:szCs w:val="28"/>
          <w:lang w:val="es-ES_tradnl" w:eastAsia="es-ES_tradnl"/>
        </w:rPr>
        <w:drawing>
          <wp:anchor distT="0" distB="0" distL="114300" distR="114300" simplePos="0" relativeHeight="251611136" behindDoc="0" locked="0" layoutInCell="1" allowOverlap="1" wp14:anchorId="4AA56E11" wp14:editId="477C5439">
            <wp:simplePos x="0" y="0"/>
            <wp:positionH relativeFrom="column">
              <wp:posOffset>4524535</wp:posOffset>
            </wp:positionH>
            <wp:positionV relativeFrom="paragraph">
              <wp:posOffset>13335</wp:posOffset>
            </wp:positionV>
            <wp:extent cx="810260" cy="959485"/>
            <wp:effectExtent l="0" t="0" r="889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10260" cy="959485"/>
                    </a:xfrm>
                    <a:prstGeom prst="rect">
                      <a:avLst/>
                    </a:prstGeom>
                  </pic:spPr>
                </pic:pic>
              </a:graphicData>
            </a:graphic>
            <wp14:sizeRelH relativeFrom="margin">
              <wp14:pctWidth>0</wp14:pctWidth>
            </wp14:sizeRelH>
            <wp14:sizeRelV relativeFrom="margin">
              <wp14:pctHeight>0</wp14:pctHeight>
            </wp14:sizeRelV>
          </wp:anchor>
        </w:drawing>
      </w:r>
      <w:r w:rsidR="00646568" w:rsidRPr="005709F8">
        <w:rPr>
          <w:rFonts w:ascii="Arial" w:hAnsi="Arial" w:cs="Arial"/>
          <w:b/>
          <w:bCs/>
          <w:color w:val="222222"/>
          <w:sz w:val="24"/>
          <w:szCs w:val="24"/>
          <w:shd w:val="clear" w:color="auto" w:fill="FFFFFF"/>
        </w:rPr>
        <w:t>Raspberry Pi</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es un</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computador de placa reducida</w:t>
      </w:r>
      <w:r w:rsidR="00646568" w:rsidRPr="005709F8">
        <w:rPr>
          <w:rFonts w:ascii="Arial" w:hAnsi="Arial" w:cs="Arial"/>
          <w:color w:val="222222"/>
          <w:sz w:val="24"/>
          <w:szCs w:val="24"/>
          <w:shd w:val="clear" w:color="auto" w:fill="FFFFFF"/>
        </w:rPr>
        <w:t xml:space="preserve"> (SBC) desarrollado en</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Reino Unido</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por la</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Fundación Raspberry Pi</w:t>
      </w:r>
      <w:r w:rsidR="00646568" w:rsidRPr="005709F8">
        <w:rPr>
          <w:rFonts w:ascii="Arial" w:hAnsi="Arial" w:cs="Arial"/>
          <w:color w:val="222222"/>
          <w:sz w:val="24"/>
          <w:szCs w:val="24"/>
          <w:shd w:val="clear" w:color="auto" w:fill="FFFFFF"/>
        </w:rPr>
        <w:t xml:space="preserve">. Su lanzamiento fue el 29 de febrero del 2012 con el </w:t>
      </w:r>
      <w:r w:rsidR="00646568" w:rsidRPr="005709F8">
        <w:rPr>
          <w:rFonts w:ascii="Arial" w:hAnsi="Arial" w:cs="Arial"/>
          <w:i/>
          <w:color w:val="222222"/>
          <w:sz w:val="24"/>
          <w:szCs w:val="24"/>
          <w:shd w:val="clear" w:color="auto" w:fill="FFFFFF"/>
        </w:rPr>
        <w:t>Raspberry Pi 1 Modelo A</w:t>
      </w:r>
      <w:r w:rsidR="00646568" w:rsidRPr="005709F8">
        <w:rPr>
          <w:rFonts w:ascii="Arial" w:hAnsi="Arial" w:cs="Arial"/>
          <w:color w:val="222222"/>
          <w:sz w:val="24"/>
          <w:szCs w:val="24"/>
          <w:shd w:val="clear" w:color="auto" w:fill="FFFFFF"/>
        </w:rPr>
        <w:t>. Su costo es relativamente bajo en relación a sus especificaciones técnicas</w:t>
      </w:r>
      <w:ins w:id="294" w:author="Nahuel Defossé" w:date="2017-12-10T21:05:00Z">
        <w:r w:rsidR="00B53720">
          <w:rPr>
            <w:rFonts w:ascii="Arial" w:hAnsi="Arial" w:cs="Arial"/>
            <w:color w:val="222222"/>
            <w:sz w:val="24"/>
            <w:szCs w:val="24"/>
            <w:shd w:val="clear" w:color="auto" w:fill="FFFFFF"/>
          </w:rPr>
          <w:t xml:space="preserve"> (U$D 25)</w:t>
        </w:r>
      </w:ins>
      <w:r w:rsidR="00646568" w:rsidRPr="005709F8">
        <w:rPr>
          <w:rFonts w:ascii="Arial" w:hAnsi="Arial" w:cs="Arial"/>
          <w:color w:val="222222"/>
          <w:sz w:val="24"/>
          <w:szCs w:val="24"/>
          <w:shd w:val="clear" w:color="auto" w:fill="FFFFFF"/>
        </w:rPr>
        <w:t xml:space="preserve">, dado que su objetivo primordial es el </w:t>
      </w:r>
      <w:r>
        <w:rPr>
          <w:rFonts w:ascii="Arial" w:hAnsi="Arial" w:cs="Arial"/>
          <w:color w:val="222222"/>
          <w:sz w:val="24"/>
          <w:szCs w:val="24"/>
          <w:shd w:val="clear" w:color="auto" w:fill="FFFFFF"/>
        </w:rPr>
        <w:t>d</w:t>
      </w:r>
      <w:r w:rsidR="00646568" w:rsidRPr="005709F8">
        <w:rPr>
          <w:rFonts w:ascii="Arial" w:hAnsi="Arial" w:cs="Arial"/>
          <w:color w:val="222222"/>
          <w:sz w:val="24"/>
          <w:szCs w:val="24"/>
          <w:shd w:val="clear" w:color="auto" w:fill="FFFFFF"/>
        </w:rPr>
        <w:t>e estimular la enseñanza de</w:t>
      </w:r>
      <w:r w:rsidR="00646568" w:rsidRPr="005709F8">
        <w:rPr>
          <w:rStyle w:val="apple-converted-space"/>
          <w:rFonts w:ascii="Arial" w:hAnsi="Arial" w:cs="Arial"/>
          <w:color w:val="222222"/>
          <w:sz w:val="24"/>
          <w:szCs w:val="24"/>
          <w:shd w:val="clear" w:color="auto" w:fill="FFFFFF"/>
        </w:rPr>
        <w:t> </w:t>
      </w:r>
      <w:r w:rsidR="00BD0593">
        <w:rPr>
          <w:rFonts w:ascii="Arial" w:hAnsi="Arial" w:cs="Arial"/>
          <w:sz w:val="24"/>
          <w:szCs w:val="24"/>
          <w:shd w:val="clear" w:color="auto" w:fill="FFFFFF"/>
        </w:rPr>
        <w:t>la informática</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en las escuelas.</w:t>
      </w:r>
    </w:p>
    <w:p w14:paraId="3BF29B96" w14:textId="77777777" w:rsidR="00646568" w:rsidRDefault="00BD20C9" w:rsidP="00646568">
      <w:pPr>
        <w:rPr>
          <w:rFonts w:ascii="Arial" w:hAnsi="Arial" w:cs="Arial"/>
          <w:color w:val="222222"/>
          <w:sz w:val="21"/>
          <w:szCs w:val="21"/>
          <w:shd w:val="clear" w:color="auto" w:fill="FFFFFF"/>
        </w:rPr>
      </w:pPr>
      <w:r w:rsidRPr="005709F8">
        <w:rPr>
          <w:noProof/>
          <w:sz w:val="24"/>
          <w:szCs w:val="24"/>
          <w:lang w:val="es-ES_tradnl" w:eastAsia="es-ES_tradnl"/>
        </w:rPr>
        <mc:AlternateContent>
          <mc:Choice Requires="wps">
            <w:drawing>
              <wp:anchor distT="0" distB="0" distL="114300" distR="114300" simplePos="0" relativeHeight="251616256" behindDoc="0" locked="0" layoutInCell="1" allowOverlap="1" wp14:anchorId="07B7E494" wp14:editId="34C8BB63">
                <wp:simplePos x="0" y="0"/>
                <wp:positionH relativeFrom="column">
                  <wp:posOffset>4416722</wp:posOffset>
                </wp:positionH>
                <wp:positionV relativeFrom="paragraph">
                  <wp:posOffset>10581</wp:posOffset>
                </wp:positionV>
                <wp:extent cx="1078230" cy="327025"/>
                <wp:effectExtent l="0" t="0" r="762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1078230" cy="327025"/>
                        </a:xfrm>
                        <a:prstGeom prst="rect">
                          <a:avLst/>
                        </a:prstGeom>
                        <a:solidFill>
                          <a:prstClr val="white"/>
                        </a:solidFill>
                        <a:ln>
                          <a:noFill/>
                        </a:ln>
                      </wps:spPr>
                      <wps:txbx>
                        <w:txbxContent>
                          <w:p w14:paraId="1D539D1A" w14:textId="77777777" w:rsidR="00FD763E" w:rsidRPr="00CE0E84" w:rsidRDefault="00FD763E" w:rsidP="00646568">
                            <w:pPr>
                              <w:pStyle w:val="Descripcin"/>
                              <w:rPr>
                                <w:noProof/>
                              </w:rPr>
                            </w:pPr>
                            <w:r>
                              <w:t xml:space="preserve">Ilustración </w:t>
                            </w:r>
                            <w:fldSimple w:instr=" SEQ Ilustración \* ARABIC ">
                              <w:r>
                                <w:rPr>
                                  <w:noProof/>
                                </w:rPr>
                                <w:t>14</w:t>
                              </w:r>
                            </w:fldSimple>
                            <w:r>
                              <w:t xml:space="preserve"> - Logo oficial de Raspberry Pi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7E494" id="Cuadro de texto 22" o:spid="_x0000_s1033" type="#_x0000_t202" style="position:absolute;left:0;text-align:left;margin-left:347.75pt;margin-top:.85pt;width:84.9pt;height:25.7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" stroked="f">
                <v:textbox inset="0,0,0,0">
                  <w:txbxContent>
                    <w:p w14:paraId="1D539D1A" w14:textId="77777777" w:rsidR="00FD763E" w:rsidRPr="00CE0E84" w:rsidRDefault="00FD763E" w:rsidP="00646568">
                      <w:pPr>
                        <w:pStyle w:val="Descripcin"/>
                        <w:rPr>
                          <w:noProof/>
                        </w:rPr>
                      </w:pPr>
                      <w:r>
                        <w:t xml:space="preserve">Ilustración </w:t>
                      </w:r>
                      <w:fldSimple w:instr=" SEQ Ilustración \* ARABIC ">
                        <w:r>
                          <w:rPr>
                            <w:noProof/>
                          </w:rPr>
                          <w:t>14</w:t>
                        </w:r>
                      </w:fldSimple>
                      <w:r>
                        <w:t xml:space="preserve"> - Logo oficial de Raspberry Pi</w:t>
                      </w:r>
                    </w:p>
                  </w:txbxContent>
                </v:textbox>
                <w10:wrap type="square"/>
              </v:shape>
            </w:pict>
          </mc:Fallback>
        </mc:AlternateContent>
      </w:r>
    </w:p>
    <w:p w14:paraId="65479C49" w14:textId="77777777" w:rsidR="00646568" w:rsidRPr="00646568" w:rsidRDefault="00646568" w:rsidP="00646568">
      <w:pPr>
        <w:pStyle w:val="Ttulo2"/>
        <w:rPr>
          <w:b/>
          <w:sz w:val="32"/>
          <w:szCs w:val="32"/>
        </w:rPr>
      </w:pPr>
      <w:bookmarkStart w:id="295" w:name="_Toc499023859"/>
      <w:r>
        <w:rPr>
          <w:b/>
          <w:sz w:val="32"/>
          <w:szCs w:val="32"/>
        </w:rPr>
        <w:t xml:space="preserve">4.2 </w:t>
      </w:r>
      <w:r w:rsidRPr="00646568">
        <w:rPr>
          <w:b/>
          <w:sz w:val="32"/>
          <w:szCs w:val="32"/>
        </w:rPr>
        <w:t>Especificaciones técnicas de las distintas versiones</w:t>
      </w:r>
      <w:bookmarkEnd w:id="295"/>
    </w:p>
    <w:p w14:paraId="074391B6" w14:textId="77777777" w:rsidR="00646568" w:rsidRDefault="00646568" w:rsidP="00646568">
      <w:pPr>
        <w:rPr>
          <w:rFonts w:ascii="Arial" w:hAnsi="Arial" w:cs="Arial"/>
          <w:b/>
          <w:bCs/>
          <w:color w:val="222222"/>
          <w:sz w:val="28"/>
          <w:szCs w:val="28"/>
          <w:shd w:val="clear" w:color="auto" w:fill="FFFFFF"/>
        </w:rPr>
      </w:pPr>
    </w:p>
    <w:tbl>
      <w:tblPr>
        <w:tblStyle w:val="Tablaconcuadrcula"/>
        <w:tblpPr w:leftFromText="141" w:rightFromText="141" w:vertAnchor="text" w:horzAnchor="margin" w:tblpXSpec="center" w:tblpY="10"/>
        <w:tblW w:w="10915" w:type="dxa"/>
        <w:tblLayout w:type="fixed"/>
        <w:tblLook w:val="04A0" w:firstRow="1" w:lastRow="0" w:firstColumn="1" w:lastColumn="0" w:noHBand="0" w:noVBand="1"/>
      </w:tblPr>
      <w:tblGrid>
        <w:gridCol w:w="1702"/>
        <w:gridCol w:w="1701"/>
        <w:gridCol w:w="38"/>
        <w:gridCol w:w="1663"/>
        <w:gridCol w:w="38"/>
        <w:gridCol w:w="1804"/>
        <w:gridCol w:w="2127"/>
        <w:gridCol w:w="1842"/>
      </w:tblGrid>
      <w:tr w:rsidR="00646568" w:rsidRPr="003652EF" w14:paraId="3358D3E3" w14:textId="77777777" w:rsidTr="00646568">
        <w:tc>
          <w:tcPr>
            <w:tcW w:w="1702" w:type="dxa"/>
          </w:tcPr>
          <w:p w14:paraId="4639A9E4" w14:textId="77777777" w:rsidR="00646568" w:rsidRPr="003652EF" w:rsidRDefault="00646568" w:rsidP="00646568">
            <w:pPr>
              <w:rPr>
                <w:rFonts w:ascii="Arial" w:hAnsi="Arial" w:cs="Arial"/>
                <w:b/>
                <w:color w:val="222222"/>
                <w:sz w:val="21"/>
                <w:szCs w:val="21"/>
                <w:shd w:val="clear" w:color="auto" w:fill="FFFFFF"/>
              </w:rPr>
            </w:pPr>
          </w:p>
        </w:tc>
        <w:tc>
          <w:tcPr>
            <w:tcW w:w="1739" w:type="dxa"/>
            <w:gridSpan w:val="2"/>
          </w:tcPr>
          <w:p w14:paraId="2D376134"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A</w:t>
            </w:r>
          </w:p>
        </w:tc>
        <w:tc>
          <w:tcPr>
            <w:tcW w:w="1701" w:type="dxa"/>
            <w:gridSpan w:val="2"/>
          </w:tcPr>
          <w:p w14:paraId="4098C568"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1804" w:type="dxa"/>
          </w:tcPr>
          <w:p w14:paraId="3FDA057E"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2127" w:type="dxa"/>
          </w:tcPr>
          <w:p w14:paraId="2A117D07"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2 Modelo B</w:t>
            </w:r>
          </w:p>
        </w:tc>
        <w:tc>
          <w:tcPr>
            <w:tcW w:w="1842" w:type="dxa"/>
          </w:tcPr>
          <w:p w14:paraId="7BF64F9A"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3 Modelo B</w:t>
            </w:r>
          </w:p>
        </w:tc>
      </w:tr>
      <w:tr w:rsidR="00646568" w14:paraId="352980A6" w14:textId="77777777" w:rsidTr="00646568">
        <w:tc>
          <w:tcPr>
            <w:tcW w:w="1702" w:type="dxa"/>
          </w:tcPr>
          <w:p w14:paraId="71C57890" w14:textId="77777777" w:rsidR="00646568" w:rsidRPr="00BB785B" w:rsidRDefault="00646568" w:rsidP="00646568">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SoC</w:t>
            </w:r>
          </w:p>
        </w:tc>
        <w:tc>
          <w:tcPr>
            <w:tcW w:w="5244" w:type="dxa"/>
            <w:gridSpan w:val="5"/>
          </w:tcPr>
          <w:p w14:paraId="3FAF28FE" w14:textId="77777777" w:rsidR="00646568" w:rsidRPr="003F1742" w:rsidRDefault="00646568" w:rsidP="00646568">
            <w:pPr>
              <w:rPr>
                <w:rFonts w:ascii="Arial" w:hAnsi="Arial" w:cs="Arial"/>
                <w:color w:val="000000" w:themeColor="text1"/>
                <w:sz w:val="21"/>
                <w:szCs w:val="21"/>
                <w:shd w:val="clear" w:color="auto" w:fill="FFFFFF"/>
              </w:rPr>
            </w:pPr>
            <w:r w:rsidRPr="003F1742">
              <w:rPr>
                <w:rFonts w:ascii="Arial" w:eastAsia="Times New Roman" w:hAnsi="Arial" w:cs="Arial"/>
                <w:color w:val="000000" w:themeColor="text1"/>
                <w:sz w:val="21"/>
                <w:szCs w:val="21"/>
                <w:lang w:eastAsia="es-AR"/>
              </w:rPr>
              <w:t>Broadcom BCM2835 (</w:t>
            </w:r>
            <w:hyperlink r:id="rId29" w:tooltip="CPU" w:history="1">
              <w:r w:rsidRPr="003F1742">
                <w:rPr>
                  <w:rFonts w:ascii="Arial" w:eastAsia="Times New Roman" w:hAnsi="Arial" w:cs="Arial"/>
                  <w:color w:val="000000" w:themeColor="text1"/>
                  <w:sz w:val="21"/>
                  <w:szCs w:val="21"/>
                  <w:lang w:eastAsia="es-AR"/>
                </w:rPr>
                <w:t>CPU</w:t>
              </w:r>
            </w:hyperlink>
            <w:r w:rsidRPr="003F1742">
              <w:rPr>
                <w:rFonts w:ascii="Arial" w:eastAsia="Times New Roman" w:hAnsi="Arial" w:cs="Arial"/>
                <w:color w:val="000000" w:themeColor="text1"/>
                <w:sz w:val="21"/>
                <w:szCs w:val="21"/>
                <w:lang w:eastAsia="es-AR"/>
              </w:rPr>
              <w:t> + </w:t>
            </w:r>
            <w:hyperlink r:id="rId30" w:tooltip="GPU" w:history="1">
              <w:r w:rsidRPr="003F1742">
                <w:rPr>
                  <w:rFonts w:ascii="Arial" w:eastAsia="Times New Roman" w:hAnsi="Arial" w:cs="Arial"/>
                  <w:color w:val="000000" w:themeColor="text1"/>
                  <w:sz w:val="21"/>
                  <w:szCs w:val="21"/>
                  <w:lang w:eastAsia="es-AR"/>
                </w:rPr>
                <w:t>GPU</w:t>
              </w:r>
            </w:hyperlink>
            <w:r w:rsidRPr="003F1742">
              <w:rPr>
                <w:rFonts w:ascii="Arial" w:eastAsia="Times New Roman" w:hAnsi="Arial" w:cs="Arial"/>
                <w:color w:val="000000" w:themeColor="text1"/>
                <w:sz w:val="21"/>
                <w:szCs w:val="21"/>
                <w:lang w:eastAsia="es-AR"/>
              </w:rPr>
              <w:t> + </w:t>
            </w:r>
            <w:hyperlink r:id="rId31" w:tooltip="Procesamiento digital de señales" w:history="1">
              <w:r w:rsidRPr="003F1742">
                <w:rPr>
                  <w:rFonts w:ascii="Arial" w:eastAsia="Times New Roman" w:hAnsi="Arial" w:cs="Arial"/>
                  <w:color w:val="000000" w:themeColor="text1"/>
                  <w:sz w:val="21"/>
                  <w:szCs w:val="21"/>
                  <w:lang w:eastAsia="es-AR"/>
                </w:rPr>
                <w:t>DSP</w:t>
              </w:r>
            </w:hyperlink>
            <w:r w:rsidRPr="003F1742">
              <w:rPr>
                <w:rFonts w:ascii="Arial" w:eastAsia="Times New Roman" w:hAnsi="Arial" w:cs="Arial"/>
                <w:color w:val="000000" w:themeColor="text1"/>
                <w:sz w:val="21"/>
                <w:szCs w:val="21"/>
                <w:lang w:eastAsia="es-AR"/>
              </w:rPr>
              <w:t> + </w:t>
            </w:r>
            <w:hyperlink r:id="rId32" w:tooltip="SDRAM" w:history="1">
              <w:r w:rsidRPr="003F1742">
                <w:rPr>
                  <w:rFonts w:ascii="Arial" w:eastAsia="Times New Roman" w:hAnsi="Arial" w:cs="Arial"/>
                  <w:color w:val="000000" w:themeColor="text1"/>
                  <w:sz w:val="21"/>
                  <w:szCs w:val="21"/>
                  <w:lang w:eastAsia="es-AR"/>
                </w:rPr>
                <w:t>SDRAM</w:t>
              </w:r>
            </w:hyperlink>
            <w:r w:rsidRPr="003F1742">
              <w:rPr>
                <w:rFonts w:ascii="Arial" w:eastAsia="Times New Roman" w:hAnsi="Arial" w:cs="Arial"/>
                <w:color w:val="000000" w:themeColor="text1"/>
                <w:sz w:val="21"/>
                <w:szCs w:val="21"/>
                <w:lang w:eastAsia="es-AR"/>
              </w:rPr>
              <w:t> + puerto USB)</w:t>
            </w:r>
          </w:p>
        </w:tc>
        <w:tc>
          <w:tcPr>
            <w:tcW w:w="2127" w:type="dxa"/>
          </w:tcPr>
          <w:p w14:paraId="3DC47BB4" w14:textId="77777777" w:rsidR="00646568" w:rsidRDefault="00646568" w:rsidP="00646568">
            <w:pPr>
              <w:rPr>
                <w:rFonts w:ascii="Arial" w:hAnsi="Arial" w:cs="Arial"/>
                <w:color w:val="222222"/>
                <w:sz w:val="21"/>
                <w:szCs w:val="21"/>
                <w:shd w:val="clear" w:color="auto" w:fill="FFFFFF"/>
              </w:rPr>
            </w:pPr>
            <w:r w:rsidRPr="004A7D18">
              <w:rPr>
                <w:rFonts w:ascii="Arial" w:eastAsia="Times New Roman" w:hAnsi="Arial" w:cs="Arial"/>
                <w:color w:val="000000"/>
                <w:sz w:val="21"/>
                <w:szCs w:val="21"/>
                <w:lang w:eastAsia="es-AR"/>
              </w:rPr>
              <w:t>Broadcom BCM2836 (CPU + GPU + DSP + SDRAM + Puerto USB)</w:t>
            </w:r>
          </w:p>
        </w:tc>
        <w:tc>
          <w:tcPr>
            <w:tcW w:w="1842" w:type="dxa"/>
            <w:vAlign w:val="center"/>
          </w:tcPr>
          <w:p w14:paraId="35CA83A7" w14:textId="77777777" w:rsidR="00646568" w:rsidRPr="004A7D18" w:rsidRDefault="00646568" w:rsidP="00646568">
            <w:pPr>
              <w:spacing w:before="240" w:after="240"/>
              <w:rPr>
                <w:rFonts w:ascii="Arial" w:eastAsia="Times New Roman" w:hAnsi="Arial" w:cs="Arial"/>
                <w:color w:val="000000"/>
                <w:sz w:val="21"/>
                <w:szCs w:val="21"/>
                <w:lang w:eastAsia="es-AR"/>
              </w:rPr>
            </w:pPr>
            <w:r w:rsidRPr="004A7D18">
              <w:rPr>
                <w:rFonts w:ascii="Arial" w:eastAsia="Times New Roman" w:hAnsi="Arial" w:cs="Arial"/>
                <w:color w:val="000000"/>
                <w:sz w:val="21"/>
                <w:szCs w:val="21"/>
                <w:lang w:eastAsia="es-AR"/>
              </w:rPr>
              <w:t>Broadcom BCM2837 (CPU + GPU + DSP + SDRAM + Puerto USB</w:t>
            </w:r>
          </w:p>
        </w:tc>
      </w:tr>
      <w:tr w:rsidR="00646568" w:rsidRPr="0080122B" w14:paraId="45A0B2C2" w14:textId="77777777" w:rsidTr="00646568">
        <w:tc>
          <w:tcPr>
            <w:tcW w:w="1702" w:type="dxa"/>
          </w:tcPr>
          <w:p w14:paraId="14393820"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CPU</w:t>
            </w:r>
          </w:p>
        </w:tc>
        <w:tc>
          <w:tcPr>
            <w:tcW w:w="5244" w:type="dxa"/>
            <w:gridSpan w:val="5"/>
          </w:tcPr>
          <w:p w14:paraId="722AD29A" w14:textId="77777777" w:rsidR="00646568" w:rsidRPr="00BB785B" w:rsidRDefault="00646568" w:rsidP="00646568">
            <w:pPr>
              <w:rPr>
                <w:rFonts w:ascii="Arial" w:hAnsi="Arial" w:cs="Arial"/>
                <w:sz w:val="21"/>
                <w:szCs w:val="21"/>
                <w:shd w:val="clear" w:color="auto" w:fill="FFFFFF"/>
                <w:lang w:val="en-US"/>
              </w:rPr>
            </w:pPr>
            <w:r w:rsidRPr="00BB785B">
              <w:rPr>
                <w:rFonts w:ascii="Arial" w:eastAsia="Times New Roman" w:hAnsi="Arial" w:cs="Arial"/>
                <w:sz w:val="21"/>
                <w:szCs w:val="21"/>
                <w:lang w:val="en-US" w:eastAsia="es-AR"/>
              </w:rPr>
              <w:t>ARM 1176JZF-S a 700 MHz (familia ARM11)</w:t>
            </w:r>
          </w:p>
        </w:tc>
        <w:tc>
          <w:tcPr>
            <w:tcW w:w="2127" w:type="dxa"/>
          </w:tcPr>
          <w:p w14:paraId="6FDE59E0" w14:textId="77777777" w:rsidR="00646568" w:rsidRPr="003F1742" w:rsidRDefault="00646568" w:rsidP="00646568">
            <w:pPr>
              <w:rPr>
                <w:rFonts w:ascii="Arial" w:hAnsi="Arial" w:cs="Arial"/>
                <w:color w:val="222222"/>
                <w:sz w:val="21"/>
                <w:szCs w:val="21"/>
                <w:shd w:val="clear" w:color="auto" w:fill="FFFFFF"/>
                <w:lang w:val="en-US"/>
              </w:rPr>
            </w:pPr>
            <w:r w:rsidRPr="004A7D18">
              <w:rPr>
                <w:rFonts w:ascii="Arial" w:eastAsia="Times New Roman" w:hAnsi="Arial" w:cs="Arial"/>
                <w:color w:val="000000"/>
                <w:sz w:val="21"/>
                <w:szCs w:val="21"/>
                <w:lang w:val="en-US" w:eastAsia="es-AR"/>
              </w:rPr>
              <w:t>900 MHz quad-core ARM Cortex A7</w:t>
            </w:r>
          </w:p>
        </w:tc>
        <w:tc>
          <w:tcPr>
            <w:tcW w:w="1842" w:type="dxa"/>
          </w:tcPr>
          <w:p w14:paraId="402AD100" w14:textId="77777777" w:rsidR="00646568" w:rsidRPr="003F1742" w:rsidRDefault="00646568" w:rsidP="00646568">
            <w:pPr>
              <w:rPr>
                <w:rFonts w:ascii="Arial" w:hAnsi="Arial" w:cs="Arial"/>
                <w:color w:val="222222"/>
                <w:sz w:val="21"/>
                <w:szCs w:val="21"/>
                <w:shd w:val="clear" w:color="auto" w:fill="FFFFFF"/>
                <w:lang w:val="en-US"/>
              </w:rPr>
            </w:pPr>
            <w:r w:rsidRPr="004A7D18">
              <w:rPr>
                <w:rFonts w:ascii="Arial" w:eastAsia="Times New Roman" w:hAnsi="Arial" w:cs="Arial"/>
                <w:color w:val="000000"/>
                <w:sz w:val="21"/>
                <w:szCs w:val="21"/>
                <w:lang w:val="en-US" w:eastAsia="es-AR"/>
              </w:rPr>
              <w:t>1.2GHz 64-bit quad-core ARMv8</w:t>
            </w:r>
          </w:p>
        </w:tc>
      </w:tr>
      <w:tr w:rsidR="00646568" w:rsidRPr="00B33912" w14:paraId="50FA1F75" w14:textId="77777777" w:rsidTr="00646568">
        <w:tc>
          <w:tcPr>
            <w:tcW w:w="1702" w:type="dxa"/>
          </w:tcPr>
          <w:p w14:paraId="40F69A70" w14:textId="77777777" w:rsidR="00646568" w:rsidRPr="00BB785B" w:rsidRDefault="00646568" w:rsidP="00646568">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Juego de instrucciones</w:t>
            </w:r>
          </w:p>
        </w:tc>
        <w:tc>
          <w:tcPr>
            <w:tcW w:w="9213" w:type="dxa"/>
            <w:gridSpan w:val="7"/>
          </w:tcPr>
          <w:p w14:paraId="4F8F8BFC" w14:textId="77777777" w:rsidR="00646568" w:rsidRPr="00B33912" w:rsidRDefault="00646568" w:rsidP="00646568">
            <w:pPr>
              <w:rPr>
                <w:rFonts w:ascii="Arial" w:hAnsi="Arial" w:cs="Arial"/>
                <w:color w:val="222222"/>
                <w:sz w:val="21"/>
                <w:szCs w:val="21"/>
                <w:shd w:val="clear" w:color="auto" w:fill="FFFFFF"/>
              </w:rPr>
            </w:pPr>
            <w:r w:rsidRPr="00B33912">
              <w:rPr>
                <w:rFonts w:ascii="Arial" w:hAnsi="Arial" w:cs="Arial"/>
                <w:color w:val="222222"/>
                <w:sz w:val="21"/>
                <w:szCs w:val="21"/>
                <w:shd w:val="clear" w:color="auto" w:fill="FFFFFF"/>
              </w:rPr>
              <w:t>RISC de 32 bits</w:t>
            </w:r>
          </w:p>
        </w:tc>
      </w:tr>
      <w:tr w:rsidR="00646568" w:rsidRPr="00EC33F4" w14:paraId="620EF9D8" w14:textId="77777777" w:rsidTr="00646568">
        <w:trPr>
          <w:trHeight w:val="370"/>
        </w:trPr>
        <w:tc>
          <w:tcPr>
            <w:tcW w:w="1702" w:type="dxa"/>
          </w:tcPr>
          <w:p w14:paraId="2695AE56"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GPU</w:t>
            </w:r>
          </w:p>
        </w:tc>
        <w:tc>
          <w:tcPr>
            <w:tcW w:w="9213" w:type="dxa"/>
            <w:gridSpan w:val="7"/>
          </w:tcPr>
          <w:p w14:paraId="574DE31F" w14:textId="77777777" w:rsidR="00646568" w:rsidRPr="00EC33F4" w:rsidRDefault="00646568" w:rsidP="00646568">
            <w:pPr>
              <w:rPr>
                <w:rFonts w:ascii="Arial" w:hAnsi="Arial" w:cs="Arial"/>
                <w:sz w:val="21"/>
                <w:szCs w:val="21"/>
                <w:shd w:val="clear" w:color="auto" w:fill="FFFFFF"/>
              </w:rPr>
            </w:pPr>
            <w:r w:rsidRPr="00EC33F4">
              <w:rPr>
                <w:rFonts w:ascii="Arial" w:eastAsia="Times New Roman" w:hAnsi="Arial" w:cs="Arial"/>
                <w:sz w:val="21"/>
                <w:szCs w:val="21"/>
                <w:lang w:eastAsia="es-AR"/>
              </w:rPr>
              <w:t>Broadcom </w:t>
            </w:r>
            <w:hyperlink r:id="rId33" w:tooltip="VideoCore (aún no redactado)" w:history="1">
              <w:r w:rsidRPr="00EC33F4">
                <w:rPr>
                  <w:rFonts w:ascii="Arial" w:eastAsia="Times New Roman" w:hAnsi="Arial" w:cs="Arial"/>
                  <w:sz w:val="21"/>
                  <w:szCs w:val="21"/>
                  <w:lang w:eastAsia="es-AR"/>
                </w:rPr>
                <w:t>VideoCore</w:t>
              </w:r>
            </w:hyperlink>
            <w:r w:rsidRPr="00EC33F4">
              <w:rPr>
                <w:rFonts w:ascii="Arial" w:eastAsia="Times New Roman" w:hAnsi="Arial" w:cs="Arial"/>
                <w:sz w:val="21"/>
                <w:szCs w:val="21"/>
                <w:lang w:eastAsia="es-AR"/>
              </w:rPr>
              <w:t> IV, OpenGL ES 2.0, MPEG-2 y VC-1 (con licencia), 1080p30 H.264/MPEG-4 AVC</w:t>
            </w:r>
          </w:p>
        </w:tc>
      </w:tr>
      <w:tr w:rsidR="00646568" w:rsidRPr="00EC33F4" w14:paraId="13DC5E4A" w14:textId="77777777" w:rsidTr="00646568">
        <w:trPr>
          <w:trHeight w:val="370"/>
        </w:trPr>
        <w:tc>
          <w:tcPr>
            <w:tcW w:w="1702" w:type="dxa"/>
          </w:tcPr>
          <w:p w14:paraId="7393CEA6"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Memoria SDRAM</w:t>
            </w:r>
          </w:p>
        </w:tc>
        <w:tc>
          <w:tcPr>
            <w:tcW w:w="1701" w:type="dxa"/>
          </w:tcPr>
          <w:p w14:paraId="086BA7D3" w14:textId="77777777" w:rsidR="00646568" w:rsidRPr="00EC33F4"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256 MiB compartidos con la GPU</w:t>
            </w:r>
          </w:p>
        </w:tc>
        <w:tc>
          <w:tcPr>
            <w:tcW w:w="3543" w:type="dxa"/>
            <w:gridSpan w:val="4"/>
          </w:tcPr>
          <w:p w14:paraId="25120453" w14:textId="77777777" w:rsidR="00646568" w:rsidRPr="00EC33F4"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512 MiB compartidos con la GPU, desde el 15 de octubre del 2012</w:t>
            </w:r>
          </w:p>
        </w:tc>
        <w:tc>
          <w:tcPr>
            <w:tcW w:w="3969" w:type="dxa"/>
            <w:gridSpan w:val="2"/>
          </w:tcPr>
          <w:p w14:paraId="3F3CA03F" w14:textId="77777777" w:rsidR="00646568" w:rsidRPr="00EC33F4"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1 GB compartidos con la GPU</w:t>
            </w:r>
          </w:p>
        </w:tc>
      </w:tr>
      <w:tr w:rsidR="00646568" w:rsidRPr="00EC33F4" w14:paraId="70E7F8CE" w14:textId="77777777" w:rsidTr="00646568">
        <w:trPr>
          <w:trHeight w:val="370"/>
        </w:trPr>
        <w:tc>
          <w:tcPr>
            <w:tcW w:w="1702" w:type="dxa"/>
          </w:tcPr>
          <w:p w14:paraId="081A08B7"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Puertos USB 2.0</w:t>
            </w:r>
          </w:p>
        </w:tc>
        <w:tc>
          <w:tcPr>
            <w:tcW w:w="1701" w:type="dxa"/>
          </w:tcPr>
          <w:p w14:paraId="69CD0110"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1</w:t>
            </w:r>
          </w:p>
        </w:tc>
        <w:tc>
          <w:tcPr>
            <w:tcW w:w="1701" w:type="dxa"/>
            <w:gridSpan w:val="2"/>
          </w:tcPr>
          <w:p w14:paraId="78AE9F92"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2</w:t>
            </w:r>
          </w:p>
        </w:tc>
        <w:tc>
          <w:tcPr>
            <w:tcW w:w="5811" w:type="dxa"/>
            <w:gridSpan w:val="4"/>
          </w:tcPr>
          <w:p w14:paraId="5E2C9F4B"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4</w:t>
            </w:r>
          </w:p>
        </w:tc>
      </w:tr>
      <w:tr w:rsidR="00646568" w:rsidRPr="00EC33F4" w14:paraId="3D70212A" w14:textId="77777777" w:rsidTr="00646568">
        <w:trPr>
          <w:trHeight w:val="370"/>
        </w:trPr>
        <w:tc>
          <w:tcPr>
            <w:tcW w:w="1702" w:type="dxa"/>
          </w:tcPr>
          <w:p w14:paraId="0E40DAA5"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Entradas de vídeo</w:t>
            </w:r>
          </w:p>
        </w:tc>
        <w:tc>
          <w:tcPr>
            <w:tcW w:w="9213" w:type="dxa"/>
            <w:gridSpan w:val="7"/>
          </w:tcPr>
          <w:p w14:paraId="69109D51"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Conector MIPI CSI que permite instalar un módulo de cámara desarrollado por la Fundación Raspberry Pi</w:t>
            </w:r>
          </w:p>
        </w:tc>
      </w:tr>
      <w:tr w:rsidR="00646568" w:rsidRPr="00EC33F4" w14:paraId="0852F3BA" w14:textId="77777777" w:rsidTr="00646568">
        <w:trPr>
          <w:trHeight w:val="370"/>
        </w:trPr>
        <w:tc>
          <w:tcPr>
            <w:tcW w:w="1702" w:type="dxa"/>
          </w:tcPr>
          <w:p w14:paraId="11B521F3"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Salidas de vídeo</w:t>
            </w:r>
          </w:p>
        </w:tc>
        <w:tc>
          <w:tcPr>
            <w:tcW w:w="9213" w:type="dxa"/>
            <w:gridSpan w:val="7"/>
          </w:tcPr>
          <w:p w14:paraId="6CE42B03"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Conector RCA (PAL y NTSC), HDMI (rev 1.3 y 1.4), interfaz DSI para panel LCD</w:t>
            </w:r>
          </w:p>
        </w:tc>
      </w:tr>
      <w:tr w:rsidR="00646568" w:rsidRPr="00EC33F4" w14:paraId="2A8EC661" w14:textId="77777777" w:rsidTr="00646568">
        <w:trPr>
          <w:trHeight w:val="370"/>
        </w:trPr>
        <w:tc>
          <w:tcPr>
            <w:tcW w:w="1702" w:type="dxa"/>
          </w:tcPr>
          <w:p w14:paraId="715CCDC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Salidas de audio</w:t>
            </w:r>
          </w:p>
        </w:tc>
        <w:tc>
          <w:tcPr>
            <w:tcW w:w="9213" w:type="dxa"/>
            <w:gridSpan w:val="7"/>
          </w:tcPr>
          <w:p w14:paraId="104E653E"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Conector de 3.5 mm, HDMI</w:t>
            </w:r>
          </w:p>
        </w:tc>
      </w:tr>
      <w:tr w:rsidR="00646568" w:rsidRPr="00EC33F4" w14:paraId="3B40A8D3" w14:textId="77777777" w:rsidTr="00646568">
        <w:trPr>
          <w:trHeight w:val="370"/>
        </w:trPr>
        <w:tc>
          <w:tcPr>
            <w:tcW w:w="1702" w:type="dxa"/>
          </w:tcPr>
          <w:p w14:paraId="425D3C53"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Almacenamiento integrado</w:t>
            </w:r>
          </w:p>
        </w:tc>
        <w:tc>
          <w:tcPr>
            <w:tcW w:w="3402" w:type="dxa"/>
            <w:gridSpan w:val="3"/>
          </w:tcPr>
          <w:p w14:paraId="0DE001C4"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SD, MMC, ranura para SDIO</w:t>
            </w:r>
          </w:p>
        </w:tc>
        <w:tc>
          <w:tcPr>
            <w:tcW w:w="5811" w:type="dxa"/>
            <w:gridSpan w:val="4"/>
          </w:tcPr>
          <w:p w14:paraId="65B065DC"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MicroSD</w:t>
            </w:r>
          </w:p>
        </w:tc>
      </w:tr>
      <w:tr w:rsidR="00646568" w:rsidRPr="0080122B" w14:paraId="2692FC01" w14:textId="77777777" w:rsidTr="00646568">
        <w:trPr>
          <w:trHeight w:val="370"/>
        </w:trPr>
        <w:tc>
          <w:tcPr>
            <w:tcW w:w="1702" w:type="dxa"/>
          </w:tcPr>
          <w:p w14:paraId="3A9982D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Conectividad de red</w:t>
            </w:r>
          </w:p>
        </w:tc>
        <w:tc>
          <w:tcPr>
            <w:tcW w:w="1701" w:type="dxa"/>
          </w:tcPr>
          <w:p w14:paraId="2E3C4F70"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Ninguna</w:t>
            </w:r>
          </w:p>
        </w:tc>
        <w:tc>
          <w:tcPr>
            <w:tcW w:w="5670" w:type="dxa"/>
            <w:gridSpan w:val="5"/>
          </w:tcPr>
          <w:p w14:paraId="5AC0486A" w14:textId="77777777" w:rsidR="00646568" w:rsidRPr="003652EF" w:rsidRDefault="00646568" w:rsidP="00646568">
            <w:pPr>
              <w:rPr>
                <w:rFonts w:ascii="Arial" w:eastAsia="Times New Roman" w:hAnsi="Arial" w:cs="Arial"/>
                <w:sz w:val="21"/>
                <w:szCs w:val="21"/>
                <w:lang w:val="en-US" w:eastAsia="es-AR"/>
              </w:rPr>
            </w:pPr>
            <w:r w:rsidRPr="003652EF">
              <w:rPr>
                <w:rFonts w:ascii="Arial" w:eastAsia="Times New Roman" w:hAnsi="Arial" w:cs="Arial"/>
                <w:sz w:val="21"/>
                <w:szCs w:val="21"/>
                <w:lang w:val="en-US" w:eastAsia="es-AR"/>
              </w:rPr>
              <w:t>10/100 Ethernet (RJ45) via hub USB</w:t>
            </w:r>
          </w:p>
        </w:tc>
        <w:tc>
          <w:tcPr>
            <w:tcW w:w="1842" w:type="dxa"/>
          </w:tcPr>
          <w:p w14:paraId="1DA6E459" w14:textId="77777777" w:rsidR="00646568" w:rsidRPr="003652EF" w:rsidRDefault="00646568" w:rsidP="00646568">
            <w:pPr>
              <w:rPr>
                <w:rFonts w:ascii="Arial" w:eastAsia="Times New Roman" w:hAnsi="Arial" w:cs="Arial"/>
                <w:sz w:val="21"/>
                <w:szCs w:val="21"/>
                <w:lang w:val="en-US" w:eastAsia="es-AR"/>
              </w:rPr>
            </w:pPr>
            <w:r>
              <w:rPr>
                <w:rFonts w:ascii="Arial" w:eastAsia="Times New Roman" w:hAnsi="Arial" w:cs="Arial"/>
                <w:sz w:val="21"/>
                <w:szCs w:val="21"/>
                <w:lang w:val="en-US" w:eastAsia="es-AR"/>
              </w:rPr>
              <w:t>10/100 Ethernet (RJ45) vía hub USB, Wifi 802.11n, Bluetooth 4.1</w:t>
            </w:r>
          </w:p>
        </w:tc>
      </w:tr>
      <w:tr w:rsidR="00646568" w:rsidRPr="003652EF" w14:paraId="2E0CB767" w14:textId="77777777" w:rsidTr="00646568">
        <w:trPr>
          <w:trHeight w:val="370"/>
        </w:trPr>
        <w:tc>
          <w:tcPr>
            <w:tcW w:w="1702" w:type="dxa"/>
          </w:tcPr>
          <w:p w14:paraId="6FDA8BC0" w14:textId="77777777" w:rsidR="00646568" w:rsidRPr="00BB785B" w:rsidRDefault="00646568" w:rsidP="00646568">
            <w:pPr>
              <w:rPr>
                <w:rFonts w:ascii="Arial" w:hAnsi="Arial" w:cs="Arial"/>
                <w:b/>
                <w:sz w:val="21"/>
                <w:szCs w:val="21"/>
                <w:shd w:val="clear" w:color="auto" w:fill="FFFFFF"/>
                <w:lang w:val="en-US"/>
              </w:rPr>
            </w:pPr>
            <w:r w:rsidRPr="00BB785B">
              <w:rPr>
                <w:rFonts w:ascii="Arial" w:hAnsi="Arial" w:cs="Arial"/>
                <w:b/>
                <w:sz w:val="21"/>
                <w:szCs w:val="21"/>
                <w:shd w:val="clear" w:color="auto" w:fill="FFFFFF"/>
                <w:lang w:val="en-US"/>
              </w:rPr>
              <w:lastRenderedPageBreak/>
              <w:t xml:space="preserve">Periféricos de bajo nivel </w:t>
            </w:r>
          </w:p>
        </w:tc>
        <w:tc>
          <w:tcPr>
            <w:tcW w:w="5244" w:type="dxa"/>
            <w:gridSpan w:val="5"/>
          </w:tcPr>
          <w:p w14:paraId="2E303957" w14:textId="77777777" w:rsidR="00646568" w:rsidRPr="003652EF" w:rsidRDefault="00646568" w:rsidP="00646568">
            <w:pPr>
              <w:rPr>
                <w:rFonts w:ascii="Arial" w:eastAsia="Times New Roman" w:hAnsi="Arial" w:cs="Arial"/>
                <w:sz w:val="21"/>
                <w:szCs w:val="21"/>
                <w:lang w:val="en-US" w:eastAsia="es-AR"/>
              </w:rPr>
            </w:pPr>
            <w:r>
              <w:rPr>
                <w:rFonts w:ascii="Arial" w:eastAsia="Times New Roman" w:hAnsi="Arial" w:cs="Arial"/>
                <w:sz w:val="21"/>
                <w:szCs w:val="21"/>
                <w:lang w:val="en-US" w:eastAsia="es-AR"/>
              </w:rPr>
              <w:t>8 x GPIO, SPI, I</w:t>
            </w:r>
            <w:r>
              <w:rPr>
                <w:rFonts w:ascii="Arial" w:eastAsia="Times New Roman" w:hAnsi="Arial" w:cs="Arial"/>
                <w:sz w:val="21"/>
                <w:szCs w:val="21"/>
                <w:vertAlign w:val="superscript"/>
                <w:lang w:val="en-US" w:eastAsia="es-AR"/>
              </w:rPr>
              <w:t>2</w:t>
            </w:r>
            <w:r>
              <w:rPr>
                <w:rFonts w:ascii="Arial" w:eastAsia="Times New Roman" w:hAnsi="Arial" w:cs="Arial"/>
                <w:sz w:val="21"/>
                <w:szCs w:val="21"/>
                <w:lang w:val="en-US" w:eastAsia="es-AR"/>
              </w:rPr>
              <w:t>C, UART</w:t>
            </w:r>
          </w:p>
        </w:tc>
        <w:tc>
          <w:tcPr>
            <w:tcW w:w="3969" w:type="dxa"/>
            <w:gridSpan w:val="2"/>
          </w:tcPr>
          <w:p w14:paraId="0B148A5D" w14:textId="77777777" w:rsidR="00646568" w:rsidRPr="003652EF" w:rsidRDefault="00646568" w:rsidP="00646568">
            <w:pPr>
              <w:rPr>
                <w:rFonts w:ascii="Arial" w:eastAsia="Times New Roman" w:hAnsi="Arial" w:cs="Arial"/>
                <w:sz w:val="21"/>
                <w:szCs w:val="21"/>
                <w:lang w:eastAsia="es-AR"/>
              </w:rPr>
            </w:pPr>
            <w:r w:rsidRPr="003652EF">
              <w:rPr>
                <w:rFonts w:ascii="Arial" w:eastAsia="Times New Roman" w:hAnsi="Arial" w:cs="Arial"/>
                <w:sz w:val="21"/>
                <w:szCs w:val="21"/>
                <w:lang w:eastAsia="es-AR"/>
              </w:rPr>
              <w:t>17 x GPIO y un bus HAT ID</w:t>
            </w:r>
          </w:p>
        </w:tc>
      </w:tr>
      <w:tr w:rsidR="00646568" w:rsidRPr="003652EF" w14:paraId="7928DF36" w14:textId="77777777" w:rsidTr="00646568">
        <w:trPr>
          <w:trHeight w:val="370"/>
        </w:trPr>
        <w:tc>
          <w:tcPr>
            <w:tcW w:w="1702" w:type="dxa"/>
          </w:tcPr>
          <w:p w14:paraId="38E4A4F0"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Consumo energético</w:t>
            </w:r>
          </w:p>
        </w:tc>
        <w:tc>
          <w:tcPr>
            <w:tcW w:w="1701" w:type="dxa"/>
          </w:tcPr>
          <w:p w14:paraId="36985FB5"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500 mA (2.5 W)</w:t>
            </w:r>
          </w:p>
        </w:tc>
        <w:tc>
          <w:tcPr>
            <w:tcW w:w="1701" w:type="dxa"/>
            <w:gridSpan w:val="2"/>
          </w:tcPr>
          <w:p w14:paraId="0E9C7866"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700 mA (3.5 W)</w:t>
            </w:r>
          </w:p>
        </w:tc>
        <w:tc>
          <w:tcPr>
            <w:tcW w:w="1842" w:type="dxa"/>
            <w:gridSpan w:val="2"/>
          </w:tcPr>
          <w:p w14:paraId="23C3AC23"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600 mA (3.0 W)</w:t>
            </w:r>
          </w:p>
        </w:tc>
        <w:tc>
          <w:tcPr>
            <w:tcW w:w="3969" w:type="dxa"/>
            <w:gridSpan w:val="2"/>
          </w:tcPr>
          <w:p w14:paraId="24AF6E58"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800 mA (4.0 W)</w:t>
            </w:r>
          </w:p>
        </w:tc>
      </w:tr>
      <w:tr w:rsidR="00646568" w:rsidRPr="003652EF" w14:paraId="2CC78A50" w14:textId="77777777" w:rsidTr="00646568">
        <w:trPr>
          <w:trHeight w:val="370"/>
        </w:trPr>
        <w:tc>
          <w:tcPr>
            <w:tcW w:w="1702" w:type="dxa"/>
          </w:tcPr>
          <w:p w14:paraId="3008122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Fuente de alimentación</w:t>
            </w:r>
          </w:p>
        </w:tc>
        <w:tc>
          <w:tcPr>
            <w:tcW w:w="9213" w:type="dxa"/>
            <w:gridSpan w:val="7"/>
          </w:tcPr>
          <w:p w14:paraId="40AC4B0A"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5 V vía Micro USB o GPIO header</w:t>
            </w:r>
          </w:p>
        </w:tc>
      </w:tr>
      <w:tr w:rsidR="00646568" w:rsidRPr="003652EF" w14:paraId="0D9587A5" w14:textId="77777777" w:rsidTr="00646568">
        <w:trPr>
          <w:trHeight w:val="370"/>
        </w:trPr>
        <w:tc>
          <w:tcPr>
            <w:tcW w:w="1702" w:type="dxa"/>
          </w:tcPr>
          <w:p w14:paraId="7E11E41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Dimensiones</w:t>
            </w:r>
          </w:p>
        </w:tc>
        <w:tc>
          <w:tcPr>
            <w:tcW w:w="9213" w:type="dxa"/>
            <w:gridSpan w:val="7"/>
          </w:tcPr>
          <w:p w14:paraId="0F676B8C" w14:textId="77777777" w:rsidR="00646568" w:rsidRDefault="00646568" w:rsidP="00646568">
            <w:pPr>
              <w:rPr>
                <w:rFonts w:ascii="Arial" w:eastAsia="Times New Roman" w:hAnsi="Arial" w:cs="Arial"/>
                <w:sz w:val="21"/>
                <w:szCs w:val="21"/>
                <w:lang w:eastAsia="es-AR"/>
              </w:rPr>
            </w:pPr>
            <w:r w:rsidRPr="004A7D18">
              <w:rPr>
                <w:rFonts w:ascii="Arial" w:eastAsia="Times New Roman" w:hAnsi="Arial" w:cs="Arial"/>
                <w:color w:val="000000"/>
                <w:sz w:val="21"/>
                <w:szCs w:val="21"/>
                <w:lang w:eastAsia="es-AR"/>
              </w:rPr>
              <w:t>85.60mm × 53.98mm</w:t>
            </w:r>
          </w:p>
        </w:tc>
      </w:tr>
      <w:tr w:rsidR="00646568" w:rsidRPr="003652EF" w14:paraId="514A5BDD" w14:textId="77777777" w:rsidTr="00646568">
        <w:trPr>
          <w:trHeight w:val="370"/>
        </w:trPr>
        <w:tc>
          <w:tcPr>
            <w:tcW w:w="1702" w:type="dxa"/>
          </w:tcPr>
          <w:p w14:paraId="3C8177BE"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SO soportados</w:t>
            </w:r>
          </w:p>
        </w:tc>
        <w:tc>
          <w:tcPr>
            <w:tcW w:w="9213" w:type="dxa"/>
            <w:gridSpan w:val="7"/>
            <w:vAlign w:val="center"/>
          </w:tcPr>
          <w:p w14:paraId="4DDB93B5" w14:textId="77777777" w:rsidR="00646568" w:rsidRPr="002B013D" w:rsidRDefault="00646568" w:rsidP="00646568">
            <w:pPr>
              <w:spacing w:before="240" w:after="240"/>
              <w:rPr>
                <w:rFonts w:ascii="Arial" w:eastAsia="Times New Roman" w:hAnsi="Arial" w:cs="Arial"/>
                <w:sz w:val="21"/>
                <w:szCs w:val="21"/>
                <w:lang w:val="en-US" w:eastAsia="es-AR"/>
              </w:rPr>
            </w:pPr>
            <w:r w:rsidRPr="002B013D">
              <w:rPr>
                <w:rFonts w:ascii="Arial" w:eastAsia="Times New Roman" w:hAnsi="Arial" w:cs="Arial"/>
                <w:sz w:val="21"/>
                <w:szCs w:val="21"/>
                <w:lang w:val="en-US" w:eastAsia="es-AR"/>
              </w:rPr>
              <w:t>GNU/Linux: Debian (Raspbian), Fedora (Pidora), Arch Linux (Arch Linux ARM), Slackware Linux, SUSE Linux Enterprise Server for ARM.</w:t>
            </w:r>
          </w:p>
          <w:p w14:paraId="7BBE5EDE" w14:textId="77777777" w:rsidR="00646568" w:rsidRPr="002B013D" w:rsidRDefault="00646568" w:rsidP="00646568">
            <w:pPr>
              <w:spacing w:before="120" w:after="120"/>
              <w:rPr>
                <w:rFonts w:ascii="Arial" w:eastAsia="Times New Roman" w:hAnsi="Arial" w:cs="Arial"/>
                <w:sz w:val="21"/>
                <w:szCs w:val="21"/>
                <w:lang w:eastAsia="es-AR"/>
              </w:rPr>
            </w:pPr>
            <w:r w:rsidRPr="002B013D">
              <w:rPr>
                <w:rFonts w:ascii="Arial" w:eastAsia="Times New Roman" w:hAnsi="Arial" w:cs="Arial"/>
                <w:sz w:val="21"/>
                <w:szCs w:val="21"/>
                <w:lang w:eastAsia="es-AR"/>
              </w:rPr>
              <w:t>RISC OS</w:t>
            </w:r>
          </w:p>
        </w:tc>
      </w:tr>
    </w:tbl>
    <w:p w14:paraId="2CB318CF" w14:textId="77777777" w:rsidR="00646568" w:rsidRDefault="00646568" w:rsidP="00646568">
      <w:pPr>
        <w:rPr>
          <w:ins w:id="296" w:author="Nahuel Defossé" w:date="2017-12-10T21:32:00Z"/>
          <w:rFonts w:ascii="Arial" w:eastAsia="Times New Roman" w:hAnsi="Arial" w:cs="Arial"/>
          <w:color w:val="222222"/>
          <w:sz w:val="21"/>
          <w:szCs w:val="21"/>
        </w:rPr>
      </w:pPr>
    </w:p>
    <w:p w14:paraId="68797FB2" w14:textId="060B2F9A" w:rsidR="00F54EE7" w:rsidRDefault="00F54EE7" w:rsidP="00646568">
      <w:pPr>
        <w:rPr>
          <w:rFonts w:ascii="Arial" w:eastAsia="Times New Roman" w:hAnsi="Arial" w:cs="Arial"/>
          <w:color w:val="222222"/>
          <w:sz w:val="21"/>
          <w:szCs w:val="21"/>
        </w:rPr>
      </w:pPr>
      <w:ins w:id="297" w:author="Nahuel Defossé" w:date="2017-12-10T21:32:00Z">
        <w:r>
          <w:rPr>
            <w:rFonts w:ascii="Arial" w:eastAsia="Times New Roman" w:hAnsi="Arial" w:cs="Arial"/>
            <w:color w:val="222222"/>
            <w:sz w:val="21"/>
            <w:szCs w:val="21"/>
          </w:rPr>
          <w:t xml:space="preserve">AGREGAR </w:t>
        </w:r>
        <w:r w:rsidR="00EB19E6">
          <w:rPr>
            <w:rFonts w:ascii="Arial" w:eastAsia="Times New Roman" w:hAnsi="Arial" w:cs="Arial"/>
            <w:color w:val="222222"/>
            <w:sz w:val="21"/>
            <w:szCs w:val="21"/>
          </w:rPr>
          <w:t>UN EJEMPLO DE LOS DIFERENTES CONECTORES DE LA PLACA</w:t>
        </w:r>
      </w:ins>
      <w:ins w:id="298" w:author="Nahuel Defossé" w:date="2017-12-10T21:33:00Z">
        <w:r w:rsidR="00EB19E6">
          <w:rPr>
            <w:rFonts w:ascii="Arial" w:eastAsia="Times New Roman" w:hAnsi="Arial" w:cs="Arial"/>
            <w:color w:val="222222"/>
            <w:sz w:val="21"/>
            <w:szCs w:val="21"/>
          </w:rPr>
          <w:t xml:space="preserve"> DE ALGÚN MODELO</w:t>
        </w:r>
      </w:ins>
    </w:p>
    <w:p w14:paraId="6DCB89C6" w14:textId="77777777" w:rsidR="00646568" w:rsidRPr="00646568" w:rsidRDefault="00646568" w:rsidP="00646568">
      <w:pPr>
        <w:pStyle w:val="Ttulo2"/>
        <w:rPr>
          <w:b/>
          <w:sz w:val="32"/>
          <w:szCs w:val="32"/>
        </w:rPr>
      </w:pPr>
      <w:bookmarkStart w:id="299" w:name="_Toc499023860"/>
      <w:r>
        <w:rPr>
          <w:b/>
          <w:sz w:val="32"/>
          <w:szCs w:val="32"/>
        </w:rPr>
        <w:t xml:space="preserve">4.3 </w:t>
      </w:r>
      <w:r w:rsidRPr="00646568">
        <w:rPr>
          <w:b/>
          <w:sz w:val="32"/>
          <w:szCs w:val="32"/>
        </w:rPr>
        <w:t>Sistemas Operativos compatibles</w:t>
      </w:r>
      <w:bookmarkEnd w:id="299"/>
    </w:p>
    <w:p w14:paraId="34716332" w14:textId="77777777" w:rsidR="00646568" w:rsidRPr="005709F8"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Los computadores Raspberry Pi utilizan en su mayoría sistemas operativos basados en GNU/Linux compatibles con el mismo, alguno de ellos son los siguientes:</w:t>
      </w:r>
    </w:p>
    <w:p w14:paraId="7CF74F26"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Arch Linux</w:t>
      </w:r>
    </w:p>
    <w:p w14:paraId="36A46AC7"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Android</w:t>
      </w:r>
    </w:p>
    <w:p w14:paraId="5CA12570"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Debian Whezzy</w:t>
      </w:r>
    </w:p>
    <w:p w14:paraId="2D262F07"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Ubuntu Mate</w:t>
      </w:r>
    </w:p>
    <w:p w14:paraId="2CE6E441"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Google Chromium OS</w:t>
      </w:r>
    </w:p>
    <w:p w14:paraId="30CF5ABF"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Raspbian</w:t>
      </w:r>
    </w:p>
    <w:p w14:paraId="1DD90FA8" w14:textId="77777777" w:rsidR="00646568" w:rsidRPr="005709F8"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Este último (Raspbian), es una distribución derivada del sistema operativo Debian, la cual fue modificada y optimizada para el hardware de Raspberry Pi. Es la distribución por defecto recomendada por la Fundación Raspberry Pi para utilizarse en dicho computador.</w:t>
      </w:r>
    </w:p>
    <w:p w14:paraId="2B3A5156" w14:textId="77777777" w:rsidR="00646568" w:rsidRPr="005709F8" w:rsidRDefault="00646568" w:rsidP="00CC4B6C">
      <w:pPr>
        <w:shd w:val="clear" w:color="auto" w:fill="FFFFFF"/>
        <w:spacing w:before="120" w:after="120"/>
        <w:rPr>
          <w:rFonts w:ascii="Arial" w:eastAsia="Times New Roman" w:hAnsi="Arial" w:cs="Arial"/>
          <w:color w:val="222222"/>
          <w:sz w:val="24"/>
          <w:szCs w:val="24"/>
        </w:rPr>
      </w:pPr>
      <w:commentRangeStart w:id="300"/>
      <w:r w:rsidRPr="005709F8">
        <w:rPr>
          <w:rFonts w:ascii="Arial" w:eastAsia="Times New Roman" w:hAnsi="Arial" w:cs="Arial"/>
          <w:color w:val="222222"/>
          <w:sz w:val="24"/>
          <w:szCs w:val="24"/>
        </w:rPr>
        <w:t>Por otro lado, también existe una versión de Windows 10 desarrollada específicamente para sistemas embebidos, denominada Windows CE, compatible con esta plataforma.</w:t>
      </w:r>
      <w:commentRangeEnd w:id="300"/>
      <w:r w:rsidR="00B53720">
        <w:rPr>
          <w:rStyle w:val="Refdecomentario"/>
        </w:rPr>
        <w:commentReference w:id="300"/>
      </w:r>
    </w:p>
    <w:p w14:paraId="774F17A5" w14:textId="77777777" w:rsidR="00646568" w:rsidRPr="005709F8" w:rsidRDefault="00646568" w:rsidP="00646568">
      <w:pPr>
        <w:shd w:val="clear" w:color="auto" w:fill="FFFFFF"/>
        <w:spacing w:before="120" w:after="120"/>
        <w:rPr>
          <w:rFonts w:ascii="Arial" w:eastAsia="Times New Roman" w:hAnsi="Arial" w:cs="Arial"/>
          <w:color w:val="222222"/>
          <w:sz w:val="24"/>
          <w:szCs w:val="24"/>
        </w:rPr>
      </w:pPr>
      <w:commentRangeStart w:id="301"/>
      <w:r w:rsidRPr="005709F8">
        <w:rPr>
          <w:rFonts w:ascii="Arial" w:eastAsia="Times New Roman" w:hAnsi="Arial" w:cs="Arial"/>
          <w:color w:val="222222"/>
          <w:sz w:val="24"/>
          <w:szCs w:val="24"/>
        </w:rPr>
        <w:t>Los sistemas operativos del tipo RISC son también compatibles con Raspberry Pi.</w:t>
      </w:r>
      <w:commentRangeEnd w:id="301"/>
      <w:r w:rsidR="00B53720">
        <w:rPr>
          <w:rStyle w:val="Refdecomentario"/>
        </w:rPr>
        <w:commentReference w:id="301"/>
      </w:r>
    </w:p>
    <w:p w14:paraId="304B191E" w14:textId="77777777" w:rsidR="00646568" w:rsidRDefault="00646568" w:rsidP="00646568">
      <w:pPr>
        <w:shd w:val="clear" w:color="auto" w:fill="FFFFFF"/>
        <w:spacing w:before="120" w:after="120"/>
        <w:rPr>
          <w:rFonts w:ascii="Arial" w:eastAsia="Times New Roman" w:hAnsi="Arial" w:cs="Arial"/>
          <w:color w:val="222222"/>
          <w:sz w:val="21"/>
          <w:szCs w:val="21"/>
        </w:rPr>
      </w:pPr>
    </w:p>
    <w:p w14:paraId="4C0F5742" w14:textId="77777777" w:rsidR="00646568" w:rsidRDefault="00FC6F5E" w:rsidP="00646568">
      <w:pPr>
        <w:pStyle w:val="Ttulo2"/>
        <w:rPr>
          <w:b/>
          <w:sz w:val="32"/>
          <w:szCs w:val="32"/>
        </w:rPr>
      </w:pPr>
      <w:bookmarkStart w:id="302" w:name="_Toc499023861"/>
      <w:r>
        <w:rPr>
          <w:b/>
          <w:sz w:val="32"/>
          <w:szCs w:val="32"/>
        </w:rPr>
        <w:t xml:space="preserve">4.4 </w:t>
      </w:r>
      <w:r w:rsidR="00646568" w:rsidRPr="00646568">
        <w:rPr>
          <w:b/>
          <w:sz w:val="32"/>
          <w:szCs w:val="32"/>
        </w:rPr>
        <w:t>Accesorios para Raspberry Pi</w:t>
      </w:r>
      <w:bookmarkEnd w:id="302"/>
    </w:p>
    <w:p w14:paraId="03936422" w14:textId="77777777" w:rsidR="006F3399" w:rsidRPr="006F3399" w:rsidRDefault="006F3399" w:rsidP="006F3399"/>
    <w:p w14:paraId="48752812" w14:textId="69669E7C" w:rsidR="00646568" w:rsidRPr="005709F8" w:rsidRDefault="00146FF9" w:rsidP="00646568">
      <w:pPr>
        <w:shd w:val="clear" w:color="auto" w:fill="FFFFFF"/>
        <w:spacing w:before="120" w:after="120"/>
        <w:rPr>
          <w:rFonts w:ascii="Arial" w:eastAsia="Times New Roman" w:hAnsi="Arial" w:cs="Arial"/>
          <w:color w:val="222222"/>
          <w:sz w:val="24"/>
          <w:szCs w:val="24"/>
        </w:rPr>
      </w:pPr>
      <w:ins w:id="303" w:author="Nahuel Defossé" w:date="2017-12-10T21:25:00Z">
        <w:r>
          <w:rPr>
            <w:rFonts w:ascii="Arial" w:eastAsia="Times New Roman" w:hAnsi="Arial" w:cs="Arial"/>
            <w:color w:val="222222"/>
            <w:sz w:val="24"/>
            <w:szCs w:val="24"/>
          </w:rPr>
          <w:t xml:space="preserve">Para poder operar </w:t>
        </w:r>
      </w:ins>
      <w:del w:id="304" w:author="Nahuel Defossé" w:date="2017-12-10T21:25:00Z">
        <w:r w:rsidR="00646568" w:rsidRPr="005709F8" w:rsidDel="00146FF9">
          <w:rPr>
            <w:rFonts w:ascii="Arial" w:eastAsia="Times New Roman" w:hAnsi="Arial" w:cs="Arial"/>
            <w:color w:val="222222"/>
            <w:sz w:val="24"/>
            <w:szCs w:val="24"/>
          </w:rPr>
          <w:delText xml:space="preserve">La </w:delText>
        </w:r>
      </w:del>
      <w:ins w:id="305" w:author="Nahuel Defossé" w:date="2017-12-10T21:25:00Z">
        <w:r>
          <w:rPr>
            <w:rFonts w:ascii="Arial" w:eastAsia="Times New Roman" w:hAnsi="Arial" w:cs="Arial"/>
            <w:color w:val="222222"/>
            <w:sz w:val="24"/>
            <w:szCs w:val="24"/>
          </w:rPr>
          <w:t>l</w:t>
        </w:r>
        <w:r w:rsidRPr="005709F8">
          <w:rPr>
            <w:rFonts w:ascii="Arial" w:eastAsia="Times New Roman" w:hAnsi="Arial" w:cs="Arial"/>
            <w:color w:val="222222"/>
            <w:sz w:val="24"/>
            <w:szCs w:val="24"/>
          </w:rPr>
          <w:t xml:space="preserve">a </w:t>
        </w:r>
      </w:ins>
      <w:r w:rsidR="00646568" w:rsidRPr="005709F8">
        <w:rPr>
          <w:rFonts w:ascii="Arial" w:eastAsia="Times New Roman" w:hAnsi="Arial" w:cs="Arial"/>
          <w:color w:val="222222"/>
          <w:sz w:val="24"/>
          <w:szCs w:val="24"/>
        </w:rPr>
        <w:t xml:space="preserve">placa </w:t>
      </w:r>
      <w:r w:rsidR="00646568" w:rsidRPr="005709F8">
        <w:rPr>
          <w:rFonts w:ascii="Arial" w:eastAsia="Times New Roman" w:hAnsi="Arial" w:cs="Arial"/>
          <w:b/>
          <w:bCs/>
          <w:color w:val="222222"/>
          <w:sz w:val="24"/>
          <w:szCs w:val="24"/>
        </w:rPr>
        <w:t>Raspberry Pi</w:t>
      </w:r>
      <w:ins w:id="306" w:author="Nahuel Defossé" w:date="2017-12-10T21:25:00Z">
        <w:r>
          <w:rPr>
            <w:rFonts w:ascii="Arial" w:eastAsia="Times New Roman" w:hAnsi="Arial" w:cs="Arial"/>
            <w:bCs/>
            <w:color w:val="222222"/>
            <w:sz w:val="24"/>
            <w:szCs w:val="24"/>
          </w:rPr>
          <w:t xml:space="preserve">, es </w:t>
        </w:r>
      </w:ins>
      <w:del w:id="307" w:author="Nahuel Defossé" w:date="2017-12-10T21:25:00Z">
        <w:r w:rsidR="00646568" w:rsidRPr="005709F8" w:rsidDel="00146FF9">
          <w:rPr>
            <w:rFonts w:ascii="Arial" w:eastAsia="Times New Roman" w:hAnsi="Arial" w:cs="Arial"/>
            <w:color w:val="222222"/>
            <w:sz w:val="24"/>
            <w:szCs w:val="24"/>
          </w:rPr>
          <w:delText> </w:delText>
        </w:r>
      </w:del>
      <w:r w:rsidR="00646568" w:rsidRPr="005709F8">
        <w:rPr>
          <w:rFonts w:ascii="Arial" w:eastAsia="Times New Roman" w:hAnsi="Arial" w:cs="Arial"/>
          <w:color w:val="222222"/>
          <w:sz w:val="24"/>
          <w:szCs w:val="24"/>
        </w:rPr>
        <w:t>neces</w:t>
      </w:r>
      <w:ins w:id="308" w:author="Nahuel Defossé" w:date="2017-12-10T21:25:00Z">
        <w:r>
          <w:rPr>
            <w:rFonts w:ascii="Arial" w:eastAsia="Times New Roman" w:hAnsi="Arial" w:cs="Arial"/>
            <w:color w:val="222222"/>
            <w:sz w:val="24"/>
            <w:szCs w:val="24"/>
          </w:rPr>
          <w:t>ario contar</w:t>
        </w:r>
      </w:ins>
      <w:del w:id="309" w:author="Nahuel Defossé" w:date="2017-12-10T21:25:00Z">
        <w:r w:rsidR="00646568" w:rsidRPr="005709F8" w:rsidDel="00146FF9">
          <w:rPr>
            <w:rFonts w:ascii="Arial" w:eastAsia="Times New Roman" w:hAnsi="Arial" w:cs="Arial"/>
            <w:color w:val="222222"/>
            <w:sz w:val="24"/>
            <w:szCs w:val="24"/>
          </w:rPr>
          <w:delText>ita</w:delText>
        </w:r>
      </w:del>
      <w:r w:rsidR="00646568" w:rsidRPr="005709F8">
        <w:rPr>
          <w:rFonts w:ascii="Arial" w:eastAsia="Times New Roman" w:hAnsi="Arial" w:cs="Arial"/>
          <w:color w:val="222222"/>
          <w:sz w:val="24"/>
          <w:szCs w:val="24"/>
        </w:rPr>
        <w:t xml:space="preserve"> </w:t>
      </w:r>
      <w:del w:id="310" w:author="Nahuel Defossé" w:date="2017-12-10T21:25:00Z">
        <w:r w:rsidR="00646568" w:rsidRPr="005709F8" w:rsidDel="00146FF9">
          <w:rPr>
            <w:rFonts w:ascii="Arial" w:eastAsia="Times New Roman" w:hAnsi="Arial" w:cs="Arial"/>
            <w:color w:val="222222"/>
            <w:sz w:val="24"/>
            <w:szCs w:val="24"/>
          </w:rPr>
          <w:delText xml:space="preserve">de </w:delText>
        </w:r>
      </w:del>
      <w:ins w:id="311" w:author="Nahuel Defossé" w:date="2017-12-10T21:25:00Z">
        <w:r>
          <w:rPr>
            <w:rFonts w:ascii="Arial" w:eastAsia="Times New Roman" w:hAnsi="Arial" w:cs="Arial"/>
            <w:color w:val="222222"/>
            <w:sz w:val="24"/>
            <w:szCs w:val="24"/>
          </w:rPr>
          <w:t>con</w:t>
        </w:r>
        <w:r w:rsidRPr="005709F8">
          <w:rPr>
            <w:rFonts w:ascii="Arial" w:eastAsia="Times New Roman" w:hAnsi="Arial" w:cs="Arial"/>
            <w:color w:val="222222"/>
            <w:sz w:val="24"/>
            <w:szCs w:val="24"/>
          </w:rPr>
          <w:t xml:space="preserve"> </w:t>
        </w:r>
      </w:ins>
      <w:r w:rsidR="00646568" w:rsidRPr="005709F8">
        <w:rPr>
          <w:rFonts w:ascii="Arial" w:eastAsia="Times New Roman" w:hAnsi="Arial" w:cs="Arial"/>
          <w:color w:val="222222"/>
          <w:sz w:val="24"/>
          <w:szCs w:val="24"/>
        </w:rPr>
        <w:t>ciertos accesorios</w:t>
      </w:r>
      <w:del w:id="312" w:author="Nahuel Defossé" w:date="2017-12-10T21:26:00Z">
        <w:r w:rsidR="00646568" w:rsidRPr="005709F8" w:rsidDel="00146FF9">
          <w:rPr>
            <w:rFonts w:ascii="Arial" w:eastAsia="Times New Roman" w:hAnsi="Arial" w:cs="Arial"/>
            <w:color w:val="222222"/>
            <w:sz w:val="24"/>
            <w:szCs w:val="24"/>
          </w:rPr>
          <w:delText xml:space="preserve"> para poder ponerla en funcionamiento</w:delText>
        </w:r>
      </w:del>
      <w:r w:rsidR="00646568" w:rsidRPr="005709F8">
        <w:rPr>
          <w:rFonts w:ascii="Arial" w:eastAsia="Times New Roman" w:hAnsi="Arial" w:cs="Arial"/>
          <w:color w:val="222222"/>
          <w:sz w:val="24"/>
          <w:szCs w:val="24"/>
        </w:rPr>
        <w:t xml:space="preserve">, como una fuente de alimentación de al menos </w:t>
      </w:r>
      <w:del w:id="313" w:author="Nahuel Defossé" w:date="2017-12-10T21:23:00Z">
        <w:r w:rsidR="00646568" w:rsidRPr="005709F8" w:rsidDel="00C2212A">
          <w:rPr>
            <w:rFonts w:ascii="Arial" w:eastAsia="Times New Roman" w:hAnsi="Arial" w:cs="Arial"/>
            <w:color w:val="222222"/>
            <w:sz w:val="24"/>
            <w:szCs w:val="24"/>
          </w:rPr>
          <w:delText>1000ma</w:delText>
        </w:r>
      </w:del>
      <w:ins w:id="314" w:author="Nahuel Defossé" w:date="2017-12-10T21:23:00Z">
        <w:r w:rsidR="00C2212A">
          <w:rPr>
            <w:rFonts w:ascii="Arial" w:eastAsia="Times New Roman" w:hAnsi="Arial" w:cs="Arial"/>
            <w:color w:val="222222"/>
            <w:sz w:val="24"/>
            <w:szCs w:val="24"/>
          </w:rPr>
          <w:t>1A</w:t>
        </w:r>
      </w:ins>
      <w:del w:id="315" w:author="Nahuel Defossé" w:date="2017-12-10T21:23:00Z">
        <w:r w:rsidR="00646568" w:rsidRPr="005709F8" w:rsidDel="00C2212A">
          <w:rPr>
            <w:rFonts w:ascii="Arial" w:eastAsia="Times New Roman" w:hAnsi="Arial" w:cs="Arial"/>
            <w:color w:val="222222"/>
            <w:sz w:val="24"/>
            <w:szCs w:val="24"/>
          </w:rPr>
          <w:delText>h</w:delText>
        </w:r>
      </w:del>
      <w:r w:rsidR="00646568" w:rsidRPr="005709F8">
        <w:rPr>
          <w:rFonts w:ascii="Arial" w:eastAsia="Times New Roman" w:hAnsi="Arial" w:cs="Arial"/>
          <w:color w:val="222222"/>
          <w:sz w:val="24"/>
          <w:szCs w:val="24"/>
        </w:rPr>
        <w:t xml:space="preserve">, un cable HDMI, una tarjeta de memoria </w:t>
      </w:r>
      <w:del w:id="316" w:author="Nahuel Defossé" w:date="2017-12-10T21:24:00Z">
        <w:r w:rsidR="00646568" w:rsidRPr="005709F8" w:rsidDel="00C2212A">
          <w:rPr>
            <w:rFonts w:ascii="Arial" w:eastAsia="Times New Roman" w:hAnsi="Arial" w:cs="Arial"/>
            <w:color w:val="222222"/>
            <w:sz w:val="24"/>
            <w:szCs w:val="24"/>
          </w:rPr>
          <w:delText>SD/</w:delText>
        </w:r>
      </w:del>
      <w:r w:rsidR="00646568" w:rsidRPr="005709F8">
        <w:rPr>
          <w:rFonts w:ascii="Arial" w:eastAsia="Times New Roman" w:hAnsi="Arial" w:cs="Arial"/>
          <w:color w:val="222222"/>
          <w:sz w:val="24"/>
          <w:szCs w:val="24"/>
        </w:rPr>
        <w:t xml:space="preserve">microSD con el Sistema Operativo y un adaptador WIFI o un cable RJ45 para poder conectarla en red. Además, </w:t>
      </w:r>
      <w:ins w:id="317" w:author="Nahuel Defossé" w:date="2017-12-10T21:24:00Z">
        <w:r>
          <w:rPr>
            <w:rFonts w:ascii="Arial" w:eastAsia="Times New Roman" w:hAnsi="Arial" w:cs="Arial"/>
            <w:color w:val="222222"/>
            <w:sz w:val="24"/>
            <w:szCs w:val="24"/>
          </w:rPr>
          <w:t xml:space="preserve">ya sea </w:t>
        </w:r>
      </w:ins>
      <w:r w:rsidR="00646568" w:rsidRPr="005709F8">
        <w:rPr>
          <w:rFonts w:ascii="Arial" w:eastAsia="Times New Roman" w:hAnsi="Arial" w:cs="Arial"/>
          <w:color w:val="222222"/>
          <w:sz w:val="24"/>
          <w:szCs w:val="24"/>
        </w:rPr>
        <w:t>por estética o por protección existen variad</w:t>
      </w:r>
      <w:ins w:id="318" w:author="Nahuel Defossé" w:date="2017-12-10T21:25:00Z">
        <w:r>
          <w:rPr>
            <w:rFonts w:ascii="Arial" w:eastAsia="Times New Roman" w:hAnsi="Arial" w:cs="Arial"/>
            <w:color w:val="222222"/>
            <w:sz w:val="24"/>
            <w:szCs w:val="24"/>
          </w:rPr>
          <w:t>o</w:t>
        </w:r>
      </w:ins>
      <w:del w:id="319" w:author="Nahuel Defossé" w:date="2017-12-10T21:25:00Z">
        <w:r w:rsidR="00646568" w:rsidRPr="005709F8" w:rsidDel="00146FF9">
          <w:rPr>
            <w:rFonts w:ascii="Arial" w:eastAsia="Times New Roman" w:hAnsi="Arial" w:cs="Arial"/>
            <w:color w:val="222222"/>
            <w:sz w:val="24"/>
            <w:szCs w:val="24"/>
          </w:rPr>
          <w:delText>a</w:delText>
        </w:r>
      </w:del>
      <w:r w:rsidR="00646568" w:rsidRPr="005709F8">
        <w:rPr>
          <w:rFonts w:ascii="Arial" w:eastAsia="Times New Roman" w:hAnsi="Arial" w:cs="Arial"/>
          <w:color w:val="222222"/>
          <w:sz w:val="24"/>
          <w:szCs w:val="24"/>
        </w:rPr>
        <w:t xml:space="preserve">s </w:t>
      </w:r>
      <w:del w:id="320" w:author="Nahuel Defossé" w:date="2017-12-10T21:25:00Z">
        <w:r w:rsidR="00646568" w:rsidRPr="005709F8" w:rsidDel="00146FF9">
          <w:rPr>
            <w:rFonts w:ascii="Arial" w:eastAsia="Times New Roman" w:hAnsi="Arial" w:cs="Arial"/>
            <w:color w:val="222222"/>
            <w:sz w:val="24"/>
            <w:szCs w:val="24"/>
          </w:rPr>
          <w:delText xml:space="preserve">cajas </w:delText>
        </w:r>
      </w:del>
      <w:ins w:id="321" w:author="Nahuel Defossé" w:date="2017-12-10T21:25:00Z">
        <w:r>
          <w:rPr>
            <w:rFonts w:ascii="Arial" w:eastAsia="Times New Roman" w:hAnsi="Arial" w:cs="Arial"/>
            <w:color w:val="222222"/>
            <w:sz w:val="24"/>
            <w:szCs w:val="24"/>
          </w:rPr>
          <w:t xml:space="preserve">gabinetes </w:t>
        </w:r>
      </w:ins>
      <w:r w:rsidR="00646568" w:rsidRPr="005709F8">
        <w:rPr>
          <w:rFonts w:ascii="Arial" w:eastAsia="Times New Roman" w:hAnsi="Arial" w:cs="Arial"/>
          <w:color w:val="222222"/>
          <w:sz w:val="24"/>
          <w:szCs w:val="24"/>
        </w:rPr>
        <w:t>o carcasas para su resguardo.</w:t>
      </w:r>
    </w:p>
    <w:p w14:paraId="518F0B76" w14:textId="77777777" w:rsidR="006F3399"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Algunos de los accesorios más comunes compatibles para esta plataforma son los siguientes:</w:t>
      </w:r>
    </w:p>
    <w:p w14:paraId="77B78E4C" w14:textId="77777777" w:rsidR="006F3399" w:rsidRDefault="006F3399">
      <w:pPr>
        <w:rPr>
          <w:rFonts w:ascii="Arial" w:eastAsia="Times New Roman" w:hAnsi="Arial" w:cs="Arial"/>
          <w:color w:val="222222"/>
          <w:sz w:val="24"/>
          <w:szCs w:val="24"/>
        </w:rPr>
      </w:pPr>
      <w:r>
        <w:rPr>
          <w:rFonts w:ascii="Arial" w:eastAsia="Times New Roman" w:hAnsi="Arial" w:cs="Arial"/>
          <w:color w:val="222222"/>
          <w:sz w:val="24"/>
          <w:szCs w:val="24"/>
        </w:rPr>
        <w:lastRenderedPageBreak/>
        <w:br w:type="page"/>
      </w:r>
    </w:p>
    <w:p w14:paraId="57DAF10B" w14:textId="77777777" w:rsidR="00646568" w:rsidRPr="005709F8" w:rsidRDefault="00646568" w:rsidP="00646568">
      <w:pPr>
        <w:shd w:val="clear" w:color="auto" w:fill="FFFFFF"/>
        <w:spacing w:before="120" w:after="120"/>
        <w:rPr>
          <w:rFonts w:ascii="Arial" w:eastAsia="Times New Roman" w:hAnsi="Arial" w:cs="Arial"/>
          <w:color w:val="222222"/>
          <w:sz w:val="24"/>
          <w:szCs w:val="24"/>
        </w:rPr>
      </w:pPr>
    </w:p>
    <w:p w14:paraId="055E2185" w14:textId="20DAF375" w:rsidR="00646568" w:rsidRPr="005709F8" w:rsidRDefault="006F3399" w:rsidP="00646568">
      <w:pPr>
        <w:pStyle w:val="Prrafodelista"/>
        <w:numPr>
          <w:ilvl w:val="0"/>
          <w:numId w:val="14"/>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noProof/>
          <w:sz w:val="24"/>
          <w:szCs w:val="24"/>
          <w:lang w:val="es-ES_tradnl" w:eastAsia="es-ES_tradnl"/>
        </w:rPr>
        <mc:AlternateContent>
          <mc:Choice Requires="wps">
            <w:drawing>
              <wp:anchor distT="0" distB="0" distL="114300" distR="114300" simplePos="0" relativeHeight="251634688" behindDoc="0" locked="0" layoutInCell="1" allowOverlap="1" wp14:anchorId="13C99298" wp14:editId="37098B97">
                <wp:simplePos x="0" y="0"/>
                <wp:positionH relativeFrom="margin">
                  <wp:posOffset>4251960</wp:posOffset>
                </wp:positionH>
                <wp:positionV relativeFrom="paragraph">
                  <wp:posOffset>933450</wp:posOffset>
                </wp:positionV>
                <wp:extent cx="922655" cy="554990"/>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922655" cy="554990"/>
                        </a:xfrm>
                        <a:prstGeom prst="rect">
                          <a:avLst/>
                        </a:prstGeom>
                        <a:solidFill>
                          <a:prstClr val="white"/>
                        </a:solidFill>
                        <a:ln>
                          <a:noFill/>
                        </a:ln>
                      </wps:spPr>
                      <wps:txbx>
                        <w:txbxContent>
                          <w:p w14:paraId="4CCF3B77" w14:textId="77777777" w:rsidR="00FD763E" w:rsidRPr="00331E92" w:rsidRDefault="00FD763E" w:rsidP="00646568">
                            <w:pPr>
                              <w:pStyle w:val="Descripcin"/>
                              <w:rPr>
                                <w:noProof/>
                              </w:rPr>
                            </w:pPr>
                            <w:r>
                              <w:t xml:space="preserve">Ilustración </w:t>
                            </w:r>
                            <w:fldSimple w:instr=" SEQ Ilustración \* ARABIC ">
                              <w:r>
                                <w:rPr>
                                  <w:noProof/>
                                </w:rPr>
                                <w:t>15</w:t>
                              </w:r>
                            </w:fldSimple>
                            <w:r>
                              <w:t xml:space="preserve"> - Cámara Raspberry Pi V2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99298" id="Cuadro de texto 23" o:spid="_x0000_s1034" type="#_x0000_t202" style="position:absolute;left:0;text-align:left;margin-left:334.8pt;margin-top:73.5pt;width:72.65pt;height:43.7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" stroked="f">
                <v:textbox inset="0,0,0,0">
                  <w:txbxContent>
                    <w:p w14:paraId="4CCF3B77" w14:textId="77777777" w:rsidR="00FD763E" w:rsidRPr="00331E92" w:rsidRDefault="00FD763E" w:rsidP="00646568">
                      <w:pPr>
                        <w:pStyle w:val="Descripcin"/>
                        <w:rPr>
                          <w:noProof/>
                        </w:rPr>
                      </w:pPr>
                      <w:r>
                        <w:t xml:space="preserve">Ilustración </w:t>
                      </w:r>
                      <w:fldSimple w:instr=" SEQ Ilustración \* ARABIC ">
                        <w:r>
                          <w:rPr>
                            <w:noProof/>
                          </w:rPr>
                          <w:t>15</w:t>
                        </w:r>
                      </w:fldSimple>
                      <w:r>
                        <w:t xml:space="preserve"> - Cámara Raspberry Pi V2</w:t>
                      </w:r>
                    </w:p>
                  </w:txbxContent>
                </v:textbox>
                <w10:wrap type="square" anchorx="margin"/>
              </v:shape>
            </w:pict>
          </mc:Fallback>
        </mc:AlternateContent>
      </w:r>
      <w:r w:rsidRPr="005709F8">
        <w:rPr>
          <w:i/>
          <w:noProof/>
          <w:sz w:val="24"/>
          <w:szCs w:val="24"/>
          <w:u w:val="single"/>
          <w:lang w:val="es-ES_tradnl" w:eastAsia="es-ES_tradnl"/>
        </w:rPr>
        <w:drawing>
          <wp:anchor distT="0" distB="0" distL="114300" distR="114300" simplePos="0" relativeHeight="251627520" behindDoc="0" locked="0" layoutInCell="1" allowOverlap="1" wp14:anchorId="043CE671" wp14:editId="2F613493">
            <wp:simplePos x="0" y="0"/>
            <wp:positionH relativeFrom="column">
              <wp:posOffset>4286785</wp:posOffset>
            </wp:positionH>
            <wp:positionV relativeFrom="paragraph">
              <wp:posOffset>27827</wp:posOffset>
            </wp:positionV>
            <wp:extent cx="940435" cy="854075"/>
            <wp:effectExtent l="0" t="0" r="0" b="3175"/>
            <wp:wrapSquare wrapText="bothSides"/>
            <wp:docPr id="26" name="Imagen 26"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40435" cy="85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6568" w:rsidRPr="005709F8">
        <w:rPr>
          <w:rFonts w:ascii="Arial" w:eastAsia="Times New Roman" w:hAnsi="Arial" w:cs="Arial"/>
          <w:i/>
          <w:color w:val="222222"/>
          <w:sz w:val="24"/>
          <w:szCs w:val="24"/>
          <w:u w:val="single"/>
          <w:lang w:eastAsia="es-AR"/>
        </w:rPr>
        <w:t>Cámara para Raspberry Pi V2</w:t>
      </w:r>
      <w:r w:rsidR="00646568" w:rsidRPr="005709F8">
        <w:rPr>
          <w:rFonts w:ascii="Arial" w:eastAsia="Times New Roman" w:hAnsi="Arial" w:cs="Arial"/>
          <w:color w:val="222222"/>
          <w:sz w:val="24"/>
          <w:szCs w:val="24"/>
          <w:lang w:eastAsia="es-AR"/>
        </w:rPr>
        <w:t>: Es una cámara de alta definición (HD) que se puede conectar a cualquier modelo de Raspberry para la captura de imágenes o videos en HD. Esta cámara posee un sensor de imagen IMX219PQ de Sony</w:t>
      </w:r>
      <w:ins w:id="322" w:author="Nahuel Defossé" w:date="2017-12-10T21:27:00Z">
        <w:r w:rsidR="00146FF9">
          <w:rPr>
            <w:rFonts w:ascii="Arial" w:eastAsia="Times New Roman" w:hAnsi="Arial" w:cs="Arial"/>
            <w:color w:val="222222"/>
            <w:sz w:val="24"/>
            <w:szCs w:val="24"/>
            <w:lang w:eastAsia="es-AR"/>
          </w:rPr>
          <w:t>,</w:t>
        </w:r>
      </w:ins>
      <w:r w:rsidR="00646568" w:rsidRPr="005709F8">
        <w:rPr>
          <w:rFonts w:ascii="Arial" w:eastAsia="Times New Roman" w:hAnsi="Arial" w:cs="Arial"/>
          <w:color w:val="222222"/>
          <w:sz w:val="24"/>
          <w:szCs w:val="24"/>
          <w:lang w:eastAsia="es-AR"/>
        </w:rPr>
        <w:t xml:space="preserve"> el cual ofrece imágenes de video de alta velocidad y alta sensibilidad, además de un </w:t>
      </w:r>
      <w:commentRangeStart w:id="323"/>
      <w:r w:rsidR="00646568" w:rsidRPr="005709F8">
        <w:rPr>
          <w:rFonts w:ascii="Arial" w:eastAsia="Times New Roman" w:hAnsi="Arial" w:cs="Arial"/>
          <w:color w:val="222222"/>
          <w:sz w:val="24"/>
          <w:szCs w:val="24"/>
          <w:lang w:eastAsia="es-AR"/>
        </w:rPr>
        <w:t>enfoque fijo de hasta 8 megapíxeles</w:t>
      </w:r>
      <w:commentRangeEnd w:id="323"/>
      <w:r w:rsidR="00146FF9">
        <w:rPr>
          <w:rStyle w:val="Refdecomentario"/>
          <w:rFonts w:ascii="Calibri" w:eastAsia="Calibri" w:hAnsi="Calibri" w:cs="Calibri"/>
          <w:color w:val="000000"/>
          <w:lang w:eastAsia="es-AR"/>
        </w:rPr>
        <w:commentReference w:id="323"/>
      </w:r>
      <w:r w:rsidR="00646568" w:rsidRPr="005709F8">
        <w:rPr>
          <w:rFonts w:ascii="Arial" w:eastAsia="Times New Roman" w:hAnsi="Arial" w:cs="Arial"/>
          <w:color w:val="222222"/>
          <w:sz w:val="24"/>
          <w:szCs w:val="24"/>
          <w:lang w:eastAsia="es-AR"/>
        </w:rPr>
        <w:t>.</w:t>
      </w:r>
    </w:p>
    <w:p w14:paraId="07389BB9" w14:textId="77777777" w:rsidR="00646568" w:rsidRPr="005709F8" w:rsidRDefault="00646568" w:rsidP="00646568">
      <w:pPr>
        <w:shd w:val="clear" w:color="auto" w:fill="FFFFFF"/>
        <w:spacing w:before="120" w:after="120"/>
        <w:rPr>
          <w:rFonts w:ascii="Arial" w:eastAsia="Times New Roman" w:hAnsi="Arial" w:cs="Arial"/>
          <w:color w:val="222222"/>
          <w:sz w:val="24"/>
          <w:szCs w:val="24"/>
        </w:rPr>
      </w:pPr>
    </w:p>
    <w:p w14:paraId="21BAC8B9" w14:textId="3DA6D117" w:rsidR="00646568" w:rsidRPr="0070449D" w:rsidRDefault="009870EE" w:rsidP="00646568">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s-ES_tradnl" w:eastAsia="es-ES_tradnl"/>
        </w:rPr>
        <w:drawing>
          <wp:anchor distT="0" distB="0" distL="114300" distR="114300" simplePos="0" relativeHeight="251612160" behindDoc="0" locked="0" layoutInCell="1" allowOverlap="1" wp14:anchorId="3F2AB5BB" wp14:editId="648AA7F7">
            <wp:simplePos x="0" y="0"/>
            <wp:positionH relativeFrom="column">
              <wp:posOffset>3892550</wp:posOffset>
            </wp:positionH>
            <wp:positionV relativeFrom="paragraph">
              <wp:posOffset>128798</wp:posOffset>
            </wp:positionV>
            <wp:extent cx="1504950" cy="1129665"/>
            <wp:effectExtent l="0" t="0" r="0" b="0"/>
            <wp:wrapSquare wrapText="bothSides"/>
            <wp:docPr id="27" name="Imagen 2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04950" cy="1129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3399">
        <w:rPr>
          <w:noProof/>
          <w:lang w:val="es-ES_tradnl" w:eastAsia="es-ES_tradnl"/>
        </w:rPr>
        <mc:AlternateContent>
          <mc:Choice Requires="wps">
            <w:drawing>
              <wp:anchor distT="0" distB="0" distL="114300" distR="114300" simplePos="0" relativeHeight="251660288" behindDoc="0" locked="0" layoutInCell="1" allowOverlap="1" wp14:anchorId="365A9130" wp14:editId="4B80ABD7">
                <wp:simplePos x="0" y="0"/>
                <wp:positionH relativeFrom="column">
                  <wp:posOffset>3892550</wp:posOffset>
                </wp:positionH>
                <wp:positionV relativeFrom="paragraph">
                  <wp:posOffset>1281430</wp:posOffset>
                </wp:positionV>
                <wp:extent cx="1504950" cy="40576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1504950" cy="405765"/>
                        </a:xfrm>
                        <a:prstGeom prst="rect">
                          <a:avLst/>
                        </a:prstGeom>
                        <a:solidFill>
                          <a:prstClr val="white"/>
                        </a:solidFill>
                        <a:ln>
                          <a:noFill/>
                        </a:ln>
                      </wps:spPr>
                      <wps:txbx>
                        <w:txbxContent>
                          <w:p w14:paraId="54F7CFC5" w14:textId="77777777" w:rsidR="00FD763E" w:rsidRPr="00947DFE" w:rsidRDefault="00FD763E" w:rsidP="006F3399">
                            <w:pPr>
                              <w:pStyle w:val="Descripcin"/>
                              <w:rPr>
                                <w:noProof/>
                              </w:rPr>
                            </w:pPr>
                            <w:r>
                              <w:t xml:space="preserve">Ilustración </w:t>
                            </w:r>
                            <w:fldSimple w:instr=" SEQ Ilustración \* ARABIC ">
                              <w:r>
                                <w:rPr>
                                  <w:noProof/>
                                </w:rPr>
                                <w:t>16</w:t>
                              </w:r>
                            </w:fldSimple>
                            <w:r>
                              <w:t xml:space="preserve"> - Pantalla táctil de Raspberry 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A9130" id="Cuadro de texto 60" o:spid="_x0000_s1035" type="#_x0000_t202" style="position:absolute;left:0;text-align:left;margin-left:306.5pt;margin-top:100.9pt;width:118.5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" stroked="f">
                <v:textbox style="mso-fit-shape-to-text:t" inset="0,0,0,0">
                  <w:txbxContent>
                    <w:p w14:paraId="54F7CFC5" w14:textId="77777777" w:rsidR="00FD763E" w:rsidRPr="00947DFE" w:rsidRDefault="00FD763E" w:rsidP="006F3399">
                      <w:pPr>
                        <w:pStyle w:val="Descripcin"/>
                        <w:rPr>
                          <w:noProof/>
                        </w:rPr>
                      </w:pPr>
                      <w:r>
                        <w:t xml:space="preserve">Ilustración </w:t>
                      </w:r>
                      <w:fldSimple w:instr=" SEQ Ilustración \* ARABIC ">
                        <w:r>
                          <w:rPr>
                            <w:noProof/>
                          </w:rPr>
                          <w:t>16</w:t>
                        </w:r>
                      </w:fldSimple>
                      <w:r>
                        <w:t xml:space="preserve"> - Pantalla táctil de Raspberry Pi</w:t>
                      </w:r>
                    </w:p>
                  </w:txbxContent>
                </v:textbox>
                <w10:wrap type="square"/>
              </v:shape>
            </w:pict>
          </mc:Fallback>
        </mc:AlternateContent>
      </w:r>
      <w:r w:rsidR="00646568" w:rsidRPr="005709F8">
        <w:rPr>
          <w:rFonts w:ascii="Arial" w:eastAsia="Times New Roman" w:hAnsi="Arial" w:cs="Arial"/>
          <w:i/>
          <w:color w:val="222222"/>
          <w:sz w:val="24"/>
          <w:szCs w:val="24"/>
          <w:u w:val="single"/>
          <w:lang w:eastAsia="es-AR"/>
        </w:rPr>
        <w:t>Pantalla táctil LCD para Raspberry Pi de 7”:</w:t>
      </w:r>
      <w:r w:rsidR="00646568" w:rsidRPr="005709F8">
        <w:rPr>
          <w:rFonts w:ascii="Arial" w:eastAsia="Times New Roman" w:hAnsi="Arial" w:cs="Arial"/>
          <w:color w:val="222222"/>
          <w:sz w:val="24"/>
          <w:szCs w:val="24"/>
          <w:lang w:eastAsia="es-AR"/>
        </w:rPr>
        <w:t xml:space="preserve"> </w:t>
      </w:r>
      <w:r w:rsidR="00646568">
        <w:rPr>
          <w:rFonts w:ascii="Arial" w:eastAsia="Times New Roman" w:hAnsi="Arial" w:cs="Arial"/>
          <w:color w:val="222222"/>
          <w:sz w:val="24"/>
          <w:szCs w:val="24"/>
          <w:lang w:eastAsia="es-AR"/>
        </w:rPr>
        <w:t xml:space="preserve">Es la pantalla táctil oficial de </w:t>
      </w:r>
      <w:del w:id="324" w:author="Nahuel Defossé" w:date="2017-12-10T21:28:00Z">
        <w:r w:rsidR="00646568" w:rsidDel="00146FF9">
          <w:rPr>
            <w:rFonts w:ascii="Arial" w:eastAsia="Times New Roman" w:hAnsi="Arial" w:cs="Arial"/>
            <w:color w:val="222222"/>
            <w:sz w:val="24"/>
            <w:szCs w:val="24"/>
            <w:lang w:eastAsia="es-AR"/>
          </w:rPr>
          <w:delText xml:space="preserve">esta </w:delText>
        </w:r>
      </w:del>
      <w:ins w:id="325" w:author="Nahuel Defossé" w:date="2017-12-10T21:28:00Z">
        <w:r w:rsidR="00146FF9">
          <w:rPr>
            <w:rFonts w:ascii="Arial" w:eastAsia="Times New Roman" w:hAnsi="Arial" w:cs="Arial"/>
            <w:color w:val="222222"/>
            <w:sz w:val="24"/>
            <w:szCs w:val="24"/>
            <w:lang w:eastAsia="es-AR"/>
          </w:rPr>
          <w:t xml:space="preserve">la </w:t>
        </w:r>
      </w:ins>
      <w:r w:rsidR="00646568">
        <w:rPr>
          <w:rFonts w:ascii="Arial" w:eastAsia="Times New Roman" w:hAnsi="Arial" w:cs="Arial"/>
          <w:color w:val="222222"/>
          <w:sz w:val="24"/>
          <w:szCs w:val="24"/>
          <w:lang w:eastAsia="es-AR"/>
        </w:rPr>
        <w:t xml:space="preserve">plataforma. Se trata de una pantalla táctil LCD capacitiva </w:t>
      </w:r>
      <w:del w:id="326" w:author="Nahuel Defossé" w:date="2017-12-10T21:28:00Z">
        <w:r w:rsidR="00646568" w:rsidDel="00146FF9">
          <w:rPr>
            <w:rFonts w:ascii="Arial" w:eastAsia="Times New Roman" w:hAnsi="Arial" w:cs="Arial"/>
            <w:color w:val="222222"/>
            <w:sz w:val="24"/>
            <w:szCs w:val="24"/>
            <w:lang w:eastAsia="es-AR"/>
          </w:rPr>
          <w:delText xml:space="preserve">de </w:delText>
        </w:r>
      </w:del>
      <w:ins w:id="327" w:author="Nahuel Defossé" w:date="2017-12-10T21:29:00Z">
        <w:r w:rsidR="00146FF9">
          <w:rPr>
            <w:rFonts w:ascii="Arial" w:eastAsia="Times New Roman" w:hAnsi="Arial" w:cs="Arial"/>
            <w:color w:val="222222"/>
            <w:sz w:val="24"/>
            <w:szCs w:val="24"/>
            <w:lang w:eastAsia="es-AR"/>
          </w:rPr>
          <w:t xml:space="preserve">multitáctil </w:t>
        </w:r>
      </w:ins>
      <w:del w:id="328" w:author="Nahuel Defossé" w:date="2017-12-10T21:29:00Z">
        <w:r w:rsidR="00646568" w:rsidDel="00146FF9">
          <w:rPr>
            <w:rFonts w:ascii="Arial" w:eastAsia="Times New Roman" w:hAnsi="Arial" w:cs="Arial"/>
            <w:color w:val="222222"/>
            <w:sz w:val="24"/>
            <w:szCs w:val="24"/>
            <w:lang w:eastAsia="es-AR"/>
          </w:rPr>
          <w:delText xml:space="preserve">varios toques </w:delText>
        </w:r>
      </w:del>
      <w:r w:rsidR="00646568">
        <w:rPr>
          <w:rFonts w:ascii="Arial" w:eastAsia="Times New Roman" w:hAnsi="Arial" w:cs="Arial"/>
          <w:color w:val="222222"/>
          <w:sz w:val="24"/>
          <w:szCs w:val="24"/>
          <w:lang w:eastAsia="es-AR"/>
        </w:rPr>
        <w:t>(</w:t>
      </w:r>
      <w:ins w:id="329" w:author="Nahuel Defossé" w:date="2017-12-10T21:30:00Z">
        <w:r w:rsidR="00F54EE7">
          <w:rPr>
            <w:rFonts w:ascii="Arial" w:eastAsia="Times New Roman" w:hAnsi="Arial" w:cs="Arial"/>
            <w:color w:val="222222"/>
            <w:sz w:val="24"/>
            <w:szCs w:val="24"/>
            <w:lang w:eastAsia="es-AR"/>
          </w:rPr>
          <w:t xml:space="preserve">de </w:t>
        </w:r>
      </w:ins>
      <w:r w:rsidR="00646568">
        <w:rPr>
          <w:rFonts w:ascii="Arial" w:eastAsia="Times New Roman" w:hAnsi="Arial" w:cs="Arial"/>
          <w:color w:val="222222"/>
          <w:sz w:val="24"/>
          <w:szCs w:val="24"/>
          <w:lang w:eastAsia="es-AR"/>
        </w:rPr>
        <w:t xml:space="preserve">hasta 10 </w:t>
      </w:r>
      <w:del w:id="330" w:author="Nahuel Defossé" w:date="2017-12-10T21:30:00Z">
        <w:r w:rsidR="00646568" w:rsidDel="00F54EE7">
          <w:rPr>
            <w:rFonts w:ascii="Arial" w:eastAsia="Times New Roman" w:hAnsi="Arial" w:cs="Arial"/>
            <w:color w:val="222222"/>
            <w:sz w:val="24"/>
            <w:szCs w:val="24"/>
            <w:lang w:eastAsia="es-AR"/>
          </w:rPr>
          <w:delText xml:space="preserve">toques </w:delText>
        </w:r>
      </w:del>
      <w:ins w:id="331" w:author="Nahuel Defossé" w:date="2017-12-10T21:30:00Z">
        <w:r w:rsidR="00F54EE7">
          <w:rPr>
            <w:rFonts w:ascii="Arial" w:eastAsia="Times New Roman" w:hAnsi="Arial" w:cs="Arial"/>
            <w:color w:val="222222"/>
            <w:sz w:val="24"/>
            <w:szCs w:val="24"/>
            <w:lang w:eastAsia="es-AR"/>
          </w:rPr>
          <w:t>puntos de contacto</w:t>
        </w:r>
      </w:ins>
      <w:del w:id="332" w:author="Nahuel Defossé" w:date="2017-12-10T21:30:00Z">
        <w:r w:rsidR="00646568" w:rsidDel="00F54EE7">
          <w:rPr>
            <w:rFonts w:ascii="Arial" w:eastAsia="Times New Roman" w:hAnsi="Arial" w:cs="Arial"/>
            <w:color w:val="222222"/>
            <w:sz w:val="24"/>
            <w:szCs w:val="24"/>
            <w:lang w:eastAsia="es-AR"/>
          </w:rPr>
          <w:delText>con los dedos</w:delText>
        </w:r>
      </w:del>
      <w:r w:rsidR="00646568">
        <w:rPr>
          <w:rFonts w:ascii="Arial" w:eastAsia="Times New Roman" w:hAnsi="Arial" w:cs="Arial"/>
          <w:color w:val="222222"/>
          <w:sz w:val="24"/>
          <w:szCs w:val="24"/>
          <w:lang w:eastAsia="es-AR"/>
        </w:rPr>
        <w:t>)</w:t>
      </w:r>
      <w:ins w:id="333" w:author="Nahuel Defossé" w:date="2017-12-10T21:30:00Z">
        <w:r w:rsidR="00F54EE7">
          <w:rPr>
            <w:rFonts w:ascii="Arial" w:eastAsia="Times New Roman" w:hAnsi="Arial" w:cs="Arial"/>
            <w:color w:val="222222"/>
            <w:sz w:val="24"/>
            <w:szCs w:val="24"/>
            <w:lang w:eastAsia="es-AR"/>
          </w:rPr>
          <w:t>.</w:t>
        </w:r>
      </w:ins>
      <w:del w:id="334" w:author="Nahuel Defossé" w:date="2017-12-10T21:30:00Z">
        <w:r w:rsidR="00646568" w:rsidDel="00F54EE7">
          <w:rPr>
            <w:rFonts w:ascii="Arial" w:eastAsia="Times New Roman" w:hAnsi="Arial" w:cs="Arial"/>
            <w:color w:val="222222"/>
            <w:sz w:val="24"/>
            <w:szCs w:val="24"/>
            <w:lang w:eastAsia="es-AR"/>
          </w:rPr>
          <w:delText>,</w:delText>
        </w:r>
      </w:del>
      <w:r w:rsidR="00646568">
        <w:rPr>
          <w:rFonts w:ascii="Arial" w:eastAsia="Times New Roman" w:hAnsi="Arial" w:cs="Arial"/>
          <w:color w:val="222222"/>
          <w:sz w:val="24"/>
          <w:szCs w:val="24"/>
          <w:lang w:eastAsia="es-AR"/>
        </w:rPr>
        <w:t xml:space="preserve"> </w:t>
      </w:r>
      <w:del w:id="335" w:author="Nahuel Defossé" w:date="2017-12-10T21:30:00Z">
        <w:r w:rsidR="00646568" w:rsidDel="00F54EE7">
          <w:rPr>
            <w:rFonts w:ascii="Arial" w:eastAsia="Times New Roman" w:hAnsi="Arial" w:cs="Arial"/>
            <w:color w:val="222222"/>
            <w:sz w:val="24"/>
            <w:szCs w:val="24"/>
            <w:lang w:eastAsia="es-AR"/>
          </w:rPr>
          <w:delText xml:space="preserve">con un </w:delText>
        </w:r>
      </w:del>
      <w:ins w:id="336" w:author="Nahuel Defossé" w:date="2017-12-10T21:30:00Z">
        <w:r w:rsidR="00F54EE7">
          <w:rPr>
            <w:rFonts w:ascii="Arial" w:eastAsia="Times New Roman" w:hAnsi="Arial" w:cs="Arial"/>
            <w:color w:val="222222"/>
            <w:sz w:val="24"/>
            <w:szCs w:val="24"/>
            <w:lang w:eastAsia="es-AR"/>
          </w:rPr>
          <w:t xml:space="preserve">El </w:t>
        </w:r>
      </w:ins>
      <w:r w:rsidR="00646568">
        <w:rPr>
          <w:rFonts w:ascii="Arial" w:eastAsia="Times New Roman" w:hAnsi="Arial" w:cs="Arial"/>
          <w:color w:val="222222"/>
          <w:sz w:val="24"/>
          <w:szCs w:val="24"/>
          <w:lang w:eastAsia="es-AR"/>
        </w:rPr>
        <w:t>display de 7 pulgadas</w:t>
      </w:r>
      <w:ins w:id="337" w:author="Nahuel Defossé" w:date="2017-12-10T21:30:00Z">
        <w:r w:rsidR="00F54EE7">
          <w:rPr>
            <w:rFonts w:ascii="Arial" w:eastAsia="Times New Roman" w:hAnsi="Arial" w:cs="Arial"/>
            <w:color w:val="222222"/>
            <w:sz w:val="24"/>
            <w:szCs w:val="24"/>
            <w:lang w:eastAsia="es-AR"/>
          </w:rPr>
          <w:t xml:space="preserve"> posee</w:t>
        </w:r>
      </w:ins>
      <w:del w:id="338" w:author="Nahuel Defossé" w:date="2017-12-10T21:30:00Z">
        <w:r w:rsidR="00646568" w:rsidDel="00F54EE7">
          <w:rPr>
            <w:rFonts w:ascii="Arial" w:eastAsia="Times New Roman" w:hAnsi="Arial" w:cs="Arial"/>
            <w:color w:val="222222"/>
            <w:sz w:val="24"/>
            <w:szCs w:val="24"/>
            <w:lang w:eastAsia="es-AR"/>
          </w:rPr>
          <w:delText>,</w:delText>
        </w:r>
      </w:del>
      <w:r w:rsidR="00646568">
        <w:rPr>
          <w:rFonts w:ascii="Arial" w:eastAsia="Times New Roman" w:hAnsi="Arial" w:cs="Arial"/>
          <w:color w:val="222222"/>
          <w:sz w:val="24"/>
          <w:szCs w:val="24"/>
          <w:lang w:eastAsia="es-AR"/>
        </w:rPr>
        <w:t xml:space="preserve"> una resolución de 800x480</w:t>
      </w:r>
      <w:ins w:id="339" w:author="Nahuel Defossé" w:date="2017-12-10T21:30:00Z">
        <w:r w:rsidR="00F54EE7">
          <w:rPr>
            <w:rFonts w:ascii="Arial" w:eastAsia="Times New Roman" w:hAnsi="Arial" w:cs="Arial"/>
            <w:color w:val="222222"/>
            <w:sz w:val="24"/>
            <w:szCs w:val="24"/>
            <w:lang w:eastAsia="es-AR"/>
          </w:rPr>
          <w:t xml:space="preserve"> píxeles</w:t>
        </w:r>
      </w:ins>
      <w:r w:rsidR="00646568">
        <w:rPr>
          <w:rFonts w:ascii="Arial" w:eastAsia="Times New Roman" w:hAnsi="Arial" w:cs="Arial"/>
          <w:color w:val="222222"/>
          <w:sz w:val="24"/>
          <w:szCs w:val="24"/>
          <w:lang w:eastAsia="es-AR"/>
        </w:rPr>
        <w:t xml:space="preserve"> con </w:t>
      </w:r>
      <w:ins w:id="340" w:author="Nahuel Defossé" w:date="2017-12-10T21:30:00Z">
        <w:r w:rsidR="00F54EE7">
          <w:rPr>
            <w:rFonts w:ascii="Arial" w:eastAsia="Times New Roman" w:hAnsi="Arial" w:cs="Arial"/>
            <w:color w:val="222222"/>
            <w:sz w:val="24"/>
            <w:szCs w:val="24"/>
            <w:lang w:eastAsia="es-AR"/>
          </w:rPr>
          <w:t xml:space="preserve">una velocidad de refresco de </w:t>
        </w:r>
      </w:ins>
      <w:r w:rsidR="00646568">
        <w:rPr>
          <w:rFonts w:ascii="Arial" w:eastAsia="Times New Roman" w:hAnsi="Arial" w:cs="Arial"/>
          <w:color w:val="222222"/>
          <w:sz w:val="24"/>
          <w:szCs w:val="24"/>
          <w:lang w:eastAsia="es-AR"/>
        </w:rPr>
        <w:t>60</w:t>
      </w:r>
      <w:ins w:id="341" w:author="Nahuel Defossé" w:date="2017-12-10T21:31:00Z">
        <w:r w:rsidR="00F54EE7">
          <w:rPr>
            <w:rFonts w:ascii="Arial" w:eastAsia="Times New Roman" w:hAnsi="Arial" w:cs="Arial"/>
            <w:color w:val="222222"/>
            <w:sz w:val="24"/>
            <w:szCs w:val="24"/>
            <w:lang w:eastAsia="es-AR"/>
          </w:rPr>
          <w:t xml:space="preserve"> fps (</w:t>
        </w:r>
      </w:ins>
      <w:r w:rsidR="00646568">
        <w:rPr>
          <w:rFonts w:ascii="Arial" w:eastAsia="Times New Roman" w:hAnsi="Arial" w:cs="Arial"/>
          <w:color w:val="222222"/>
          <w:sz w:val="24"/>
          <w:szCs w:val="24"/>
          <w:lang w:eastAsia="es-AR"/>
        </w:rPr>
        <w:t xml:space="preserve"> fotogramas por segundo</w:t>
      </w:r>
      <w:del w:id="342" w:author="Nahuel Defossé" w:date="2017-12-10T21:31:00Z">
        <w:r w:rsidR="00646568" w:rsidDel="00F54EE7">
          <w:rPr>
            <w:rFonts w:ascii="Arial" w:eastAsia="Times New Roman" w:hAnsi="Arial" w:cs="Arial"/>
            <w:color w:val="222222"/>
            <w:sz w:val="24"/>
            <w:szCs w:val="24"/>
            <w:lang w:eastAsia="es-AR"/>
          </w:rPr>
          <w:delText xml:space="preserve"> (fps</w:delText>
        </w:r>
      </w:del>
      <w:r w:rsidR="00646568">
        <w:rPr>
          <w:rFonts w:ascii="Arial" w:eastAsia="Times New Roman" w:hAnsi="Arial" w:cs="Arial"/>
          <w:color w:val="222222"/>
          <w:sz w:val="24"/>
          <w:szCs w:val="24"/>
          <w:lang w:eastAsia="es-AR"/>
        </w:rPr>
        <w:t>) y color RGB de 24 bits.</w:t>
      </w:r>
      <w:r w:rsidR="00646568" w:rsidRPr="0070449D">
        <w:rPr>
          <w:rFonts w:ascii="Arial" w:eastAsia="Times New Roman" w:hAnsi="Arial" w:cs="Arial"/>
          <w:color w:val="222222"/>
          <w:sz w:val="24"/>
          <w:szCs w:val="24"/>
          <w:lang w:eastAsia="es-AR"/>
        </w:rPr>
        <w:t xml:space="preserve"> Se conecta a través de una placa adaptadora que se ocupa de la conversión de potencia y señal. Sólo se requieren dos conexiones a la Pi; la de energía a través del puerto GPIO del Pi y un cable de cinta que se</w:t>
      </w:r>
      <w:r w:rsidR="00646568">
        <w:rPr>
          <w:rFonts w:ascii="Arial" w:eastAsia="Times New Roman" w:hAnsi="Arial" w:cs="Arial"/>
          <w:color w:val="222222"/>
          <w:sz w:val="24"/>
          <w:szCs w:val="24"/>
          <w:lang w:eastAsia="es-AR"/>
        </w:rPr>
        <w:t xml:space="preserve"> conecta al puerto </w:t>
      </w:r>
      <w:commentRangeStart w:id="343"/>
      <w:r w:rsidR="00646568">
        <w:rPr>
          <w:rFonts w:ascii="Arial" w:eastAsia="Times New Roman" w:hAnsi="Arial" w:cs="Arial"/>
          <w:color w:val="222222"/>
          <w:sz w:val="24"/>
          <w:szCs w:val="24"/>
          <w:lang w:eastAsia="es-AR"/>
        </w:rPr>
        <w:t xml:space="preserve">DSI </w:t>
      </w:r>
      <w:commentRangeEnd w:id="343"/>
      <w:r w:rsidR="00F54EE7">
        <w:rPr>
          <w:rStyle w:val="Refdecomentario"/>
          <w:rFonts w:ascii="Calibri" w:eastAsia="Calibri" w:hAnsi="Calibri" w:cs="Calibri"/>
          <w:color w:val="000000"/>
          <w:lang w:eastAsia="es-AR"/>
        </w:rPr>
        <w:commentReference w:id="343"/>
      </w:r>
      <w:r w:rsidR="00646568">
        <w:rPr>
          <w:rFonts w:ascii="Arial" w:eastAsia="Times New Roman" w:hAnsi="Arial" w:cs="Arial"/>
          <w:color w:val="222222"/>
          <w:sz w:val="24"/>
          <w:szCs w:val="24"/>
          <w:lang w:eastAsia="es-AR"/>
        </w:rPr>
        <w:t>presente</w:t>
      </w:r>
      <w:r w:rsidR="00646568" w:rsidRPr="0070449D">
        <w:rPr>
          <w:rFonts w:ascii="Arial" w:eastAsia="Times New Roman" w:hAnsi="Arial" w:cs="Arial"/>
          <w:color w:val="222222"/>
          <w:sz w:val="24"/>
          <w:szCs w:val="24"/>
          <w:lang w:eastAsia="es-AR"/>
        </w:rPr>
        <w:t xml:space="preserve"> en todo</w:t>
      </w:r>
      <w:r w:rsidR="00646568">
        <w:rPr>
          <w:rFonts w:ascii="Arial" w:eastAsia="Times New Roman" w:hAnsi="Arial" w:cs="Arial"/>
          <w:color w:val="222222"/>
          <w:sz w:val="24"/>
          <w:szCs w:val="24"/>
          <w:lang w:eastAsia="es-AR"/>
        </w:rPr>
        <w:t xml:space="preserve"> modelo de</w:t>
      </w:r>
      <w:r w:rsidR="00646568" w:rsidRPr="0070449D">
        <w:rPr>
          <w:rFonts w:ascii="Arial" w:eastAsia="Times New Roman" w:hAnsi="Arial" w:cs="Arial"/>
          <w:color w:val="222222"/>
          <w:sz w:val="24"/>
          <w:szCs w:val="24"/>
          <w:lang w:eastAsia="es-AR"/>
        </w:rPr>
        <w:t xml:space="preserve"> Raspberry Pi.</w:t>
      </w:r>
    </w:p>
    <w:p w14:paraId="15B323BF" w14:textId="77777777" w:rsidR="00646568" w:rsidRPr="0070449D" w:rsidRDefault="009B5E50" w:rsidP="00646568">
      <w:pPr>
        <w:pStyle w:val="Prrafodelista"/>
        <w:rPr>
          <w:rFonts w:ascii="Arial" w:eastAsia="Times New Roman" w:hAnsi="Arial" w:cs="Arial"/>
          <w:i/>
          <w:color w:val="222222"/>
          <w:sz w:val="24"/>
          <w:szCs w:val="24"/>
          <w:u w:val="single"/>
          <w:lang w:eastAsia="es-AR"/>
        </w:rPr>
      </w:pPr>
      <w:r>
        <w:rPr>
          <w:noProof/>
          <w:lang w:val="es-ES_tradnl" w:eastAsia="es-ES_tradnl"/>
        </w:rPr>
        <w:drawing>
          <wp:anchor distT="0" distB="0" distL="114300" distR="114300" simplePos="0" relativeHeight="251617280" behindDoc="0" locked="0" layoutInCell="1" allowOverlap="1" wp14:anchorId="224D22EF" wp14:editId="0441FDC6">
            <wp:simplePos x="0" y="0"/>
            <wp:positionH relativeFrom="margin">
              <wp:posOffset>3895380</wp:posOffset>
            </wp:positionH>
            <wp:positionV relativeFrom="paragraph">
              <wp:posOffset>51572</wp:posOffset>
            </wp:positionV>
            <wp:extent cx="1508760" cy="1148080"/>
            <wp:effectExtent l="0" t="0" r="0" b="0"/>
            <wp:wrapSquare wrapText="bothSides"/>
            <wp:docPr id="28" name="Imagen 2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0876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6F1541" w14:textId="6BEA7714" w:rsidR="00646568" w:rsidRPr="00651D66" w:rsidRDefault="00EB19E6" w:rsidP="00646568">
      <w:pPr>
        <w:pStyle w:val="Prrafodelista"/>
        <w:numPr>
          <w:ilvl w:val="0"/>
          <w:numId w:val="14"/>
        </w:numPr>
        <w:shd w:val="clear" w:color="auto" w:fill="FFFFFF"/>
        <w:spacing w:before="120" w:after="120" w:line="240" w:lineRule="auto"/>
        <w:jc w:val="both"/>
        <w:rPr>
          <w:rFonts w:ascii="Arial" w:eastAsia="Times New Roman" w:hAnsi="Arial" w:cs="Arial"/>
          <w:color w:val="222222"/>
          <w:sz w:val="24"/>
          <w:szCs w:val="24"/>
          <w:lang w:eastAsia="es-AR"/>
        </w:rPr>
      </w:pPr>
      <w:ins w:id="344" w:author="Nahuel Defossé" w:date="2017-12-10T21:34:00Z">
        <w:r>
          <w:rPr>
            <w:rFonts w:ascii="Arial" w:eastAsia="Times New Roman" w:hAnsi="Arial" w:cs="Arial"/>
            <w:i/>
            <w:color w:val="222222"/>
            <w:sz w:val="24"/>
            <w:szCs w:val="24"/>
            <w:u w:val="single"/>
            <w:lang w:eastAsia="es-AR"/>
          </w:rPr>
          <w:t xml:space="preserve">Kit de Placa de prototipado de Pi de </w:t>
        </w:r>
      </w:ins>
      <w:r w:rsidR="00646568" w:rsidRPr="00387BC2">
        <w:rPr>
          <w:rFonts w:ascii="Arial" w:eastAsia="Times New Roman" w:hAnsi="Arial" w:cs="Arial"/>
          <w:i/>
          <w:color w:val="222222"/>
          <w:sz w:val="24"/>
          <w:szCs w:val="24"/>
          <w:u w:val="single"/>
          <w:lang w:eastAsia="es-AR"/>
        </w:rPr>
        <w:t xml:space="preserve">Adafruit </w:t>
      </w:r>
      <w:ins w:id="345" w:author="Nahuel Defossé" w:date="2017-12-10T21:34:00Z">
        <w:r>
          <w:rPr>
            <w:rFonts w:ascii="Arial" w:eastAsia="Times New Roman" w:hAnsi="Arial" w:cs="Arial"/>
            <w:i/>
            <w:color w:val="222222"/>
            <w:sz w:val="24"/>
            <w:szCs w:val="24"/>
            <w:u w:val="single"/>
            <w:lang w:eastAsia="es-AR"/>
          </w:rPr>
          <w:t xml:space="preserve">(Adafruit </w:t>
        </w:r>
      </w:ins>
      <w:r w:rsidR="00646568" w:rsidRPr="00387BC2">
        <w:rPr>
          <w:rFonts w:ascii="Arial" w:eastAsia="Times New Roman" w:hAnsi="Arial" w:cs="Arial"/>
          <w:i/>
          <w:color w:val="222222"/>
          <w:sz w:val="24"/>
          <w:szCs w:val="24"/>
          <w:u w:val="single"/>
          <w:lang w:eastAsia="es-AR"/>
        </w:rPr>
        <w:t>Prototyping Pi Plate Kit</w:t>
      </w:r>
      <w:ins w:id="346" w:author="Nahuel Defossé" w:date="2017-12-10T21:34:00Z">
        <w:r>
          <w:rPr>
            <w:rFonts w:ascii="Arial" w:eastAsia="Times New Roman" w:hAnsi="Arial" w:cs="Arial"/>
            <w:i/>
            <w:color w:val="222222"/>
            <w:sz w:val="24"/>
            <w:szCs w:val="24"/>
            <w:u w:val="single"/>
            <w:lang w:eastAsia="es-AR"/>
          </w:rPr>
          <w:t>)</w:t>
        </w:r>
      </w:ins>
      <w:r w:rsidR="00646568" w:rsidRPr="00387BC2">
        <w:rPr>
          <w:rFonts w:ascii="Arial" w:eastAsia="Times New Roman" w:hAnsi="Arial" w:cs="Arial"/>
          <w:i/>
          <w:color w:val="222222"/>
          <w:sz w:val="24"/>
          <w:szCs w:val="24"/>
          <w:u w:val="single"/>
          <w:lang w:eastAsia="es-AR"/>
        </w:rPr>
        <w:t>:</w:t>
      </w:r>
      <w:r w:rsidR="00646568" w:rsidRPr="00387BC2">
        <w:rPr>
          <w:rFonts w:ascii="Arial" w:eastAsia="Times New Roman" w:hAnsi="Arial" w:cs="Arial"/>
          <w:color w:val="222222"/>
          <w:sz w:val="24"/>
          <w:szCs w:val="24"/>
          <w:lang w:eastAsia="es-AR"/>
        </w:rPr>
        <w:t xml:space="preserve"> Se trata de una placa</w:t>
      </w:r>
      <w:r w:rsidR="00646568">
        <w:rPr>
          <w:rFonts w:ascii="Arial" w:eastAsia="Times New Roman" w:hAnsi="Arial" w:cs="Arial"/>
          <w:color w:val="222222"/>
          <w:sz w:val="24"/>
          <w:szCs w:val="24"/>
          <w:lang w:eastAsia="es-AR"/>
        </w:rPr>
        <w:t xml:space="preserve"> que se </w:t>
      </w:r>
      <w:del w:id="347" w:author="Nahuel Defossé" w:date="2017-12-10T21:35:00Z">
        <w:r w:rsidR="00646568" w:rsidDel="00EB19E6">
          <w:rPr>
            <w:rFonts w:ascii="Arial" w:eastAsia="Times New Roman" w:hAnsi="Arial" w:cs="Arial"/>
            <w:color w:val="222222"/>
            <w:sz w:val="24"/>
            <w:szCs w:val="24"/>
            <w:lang w:eastAsia="es-AR"/>
          </w:rPr>
          <w:delText xml:space="preserve">empalma </w:delText>
        </w:r>
      </w:del>
      <w:ins w:id="348" w:author="Nahuel Defossé" w:date="2017-12-10T21:35:00Z">
        <w:r>
          <w:rPr>
            <w:rFonts w:ascii="Arial" w:eastAsia="Times New Roman" w:hAnsi="Arial" w:cs="Arial"/>
            <w:color w:val="222222"/>
            <w:sz w:val="24"/>
            <w:szCs w:val="24"/>
            <w:lang w:eastAsia="es-AR"/>
          </w:rPr>
          <w:t xml:space="preserve">encastra </w:t>
        </w:r>
      </w:ins>
      <w:r w:rsidR="00646568">
        <w:rPr>
          <w:rFonts w:ascii="Arial" w:eastAsia="Times New Roman" w:hAnsi="Arial" w:cs="Arial"/>
          <w:color w:val="222222"/>
          <w:sz w:val="24"/>
          <w:szCs w:val="24"/>
          <w:lang w:eastAsia="es-AR"/>
        </w:rPr>
        <w:t xml:space="preserve">en la parte superior de las Raspberry Pi, en la cual se pueden soldar componentes en su área de </w:t>
      </w:r>
      <w:commentRangeStart w:id="349"/>
      <w:r w:rsidR="00646568">
        <w:rPr>
          <w:rFonts w:ascii="Arial" w:eastAsia="Times New Roman" w:hAnsi="Arial" w:cs="Arial"/>
          <w:color w:val="222222"/>
          <w:sz w:val="24"/>
          <w:szCs w:val="24"/>
          <w:lang w:eastAsia="es-AR"/>
        </w:rPr>
        <w:t xml:space="preserve">GPIO </w:t>
      </w:r>
      <w:commentRangeEnd w:id="349"/>
      <w:r>
        <w:rPr>
          <w:rStyle w:val="Refdecomentario"/>
          <w:rFonts w:ascii="Calibri" w:eastAsia="Calibri" w:hAnsi="Calibri" w:cs="Calibri"/>
          <w:color w:val="000000"/>
          <w:lang w:eastAsia="es-AR"/>
        </w:rPr>
        <w:commentReference w:id="349"/>
      </w:r>
      <w:r w:rsidR="00646568">
        <w:rPr>
          <w:rFonts w:ascii="Arial" w:eastAsia="Times New Roman" w:hAnsi="Arial" w:cs="Arial"/>
          <w:color w:val="222222"/>
          <w:sz w:val="24"/>
          <w:szCs w:val="24"/>
          <w:lang w:eastAsia="es-AR"/>
        </w:rPr>
        <w:t xml:space="preserve">y además cuenta en su centro con un área de </w:t>
      </w:r>
      <w:commentRangeStart w:id="350"/>
      <w:r w:rsidR="00646568">
        <w:rPr>
          <w:rFonts w:ascii="Arial" w:eastAsia="Times New Roman" w:hAnsi="Arial" w:cs="Arial"/>
          <w:color w:val="222222"/>
          <w:sz w:val="24"/>
          <w:szCs w:val="24"/>
          <w:lang w:eastAsia="es-AR"/>
        </w:rPr>
        <w:t>protoboard</w:t>
      </w:r>
      <w:commentRangeEnd w:id="350"/>
      <w:r>
        <w:rPr>
          <w:rStyle w:val="Refdecomentario"/>
          <w:rFonts w:ascii="Calibri" w:eastAsia="Calibri" w:hAnsi="Calibri" w:cs="Calibri"/>
          <w:color w:val="000000"/>
          <w:lang w:eastAsia="es-AR"/>
        </w:rPr>
        <w:commentReference w:id="350"/>
      </w:r>
      <w:r w:rsidR="00646568">
        <w:rPr>
          <w:rFonts w:ascii="Arial" w:eastAsia="Times New Roman" w:hAnsi="Arial" w:cs="Arial"/>
          <w:color w:val="222222"/>
          <w:sz w:val="24"/>
          <w:szCs w:val="24"/>
          <w:lang w:eastAsia="es-AR"/>
        </w:rPr>
        <w:t xml:space="preserve">. </w:t>
      </w:r>
    </w:p>
    <w:p w14:paraId="048F214E" w14:textId="77777777" w:rsidR="00646568" w:rsidRDefault="009B5E50" w:rsidP="00646568">
      <w:pPr>
        <w:rPr>
          <w:rFonts w:ascii="Arial" w:eastAsia="Times New Roman" w:hAnsi="Arial" w:cs="Arial"/>
          <w:i/>
          <w:color w:val="222222"/>
          <w:sz w:val="24"/>
          <w:szCs w:val="24"/>
          <w:u w:val="single"/>
        </w:rPr>
      </w:pPr>
      <w:r>
        <w:rPr>
          <w:noProof/>
          <w:lang w:val="es-ES_tradnl" w:eastAsia="es-ES_tradnl"/>
        </w:rPr>
        <mc:AlternateContent>
          <mc:Choice Requires="wps">
            <w:drawing>
              <wp:anchor distT="0" distB="0" distL="114300" distR="114300" simplePos="0" relativeHeight="251653120" behindDoc="0" locked="0" layoutInCell="1" allowOverlap="1" wp14:anchorId="72B14B53" wp14:editId="16A3AA6A">
                <wp:simplePos x="0" y="0"/>
                <wp:positionH relativeFrom="column">
                  <wp:posOffset>3938110</wp:posOffset>
                </wp:positionH>
                <wp:positionV relativeFrom="paragraph">
                  <wp:posOffset>10908</wp:posOffset>
                </wp:positionV>
                <wp:extent cx="1508760" cy="405765"/>
                <wp:effectExtent l="0" t="0" r="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1508760" cy="405765"/>
                        </a:xfrm>
                        <a:prstGeom prst="rect">
                          <a:avLst/>
                        </a:prstGeom>
                        <a:solidFill>
                          <a:prstClr val="white"/>
                        </a:solidFill>
                        <a:ln>
                          <a:noFill/>
                        </a:ln>
                      </wps:spPr>
                      <wps:txbx>
                        <w:txbxContent>
                          <w:p w14:paraId="627D693B" w14:textId="77777777" w:rsidR="00FD763E" w:rsidRPr="003A5C10" w:rsidRDefault="00FD763E" w:rsidP="009B5E50">
                            <w:pPr>
                              <w:pStyle w:val="Descripcin"/>
                              <w:rPr>
                                <w:noProof/>
                              </w:rPr>
                            </w:pPr>
                            <w:r>
                              <w:t xml:space="preserve">Ilustración </w:t>
                            </w:r>
                            <w:fldSimple w:instr=" SEQ Ilustración \* ARABIC ">
                              <w:r>
                                <w:rPr>
                                  <w:noProof/>
                                </w:rPr>
                                <w:t>17</w:t>
                              </w:r>
                            </w:fldSimple>
                            <w:r>
                              <w:t xml:space="preserve"> - Adafruit Prototyping 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14B53" id="Cuadro de texto 61" o:spid="_x0000_s1036" type="#_x0000_t202" style="position:absolute;left:0;text-align:left;margin-left:310.1pt;margin-top:.85pt;width:118.8pt;height:31.9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" stroked="f">
                <v:textbox style="mso-fit-shape-to-text:t" inset="0,0,0,0">
                  <w:txbxContent>
                    <w:p w14:paraId="627D693B" w14:textId="77777777" w:rsidR="00FD763E" w:rsidRPr="003A5C10" w:rsidRDefault="00FD763E" w:rsidP="009B5E50">
                      <w:pPr>
                        <w:pStyle w:val="Descripcin"/>
                        <w:rPr>
                          <w:noProof/>
                        </w:rPr>
                      </w:pPr>
                      <w:r>
                        <w:t xml:space="preserve">Ilustración </w:t>
                      </w:r>
                      <w:fldSimple w:instr=" SEQ Ilustración \* ARABIC ">
                        <w:r>
                          <w:rPr>
                            <w:noProof/>
                          </w:rPr>
                          <w:t>17</w:t>
                        </w:r>
                      </w:fldSimple>
                      <w:r>
                        <w:t xml:space="preserve"> - Adafruit Prototyping Pi</w:t>
                      </w:r>
                    </w:p>
                  </w:txbxContent>
                </v:textbox>
                <w10:wrap type="square"/>
              </v:shape>
            </w:pict>
          </mc:Fallback>
        </mc:AlternateContent>
      </w:r>
    </w:p>
    <w:p w14:paraId="01FD53C7" w14:textId="77777777" w:rsidR="00646568" w:rsidRPr="00387BC2" w:rsidRDefault="00646568" w:rsidP="00646568">
      <w:pPr>
        <w:pStyle w:val="Prrafodelista"/>
        <w:rPr>
          <w:rFonts w:ascii="Arial" w:eastAsia="Times New Roman" w:hAnsi="Arial" w:cs="Arial"/>
          <w:i/>
          <w:color w:val="222222"/>
          <w:sz w:val="24"/>
          <w:szCs w:val="24"/>
          <w:u w:val="single"/>
          <w:lang w:eastAsia="es-AR"/>
        </w:rPr>
      </w:pPr>
      <w:r>
        <w:rPr>
          <w:noProof/>
          <w:lang w:val="es-ES_tradnl" w:eastAsia="es-ES_tradnl"/>
        </w:rPr>
        <w:drawing>
          <wp:anchor distT="0" distB="0" distL="114300" distR="114300" simplePos="0" relativeHeight="251614208" behindDoc="0" locked="0" layoutInCell="1" allowOverlap="1" wp14:anchorId="1FCD5058" wp14:editId="228FFD69">
            <wp:simplePos x="0" y="0"/>
            <wp:positionH relativeFrom="column">
              <wp:posOffset>4089232</wp:posOffset>
            </wp:positionH>
            <wp:positionV relativeFrom="paragraph">
              <wp:posOffset>9201</wp:posOffset>
            </wp:positionV>
            <wp:extent cx="1309370" cy="1309370"/>
            <wp:effectExtent l="0" t="0" r="5080" b="5080"/>
            <wp:wrapSquare wrapText="bothSides"/>
            <wp:docPr id="29" name="Imagen 29" descr="Resultado de imagen para western digital pi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western digital pidriv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09370"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83B3BC" w14:textId="77777777" w:rsidR="00646568" w:rsidRPr="00651D66" w:rsidRDefault="00646568" w:rsidP="00646568">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rFonts w:ascii="Arial" w:eastAsia="Times New Roman" w:hAnsi="Arial" w:cs="Arial"/>
          <w:i/>
          <w:color w:val="222222"/>
          <w:sz w:val="24"/>
          <w:szCs w:val="24"/>
          <w:u w:val="single"/>
          <w:lang w:eastAsia="es-AR"/>
        </w:rPr>
        <w:t xml:space="preserve">Western digital Pidrive: </w:t>
      </w:r>
      <w:r>
        <w:rPr>
          <w:rFonts w:ascii="Arial" w:eastAsia="Times New Roman" w:hAnsi="Arial" w:cs="Arial"/>
          <w:color w:val="222222"/>
          <w:sz w:val="24"/>
          <w:szCs w:val="24"/>
          <w:lang w:eastAsia="es-AR"/>
        </w:rPr>
        <w:t>Es un disco rígido exclusivo para esta plataforma, de una capacidad de 314 GB, creado por la marca homónima. Cuenta con una interfaz de conexión USB para comunicarse con la Raspberry Pi.</w:t>
      </w:r>
    </w:p>
    <w:p w14:paraId="4D932736" w14:textId="77777777" w:rsidR="00646568" w:rsidRPr="00651D66" w:rsidRDefault="009870EE" w:rsidP="00646568">
      <w:pPr>
        <w:shd w:val="clear" w:color="auto" w:fill="FFFFFF"/>
        <w:spacing w:before="120" w:after="120"/>
        <w:rPr>
          <w:rFonts w:ascii="Arial" w:eastAsia="Times New Roman" w:hAnsi="Arial" w:cs="Arial"/>
          <w:i/>
          <w:color w:val="222222"/>
          <w:sz w:val="24"/>
          <w:szCs w:val="24"/>
          <w:u w:val="single"/>
        </w:rPr>
      </w:pPr>
      <w:r>
        <w:rPr>
          <w:noProof/>
          <w:lang w:val="es-ES_tradnl" w:eastAsia="es-ES_tradnl"/>
        </w:rPr>
        <mc:AlternateContent>
          <mc:Choice Requires="wps">
            <w:drawing>
              <wp:anchor distT="0" distB="0" distL="114300" distR="114300" simplePos="0" relativeHeight="251662336" behindDoc="0" locked="0" layoutInCell="1" allowOverlap="1" wp14:anchorId="08F97CE4" wp14:editId="6638DED6">
                <wp:simplePos x="0" y="0"/>
                <wp:positionH relativeFrom="column">
                  <wp:posOffset>4088765</wp:posOffset>
                </wp:positionH>
                <wp:positionV relativeFrom="paragraph">
                  <wp:posOffset>9876</wp:posOffset>
                </wp:positionV>
                <wp:extent cx="1309370" cy="266700"/>
                <wp:effectExtent l="0" t="0" r="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1309370" cy="266700"/>
                        </a:xfrm>
                        <a:prstGeom prst="rect">
                          <a:avLst/>
                        </a:prstGeom>
                        <a:solidFill>
                          <a:prstClr val="white"/>
                        </a:solidFill>
                        <a:ln>
                          <a:noFill/>
                        </a:ln>
                      </wps:spPr>
                      <wps:txbx>
                        <w:txbxContent>
                          <w:p w14:paraId="6F90C6B0" w14:textId="77777777" w:rsidR="00FD763E" w:rsidRPr="000E068D" w:rsidRDefault="00FD763E" w:rsidP="009870EE">
                            <w:pPr>
                              <w:pStyle w:val="Descripcin"/>
                              <w:rPr>
                                <w:noProof/>
                              </w:rPr>
                            </w:pPr>
                            <w:r>
                              <w:t xml:space="preserve">Ilustración </w:t>
                            </w:r>
                            <w:fldSimple w:instr=" SEQ Ilustración \* ARABIC ">
                              <w:r>
                                <w:rPr>
                                  <w:noProof/>
                                </w:rPr>
                                <w:t>18</w:t>
                              </w:r>
                            </w:fldSimple>
                            <w:r>
                              <w:t xml:space="preserve"> - Pidrive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97CE4" id="Cuadro de texto 62" o:spid="_x0000_s1037" type="#_x0000_t202" style="position:absolute;left:0;text-align:left;margin-left:321.95pt;margin-top:.8pt;width:103.1pt;height:2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" stroked="f">
                <v:textbox style="mso-fit-shape-to-text:t" inset="0,0,0,0">
                  <w:txbxContent>
                    <w:p w14:paraId="6F90C6B0" w14:textId="77777777" w:rsidR="00FD763E" w:rsidRPr="000E068D" w:rsidRDefault="00FD763E" w:rsidP="009870EE">
                      <w:pPr>
                        <w:pStyle w:val="Descripcin"/>
                        <w:rPr>
                          <w:noProof/>
                        </w:rPr>
                      </w:pPr>
                      <w:r>
                        <w:t xml:space="preserve">Ilustración </w:t>
                      </w:r>
                      <w:fldSimple w:instr=" SEQ Ilustración \* ARABIC ">
                        <w:r>
                          <w:rPr>
                            <w:noProof/>
                          </w:rPr>
                          <w:t>18</w:t>
                        </w:r>
                      </w:fldSimple>
                      <w:r>
                        <w:t xml:space="preserve"> - Pidrive</w:t>
                      </w:r>
                    </w:p>
                  </w:txbxContent>
                </v:textbox>
                <w10:wrap type="square"/>
              </v:shape>
            </w:pict>
          </mc:Fallback>
        </mc:AlternateContent>
      </w:r>
    </w:p>
    <w:p w14:paraId="21543363" w14:textId="0B67DDB1" w:rsidR="00646568" w:rsidRPr="00387BC2" w:rsidRDefault="009870EE" w:rsidP="00646568">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s-ES_tradnl" w:eastAsia="es-ES_tradnl"/>
        </w:rPr>
        <mc:AlternateContent>
          <mc:Choice Requires="wps">
            <w:drawing>
              <wp:anchor distT="0" distB="0" distL="114300" distR="114300" simplePos="0" relativeHeight="251674624" behindDoc="0" locked="0" layoutInCell="1" allowOverlap="1" wp14:anchorId="2EC9B7CC" wp14:editId="0B9CD0D9">
                <wp:simplePos x="0" y="0"/>
                <wp:positionH relativeFrom="column">
                  <wp:posOffset>4182110</wp:posOffset>
                </wp:positionH>
                <wp:positionV relativeFrom="paragraph">
                  <wp:posOffset>1182370</wp:posOffset>
                </wp:positionV>
                <wp:extent cx="1210945" cy="266700"/>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1210945" cy="266700"/>
                        </a:xfrm>
                        <a:prstGeom prst="rect">
                          <a:avLst/>
                        </a:prstGeom>
                        <a:solidFill>
                          <a:prstClr val="white"/>
                        </a:solidFill>
                        <a:ln>
                          <a:noFill/>
                        </a:ln>
                      </wps:spPr>
                      <wps:txbx>
                        <w:txbxContent>
                          <w:p w14:paraId="05F53594" w14:textId="77777777" w:rsidR="00FD763E" w:rsidRPr="00D82251" w:rsidRDefault="00FD763E" w:rsidP="009870EE">
                            <w:pPr>
                              <w:pStyle w:val="Descripcin"/>
                              <w:rPr>
                                <w:noProof/>
                              </w:rPr>
                            </w:pPr>
                            <w:r>
                              <w:t xml:space="preserve">Ilustración </w:t>
                            </w:r>
                            <w:fldSimple w:instr=" SEQ Ilustración \* ARABIC ">
                              <w:r>
                                <w:rPr>
                                  <w:noProof/>
                                </w:rPr>
                                <w:t>19</w:t>
                              </w:r>
                            </w:fldSimple>
                            <w:r>
                              <w:t xml:space="preserve"> - Pi TFT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9B7CC" id="Cuadro de texto 63" o:spid="_x0000_s1038" type="#_x0000_t202" style="position:absolute;left:0;text-align:left;margin-left:329.3pt;margin-top:93.1pt;width:95.35pt;height:2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" stroked="f">
                <v:textbox style="mso-fit-shape-to-text:t" inset="0,0,0,0">
                  <w:txbxContent>
                    <w:p w14:paraId="05F53594" w14:textId="77777777" w:rsidR="00FD763E" w:rsidRPr="00D82251" w:rsidRDefault="00FD763E" w:rsidP="009870EE">
                      <w:pPr>
                        <w:pStyle w:val="Descripcin"/>
                        <w:rPr>
                          <w:noProof/>
                        </w:rPr>
                      </w:pPr>
                      <w:r>
                        <w:t xml:space="preserve">Ilustración </w:t>
                      </w:r>
                      <w:fldSimple w:instr=" SEQ Ilustración \* ARABIC ">
                        <w:r>
                          <w:rPr>
                            <w:noProof/>
                          </w:rPr>
                          <w:t>19</w:t>
                        </w:r>
                      </w:fldSimple>
                      <w:r>
                        <w:t xml:space="preserve"> - Pi TFT</w:t>
                      </w:r>
                    </w:p>
                  </w:txbxContent>
                </v:textbox>
                <w10:wrap type="square"/>
              </v:shape>
            </w:pict>
          </mc:Fallback>
        </mc:AlternateContent>
      </w:r>
      <w:r w:rsidR="00646568">
        <w:rPr>
          <w:noProof/>
          <w:lang w:val="es-ES_tradnl" w:eastAsia="es-ES_tradnl"/>
        </w:rPr>
        <w:drawing>
          <wp:anchor distT="0" distB="0" distL="114300" distR="114300" simplePos="0" relativeHeight="251642880" behindDoc="0" locked="0" layoutInCell="1" allowOverlap="1" wp14:anchorId="1A04D01A" wp14:editId="45B042EC">
            <wp:simplePos x="0" y="0"/>
            <wp:positionH relativeFrom="column">
              <wp:posOffset>4182673</wp:posOffset>
            </wp:positionH>
            <wp:positionV relativeFrom="paragraph">
              <wp:posOffset>4385</wp:posOffset>
            </wp:positionV>
            <wp:extent cx="1210945" cy="1121410"/>
            <wp:effectExtent l="0" t="0" r="8255" b="2540"/>
            <wp:wrapSquare wrapText="bothSides"/>
            <wp:docPr id="30" name="Imagen 30" descr="Pi TFT para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 TFT para Raspberry Pi"/>
                    <pic:cNvPicPr>
                      <a:picLocks noChangeAspect="1" noChangeArrowheads="1"/>
                    </pic:cNvPicPr>
                  </pic:nvPicPr>
                  <pic:blipFill rotWithShape="1">
                    <a:blip r:embed="rId38">
                      <a:extLst>
                        <a:ext uri="{28A0092B-C50C-407E-A947-70E740481C1C}">
                          <a14:useLocalDpi xmlns:a14="http://schemas.microsoft.com/office/drawing/2010/main" val="0"/>
                        </a:ext>
                      </a:extLst>
                    </a:blip>
                    <a:srcRect l="7477" t="7062" r="5468" b="4099"/>
                    <a:stretch/>
                  </pic:blipFill>
                  <pic:spPr bwMode="auto">
                    <a:xfrm>
                      <a:off x="0" y="0"/>
                      <a:ext cx="1210945" cy="1121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6568">
        <w:rPr>
          <w:rFonts w:ascii="Arial" w:eastAsia="Times New Roman" w:hAnsi="Arial" w:cs="Arial"/>
          <w:i/>
          <w:color w:val="222222"/>
          <w:sz w:val="24"/>
          <w:szCs w:val="24"/>
          <w:u w:val="single"/>
          <w:lang w:eastAsia="es-AR"/>
        </w:rPr>
        <w:t>Pi TFT:</w:t>
      </w:r>
      <w:r w:rsidR="00646568">
        <w:rPr>
          <w:rFonts w:ascii="Arial" w:eastAsia="Times New Roman" w:hAnsi="Arial" w:cs="Arial"/>
          <w:color w:val="222222"/>
          <w:sz w:val="24"/>
          <w:szCs w:val="24"/>
          <w:lang w:eastAsia="es-AR"/>
        </w:rPr>
        <w:t xml:space="preserve"> Es una pequeña pantalla táctil de 2.8 pulgadas del tipo resistiva, que se </w:t>
      </w:r>
      <w:del w:id="351" w:author="Nahuel Defossé" w:date="2017-12-10T21:36:00Z">
        <w:r w:rsidR="00646568" w:rsidDel="00EB19E6">
          <w:rPr>
            <w:rFonts w:ascii="Arial" w:eastAsia="Times New Roman" w:hAnsi="Arial" w:cs="Arial"/>
            <w:color w:val="222222"/>
            <w:sz w:val="24"/>
            <w:szCs w:val="24"/>
            <w:lang w:eastAsia="es-AR"/>
          </w:rPr>
          <w:delText xml:space="preserve">empalma </w:delText>
        </w:r>
      </w:del>
      <w:ins w:id="352" w:author="Nahuel Defossé" w:date="2017-12-10T21:36:00Z">
        <w:r w:rsidR="00EB19E6">
          <w:rPr>
            <w:rFonts w:ascii="Arial" w:eastAsia="Times New Roman" w:hAnsi="Arial" w:cs="Arial"/>
            <w:color w:val="222222"/>
            <w:sz w:val="24"/>
            <w:szCs w:val="24"/>
            <w:lang w:eastAsia="es-AR"/>
          </w:rPr>
          <w:t xml:space="preserve">encastra </w:t>
        </w:r>
      </w:ins>
      <w:r w:rsidR="00646568">
        <w:rPr>
          <w:rFonts w:ascii="Arial" w:eastAsia="Times New Roman" w:hAnsi="Arial" w:cs="Arial"/>
          <w:color w:val="222222"/>
          <w:sz w:val="24"/>
          <w:szCs w:val="24"/>
          <w:lang w:eastAsia="es-AR"/>
        </w:rPr>
        <w:t>en la parte superior del Raspberry. Su resolución es de 320x240 y color de 16 bits. Se le pueden soldar 4 botones de forma opcional para su manipulación.</w:t>
      </w:r>
      <w:r w:rsidR="00646568" w:rsidRPr="003D5D3C">
        <w:t xml:space="preserve"> </w:t>
      </w:r>
    </w:p>
    <w:p w14:paraId="36441E9A" w14:textId="77777777" w:rsidR="00646568" w:rsidRDefault="00646568" w:rsidP="00646568">
      <w:pPr>
        <w:rPr>
          <w:rFonts w:ascii="Arial" w:hAnsi="Arial" w:cs="Arial"/>
          <w:b/>
          <w:bCs/>
          <w:color w:val="222222"/>
          <w:sz w:val="28"/>
          <w:szCs w:val="28"/>
          <w:shd w:val="clear" w:color="auto" w:fill="FFFFFF"/>
        </w:rPr>
      </w:pPr>
    </w:p>
    <w:p w14:paraId="6E56D847" w14:textId="77777777" w:rsidR="00646568" w:rsidRDefault="00646568" w:rsidP="00646568">
      <w:pPr>
        <w:rPr>
          <w:rFonts w:ascii="Arial" w:hAnsi="Arial" w:cs="Arial"/>
          <w:b/>
          <w:bCs/>
          <w:color w:val="222222"/>
          <w:sz w:val="28"/>
          <w:szCs w:val="28"/>
          <w:shd w:val="clear" w:color="auto" w:fill="FFFFFF"/>
        </w:rPr>
      </w:pPr>
    </w:p>
    <w:p w14:paraId="14B40FEF" w14:textId="77777777" w:rsidR="00646568" w:rsidRPr="00646568" w:rsidRDefault="00FC6F5E" w:rsidP="00646568">
      <w:pPr>
        <w:pStyle w:val="Ttulo2"/>
        <w:rPr>
          <w:b/>
          <w:sz w:val="32"/>
          <w:szCs w:val="32"/>
        </w:rPr>
      </w:pPr>
      <w:bookmarkStart w:id="353" w:name="_Toc499023862"/>
      <w:r>
        <w:rPr>
          <w:b/>
          <w:sz w:val="32"/>
          <w:szCs w:val="32"/>
        </w:rPr>
        <w:lastRenderedPageBreak/>
        <w:t xml:space="preserve">4.5 </w:t>
      </w:r>
      <w:r w:rsidR="00646568" w:rsidRPr="00646568">
        <w:rPr>
          <w:b/>
          <w:sz w:val="32"/>
          <w:szCs w:val="32"/>
        </w:rPr>
        <w:t>¿Por qué elegir Raspberry Pi?</w:t>
      </w:r>
      <w:bookmarkEnd w:id="353"/>
    </w:p>
    <w:p w14:paraId="5AD40C47" w14:textId="77777777" w:rsidR="00646568" w:rsidRPr="00286527" w:rsidRDefault="00646568" w:rsidP="00646568">
      <w:pPr>
        <w:shd w:val="clear" w:color="auto" w:fill="FFFFFF"/>
        <w:spacing w:before="120" w:after="120"/>
        <w:rPr>
          <w:rFonts w:ascii="Arial" w:eastAsia="Times New Roman" w:hAnsi="Arial" w:cs="Arial"/>
          <w:color w:val="222222"/>
          <w:sz w:val="24"/>
          <w:szCs w:val="24"/>
        </w:rPr>
      </w:pPr>
      <w:r w:rsidRPr="00286527">
        <w:rPr>
          <w:rFonts w:ascii="Arial" w:eastAsia="Times New Roman" w:hAnsi="Arial" w:cs="Arial"/>
          <w:color w:val="222222"/>
          <w:sz w:val="24"/>
          <w:szCs w:val="24"/>
        </w:rPr>
        <w:t>Al igual que lo que se mencionó en el capítulo 3 con respecto a Arduino, la plataforma Raspberry Pi presenta una serie de ventajas, con respecto a otras arquitecturas similares, que se describen a continuación:</w:t>
      </w:r>
    </w:p>
    <w:p w14:paraId="13E7F270" w14:textId="77777777" w:rsidR="00646568" w:rsidRPr="00286527" w:rsidRDefault="00646568" w:rsidP="00646568">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Comunidad</w:t>
      </w:r>
      <w:r w:rsidRPr="00286527">
        <w:rPr>
          <w:rFonts w:ascii="Arial" w:eastAsia="Times New Roman" w:hAnsi="Arial" w:cs="Arial"/>
          <w:color w:val="222222"/>
          <w:sz w:val="24"/>
          <w:szCs w:val="24"/>
          <w:lang w:eastAsia="es-AR"/>
        </w:rPr>
        <w:t xml:space="preserve">: Existe una vasta comunidad en variadas partes del mundo que trabaja, da soporte y utiliza esta plataforma </w:t>
      </w:r>
      <w:commentRangeStart w:id="354"/>
      <w:r w:rsidRPr="00286527">
        <w:rPr>
          <w:rFonts w:ascii="Arial" w:eastAsia="Times New Roman" w:hAnsi="Arial" w:cs="Arial"/>
          <w:color w:val="222222"/>
          <w:sz w:val="24"/>
          <w:szCs w:val="24"/>
          <w:lang w:eastAsia="es-AR"/>
        </w:rPr>
        <w:t>para diversos proyectos, que dado esto</w:t>
      </w:r>
      <w:commentRangeEnd w:id="354"/>
      <w:r w:rsidR="00EB19E6">
        <w:rPr>
          <w:rStyle w:val="Refdecomentario"/>
          <w:rFonts w:ascii="Calibri" w:eastAsia="Calibri" w:hAnsi="Calibri" w:cs="Calibri"/>
          <w:color w:val="000000"/>
          <w:lang w:eastAsia="es-AR"/>
        </w:rPr>
        <w:commentReference w:id="354"/>
      </w:r>
      <w:r w:rsidRPr="00286527">
        <w:rPr>
          <w:rFonts w:ascii="Arial" w:eastAsia="Times New Roman" w:hAnsi="Arial" w:cs="Arial"/>
          <w:color w:val="222222"/>
          <w:sz w:val="24"/>
          <w:szCs w:val="24"/>
          <w:lang w:eastAsia="es-AR"/>
        </w:rPr>
        <w:t>, se expande con él tiempo. A su vez, como se mostró en el apartado anterior, se cuenta con una serie de accesorios que facilitan su uso.</w:t>
      </w:r>
    </w:p>
    <w:p w14:paraId="64BF6DB3" w14:textId="77777777" w:rsidR="00D35F33" w:rsidRDefault="00646568" w:rsidP="00646568">
      <w:pPr>
        <w:pStyle w:val="Prrafodelista"/>
        <w:numPr>
          <w:ilvl w:val="0"/>
          <w:numId w:val="15"/>
        </w:numPr>
        <w:shd w:val="clear" w:color="auto" w:fill="FFFFFF"/>
        <w:spacing w:before="120" w:after="120" w:line="240" w:lineRule="auto"/>
        <w:jc w:val="both"/>
        <w:rPr>
          <w:ins w:id="355" w:author="Nahuel Defossé" w:date="2017-12-10T21:39:00Z"/>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Bajo costo</w:t>
      </w:r>
      <w:r w:rsidRPr="00286527">
        <w:rPr>
          <w:rFonts w:ascii="Arial" w:eastAsia="Times New Roman" w:hAnsi="Arial" w:cs="Arial"/>
          <w:color w:val="222222"/>
          <w:sz w:val="24"/>
          <w:szCs w:val="24"/>
          <w:lang w:eastAsia="es-AR"/>
        </w:rPr>
        <w:t xml:space="preserve">: Como se mencionó con anterioridad esta SBC, </w:t>
      </w:r>
      <w:commentRangeStart w:id="356"/>
      <w:r w:rsidRPr="00286527">
        <w:rPr>
          <w:rFonts w:ascii="Arial" w:eastAsia="Times New Roman" w:hAnsi="Arial" w:cs="Arial"/>
          <w:color w:val="222222"/>
          <w:sz w:val="24"/>
          <w:szCs w:val="24"/>
          <w:lang w:eastAsia="es-AR"/>
        </w:rPr>
        <w:t>como lo es la Raspberry Pi</w:t>
      </w:r>
      <w:commentRangeEnd w:id="356"/>
      <w:r w:rsidR="00D35F33">
        <w:rPr>
          <w:rStyle w:val="Refdecomentario"/>
          <w:rFonts w:ascii="Calibri" w:eastAsia="Calibri" w:hAnsi="Calibri" w:cs="Calibri"/>
          <w:color w:val="000000"/>
          <w:lang w:eastAsia="es-AR"/>
        </w:rPr>
        <w:commentReference w:id="356"/>
      </w:r>
      <w:r w:rsidRPr="00286527">
        <w:rPr>
          <w:rFonts w:ascii="Arial" w:eastAsia="Times New Roman" w:hAnsi="Arial" w:cs="Arial"/>
          <w:color w:val="222222"/>
          <w:sz w:val="24"/>
          <w:szCs w:val="24"/>
          <w:lang w:eastAsia="es-AR"/>
        </w:rPr>
        <w:t xml:space="preserve">, se puede conseguir a un bajo costo teniendo en cuenta las prestaciones que posee. </w:t>
      </w:r>
    </w:p>
    <w:p w14:paraId="444C62B7" w14:textId="2230F2EC" w:rsidR="00646568" w:rsidRPr="00D35F33" w:rsidRDefault="00646568" w:rsidP="00D35F33">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Change w:id="357" w:author="Nahuel Defossé" w:date="2017-12-10T21:40:00Z">
            <w:rPr>
              <w:lang w:eastAsia="es-AR"/>
            </w:rPr>
          </w:rPrChange>
        </w:rPr>
      </w:pPr>
      <w:commentRangeStart w:id="358"/>
      <w:del w:id="359" w:author="Nahuel Defossé" w:date="2017-12-10T21:40:00Z">
        <w:r w:rsidRPr="00286527" w:rsidDel="00D35F33">
          <w:rPr>
            <w:rFonts w:ascii="Arial" w:eastAsia="Times New Roman" w:hAnsi="Arial" w:cs="Arial"/>
            <w:color w:val="222222"/>
            <w:sz w:val="24"/>
            <w:szCs w:val="24"/>
            <w:lang w:eastAsia="es-AR"/>
          </w:rPr>
          <w:delText>Dado que su fin es más bien educativo</w:delText>
        </w:r>
      </w:del>
      <w:ins w:id="360" w:author="Nahuel Defossé" w:date="2017-12-10T21:40:00Z">
        <w:r w:rsidR="00D35F33">
          <w:rPr>
            <w:rFonts w:ascii="Arial" w:eastAsia="Times New Roman" w:hAnsi="Arial" w:cs="Arial"/>
            <w:color w:val="222222"/>
            <w:sz w:val="24"/>
            <w:szCs w:val="24"/>
            <w:lang w:eastAsia="es-AR"/>
          </w:rPr>
          <w:t>Desarrollada con finalidad educativa:</w:t>
        </w:r>
        <w:r w:rsidR="00D35F33">
          <w:rPr>
            <w:rFonts w:ascii="Arial" w:eastAsia="Times New Roman" w:hAnsi="Arial" w:cs="Arial"/>
            <w:color w:val="222222"/>
            <w:sz w:val="24"/>
            <w:szCs w:val="24"/>
            <w:lang w:eastAsia="es-AR"/>
          </w:rPr>
          <w:br/>
          <w:t>Expandir</w:t>
        </w:r>
      </w:ins>
      <w:del w:id="361" w:author="Nahuel Defossé" w:date="2017-12-10T21:40:00Z">
        <w:r w:rsidRPr="00D35F33" w:rsidDel="00D35F33">
          <w:rPr>
            <w:rFonts w:ascii="Arial" w:eastAsia="Times New Roman" w:hAnsi="Arial" w:cs="Arial"/>
            <w:color w:val="222222"/>
            <w:sz w:val="24"/>
            <w:szCs w:val="24"/>
            <w:lang w:eastAsia="es-AR"/>
            <w:rPrChange w:id="362" w:author="Nahuel Defossé" w:date="2017-12-10T21:40:00Z">
              <w:rPr>
                <w:lang w:eastAsia="es-AR"/>
              </w:rPr>
            </w:rPrChange>
          </w:rPr>
          <w:delText>.</w:delText>
        </w:r>
      </w:del>
      <w:commentRangeEnd w:id="358"/>
      <w:r w:rsidR="00D35F33">
        <w:rPr>
          <w:rStyle w:val="Refdecomentario"/>
          <w:rFonts w:ascii="Calibri" w:eastAsia="Calibri" w:hAnsi="Calibri" w:cs="Calibri"/>
          <w:color w:val="000000"/>
          <w:lang w:eastAsia="es-AR"/>
        </w:rPr>
        <w:commentReference w:id="358"/>
      </w:r>
    </w:p>
    <w:p w14:paraId="4173F0E1" w14:textId="77777777" w:rsidR="00646568" w:rsidRPr="00286527" w:rsidRDefault="00646568" w:rsidP="00646568">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Prestaciones</w:t>
      </w:r>
      <w:commentRangeStart w:id="363"/>
      <w:r w:rsidRPr="00286527">
        <w:rPr>
          <w:rFonts w:ascii="Arial" w:eastAsia="Times New Roman" w:hAnsi="Arial" w:cs="Arial"/>
          <w:color w:val="222222"/>
          <w:sz w:val="24"/>
          <w:szCs w:val="24"/>
          <w:lang w:eastAsia="es-AR"/>
        </w:rPr>
        <w:t>: Después de un análisis en relación a variados proyectos educativos que han utilizado esta plataforma, se puede deducir que cumple con el objetivo para el cual fue desarrollado alla por el año 2012.</w:t>
      </w:r>
      <w:commentRangeEnd w:id="363"/>
      <w:r w:rsidR="00D35F33">
        <w:rPr>
          <w:rStyle w:val="Refdecomentario"/>
          <w:rFonts w:ascii="Calibri" w:eastAsia="Calibri" w:hAnsi="Calibri" w:cs="Calibri"/>
          <w:color w:val="000000"/>
          <w:lang w:eastAsia="es-AR"/>
        </w:rPr>
        <w:commentReference w:id="363"/>
      </w:r>
    </w:p>
    <w:p w14:paraId="17ECBEE2" w14:textId="77777777" w:rsidR="00646568" w:rsidRPr="00286527" w:rsidRDefault="00286527" w:rsidP="00646568">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commentRangeStart w:id="364"/>
      <w:commentRangeStart w:id="365"/>
      <w:r w:rsidRPr="00286527">
        <w:rPr>
          <w:noProof/>
          <w:sz w:val="24"/>
          <w:szCs w:val="24"/>
          <w:lang w:val="es-ES_tradnl" w:eastAsia="es-ES_tradnl"/>
        </w:rPr>
        <w:drawing>
          <wp:anchor distT="0" distB="0" distL="114300" distR="114300" simplePos="0" relativeHeight="251630592" behindDoc="0" locked="0" layoutInCell="1" allowOverlap="1" wp14:anchorId="16042A88" wp14:editId="38E0723B">
            <wp:simplePos x="0" y="0"/>
            <wp:positionH relativeFrom="margin">
              <wp:posOffset>410845</wp:posOffset>
            </wp:positionH>
            <wp:positionV relativeFrom="paragraph">
              <wp:posOffset>1202868</wp:posOffset>
            </wp:positionV>
            <wp:extent cx="4578985" cy="3998595"/>
            <wp:effectExtent l="0" t="0" r="0" b="1905"/>
            <wp:wrapTopAndBottom/>
            <wp:docPr id="31" name="Imagen 31" descr="https://i1.wp.com/www.jameco.com/Jameco/workshop/circuitnotes/raspberry_pi_circuit_note_fig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1.wp.com/www.jameco.com/Jameco/workshop/circuitnotes/raspberry_pi_circuit_note_fig2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8985" cy="3998595"/>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364"/>
      <w:commentRangeEnd w:id="365"/>
      <w:r w:rsidR="00C1105C">
        <w:rPr>
          <w:rStyle w:val="Refdecomentario"/>
          <w:rFonts w:ascii="Calibri" w:eastAsia="Calibri" w:hAnsi="Calibri" w:cs="Calibri"/>
          <w:color w:val="000000"/>
          <w:lang w:eastAsia="es-AR"/>
        </w:rPr>
        <w:commentReference w:id="364"/>
      </w:r>
      <w:r w:rsidR="00C1105C">
        <w:rPr>
          <w:rStyle w:val="Refdecomentario"/>
          <w:rFonts w:ascii="Calibri" w:eastAsia="Calibri" w:hAnsi="Calibri" w:cs="Calibri"/>
          <w:color w:val="000000"/>
          <w:lang w:eastAsia="es-AR"/>
        </w:rPr>
        <w:commentReference w:id="365"/>
      </w:r>
      <w:r w:rsidR="00406496" w:rsidRPr="00286527">
        <w:rPr>
          <w:noProof/>
          <w:sz w:val="24"/>
          <w:szCs w:val="24"/>
          <w:lang w:val="es-ES_tradnl" w:eastAsia="es-ES_tradnl"/>
        </w:rPr>
        <mc:AlternateContent>
          <mc:Choice Requires="wps">
            <w:drawing>
              <wp:anchor distT="0" distB="0" distL="114300" distR="114300" simplePos="0" relativeHeight="251668480" behindDoc="0" locked="0" layoutInCell="1" allowOverlap="1" wp14:anchorId="158B1E93" wp14:editId="1520986A">
                <wp:simplePos x="0" y="0"/>
                <wp:positionH relativeFrom="column">
                  <wp:posOffset>410845</wp:posOffset>
                </wp:positionH>
                <wp:positionV relativeFrom="paragraph">
                  <wp:posOffset>5010785</wp:posOffset>
                </wp:positionV>
                <wp:extent cx="4578985" cy="266700"/>
                <wp:effectExtent l="0" t="0" r="0" b="0"/>
                <wp:wrapTopAndBottom/>
                <wp:docPr id="52" name="Cuadro de texto 52"/>
                <wp:cNvGraphicFramePr/>
                <a:graphic xmlns:a="http://schemas.openxmlformats.org/drawingml/2006/main">
                  <a:graphicData uri="http://schemas.microsoft.com/office/word/2010/wordprocessingShape">
                    <wps:wsp>
                      <wps:cNvSpPr txBox="1"/>
                      <wps:spPr>
                        <a:xfrm>
                          <a:off x="0" y="0"/>
                          <a:ext cx="4578985" cy="266700"/>
                        </a:xfrm>
                        <a:prstGeom prst="rect">
                          <a:avLst/>
                        </a:prstGeom>
                        <a:solidFill>
                          <a:prstClr val="white"/>
                        </a:solidFill>
                        <a:ln>
                          <a:noFill/>
                        </a:ln>
                      </wps:spPr>
                      <wps:txbx>
                        <w:txbxContent>
                          <w:p w14:paraId="6636C607" w14:textId="77777777" w:rsidR="00FD763E" w:rsidRPr="00067B0C" w:rsidRDefault="00FD763E" w:rsidP="00406496">
                            <w:pPr>
                              <w:pStyle w:val="Descripcin"/>
                              <w:jc w:val="center"/>
                              <w:rPr>
                                <w:noProof/>
                              </w:rPr>
                            </w:pPr>
                            <w:r>
                              <w:t xml:space="preserve">Ilustración </w:t>
                            </w:r>
                            <w:fldSimple w:instr=" SEQ Ilustración \* ARABIC ">
                              <w:r>
                                <w:rPr>
                                  <w:noProof/>
                                </w:rPr>
                                <w:t>20</w:t>
                              </w:r>
                            </w:fldSimple>
                            <w:r>
                              <w:t xml:space="preserve"> - Raspberry Pi y sus GPIO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B1E93" id="Cuadro de texto 52" o:spid="_x0000_s1039" type="#_x0000_t202" style="position:absolute;left:0;text-align:left;margin-left:32.35pt;margin-top:394.55pt;width:360.55pt;height:2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" stroked="f">
                <v:textbox style="mso-fit-shape-to-text:t" inset="0,0,0,0">
                  <w:txbxContent>
                    <w:p w14:paraId="6636C607" w14:textId="77777777" w:rsidR="00FD763E" w:rsidRPr="00067B0C" w:rsidRDefault="00FD763E" w:rsidP="00406496">
                      <w:pPr>
                        <w:pStyle w:val="Descripcin"/>
                        <w:jc w:val="center"/>
                        <w:rPr>
                          <w:noProof/>
                        </w:rPr>
                      </w:pPr>
                      <w:r>
                        <w:t xml:space="preserve">Ilustración </w:t>
                      </w:r>
                      <w:fldSimple w:instr=" SEQ Ilustración \* ARABIC ">
                        <w:r>
                          <w:rPr>
                            <w:noProof/>
                          </w:rPr>
                          <w:t>20</w:t>
                        </w:r>
                      </w:fldSimple>
                      <w:r>
                        <w:t xml:space="preserve"> - Raspberry Pi y sus GPIO</w:t>
                      </w:r>
                    </w:p>
                  </w:txbxContent>
                </v:textbox>
                <w10:wrap type="topAndBottom"/>
              </v:shape>
            </w:pict>
          </mc:Fallback>
        </mc:AlternateContent>
      </w:r>
      <w:r w:rsidR="00646568" w:rsidRPr="00286527">
        <w:rPr>
          <w:rFonts w:ascii="Arial" w:eastAsia="Times New Roman" w:hAnsi="Arial" w:cs="Arial"/>
          <w:b/>
          <w:color w:val="222222"/>
          <w:sz w:val="24"/>
          <w:szCs w:val="24"/>
          <w:lang w:eastAsia="es-AR"/>
        </w:rPr>
        <w:t xml:space="preserve">Interfaces y </w:t>
      </w:r>
      <w:commentRangeStart w:id="366"/>
      <w:r w:rsidR="00646568" w:rsidRPr="00286527">
        <w:rPr>
          <w:rFonts w:ascii="Arial" w:eastAsia="Times New Roman" w:hAnsi="Arial" w:cs="Arial"/>
          <w:b/>
          <w:color w:val="222222"/>
          <w:sz w:val="24"/>
          <w:szCs w:val="24"/>
          <w:lang w:eastAsia="es-AR"/>
        </w:rPr>
        <w:t>GPIO</w:t>
      </w:r>
      <w:commentRangeEnd w:id="366"/>
      <w:r w:rsidR="00D35F33">
        <w:rPr>
          <w:rStyle w:val="Refdecomentario"/>
          <w:rFonts w:ascii="Calibri" w:eastAsia="Calibri" w:hAnsi="Calibri" w:cs="Calibri"/>
          <w:color w:val="000000"/>
          <w:lang w:eastAsia="es-AR"/>
        </w:rPr>
        <w:commentReference w:id="366"/>
      </w:r>
      <w:r w:rsidR="00646568" w:rsidRPr="00286527">
        <w:rPr>
          <w:rFonts w:ascii="Arial" w:eastAsia="Times New Roman" w:hAnsi="Arial" w:cs="Arial"/>
          <w:b/>
          <w:color w:val="222222"/>
          <w:sz w:val="24"/>
          <w:szCs w:val="24"/>
          <w:lang w:eastAsia="es-AR"/>
        </w:rPr>
        <w:t xml:space="preserve">: </w:t>
      </w:r>
      <w:r w:rsidR="00646568" w:rsidRPr="00286527">
        <w:rPr>
          <w:rFonts w:ascii="Arial" w:eastAsia="Times New Roman" w:hAnsi="Arial" w:cs="Arial"/>
          <w:color w:val="222222"/>
          <w:sz w:val="24"/>
          <w:szCs w:val="24"/>
          <w:lang w:eastAsia="es-AR"/>
        </w:rPr>
        <w:t xml:space="preserve">Cuenta con una variedad de interfaces para la conexión de distintos periféricos (HDMI, USB, Ethernet, Wifi, </w:t>
      </w:r>
      <w:ins w:id="367" w:author="Nahuel Defossé" w:date="2017-12-10T21:41:00Z">
        <w:r w:rsidR="00C1105C">
          <w:rPr>
            <w:rFonts w:ascii="Arial" w:eastAsia="Times New Roman" w:hAnsi="Arial" w:cs="Arial"/>
            <w:color w:val="222222"/>
            <w:sz w:val="24"/>
            <w:szCs w:val="24"/>
            <w:lang w:eastAsia="es-AR"/>
          </w:rPr>
          <w:t>B</w:t>
        </w:r>
      </w:ins>
      <w:del w:id="368" w:author="Nahuel Defossé" w:date="2017-12-10T21:41:00Z">
        <w:r w:rsidR="00646568" w:rsidRPr="00286527" w:rsidDel="00C1105C">
          <w:rPr>
            <w:rFonts w:ascii="Arial" w:eastAsia="Times New Roman" w:hAnsi="Arial" w:cs="Arial"/>
            <w:color w:val="222222"/>
            <w:sz w:val="24"/>
            <w:szCs w:val="24"/>
            <w:lang w:eastAsia="es-AR"/>
          </w:rPr>
          <w:delText>b</w:delText>
        </w:r>
      </w:del>
      <w:r w:rsidR="00646568" w:rsidRPr="00286527">
        <w:rPr>
          <w:rFonts w:ascii="Arial" w:eastAsia="Times New Roman" w:hAnsi="Arial" w:cs="Arial"/>
          <w:color w:val="222222"/>
          <w:sz w:val="24"/>
          <w:szCs w:val="24"/>
          <w:lang w:eastAsia="es-AR"/>
        </w:rPr>
        <w:t xml:space="preserve">luetooth) y a su vez, los modelos más actuales (la versión 3), vienen </w:t>
      </w:r>
      <w:commentRangeStart w:id="369"/>
      <w:r w:rsidR="00646568" w:rsidRPr="00286527">
        <w:rPr>
          <w:rFonts w:ascii="Arial" w:eastAsia="Times New Roman" w:hAnsi="Arial" w:cs="Arial"/>
          <w:color w:val="222222"/>
          <w:sz w:val="24"/>
          <w:szCs w:val="24"/>
          <w:lang w:eastAsia="es-AR"/>
        </w:rPr>
        <w:t xml:space="preserve">con 40 pines </w:t>
      </w:r>
      <w:commentRangeEnd w:id="369"/>
      <w:r w:rsidR="00C1105C">
        <w:rPr>
          <w:rStyle w:val="Refdecomentario"/>
          <w:rFonts w:ascii="Calibri" w:eastAsia="Calibri" w:hAnsi="Calibri" w:cs="Calibri"/>
          <w:color w:val="000000"/>
          <w:lang w:eastAsia="es-AR"/>
        </w:rPr>
        <w:commentReference w:id="369"/>
      </w:r>
      <w:r w:rsidR="00646568" w:rsidRPr="00286527">
        <w:rPr>
          <w:rFonts w:ascii="Arial" w:eastAsia="Times New Roman" w:hAnsi="Arial" w:cs="Arial"/>
          <w:color w:val="222222"/>
          <w:sz w:val="24"/>
          <w:szCs w:val="24"/>
          <w:lang w:eastAsia="es-AR"/>
        </w:rPr>
        <w:t>del tipo GPIO</w:t>
      </w:r>
      <w:r>
        <w:rPr>
          <w:rFonts w:ascii="Arial" w:eastAsia="Times New Roman" w:hAnsi="Arial" w:cs="Arial"/>
          <w:color w:val="222222"/>
          <w:sz w:val="24"/>
          <w:szCs w:val="24"/>
          <w:lang w:eastAsia="es-AR"/>
        </w:rPr>
        <w:t>,</w:t>
      </w:r>
      <w:r w:rsidR="00646568" w:rsidRPr="00286527">
        <w:rPr>
          <w:rFonts w:ascii="Arial" w:eastAsia="Times New Roman" w:hAnsi="Arial" w:cs="Arial"/>
          <w:color w:val="222222"/>
          <w:sz w:val="24"/>
          <w:szCs w:val="24"/>
          <w:lang w:eastAsia="es-AR"/>
        </w:rPr>
        <w:t xml:space="preserve"> lo que lo convierte en un SBC muy versátil en cuanto a su utilidad. </w:t>
      </w:r>
      <w:commentRangeStart w:id="370"/>
      <w:r>
        <w:rPr>
          <w:rFonts w:ascii="Arial" w:eastAsia="Times New Roman" w:hAnsi="Arial" w:cs="Arial"/>
          <w:color w:val="222222"/>
          <w:sz w:val="24"/>
          <w:szCs w:val="24"/>
          <w:lang w:eastAsia="es-AR"/>
        </w:rPr>
        <w:t>E</w:t>
      </w:r>
      <w:r w:rsidR="00646568" w:rsidRPr="00286527">
        <w:rPr>
          <w:rFonts w:ascii="Arial" w:eastAsia="Times New Roman" w:hAnsi="Arial" w:cs="Arial"/>
          <w:color w:val="222222"/>
          <w:sz w:val="24"/>
          <w:szCs w:val="24"/>
          <w:lang w:eastAsia="es-AR"/>
        </w:rPr>
        <w:t xml:space="preserve">n las siguientes imágenes se pueden apreciar las distintas interfaces y GPIOs de esta plataforma. </w:t>
      </w:r>
      <w:commentRangeEnd w:id="370"/>
      <w:r w:rsidR="00C1105C">
        <w:rPr>
          <w:rStyle w:val="Refdecomentario"/>
          <w:rFonts w:ascii="Calibri" w:eastAsia="Calibri" w:hAnsi="Calibri" w:cs="Calibri"/>
          <w:color w:val="000000"/>
          <w:lang w:eastAsia="es-AR"/>
        </w:rPr>
        <w:commentReference w:id="370"/>
      </w:r>
    </w:p>
    <w:p w14:paraId="7063A117" w14:textId="77777777" w:rsidR="00646568" w:rsidRDefault="00646568" w:rsidP="00646568">
      <w:pPr>
        <w:rPr>
          <w:rFonts w:ascii="Arial" w:eastAsia="Times New Roman" w:hAnsi="Arial" w:cs="Arial"/>
          <w:sz w:val="21"/>
          <w:szCs w:val="21"/>
        </w:rPr>
      </w:pPr>
    </w:p>
    <w:p w14:paraId="3927EA04" w14:textId="77777777" w:rsidR="00FC6F5E" w:rsidRPr="00D132EB" w:rsidRDefault="00286527">
      <w:pPr>
        <w:rPr>
          <w:noProof/>
        </w:rPr>
      </w:pPr>
      <w:r>
        <w:rPr>
          <w:noProof/>
          <w:lang w:val="es-ES_tradnl" w:eastAsia="es-ES_tradnl"/>
        </w:rPr>
        <w:lastRenderedPageBreak/>
        <mc:AlternateContent>
          <mc:Choice Requires="wps">
            <w:drawing>
              <wp:anchor distT="0" distB="0" distL="114300" distR="114300" simplePos="0" relativeHeight="251673600" behindDoc="0" locked="0" layoutInCell="1" allowOverlap="1" wp14:anchorId="1E83D807" wp14:editId="43033CE4">
                <wp:simplePos x="0" y="0"/>
                <wp:positionH relativeFrom="column">
                  <wp:posOffset>661670</wp:posOffset>
                </wp:positionH>
                <wp:positionV relativeFrom="paragraph">
                  <wp:posOffset>4706856</wp:posOffset>
                </wp:positionV>
                <wp:extent cx="4073525" cy="266700"/>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4073525" cy="266700"/>
                        </a:xfrm>
                        <a:prstGeom prst="rect">
                          <a:avLst/>
                        </a:prstGeom>
                        <a:solidFill>
                          <a:prstClr val="white"/>
                        </a:solidFill>
                        <a:ln>
                          <a:noFill/>
                        </a:ln>
                      </wps:spPr>
                      <wps:txbx>
                        <w:txbxContent>
                          <w:p w14:paraId="6DB48028" w14:textId="77777777" w:rsidR="00FD763E" w:rsidRPr="00E12CE4" w:rsidRDefault="00FD763E" w:rsidP="00406496">
                            <w:pPr>
                              <w:pStyle w:val="Descripcin"/>
                              <w:jc w:val="center"/>
                              <w:rPr>
                                <w:rFonts w:ascii="Calibri" w:eastAsia="Calibri" w:hAnsi="Calibri" w:cs="Calibri"/>
                                <w:noProof/>
                                <w:color w:val="000000"/>
                              </w:rPr>
                            </w:pPr>
                            <w:r>
                              <w:t xml:space="preserve">Ilustración </w:t>
                            </w:r>
                            <w:fldSimple w:instr=" SEQ Ilustración \* ARABIC ">
                              <w:r>
                                <w:rPr>
                                  <w:noProof/>
                                </w:rPr>
                                <w:t>21</w:t>
                              </w:r>
                            </w:fldSimple>
                            <w:r>
                              <w:t xml:space="preserve"> - Interfaces de Raspberry 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3D807" id="Cuadro de texto 53" o:spid="_x0000_s1040" type="#_x0000_t202" style="position:absolute;left:0;text-align:left;margin-left:52.1pt;margin-top:370.6pt;width:320.75pt;height:21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" stroked="f">
                <v:textbox style="mso-fit-shape-to-text:t" inset="0,0,0,0">
                  <w:txbxContent>
                    <w:p w14:paraId="6DB48028" w14:textId="77777777" w:rsidR="00FD763E" w:rsidRPr="00E12CE4" w:rsidRDefault="00FD763E" w:rsidP="00406496">
                      <w:pPr>
                        <w:pStyle w:val="Descripcin"/>
                        <w:jc w:val="center"/>
                        <w:rPr>
                          <w:rFonts w:ascii="Calibri" w:eastAsia="Calibri" w:hAnsi="Calibri" w:cs="Calibri"/>
                          <w:noProof/>
                          <w:color w:val="000000"/>
                        </w:rPr>
                      </w:pPr>
                      <w:r>
                        <w:t xml:space="preserve">Ilustración </w:t>
                      </w:r>
                      <w:fldSimple w:instr=" SEQ Ilustración \* ARABIC ">
                        <w:r>
                          <w:rPr>
                            <w:noProof/>
                          </w:rPr>
                          <w:t>21</w:t>
                        </w:r>
                      </w:fldSimple>
                      <w:r>
                        <w:t xml:space="preserve"> - Interfaces de Raspberry Pi</w:t>
                      </w:r>
                    </w:p>
                  </w:txbxContent>
                </v:textbox>
                <w10:wrap type="topAndBottom"/>
              </v:shape>
            </w:pict>
          </mc:Fallback>
        </mc:AlternateContent>
      </w:r>
      <w:r>
        <w:rPr>
          <w:noProof/>
          <w:lang w:val="es-ES_tradnl" w:eastAsia="es-ES_tradnl"/>
        </w:rPr>
        <w:drawing>
          <wp:anchor distT="0" distB="0" distL="114300" distR="114300" simplePos="0" relativeHeight="251621376" behindDoc="0" locked="0" layoutInCell="1" allowOverlap="1" wp14:anchorId="6E43C114" wp14:editId="38531CB2">
            <wp:simplePos x="0" y="0"/>
            <wp:positionH relativeFrom="margin">
              <wp:posOffset>248285</wp:posOffset>
            </wp:positionH>
            <wp:positionV relativeFrom="paragraph">
              <wp:posOffset>165237</wp:posOffset>
            </wp:positionV>
            <wp:extent cx="5135880" cy="4543425"/>
            <wp:effectExtent l="0" t="0" r="7620" b="9525"/>
            <wp:wrapTopAndBottom/>
            <wp:docPr id="32" name="Imagen 32" descr="Tutoriales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toriales Raspberry P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5880" cy="4543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6F5E">
        <w:rPr>
          <w:rFonts w:ascii="Arial" w:eastAsia="Times New Roman" w:hAnsi="Arial" w:cs="Arial"/>
          <w:sz w:val="21"/>
          <w:szCs w:val="21"/>
        </w:rPr>
        <w:br w:type="page"/>
      </w:r>
    </w:p>
    <w:p w14:paraId="4B495C44" w14:textId="77777777" w:rsidR="00FC6F5E" w:rsidRPr="00FC6F5E" w:rsidRDefault="00FC6F5E" w:rsidP="00FC6F5E">
      <w:pPr>
        <w:pStyle w:val="Ttulo1"/>
        <w:rPr>
          <w:sz w:val="36"/>
          <w:szCs w:val="36"/>
        </w:rPr>
      </w:pPr>
      <w:bookmarkStart w:id="371" w:name="_Hlk484544161"/>
      <w:bookmarkStart w:id="372" w:name="_Toc499023863"/>
      <w:bookmarkEnd w:id="371"/>
      <w:r w:rsidRPr="00FC6F5E">
        <w:rPr>
          <w:sz w:val="36"/>
          <w:szCs w:val="36"/>
        </w:rPr>
        <w:lastRenderedPageBreak/>
        <w:t>Capítulo 5 - Aplicaciones Móviles</w:t>
      </w:r>
      <w:bookmarkEnd w:id="372"/>
    </w:p>
    <w:p w14:paraId="58657B1D" w14:textId="77777777" w:rsidR="00FC6F5E" w:rsidRDefault="00FC6F5E" w:rsidP="00FC6F5E">
      <w:pPr>
        <w:pStyle w:val="NormalWeb"/>
        <w:spacing w:before="0" w:beforeAutospacing="0" w:after="0" w:afterAutospacing="0"/>
        <w:rPr>
          <w:rFonts w:ascii="Arial" w:hAnsi="Arial" w:cs="Arial"/>
          <w:b/>
          <w:bCs/>
          <w:color w:val="000000"/>
          <w:sz w:val="22"/>
          <w:szCs w:val="22"/>
        </w:rPr>
      </w:pPr>
    </w:p>
    <w:p w14:paraId="4830DC47" w14:textId="77777777" w:rsidR="00FC6F5E" w:rsidRPr="00FC6F5E" w:rsidRDefault="00236A45" w:rsidP="00FC6F5E">
      <w:pPr>
        <w:pStyle w:val="Ttulo2"/>
        <w:rPr>
          <w:b/>
          <w:sz w:val="32"/>
          <w:szCs w:val="32"/>
        </w:rPr>
      </w:pPr>
      <w:bookmarkStart w:id="373" w:name="_Toc499023864"/>
      <w:r>
        <w:rPr>
          <w:b/>
          <w:sz w:val="32"/>
          <w:szCs w:val="32"/>
        </w:rPr>
        <w:t xml:space="preserve">5.1 </w:t>
      </w:r>
      <w:r w:rsidR="00FC6F5E" w:rsidRPr="00FC6F5E">
        <w:rPr>
          <w:b/>
          <w:sz w:val="32"/>
          <w:szCs w:val="32"/>
        </w:rPr>
        <w:t>¿Qué son las aplicaciones móviles?</w:t>
      </w:r>
      <w:bookmarkEnd w:id="373"/>
    </w:p>
    <w:p w14:paraId="157F7A58" w14:textId="77777777" w:rsidR="00FC6F5E" w:rsidRDefault="00FC6F5E" w:rsidP="00FC6F5E">
      <w:pPr>
        <w:pStyle w:val="NormalWeb"/>
        <w:spacing w:before="0" w:beforeAutospacing="0" w:after="0" w:afterAutospacing="0"/>
        <w:rPr>
          <w:rFonts w:ascii="Arial" w:hAnsi="Arial" w:cs="Arial"/>
          <w:b/>
          <w:bCs/>
          <w:color w:val="000000"/>
          <w:sz w:val="22"/>
          <w:szCs w:val="22"/>
        </w:rPr>
      </w:pPr>
    </w:p>
    <w:p w14:paraId="568540AF" w14:textId="5B3E4427" w:rsidR="00FC6F5E" w:rsidRPr="0084385F" w:rsidRDefault="00FC6F5E" w:rsidP="00FC6F5E">
      <w:pPr>
        <w:pStyle w:val="NormalWeb"/>
        <w:spacing w:before="0" w:beforeAutospacing="0" w:after="0" w:afterAutospacing="0"/>
        <w:rPr>
          <w:rFonts w:ascii="Arial" w:hAnsi="Arial" w:cs="Arial"/>
          <w:color w:val="FF0000"/>
          <w:shd w:val="clear" w:color="auto" w:fill="FFFFFF"/>
        </w:rPr>
      </w:pPr>
      <w:r w:rsidRPr="0084385F">
        <w:rPr>
          <w:rFonts w:ascii="Arial" w:hAnsi="Arial" w:cs="Arial"/>
          <w:color w:val="FF0000"/>
          <w:shd w:val="clear" w:color="auto" w:fill="FFFFFF"/>
        </w:rPr>
        <w:t xml:space="preserve">“Una aplicación móvil es un programa que se puede descargar y/o acceder directamente desde un </w:t>
      </w:r>
      <w:del w:id="374" w:author="Nahuel Defossé" w:date="2017-12-20T10:02:00Z">
        <w:r w:rsidRPr="0084385F" w:rsidDel="00DA0A17">
          <w:rPr>
            <w:rFonts w:ascii="Arial" w:hAnsi="Arial" w:cs="Arial"/>
            <w:color w:val="FF0000"/>
            <w:shd w:val="clear" w:color="auto" w:fill="FFFFFF"/>
          </w:rPr>
          <w:delText xml:space="preserve">aparato </w:delText>
        </w:r>
      </w:del>
      <w:ins w:id="375" w:author="Nahuel Defossé" w:date="2017-12-20T10:02:00Z">
        <w:r w:rsidR="00DA0A17">
          <w:rPr>
            <w:rFonts w:ascii="Arial" w:hAnsi="Arial" w:cs="Arial"/>
            <w:color w:val="FF0000"/>
            <w:shd w:val="clear" w:color="auto" w:fill="FFFFFF"/>
          </w:rPr>
          <w:t>dispositivo</w:t>
        </w:r>
        <w:r w:rsidR="00DA0A17" w:rsidRPr="0084385F">
          <w:rPr>
            <w:rFonts w:ascii="Arial" w:hAnsi="Arial" w:cs="Arial"/>
            <w:color w:val="FF0000"/>
            <w:shd w:val="clear" w:color="auto" w:fill="FFFFFF"/>
          </w:rPr>
          <w:t xml:space="preserve"> </w:t>
        </w:r>
      </w:ins>
      <w:r w:rsidRPr="0084385F">
        <w:rPr>
          <w:rFonts w:ascii="Arial" w:hAnsi="Arial" w:cs="Arial"/>
          <w:color w:val="FF0000"/>
          <w:shd w:val="clear" w:color="auto" w:fill="FFFFFF"/>
        </w:rPr>
        <w:t>móvil”</w:t>
      </w:r>
    </w:p>
    <w:p w14:paraId="510F54B0" w14:textId="77777777" w:rsidR="00FC6F5E" w:rsidRDefault="00FC6F5E" w:rsidP="00FC6F5E">
      <w:pPr>
        <w:pStyle w:val="NormalWeb"/>
        <w:spacing w:before="0" w:beforeAutospacing="0" w:after="0" w:afterAutospacing="0"/>
        <w:rPr>
          <w:rFonts w:ascii="Arial" w:hAnsi="Arial" w:cs="Arial"/>
          <w:color w:val="000000"/>
          <w:sz w:val="21"/>
          <w:szCs w:val="21"/>
          <w:shd w:val="clear" w:color="auto" w:fill="FFFFFF"/>
        </w:rPr>
      </w:pPr>
    </w:p>
    <w:p w14:paraId="5430B8FB" w14:textId="77777777" w:rsidR="00FC6F5E" w:rsidRPr="00FC6F5E" w:rsidRDefault="00236A45" w:rsidP="00FC6F5E">
      <w:pPr>
        <w:pStyle w:val="Ttulo2"/>
        <w:rPr>
          <w:b/>
          <w:sz w:val="32"/>
          <w:szCs w:val="32"/>
        </w:rPr>
      </w:pPr>
      <w:bookmarkStart w:id="376" w:name="_Toc499023865"/>
      <w:r>
        <w:rPr>
          <w:b/>
          <w:sz w:val="32"/>
          <w:szCs w:val="32"/>
        </w:rPr>
        <w:t xml:space="preserve">5.2 </w:t>
      </w:r>
      <w:r w:rsidR="00FC6F5E" w:rsidRPr="00FC6F5E">
        <w:rPr>
          <w:b/>
          <w:sz w:val="32"/>
          <w:szCs w:val="32"/>
        </w:rPr>
        <w:t>Las App’s</w:t>
      </w:r>
      <w:bookmarkEnd w:id="376"/>
    </w:p>
    <w:p w14:paraId="6C35553D" w14:textId="77777777" w:rsidR="00FC6F5E" w:rsidRDefault="00FC6F5E" w:rsidP="00FC6F5E">
      <w:pPr>
        <w:pStyle w:val="NormalWeb"/>
        <w:spacing w:before="0" w:beforeAutospacing="0" w:after="0" w:afterAutospacing="0"/>
        <w:rPr>
          <w:rFonts w:ascii="Arial" w:hAnsi="Arial" w:cs="Arial"/>
          <w:color w:val="000000"/>
          <w:sz w:val="21"/>
          <w:szCs w:val="21"/>
          <w:shd w:val="clear" w:color="auto" w:fill="FFFFFF"/>
        </w:rPr>
      </w:pPr>
    </w:p>
    <w:p w14:paraId="5514001E" w14:textId="53C43DC6" w:rsidR="00FC6F5E" w:rsidRPr="00FC6F5E" w:rsidRDefault="00FC6F5E" w:rsidP="00FC6F5E">
      <w:pPr>
        <w:rPr>
          <w:rFonts w:ascii="Arial" w:hAnsi="Arial" w:cs="Arial"/>
          <w:sz w:val="24"/>
          <w:szCs w:val="24"/>
        </w:rPr>
      </w:pPr>
      <w:r w:rsidRPr="00FC6F5E">
        <w:rPr>
          <w:rFonts w:ascii="Arial" w:hAnsi="Arial" w:cs="Arial"/>
          <w:noProof/>
          <w:sz w:val="24"/>
          <w:szCs w:val="24"/>
          <w:lang w:val="es-ES_tradnl" w:eastAsia="es-ES_tradnl"/>
        </w:rPr>
        <w:drawing>
          <wp:anchor distT="0" distB="0" distL="114300" distR="114300" simplePos="0" relativeHeight="251636736" behindDoc="0" locked="0" layoutInCell="1" allowOverlap="1" wp14:anchorId="67809906" wp14:editId="4B7B7C81">
            <wp:simplePos x="0" y="0"/>
            <wp:positionH relativeFrom="column">
              <wp:posOffset>3441065</wp:posOffset>
            </wp:positionH>
            <wp:positionV relativeFrom="paragraph">
              <wp:posOffset>6985</wp:posOffset>
            </wp:positionV>
            <wp:extent cx="1828800" cy="1823085"/>
            <wp:effectExtent l="0" t="0" r="0" b="5715"/>
            <wp:wrapThrough wrapText="bothSides">
              <wp:wrapPolygon edited="0">
                <wp:start x="0" y="0"/>
                <wp:lineTo x="0" y="21442"/>
                <wp:lineTo x="21375" y="21442"/>
                <wp:lineTo x="21375" y="0"/>
                <wp:lineTo x="0" y="0"/>
              </wp:wrapPolygon>
            </wp:wrapThrough>
            <wp:docPr id="33" name="Imagen 33" descr="Resultado de imagen para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p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8800" cy="1823085"/>
                    </a:xfrm>
                    <a:prstGeom prst="rect">
                      <a:avLst/>
                    </a:prstGeom>
                    <a:noFill/>
                    <a:ln>
                      <a:noFill/>
                    </a:ln>
                  </pic:spPr>
                </pic:pic>
              </a:graphicData>
            </a:graphic>
          </wp:anchor>
        </w:drawing>
      </w:r>
      <w:r w:rsidRPr="00FC6F5E">
        <w:rPr>
          <w:rFonts w:ascii="Arial" w:hAnsi="Arial" w:cs="Arial"/>
          <w:sz w:val="24"/>
          <w:szCs w:val="24"/>
        </w:rPr>
        <w:t>“Una aplicación móvil o </w:t>
      </w:r>
      <w:del w:id="377" w:author="Nahuel Defossé" w:date="2017-12-20T10:02:00Z">
        <w:r w:rsidRPr="00DA0A17" w:rsidDel="00DA0A17">
          <w:rPr>
            <w:rFonts w:ascii="Arial" w:hAnsi="Arial" w:cs="Arial"/>
            <w:i/>
            <w:sz w:val="24"/>
            <w:szCs w:val="24"/>
            <w:rPrChange w:id="378" w:author="Nahuel Defossé" w:date="2017-12-20T10:02:00Z">
              <w:rPr>
                <w:rFonts w:ascii="Arial" w:hAnsi="Arial" w:cs="Arial"/>
                <w:sz w:val="24"/>
                <w:szCs w:val="24"/>
              </w:rPr>
            </w:rPrChange>
          </w:rPr>
          <w:delText>app </w:delText>
        </w:r>
      </w:del>
      <w:ins w:id="379" w:author="Nahuel Defossé" w:date="2017-12-20T10:02:00Z">
        <w:r w:rsidR="00DA0A17">
          <w:rPr>
            <w:rFonts w:ascii="Arial" w:hAnsi="Arial" w:cs="Arial"/>
            <w:i/>
            <w:sz w:val="24"/>
            <w:szCs w:val="24"/>
          </w:rPr>
          <w:t>A</w:t>
        </w:r>
        <w:r w:rsidR="00DA0A17" w:rsidRPr="00DA0A17">
          <w:rPr>
            <w:rFonts w:ascii="Arial" w:hAnsi="Arial" w:cs="Arial"/>
            <w:i/>
            <w:sz w:val="24"/>
            <w:szCs w:val="24"/>
            <w:rPrChange w:id="380" w:author="Nahuel Defossé" w:date="2017-12-20T10:02:00Z">
              <w:rPr>
                <w:rFonts w:ascii="Arial" w:hAnsi="Arial" w:cs="Arial"/>
                <w:sz w:val="24"/>
                <w:szCs w:val="24"/>
              </w:rPr>
            </w:rPrChange>
          </w:rPr>
          <w:t>pp </w:t>
        </w:r>
      </w:ins>
      <w:r w:rsidRPr="00FC6F5E">
        <w:rPr>
          <w:rFonts w:ascii="Arial" w:hAnsi="Arial" w:cs="Arial"/>
          <w:sz w:val="24"/>
          <w:szCs w:val="24"/>
        </w:rPr>
        <w:t>es una aplicación informática diseñada para ser ejecutada en teléfonos inteligentes, tabletas y otros dispositivos móviles y que permite al usuario efectuar una tarea concreta de cualquier tipo —profesional, de ocio, educativa</w:t>
      </w:r>
      <w:del w:id="381" w:author="Nahuel Defossé" w:date="2017-12-20T10:03:00Z">
        <w:r w:rsidRPr="00FC6F5E" w:rsidDel="00DA0A17">
          <w:rPr>
            <w:rFonts w:ascii="Arial" w:hAnsi="Arial" w:cs="Arial"/>
            <w:sz w:val="24"/>
            <w:szCs w:val="24"/>
          </w:rPr>
          <w:delText>s</w:delText>
        </w:r>
      </w:del>
      <w:r w:rsidRPr="00FC6F5E">
        <w:rPr>
          <w:rFonts w:ascii="Arial" w:hAnsi="Arial" w:cs="Arial"/>
          <w:sz w:val="24"/>
          <w:szCs w:val="24"/>
        </w:rPr>
        <w:t>, de acceso a servicios, etc</w:t>
      </w:r>
      <w:commentRangeStart w:id="382"/>
      <w:r w:rsidRPr="00FC6F5E">
        <w:rPr>
          <w:rFonts w:ascii="Arial" w:hAnsi="Arial" w:cs="Arial"/>
          <w:sz w:val="24"/>
          <w:szCs w:val="24"/>
        </w:rPr>
        <w:t>—</w:t>
      </w:r>
      <w:commentRangeEnd w:id="382"/>
      <w:r w:rsidR="00DA0A17">
        <w:rPr>
          <w:rStyle w:val="Refdecomentario"/>
        </w:rPr>
        <w:commentReference w:id="382"/>
      </w:r>
      <w:r w:rsidRPr="00FC6F5E">
        <w:rPr>
          <w:rFonts w:ascii="Arial" w:hAnsi="Arial" w:cs="Arial"/>
          <w:sz w:val="24"/>
          <w:szCs w:val="24"/>
        </w:rPr>
        <w:t>, facilitando las gestiones o actividades a desarrollar”</w:t>
      </w:r>
    </w:p>
    <w:p w14:paraId="7B555B95" w14:textId="77777777" w:rsidR="00FC6F5E" w:rsidRPr="00FC6F5E" w:rsidRDefault="00FC6F5E" w:rsidP="00FC6F5E">
      <w:pPr>
        <w:jc w:val="center"/>
        <w:rPr>
          <w:rFonts w:ascii="Arial" w:hAnsi="Arial" w:cs="Arial"/>
          <w:sz w:val="24"/>
          <w:szCs w:val="24"/>
        </w:rPr>
      </w:pPr>
    </w:p>
    <w:p w14:paraId="14A7576C" w14:textId="77777777" w:rsidR="00FC6F5E" w:rsidRPr="00FC6F5E" w:rsidRDefault="0084385F" w:rsidP="00FC6F5E">
      <w:pPr>
        <w:rPr>
          <w:rFonts w:ascii="Arial" w:hAnsi="Arial" w:cs="Arial"/>
          <w:sz w:val="24"/>
          <w:szCs w:val="24"/>
        </w:rPr>
      </w:pPr>
      <w:r>
        <w:rPr>
          <w:noProof/>
          <w:lang w:val="es-ES_tradnl" w:eastAsia="es-ES_tradnl"/>
        </w:rPr>
        <mc:AlternateContent>
          <mc:Choice Requires="wps">
            <w:drawing>
              <wp:anchor distT="0" distB="0" distL="114300" distR="114300" simplePos="0" relativeHeight="251676672" behindDoc="0" locked="0" layoutInCell="1" allowOverlap="1" wp14:anchorId="5B644E55" wp14:editId="321DFB2E">
                <wp:simplePos x="0" y="0"/>
                <wp:positionH relativeFrom="column">
                  <wp:posOffset>3469345</wp:posOffset>
                </wp:positionH>
                <wp:positionV relativeFrom="paragraph">
                  <wp:posOffset>248239</wp:posOffset>
                </wp:positionV>
                <wp:extent cx="1828800" cy="266700"/>
                <wp:effectExtent l="0" t="0" r="0" b="0"/>
                <wp:wrapThrough wrapText="bothSides">
                  <wp:wrapPolygon edited="0">
                    <wp:start x="0" y="0"/>
                    <wp:lineTo x="0" y="21600"/>
                    <wp:lineTo x="21600" y="21600"/>
                    <wp:lineTo x="21600" y="0"/>
                  </wp:wrapPolygon>
                </wp:wrapThrough>
                <wp:docPr id="192" name="Cuadro de texto 192"/>
                <wp:cNvGraphicFramePr/>
                <a:graphic xmlns:a="http://schemas.openxmlformats.org/drawingml/2006/main">
                  <a:graphicData uri="http://schemas.microsoft.com/office/word/2010/wordprocessingShape">
                    <wps:wsp>
                      <wps:cNvSpPr txBox="1"/>
                      <wps:spPr>
                        <a:xfrm>
                          <a:off x="0" y="0"/>
                          <a:ext cx="1828800" cy="266700"/>
                        </a:xfrm>
                        <a:prstGeom prst="rect">
                          <a:avLst/>
                        </a:prstGeom>
                        <a:solidFill>
                          <a:prstClr val="white"/>
                        </a:solidFill>
                        <a:ln>
                          <a:noFill/>
                        </a:ln>
                      </wps:spPr>
                      <wps:txbx>
                        <w:txbxContent>
                          <w:p w14:paraId="2324DBB6" w14:textId="77777777" w:rsidR="00FD763E" w:rsidRPr="009F43AD" w:rsidRDefault="00FD763E" w:rsidP="0084385F">
                            <w:pPr>
                              <w:pStyle w:val="Descripcin"/>
                              <w:jc w:val="center"/>
                              <w:rPr>
                                <w:rFonts w:ascii="Arial" w:eastAsia="Calibri" w:hAnsi="Arial" w:cs="Arial"/>
                                <w:noProof/>
                                <w:color w:val="000000"/>
                                <w:sz w:val="24"/>
                                <w:szCs w:val="24"/>
                              </w:rPr>
                            </w:pPr>
                            <w:r>
                              <w:t xml:space="preserve">Ilustración </w:t>
                            </w:r>
                            <w:fldSimple w:instr=" SEQ Ilustración \* ARABIC ">
                              <w:r>
                                <w:rPr>
                                  <w:noProof/>
                                </w:rPr>
                                <w:t>22</w:t>
                              </w:r>
                            </w:fldSimple>
                            <w:r>
                              <w:t xml:space="preserve"> - Aplicaciones móviles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44E55" id="Cuadro de texto 192" o:spid="_x0000_s1041" type="#_x0000_t202" style="position:absolute;left:0;text-align:left;margin-left:273.2pt;margin-top:19.55pt;width:2in;height:2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" stroked="f">
                <v:textbox style="mso-fit-shape-to-text:t" inset="0,0,0,0">
                  <w:txbxContent>
                    <w:p w14:paraId="2324DBB6" w14:textId="77777777" w:rsidR="00FD763E" w:rsidRPr="009F43AD" w:rsidRDefault="00FD763E" w:rsidP="0084385F">
                      <w:pPr>
                        <w:pStyle w:val="Descripcin"/>
                        <w:jc w:val="center"/>
                        <w:rPr>
                          <w:rFonts w:ascii="Arial" w:eastAsia="Calibri" w:hAnsi="Arial" w:cs="Arial"/>
                          <w:noProof/>
                          <w:color w:val="000000"/>
                          <w:sz w:val="24"/>
                          <w:szCs w:val="24"/>
                        </w:rPr>
                      </w:pPr>
                      <w:r>
                        <w:t xml:space="preserve">Ilustración </w:t>
                      </w:r>
                      <w:fldSimple w:instr=" SEQ Ilustración \* ARABIC ">
                        <w:r>
                          <w:rPr>
                            <w:noProof/>
                          </w:rPr>
                          <w:t>22</w:t>
                        </w:r>
                      </w:fldSimple>
                      <w:r>
                        <w:t xml:space="preserve"> - Aplicaciones móviles</w:t>
                      </w:r>
                    </w:p>
                  </w:txbxContent>
                </v:textbox>
                <w10:wrap type="through"/>
              </v:shape>
            </w:pict>
          </mc:Fallback>
        </mc:AlternateContent>
      </w:r>
      <w:r w:rsidR="00FC6F5E" w:rsidRPr="00FC6F5E">
        <w:rPr>
          <w:rFonts w:ascii="Arial" w:hAnsi="Arial" w:cs="Arial"/>
          <w:sz w:val="24"/>
          <w:szCs w:val="24"/>
        </w:rPr>
        <w:t xml:space="preserve">Al ser aplicaciones residentes en los dispositivos están escritas en algún lenguaje de programación </w:t>
      </w:r>
      <w:commentRangeStart w:id="383"/>
      <w:r w:rsidR="00FC6F5E" w:rsidRPr="00FC6F5E">
        <w:rPr>
          <w:rFonts w:ascii="Arial" w:hAnsi="Arial" w:cs="Arial"/>
          <w:sz w:val="24"/>
          <w:szCs w:val="24"/>
        </w:rPr>
        <w:t>compilado</w:t>
      </w:r>
      <w:commentRangeEnd w:id="383"/>
      <w:r w:rsidR="00DA0A17">
        <w:rPr>
          <w:rStyle w:val="Refdecomentario"/>
        </w:rPr>
        <w:commentReference w:id="383"/>
      </w:r>
      <w:r w:rsidR="00FC6F5E" w:rsidRPr="00FC6F5E">
        <w:rPr>
          <w:rFonts w:ascii="Arial" w:hAnsi="Arial" w:cs="Arial"/>
          <w:sz w:val="24"/>
          <w:szCs w:val="24"/>
        </w:rPr>
        <w:t>, y su funcionamiento y recursos se encaminan a aportar una serie de ventajas tales como:</w:t>
      </w:r>
    </w:p>
    <w:p w14:paraId="72D17A1C" w14:textId="77777777"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Un acceso más rápido y sencillo a la información necesaria sin necesidad de los datos de autenticación en cada acceso.</w:t>
      </w:r>
    </w:p>
    <w:p w14:paraId="694686FF" w14:textId="77777777"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 xml:space="preserve">Un almacenamiento de datos personales que, a priori, </w:t>
      </w:r>
      <w:commentRangeStart w:id="384"/>
      <w:r w:rsidRPr="00FC6F5E">
        <w:rPr>
          <w:rFonts w:ascii="Arial" w:hAnsi="Arial" w:cs="Arial"/>
          <w:sz w:val="24"/>
          <w:szCs w:val="24"/>
        </w:rPr>
        <w:t>es de una manera segura.</w:t>
      </w:r>
      <w:commentRangeEnd w:id="384"/>
      <w:r w:rsidR="00DA0A17">
        <w:rPr>
          <w:rStyle w:val="Refdecomentario"/>
          <w:rFonts w:ascii="Calibri" w:eastAsia="Calibri" w:hAnsi="Calibri" w:cs="Calibri"/>
          <w:color w:val="000000"/>
          <w:lang w:eastAsia="es-AR"/>
        </w:rPr>
        <w:commentReference w:id="384"/>
      </w:r>
    </w:p>
    <w:p w14:paraId="51B5C42B" w14:textId="77777777" w:rsidR="00FC6F5E" w:rsidRPr="00FC6F5E" w:rsidRDefault="00FC6F5E" w:rsidP="00FC6F5E">
      <w:pPr>
        <w:pStyle w:val="Prrafodelista"/>
        <w:numPr>
          <w:ilvl w:val="0"/>
          <w:numId w:val="16"/>
        </w:numPr>
        <w:rPr>
          <w:rFonts w:ascii="Arial" w:hAnsi="Arial" w:cs="Arial"/>
          <w:sz w:val="24"/>
          <w:szCs w:val="24"/>
        </w:rPr>
      </w:pPr>
      <w:commentRangeStart w:id="385"/>
      <w:r w:rsidRPr="00FC6F5E">
        <w:rPr>
          <w:rFonts w:ascii="Arial" w:hAnsi="Arial" w:cs="Arial"/>
          <w:sz w:val="24"/>
          <w:szCs w:val="24"/>
        </w:rPr>
        <w:t>Una gran versatilidad en cuanto a su utilización o aplicación práctica.</w:t>
      </w:r>
      <w:commentRangeEnd w:id="385"/>
      <w:r w:rsidR="00DA0A17">
        <w:rPr>
          <w:rStyle w:val="Refdecomentario"/>
          <w:rFonts w:ascii="Calibri" w:eastAsia="Calibri" w:hAnsi="Calibri" w:cs="Calibri"/>
          <w:color w:val="000000"/>
          <w:lang w:eastAsia="es-AR"/>
        </w:rPr>
        <w:commentReference w:id="385"/>
      </w:r>
    </w:p>
    <w:p w14:paraId="4533962A" w14:textId="77777777" w:rsidR="00FC6F5E" w:rsidRPr="00FC6F5E" w:rsidRDefault="00FC6F5E" w:rsidP="00FC6F5E">
      <w:pPr>
        <w:pStyle w:val="Prrafodelista"/>
        <w:numPr>
          <w:ilvl w:val="0"/>
          <w:numId w:val="16"/>
        </w:numPr>
        <w:rPr>
          <w:rFonts w:ascii="Arial" w:hAnsi="Arial" w:cs="Arial"/>
          <w:sz w:val="24"/>
          <w:szCs w:val="24"/>
        </w:rPr>
      </w:pPr>
      <w:commentRangeStart w:id="386"/>
      <w:r w:rsidRPr="00FC6F5E">
        <w:rPr>
          <w:rFonts w:ascii="Arial" w:hAnsi="Arial" w:cs="Arial"/>
          <w:sz w:val="24"/>
          <w:szCs w:val="24"/>
        </w:rPr>
        <w:t>La atribución de funcionalidades específicas.</w:t>
      </w:r>
      <w:commentRangeEnd w:id="386"/>
      <w:r w:rsidR="00DA0A17">
        <w:rPr>
          <w:rStyle w:val="Refdecomentario"/>
          <w:rFonts w:ascii="Calibri" w:eastAsia="Calibri" w:hAnsi="Calibri" w:cs="Calibri"/>
          <w:color w:val="000000"/>
          <w:lang w:eastAsia="es-AR"/>
        </w:rPr>
        <w:commentReference w:id="386"/>
      </w:r>
    </w:p>
    <w:p w14:paraId="67149C5A" w14:textId="77777777"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Mejorar la capacidad de conectividad y disponibilidad de servicios y productos (usuario-usuario, usuario-proveedor de servicios).</w:t>
      </w:r>
    </w:p>
    <w:p w14:paraId="1CBF1365" w14:textId="306AEFAF" w:rsidR="00FC6F5E" w:rsidRDefault="00236A45" w:rsidP="00236A45">
      <w:pPr>
        <w:pStyle w:val="Ttulo3"/>
        <w:rPr>
          <w:b w:val="0"/>
          <w:sz w:val="28"/>
          <w:szCs w:val="28"/>
        </w:rPr>
      </w:pPr>
      <w:bookmarkStart w:id="387" w:name="_Toc499023866"/>
      <w:r>
        <w:rPr>
          <w:b w:val="0"/>
          <w:sz w:val="28"/>
          <w:szCs w:val="28"/>
        </w:rPr>
        <w:t xml:space="preserve">5.2.1 </w:t>
      </w:r>
      <w:r w:rsidR="00FC6F5E" w:rsidRPr="00236A45">
        <w:rPr>
          <w:b w:val="0"/>
          <w:sz w:val="28"/>
          <w:szCs w:val="28"/>
        </w:rPr>
        <w:t>Las</w:t>
      </w:r>
      <w:r w:rsidR="00FC6F5E">
        <w:t xml:space="preserve"> </w:t>
      </w:r>
      <w:del w:id="388" w:author="Nahuel Defossé" w:date="2017-12-20T10:07:00Z">
        <w:r w:rsidR="00FC6F5E" w:rsidRPr="00236A45" w:rsidDel="00DA0A17">
          <w:rPr>
            <w:b w:val="0"/>
            <w:sz w:val="28"/>
            <w:szCs w:val="28"/>
          </w:rPr>
          <w:delText>webApps</w:delText>
        </w:r>
      </w:del>
      <w:bookmarkEnd w:id="387"/>
      <w:ins w:id="389" w:author="Nahuel Defossé" w:date="2017-12-20T10:07:00Z">
        <w:r w:rsidR="00DA0A17">
          <w:rPr>
            <w:b w:val="0"/>
            <w:sz w:val="28"/>
            <w:szCs w:val="28"/>
          </w:rPr>
          <w:t>W</w:t>
        </w:r>
        <w:r w:rsidR="00DA0A17" w:rsidRPr="00236A45">
          <w:rPr>
            <w:b w:val="0"/>
            <w:sz w:val="28"/>
            <w:szCs w:val="28"/>
          </w:rPr>
          <w:t>eb</w:t>
        </w:r>
        <w:r w:rsidR="00DA0A17">
          <w:rPr>
            <w:b w:val="0"/>
            <w:sz w:val="28"/>
            <w:szCs w:val="28"/>
          </w:rPr>
          <w:t xml:space="preserve"> </w:t>
        </w:r>
        <w:r w:rsidR="00DA0A17" w:rsidRPr="00236A45">
          <w:rPr>
            <w:b w:val="0"/>
            <w:sz w:val="28"/>
            <w:szCs w:val="28"/>
          </w:rPr>
          <w:t>Apps</w:t>
        </w:r>
      </w:ins>
    </w:p>
    <w:p w14:paraId="6957D657" w14:textId="77777777" w:rsidR="00406496" w:rsidRPr="00406496" w:rsidRDefault="00406496" w:rsidP="00406496"/>
    <w:p w14:paraId="69C6C0D6" w14:textId="5A900312" w:rsidR="00FC6F5E" w:rsidRPr="00236A45" w:rsidRDefault="0084385F" w:rsidP="00FC6F5E">
      <w:pPr>
        <w:rPr>
          <w:rFonts w:ascii="Arial" w:hAnsi="Arial" w:cs="Arial"/>
          <w:sz w:val="24"/>
          <w:szCs w:val="24"/>
        </w:rPr>
      </w:pPr>
      <w:r>
        <w:rPr>
          <w:noProof/>
          <w:lang w:val="es-ES_tradnl" w:eastAsia="es-ES_tradnl"/>
        </w:rPr>
        <mc:AlternateContent>
          <mc:Choice Requires="wps">
            <w:drawing>
              <wp:anchor distT="0" distB="0" distL="114300" distR="114300" simplePos="0" relativeHeight="251677696" behindDoc="0" locked="0" layoutInCell="1" allowOverlap="1" wp14:anchorId="4339E78E" wp14:editId="1F75163E">
                <wp:simplePos x="0" y="0"/>
                <wp:positionH relativeFrom="column">
                  <wp:posOffset>2535555</wp:posOffset>
                </wp:positionH>
                <wp:positionV relativeFrom="paragraph">
                  <wp:posOffset>1764665</wp:posOffset>
                </wp:positionV>
                <wp:extent cx="2861310" cy="266700"/>
                <wp:effectExtent l="0" t="0" r="0" b="0"/>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2861310" cy="266700"/>
                        </a:xfrm>
                        <a:prstGeom prst="rect">
                          <a:avLst/>
                        </a:prstGeom>
                        <a:solidFill>
                          <a:prstClr val="white"/>
                        </a:solidFill>
                        <a:ln>
                          <a:noFill/>
                        </a:ln>
                      </wps:spPr>
                      <wps:txbx>
                        <w:txbxContent>
                          <w:p w14:paraId="1BE48DE2" w14:textId="77777777" w:rsidR="00FD763E" w:rsidRPr="002876DC" w:rsidRDefault="00FD763E" w:rsidP="0084385F">
                            <w:pPr>
                              <w:pStyle w:val="Descripcin"/>
                              <w:jc w:val="center"/>
                              <w:rPr>
                                <w:rFonts w:ascii="Calibri" w:eastAsia="Calibri" w:hAnsi="Calibri" w:cs="Calibri"/>
                                <w:b/>
                                <w:noProof/>
                                <w:color w:val="000000"/>
                                <w:sz w:val="28"/>
                                <w:szCs w:val="28"/>
                              </w:rPr>
                            </w:pPr>
                            <w:r>
                              <w:t xml:space="preserve">Ilustración </w:t>
                            </w:r>
                            <w:fldSimple w:instr=" SEQ Ilustración \* ARABIC ">
                              <w:r>
                                <w:rPr>
                                  <w:noProof/>
                                </w:rPr>
                                <w:t>23</w:t>
                              </w:r>
                            </w:fldSimple>
                            <w:r>
                              <w:t xml:space="preserve"> - App nativa vs Web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9E78E" id="Cuadro de texto 193" o:spid="_x0000_s1042" type="#_x0000_t202" style="position:absolute;left:0;text-align:left;margin-left:199.65pt;margin-top:138.95pt;width:225.3pt;height:2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" stroked="f">
                <v:textbox style="mso-fit-shape-to-text:t" inset="0,0,0,0">
                  <w:txbxContent>
                    <w:p w14:paraId="1BE48DE2" w14:textId="77777777" w:rsidR="00FD763E" w:rsidRPr="002876DC" w:rsidRDefault="00FD763E" w:rsidP="0084385F">
                      <w:pPr>
                        <w:pStyle w:val="Descripcin"/>
                        <w:jc w:val="center"/>
                        <w:rPr>
                          <w:rFonts w:ascii="Calibri" w:eastAsia="Calibri" w:hAnsi="Calibri" w:cs="Calibri"/>
                          <w:b/>
                          <w:noProof/>
                          <w:color w:val="000000"/>
                          <w:sz w:val="28"/>
                          <w:szCs w:val="28"/>
                        </w:rPr>
                      </w:pPr>
                      <w:r>
                        <w:t xml:space="preserve">Ilustración </w:t>
                      </w:r>
                      <w:fldSimple w:instr=" SEQ Ilustración \* ARABIC ">
                        <w:r>
                          <w:rPr>
                            <w:noProof/>
                          </w:rPr>
                          <w:t>23</w:t>
                        </w:r>
                      </w:fldSimple>
                      <w:r>
                        <w:t xml:space="preserve"> - App nativa vs Web App</w:t>
                      </w:r>
                    </w:p>
                  </w:txbxContent>
                </v:textbox>
                <w10:wrap type="square"/>
              </v:shape>
            </w:pict>
          </mc:Fallback>
        </mc:AlternateContent>
      </w:r>
      <w:r w:rsidR="00236A45" w:rsidRPr="00236A45">
        <w:rPr>
          <w:b/>
          <w:noProof/>
          <w:sz w:val="28"/>
          <w:szCs w:val="28"/>
          <w:lang w:val="es-ES_tradnl" w:eastAsia="es-ES_tradnl"/>
        </w:rPr>
        <w:drawing>
          <wp:anchor distT="0" distB="0" distL="114300" distR="114300" simplePos="0" relativeHeight="251644928" behindDoc="0" locked="0" layoutInCell="1" allowOverlap="1" wp14:anchorId="69E31253" wp14:editId="4742F722">
            <wp:simplePos x="0" y="0"/>
            <wp:positionH relativeFrom="margin">
              <wp:posOffset>2535555</wp:posOffset>
            </wp:positionH>
            <wp:positionV relativeFrom="paragraph">
              <wp:posOffset>108609</wp:posOffset>
            </wp:positionV>
            <wp:extent cx="2861310" cy="1598930"/>
            <wp:effectExtent l="0" t="0" r="0" b="1270"/>
            <wp:wrapSquare wrapText="bothSides"/>
            <wp:docPr id="34" name="Imagen 34"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webap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1310" cy="1598930"/>
                    </a:xfrm>
                    <a:prstGeom prst="rect">
                      <a:avLst/>
                    </a:prstGeom>
                    <a:noFill/>
                    <a:ln>
                      <a:noFill/>
                    </a:ln>
                  </pic:spPr>
                </pic:pic>
              </a:graphicData>
            </a:graphic>
          </wp:anchor>
        </w:drawing>
      </w:r>
      <w:r w:rsidR="00FC6F5E" w:rsidRPr="00236A45">
        <w:rPr>
          <w:rFonts w:ascii="Arial" w:hAnsi="Arial" w:cs="Arial"/>
          <w:sz w:val="24"/>
          <w:szCs w:val="24"/>
        </w:rPr>
        <w:t xml:space="preserve">Una </w:t>
      </w:r>
      <w:del w:id="390" w:author="Nahuel Defossé" w:date="2017-12-20T10:07:00Z">
        <w:r w:rsidR="00FC6F5E" w:rsidRPr="00236A45" w:rsidDel="00DA0A17">
          <w:rPr>
            <w:rFonts w:ascii="Arial" w:hAnsi="Arial" w:cs="Arial"/>
            <w:sz w:val="24"/>
            <w:szCs w:val="24"/>
          </w:rPr>
          <w:delText xml:space="preserve">web </w:delText>
        </w:r>
      </w:del>
      <w:ins w:id="391" w:author="Nahuel Defossé" w:date="2017-12-20T10:07:00Z">
        <w:r w:rsidR="00DA0A17">
          <w:rPr>
            <w:rFonts w:ascii="Arial" w:hAnsi="Arial" w:cs="Arial"/>
            <w:sz w:val="24"/>
            <w:szCs w:val="24"/>
          </w:rPr>
          <w:t>W</w:t>
        </w:r>
        <w:r w:rsidR="00DA0A17" w:rsidRPr="00236A45">
          <w:rPr>
            <w:rFonts w:ascii="Arial" w:hAnsi="Arial" w:cs="Arial"/>
            <w:sz w:val="24"/>
            <w:szCs w:val="24"/>
          </w:rPr>
          <w:t xml:space="preserve">eb </w:t>
        </w:r>
      </w:ins>
      <w:del w:id="392" w:author="Nahuel Defossé" w:date="2017-12-20T10:07:00Z">
        <w:r w:rsidR="00FC6F5E" w:rsidRPr="00236A45" w:rsidDel="00DA0A17">
          <w:rPr>
            <w:rFonts w:ascii="Arial" w:hAnsi="Arial" w:cs="Arial"/>
            <w:sz w:val="24"/>
            <w:szCs w:val="24"/>
          </w:rPr>
          <w:delText xml:space="preserve">app </w:delText>
        </w:r>
      </w:del>
      <w:ins w:id="393" w:author="Nahuel Defossé" w:date="2017-12-20T10:07:00Z">
        <w:r w:rsidR="00DA0A17">
          <w:rPr>
            <w:rFonts w:ascii="Arial" w:hAnsi="Arial" w:cs="Arial"/>
            <w:sz w:val="24"/>
            <w:szCs w:val="24"/>
          </w:rPr>
          <w:t>A</w:t>
        </w:r>
        <w:r w:rsidR="00DA0A17" w:rsidRPr="00236A45">
          <w:rPr>
            <w:rFonts w:ascii="Arial" w:hAnsi="Arial" w:cs="Arial"/>
            <w:sz w:val="24"/>
            <w:szCs w:val="24"/>
          </w:rPr>
          <w:t xml:space="preserve">pp </w:t>
        </w:r>
      </w:ins>
      <w:del w:id="394" w:author="Nahuel Defossé" w:date="2017-12-20T10:08:00Z">
        <w:r w:rsidR="00FC6F5E" w:rsidRPr="00236A45" w:rsidDel="00DA0A17">
          <w:rPr>
            <w:rFonts w:ascii="Arial" w:hAnsi="Arial" w:cs="Arial"/>
            <w:sz w:val="24"/>
            <w:szCs w:val="24"/>
          </w:rPr>
          <w:delText xml:space="preserve">no </w:delText>
        </w:r>
      </w:del>
      <w:r w:rsidR="00FC6F5E" w:rsidRPr="00236A45">
        <w:rPr>
          <w:rFonts w:ascii="Arial" w:hAnsi="Arial" w:cs="Arial"/>
          <w:sz w:val="24"/>
          <w:szCs w:val="24"/>
        </w:rPr>
        <w:t xml:space="preserve">es </w:t>
      </w:r>
      <w:del w:id="395" w:author="Nahuel Defossé" w:date="2017-12-20T10:08:00Z">
        <w:r w:rsidR="00FC6F5E" w:rsidRPr="00236A45" w:rsidDel="00DA0A17">
          <w:rPr>
            <w:rFonts w:ascii="Arial" w:hAnsi="Arial" w:cs="Arial"/>
            <w:sz w:val="24"/>
            <w:szCs w:val="24"/>
          </w:rPr>
          <w:delText xml:space="preserve">más que </w:delText>
        </w:r>
      </w:del>
      <w:r w:rsidR="00FC6F5E" w:rsidRPr="00236A45">
        <w:rPr>
          <w:rFonts w:ascii="Arial" w:hAnsi="Arial" w:cs="Arial"/>
          <w:sz w:val="24"/>
          <w:szCs w:val="24"/>
        </w:rPr>
        <w:t xml:space="preserve">una versión de </w:t>
      </w:r>
      <w:ins w:id="396" w:author="Nahuel Defossé" w:date="2017-12-20T10:07:00Z">
        <w:r w:rsidR="00DA0A17">
          <w:rPr>
            <w:rFonts w:ascii="Arial" w:hAnsi="Arial" w:cs="Arial"/>
            <w:sz w:val="24"/>
            <w:szCs w:val="24"/>
          </w:rPr>
          <w:t xml:space="preserve">una </w:t>
        </w:r>
      </w:ins>
      <w:r w:rsidR="00FC6F5E" w:rsidRPr="00236A45">
        <w:rPr>
          <w:rFonts w:ascii="Arial" w:hAnsi="Arial" w:cs="Arial"/>
          <w:sz w:val="24"/>
          <w:szCs w:val="24"/>
        </w:rPr>
        <w:t>página web optimizada y adaptable</w:t>
      </w:r>
      <w:del w:id="397" w:author="Nahuel Defossé" w:date="2017-12-20T10:08:00Z">
        <w:r w:rsidR="00FC6F5E" w:rsidRPr="00236A45" w:rsidDel="00DA0A17">
          <w:rPr>
            <w:rFonts w:ascii="Arial" w:hAnsi="Arial" w:cs="Arial"/>
            <w:sz w:val="24"/>
            <w:szCs w:val="24"/>
          </w:rPr>
          <w:delText>,</w:delText>
        </w:r>
      </w:del>
      <w:r w:rsidR="00FC6F5E" w:rsidRPr="00236A45">
        <w:rPr>
          <w:rFonts w:ascii="Arial" w:hAnsi="Arial" w:cs="Arial"/>
          <w:sz w:val="24"/>
          <w:szCs w:val="24"/>
        </w:rPr>
        <w:t xml:space="preserve"> a </w:t>
      </w:r>
      <w:del w:id="398" w:author="Nahuel Defossé" w:date="2017-12-20T10:08:00Z">
        <w:r w:rsidR="00FC6F5E" w:rsidRPr="00236A45" w:rsidDel="00DA0A17">
          <w:rPr>
            <w:rFonts w:ascii="Arial" w:hAnsi="Arial" w:cs="Arial"/>
            <w:sz w:val="24"/>
            <w:szCs w:val="24"/>
          </w:rPr>
          <w:delText xml:space="preserve">cualquier </w:delText>
        </w:r>
      </w:del>
      <w:ins w:id="399" w:author="Nahuel Defossé" w:date="2017-12-20T10:08:00Z">
        <w:r w:rsidR="00DA0A17">
          <w:rPr>
            <w:rFonts w:ascii="Arial" w:hAnsi="Arial" w:cs="Arial"/>
            <w:sz w:val="24"/>
            <w:szCs w:val="24"/>
          </w:rPr>
          <w:t xml:space="preserve">un grán número de </w:t>
        </w:r>
      </w:ins>
      <w:r w:rsidR="00FC6F5E" w:rsidRPr="00236A45">
        <w:rPr>
          <w:rFonts w:ascii="Arial" w:hAnsi="Arial" w:cs="Arial"/>
          <w:sz w:val="24"/>
          <w:szCs w:val="24"/>
        </w:rPr>
        <w:t>dispositivo</w:t>
      </w:r>
      <w:ins w:id="400" w:author="Nahuel Defossé" w:date="2017-12-20T10:08:00Z">
        <w:r w:rsidR="00DA0A17">
          <w:rPr>
            <w:rFonts w:ascii="Arial" w:hAnsi="Arial" w:cs="Arial"/>
            <w:sz w:val="24"/>
            <w:szCs w:val="24"/>
          </w:rPr>
          <w:t>s</w:t>
        </w:r>
      </w:ins>
      <w:r w:rsidR="00FC6F5E" w:rsidRPr="00236A45">
        <w:rPr>
          <w:rFonts w:ascii="Arial" w:hAnsi="Arial" w:cs="Arial"/>
          <w:sz w:val="24"/>
          <w:szCs w:val="24"/>
        </w:rPr>
        <w:t xml:space="preserve"> móvil</w:t>
      </w:r>
      <w:ins w:id="401" w:author="Nahuel Defossé" w:date="2017-12-20T10:08:00Z">
        <w:r w:rsidR="00DA0A17">
          <w:rPr>
            <w:rFonts w:ascii="Arial" w:hAnsi="Arial" w:cs="Arial"/>
            <w:sz w:val="24"/>
            <w:szCs w:val="24"/>
          </w:rPr>
          <w:t>es</w:t>
        </w:r>
      </w:ins>
      <w:r w:rsidR="00FC6F5E" w:rsidRPr="00236A45">
        <w:rPr>
          <w:rFonts w:ascii="Arial" w:hAnsi="Arial" w:cs="Arial"/>
          <w:sz w:val="24"/>
          <w:szCs w:val="24"/>
        </w:rPr>
        <w:t xml:space="preserve"> independientemente del sistema operativo que utilice. Esta optimización es posible gracias al</w:t>
      </w:r>
      <w:ins w:id="402" w:author="Nahuel Defossé" w:date="2017-12-20T10:15:00Z">
        <w:r w:rsidR="00EC0AED">
          <w:rPr>
            <w:rFonts w:ascii="Arial" w:hAnsi="Arial" w:cs="Arial"/>
            <w:sz w:val="24"/>
            <w:szCs w:val="24"/>
          </w:rPr>
          <w:t xml:space="preserve"> características provistas por</w:t>
        </w:r>
      </w:ins>
      <w:r w:rsidR="00FC6F5E" w:rsidRPr="00236A45">
        <w:rPr>
          <w:rFonts w:ascii="Arial" w:hAnsi="Arial" w:cs="Arial"/>
          <w:sz w:val="24"/>
          <w:szCs w:val="24"/>
        </w:rPr>
        <w:t xml:space="preserve"> lenguaje </w:t>
      </w:r>
      <w:ins w:id="403" w:author="Nahuel Defossé" w:date="2017-12-20T10:16:00Z">
        <w:r w:rsidR="00EC0AED">
          <w:rPr>
            <w:rFonts w:ascii="Arial" w:hAnsi="Arial" w:cs="Arial"/>
            <w:sz w:val="24"/>
            <w:szCs w:val="24"/>
          </w:rPr>
          <w:t xml:space="preserve">de marcado </w:t>
        </w:r>
      </w:ins>
      <w:r w:rsidR="00FC6F5E" w:rsidRPr="00236A45">
        <w:rPr>
          <w:rFonts w:ascii="Arial" w:hAnsi="Arial" w:cs="Arial"/>
          <w:sz w:val="24"/>
          <w:szCs w:val="24"/>
        </w:rPr>
        <w:t xml:space="preserve">HTML5, combinado con hojas de estilo </w:t>
      </w:r>
      <w:ins w:id="404" w:author="Nahuel Defossé" w:date="2017-12-20T10:16:00Z">
        <w:r w:rsidR="00EC0AED">
          <w:rPr>
            <w:rFonts w:ascii="Arial" w:hAnsi="Arial" w:cs="Arial"/>
            <w:sz w:val="24"/>
            <w:szCs w:val="24"/>
          </w:rPr>
          <w:t xml:space="preserve">e  cascada </w:t>
        </w:r>
      </w:ins>
      <w:r w:rsidR="00FC6F5E" w:rsidRPr="00236A45">
        <w:rPr>
          <w:rFonts w:ascii="Arial" w:hAnsi="Arial" w:cs="Arial"/>
          <w:sz w:val="24"/>
          <w:szCs w:val="24"/>
        </w:rPr>
        <w:t xml:space="preserve">CSS3, que permiten </w:t>
      </w:r>
      <w:del w:id="405" w:author="Nahuel Defossé" w:date="2017-12-20T10:16:00Z">
        <w:r w:rsidR="00FC6F5E" w:rsidRPr="00236A45" w:rsidDel="00EC0AED">
          <w:rPr>
            <w:rFonts w:ascii="Arial" w:hAnsi="Arial" w:cs="Arial"/>
            <w:sz w:val="24"/>
            <w:szCs w:val="24"/>
          </w:rPr>
          <w:delText xml:space="preserve">dicha </w:delText>
        </w:r>
      </w:del>
      <w:ins w:id="406" w:author="Nahuel Defossé" w:date="2017-12-20T10:16:00Z">
        <w:r w:rsidR="00EC0AED">
          <w:rPr>
            <w:rFonts w:ascii="Arial" w:hAnsi="Arial" w:cs="Arial"/>
            <w:sz w:val="24"/>
            <w:szCs w:val="24"/>
          </w:rPr>
          <w:t>proveer</w:t>
        </w:r>
        <w:r w:rsidR="00EC0AED" w:rsidRPr="00236A45">
          <w:rPr>
            <w:rFonts w:ascii="Arial" w:hAnsi="Arial" w:cs="Arial"/>
            <w:sz w:val="24"/>
            <w:szCs w:val="24"/>
          </w:rPr>
          <w:t xml:space="preserve"> </w:t>
        </w:r>
      </w:ins>
      <w:r w:rsidR="00FC6F5E" w:rsidRPr="00236A45">
        <w:rPr>
          <w:rFonts w:ascii="Arial" w:hAnsi="Arial" w:cs="Arial"/>
          <w:sz w:val="24"/>
          <w:szCs w:val="24"/>
        </w:rPr>
        <w:t xml:space="preserve">adaptabilidad, denominada </w:t>
      </w:r>
      <w:ins w:id="407" w:author="Nahuel Defossé" w:date="2017-12-20T10:16:00Z">
        <w:r w:rsidR="00EC0AED">
          <w:rPr>
            <w:rFonts w:ascii="Arial" w:hAnsi="Arial" w:cs="Arial"/>
            <w:sz w:val="24"/>
            <w:szCs w:val="24"/>
          </w:rPr>
          <w:t xml:space="preserve">en inglés </w:t>
        </w:r>
      </w:ins>
      <w:r w:rsidR="00FC6F5E" w:rsidRPr="00236A45">
        <w:rPr>
          <w:rFonts w:ascii="Arial" w:hAnsi="Arial" w:cs="Arial"/>
          <w:sz w:val="24"/>
          <w:szCs w:val="24"/>
        </w:rPr>
        <w:t>“</w:t>
      </w:r>
      <w:r w:rsidR="00FC6F5E" w:rsidRPr="00EC0AED">
        <w:rPr>
          <w:rFonts w:ascii="Arial" w:hAnsi="Arial" w:cs="Arial"/>
          <w:i/>
          <w:sz w:val="24"/>
          <w:szCs w:val="24"/>
          <w:rPrChange w:id="408" w:author="Nahuel Defossé" w:date="2017-12-20T10:16:00Z">
            <w:rPr>
              <w:rFonts w:ascii="Arial" w:hAnsi="Arial" w:cs="Arial"/>
              <w:sz w:val="24"/>
              <w:szCs w:val="24"/>
            </w:rPr>
          </w:rPrChange>
        </w:rPr>
        <w:t>Responsive Web Design</w:t>
      </w:r>
      <w:r w:rsidR="00FC6F5E" w:rsidRPr="00236A45">
        <w:rPr>
          <w:rFonts w:ascii="Arial" w:hAnsi="Arial" w:cs="Arial"/>
          <w:sz w:val="24"/>
          <w:szCs w:val="24"/>
        </w:rPr>
        <w:t xml:space="preserve">”. </w:t>
      </w:r>
    </w:p>
    <w:p w14:paraId="08E0CDE7" w14:textId="77777777" w:rsidR="00FC6F5E" w:rsidRDefault="00FC6F5E" w:rsidP="00FC6F5E">
      <w:pPr>
        <w:pStyle w:val="NormalWeb"/>
        <w:shd w:val="clear" w:color="auto" w:fill="FFFFFF"/>
        <w:spacing w:before="120" w:beforeAutospacing="0" w:after="120" w:afterAutospacing="0"/>
        <w:jc w:val="center"/>
        <w:rPr>
          <w:rFonts w:ascii="Arial" w:hAnsi="Arial" w:cs="Arial"/>
          <w:color w:val="222222"/>
          <w:sz w:val="21"/>
          <w:szCs w:val="21"/>
        </w:rPr>
      </w:pPr>
    </w:p>
    <w:p w14:paraId="3347C992" w14:textId="77777777" w:rsidR="00FC6F5E" w:rsidRDefault="00FC6F5E" w:rsidP="00FC6F5E">
      <w:pPr>
        <w:rPr>
          <w:rFonts w:ascii="Times New Roman" w:eastAsia="Times New Roman" w:hAnsi="Times New Roman" w:cs="Times New Roman"/>
          <w:b/>
          <w:bCs/>
          <w:sz w:val="27"/>
          <w:szCs w:val="27"/>
        </w:rPr>
      </w:pPr>
    </w:p>
    <w:p w14:paraId="640CB7C9" w14:textId="77777777" w:rsidR="00FC6F5E" w:rsidRDefault="00236A45" w:rsidP="00236A45">
      <w:pPr>
        <w:pStyle w:val="Ttulo3"/>
        <w:rPr>
          <w:b w:val="0"/>
          <w:sz w:val="28"/>
          <w:szCs w:val="28"/>
        </w:rPr>
      </w:pPr>
      <w:bookmarkStart w:id="409" w:name="_Toc499023867"/>
      <w:r>
        <w:rPr>
          <w:b w:val="0"/>
          <w:sz w:val="28"/>
          <w:szCs w:val="28"/>
        </w:rPr>
        <w:t xml:space="preserve">5.2.2 </w:t>
      </w:r>
      <w:r w:rsidR="00FC6F5E" w:rsidRPr="00236A45">
        <w:rPr>
          <w:b w:val="0"/>
          <w:sz w:val="28"/>
          <w:szCs w:val="28"/>
        </w:rPr>
        <w:t>Ventajas de las Web-App:</w:t>
      </w:r>
      <w:bookmarkEnd w:id="409"/>
    </w:p>
    <w:p w14:paraId="56F37A60" w14:textId="77777777" w:rsidR="00236A45" w:rsidRPr="00236A45" w:rsidRDefault="00236A45" w:rsidP="00236A45"/>
    <w:p w14:paraId="55AAA557" w14:textId="0E258870" w:rsidR="00FC6F5E" w:rsidRPr="00236A45" w:rsidRDefault="00FC6F5E" w:rsidP="00FC6F5E">
      <w:pPr>
        <w:pStyle w:val="Prrafodelista"/>
        <w:numPr>
          <w:ilvl w:val="0"/>
          <w:numId w:val="17"/>
        </w:numPr>
        <w:jc w:val="both"/>
        <w:rPr>
          <w:rFonts w:ascii="Arial" w:hAnsi="Arial" w:cs="Arial"/>
          <w:sz w:val="24"/>
          <w:szCs w:val="24"/>
        </w:rPr>
      </w:pPr>
      <w:r w:rsidRPr="00236A45">
        <w:rPr>
          <w:rFonts w:ascii="Arial" w:hAnsi="Arial" w:cs="Arial"/>
          <w:sz w:val="24"/>
          <w:szCs w:val="24"/>
        </w:rPr>
        <w:t xml:space="preserve">No ocupa espacio de memoria </w:t>
      </w:r>
      <w:ins w:id="410" w:author="Nahuel Defossé" w:date="2017-12-20T10:17:00Z">
        <w:r w:rsidR="00EC0AED">
          <w:rPr>
            <w:rFonts w:ascii="Arial" w:hAnsi="Arial" w:cs="Arial"/>
            <w:sz w:val="24"/>
            <w:szCs w:val="24"/>
          </w:rPr>
          <w:t xml:space="preserve">de almacenamiento </w:t>
        </w:r>
      </w:ins>
      <w:r w:rsidRPr="00236A45">
        <w:rPr>
          <w:rFonts w:ascii="Arial" w:hAnsi="Arial" w:cs="Arial"/>
          <w:sz w:val="24"/>
          <w:szCs w:val="24"/>
        </w:rPr>
        <w:t xml:space="preserve">en los dispositivos (no es una </w:t>
      </w:r>
      <w:del w:id="411" w:author="Nahuel Defossé" w:date="2017-12-20T10:17:00Z">
        <w:r w:rsidRPr="00236A45" w:rsidDel="00EC0AED">
          <w:rPr>
            <w:rFonts w:ascii="Arial" w:hAnsi="Arial" w:cs="Arial"/>
            <w:sz w:val="24"/>
            <w:szCs w:val="24"/>
          </w:rPr>
          <w:delText>app</w:delText>
        </w:r>
      </w:del>
      <w:ins w:id="412" w:author="Nahuel Defossé" w:date="2017-12-20T10:17:00Z">
        <w:r w:rsidR="00EC0AED">
          <w:rPr>
            <w:rFonts w:ascii="Arial" w:hAnsi="Arial" w:cs="Arial"/>
            <w:sz w:val="24"/>
            <w:szCs w:val="24"/>
          </w:rPr>
          <w:t>A</w:t>
        </w:r>
        <w:r w:rsidR="00EC0AED" w:rsidRPr="00236A45">
          <w:rPr>
            <w:rFonts w:ascii="Arial" w:hAnsi="Arial" w:cs="Arial"/>
            <w:sz w:val="24"/>
            <w:szCs w:val="24"/>
          </w:rPr>
          <w:t>pp</w:t>
        </w:r>
      </w:ins>
      <w:r w:rsidRPr="00236A45">
        <w:rPr>
          <w:rFonts w:ascii="Arial" w:hAnsi="Arial" w:cs="Arial"/>
          <w:sz w:val="24"/>
          <w:szCs w:val="24"/>
        </w:rPr>
        <w:t>).</w:t>
      </w:r>
    </w:p>
    <w:p w14:paraId="0E95ED19" w14:textId="77777777" w:rsidR="00FC6F5E" w:rsidRPr="00236A45" w:rsidRDefault="00FC6F5E" w:rsidP="00FC6F5E">
      <w:pPr>
        <w:pStyle w:val="Prrafodelista"/>
        <w:numPr>
          <w:ilvl w:val="0"/>
          <w:numId w:val="17"/>
        </w:numPr>
        <w:jc w:val="both"/>
        <w:rPr>
          <w:rFonts w:ascii="Arial" w:hAnsi="Arial" w:cs="Arial"/>
          <w:sz w:val="24"/>
          <w:szCs w:val="24"/>
        </w:rPr>
      </w:pPr>
      <w:r w:rsidRPr="00236A45">
        <w:rPr>
          <w:rFonts w:ascii="Arial" w:hAnsi="Arial" w:cs="Arial"/>
          <w:sz w:val="24"/>
          <w:szCs w:val="24"/>
        </w:rPr>
        <w:t>No requiere actualizaciones ya que al ser una página web siempre se accede a la última versión.</w:t>
      </w:r>
    </w:p>
    <w:p w14:paraId="28B5A08A" w14:textId="77777777" w:rsidR="00FC6F5E" w:rsidRPr="00236A45" w:rsidRDefault="00FC6F5E" w:rsidP="00FC6F5E">
      <w:pPr>
        <w:pStyle w:val="Prrafodelista"/>
        <w:numPr>
          <w:ilvl w:val="0"/>
          <w:numId w:val="17"/>
        </w:numPr>
        <w:jc w:val="both"/>
        <w:rPr>
          <w:rFonts w:ascii="Arial" w:hAnsi="Arial" w:cs="Arial"/>
          <w:sz w:val="24"/>
          <w:szCs w:val="24"/>
        </w:rPr>
      </w:pPr>
      <w:commentRangeStart w:id="413"/>
      <w:r w:rsidRPr="00236A45">
        <w:rPr>
          <w:rFonts w:ascii="Arial" w:hAnsi="Arial" w:cs="Arial"/>
          <w:sz w:val="24"/>
          <w:szCs w:val="24"/>
        </w:rPr>
        <w:t>Menor consumo de recursos del dispositivo y mejor rendimiento del mismo al no ser una aplicación nativa.</w:t>
      </w:r>
      <w:commentRangeEnd w:id="413"/>
      <w:r w:rsidR="00EC0AED">
        <w:rPr>
          <w:rStyle w:val="Refdecomentario"/>
          <w:rFonts w:ascii="Calibri" w:eastAsia="Calibri" w:hAnsi="Calibri" w:cs="Calibri"/>
          <w:color w:val="000000"/>
          <w:lang w:eastAsia="es-AR"/>
        </w:rPr>
        <w:commentReference w:id="413"/>
      </w:r>
    </w:p>
    <w:p w14:paraId="5ADC9A69" w14:textId="2C462E21" w:rsidR="00FC6F5E" w:rsidRPr="00236A45" w:rsidRDefault="00FC6F5E" w:rsidP="00FC6F5E">
      <w:pPr>
        <w:pStyle w:val="Prrafodelista"/>
        <w:numPr>
          <w:ilvl w:val="0"/>
          <w:numId w:val="17"/>
        </w:numPr>
        <w:jc w:val="both"/>
        <w:rPr>
          <w:rFonts w:ascii="Arial" w:hAnsi="Arial" w:cs="Arial"/>
          <w:sz w:val="24"/>
          <w:szCs w:val="24"/>
        </w:rPr>
      </w:pPr>
      <w:del w:id="414" w:author="Nahuel Defossé" w:date="2017-12-20T10:18:00Z">
        <w:r w:rsidRPr="00236A45" w:rsidDel="00EC0AED">
          <w:rPr>
            <w:rFonts w:ascii="Arial" w:hAnsi="Arial" w:cs="Arial"/>
            <w:sz w:val="24"/>
            <w:szCs w:val="24"/>
          </w:rPr>
          <w:delText xml:space="preserve">El proyecto de </w:delText>
        </w:r>
      </w:del>
      <w:ins w:id="415" w:author="Nahuel Defossé" w:date="2017-12-20T10:18:00Z">
        <w:r w:rsidR="00EC0AED">
          <w:rPr>
            <w:rFonts w:ascii="Arial" w:hAnsi="Arial" w:cs="Arial"/>
            <w:sz w:val="24"/>
            <w:szCs w:val="24"/>
          </w:rPr>
          <w:t xml:space="preserve">En líneas generales la </w:t>
        </w:r>
      </w:ins>
      <w:r w:rsidRPr="00236A45">
        <w:rPr>
          <w:rFonts w:ascii="Arial" w:hAnsi="Arial" w:cs="Arial"/>
          <w:sz w:val="24"/>
          <w:szCs w:val="24"/>
        </w:rPr>
        <w:t>implementación de una Web</w:t>
      </w:r>
      <w:ins w:id="416" w:author="Nahuel Defossé" w:date="2017-12-20T10:19:00Z">
        <w:r w:rsidR="00EC0AED">
          <w:rPr>
            <w:rFonts w:ascii="Arial" w:hAnsi="Arial" w:cs="Arial"/>
            <w:sz w:val="24"/>
            <w:szCs w:val="24"/>
          </w:rPr>
          <w:t xml:space="preserve"> </w:t>
        </w:r>
      </w:ins>
      <w:del w:id="417" w:author="Nahuel Defossé" w:date="2017-12-20T10:19:00Z">
        <w:r w:rsidRPr="00236A45" w:rsidDel="00EC0AED">
          <w:rPr>
            <w:rFonts w:ascii="Arial" w:hAnsi="Arial" w:cs="Arial"/>
            <w:sz w:val="24"/>
            <w:szCs w:val="24"/>
          </w:rPr>
          <w:delText>-</w:delText>
        </w:r>
      </w:del>
      <w:r w:rsidRPr="00236A45">
        <w:rPr>
          <w:rFonts w:ascii="Arial" w:hAnsi="Arial" w:cs="Arial"/>
          <w:sz w:val="24"/>
          <w:szCs w:val="24"/>
        </w:rPr>
        <w:t>App es más económic</w:t>
      </w:r>
      <w:ins w:id="418" w:author="Nahuel Defossé" w:date="2017-12-20T10:18:00Z">
        <w:r w:rsidR="00EC0AED">
          <w:rPr>
            <w:rFonts w:ascii="Arial" w:hAnsi="Arial" w:cs="Arial"/>
            <w:sz w:val="24"/>
            <w:szCs w:val="24"/>
          </w:rPr>
          <w:t>a</w:t>
        </w:r>
      </w:ins>
      <w:del w:id="419" w:author="Nahuel Defossé" w:date="2017-12-20T10:18:00Z">
        <w:r w:rsidRPr="00236A45" w:rsidDel="00EC0AED">
          <w:rPr>
            <w:rFonts w:ascii="Arial" w:hAnsi="Arial" w:cs="Arial"/>
            <w:sz w:val="24"/>
            <w:szCs w:val="24"/>
          </w:rPr>
          <w:delText>o</w:delText>
        </w:r>
      </w:del>
      <w:r w:rsidRPr="00236A45">
        <w:rPr>
          <w:rFonts w:ascii="Arial" w:hAnsi="Arial" w:cs="Arial"/>
          <w:sz w:val="24"/>
          <w:szCs w:val="24"/>
        </w:rPr>
        <w:t xml:space="preserve"> que el de una App.</w:t>
      </w:r>
    </w:p>
    <w:p w14:paraId="5C1C8489" w14:textId="77777777" w:rsidR="00FC6F5E" w:rsidRDefault="00236A45" w:rsidP="00236A45">
      <w:pPr>
        <w:pStyle w:val="Ttulo3"/>
        <w:rPr>
          <w:b w:val="0"/>
          <w:sz w:val="28"/>
          <w:szCs w:val="28"/>
        </w:rPr>
      </w:pPr>
      <w:bookmarkStart w:id="420" w:name="_Toc499023868"/>
      <w:r>
        <w:rPr>
          <w:b w:val="0"/>
          <w:sz w:val="28"/>
          <w:szCs w:val="28"/>
        </w:rPr>
        <w:t xml:space="preserve">5.2.3 </w:t>
      </w:r>
      <w:r w:rsidR="00FC6F5E" w:rsidRPr="00236A45">
        <w:rPr>
          <w:b w:val="0"/>
          <w:sz w:val="28"/>
          <w:szCs w:val="28"/>
        </w:rPr>
        <w:t>Desventajas de las Web-Apps</w:t>
      </w:r>
      <w:bookmarkEnd w:id="420"/>
    </w:p>
    <w:p w14:paraId="4D15662B" w14:textId="77777777" w:rsidR="00236A45" w:rsidRPr="00236A45" w:rsidRDefault="00236A45" w:rsidP="00236A45"/>
    <w:p w14:paraId="48FD56C3" w14:textId="6754FDF7" w:rsidR="00FC6F5E" w:rsidRPr="00236A45" w:rsidRDefault="00FC6F5E" w:rsidP="00FC6F5E">
      <w:pPr>
        <w:pStyle w:val="Prrafodelista"/>
        <w:numPr>
          <w:ilvl w:val="0"/>
          <w:numId w:val="18"/>
        </w:numPr>
        <w:jc w:val="both"/>
        <w:rPr>
          <w:rFonts w:ascii="Arial" w:hAnsi="Arial" w:cs="Arial"/>
          <w:sz w:val="24"/>
          <w:szCs w:val="24"/>
        </w:rPr>
      </w:pPr>
      <w:r w:rsidRPr="00236A45">
        <w:rPr>
          <w:rFonts w:ascii="Arial" w:hAnsi="Arial" w:cs="Arial"/>
          <w:sz w:val="24"/>
          <w:szCs w:val="24"/>
        </w:rPr>
        <w:t xml:space="preserve">No permite la promoción y distribución a través de los </w:t>
      </w:r>
      <w:r w:rsidRPr="00EC0AED">
        <w:rPr>
          <w:rFonts w:ascii="Arial" w:hAnsi="Arial" w:cs="Arial"/>
          <w:i/>
          <w:sz w:val="24"/>
          <w:szCs w:val="24"/>
          <w:rPrChange w:id="421" w:author="Nahuel Defossé" w:date="2017-12-20T10:19:00Z">
            <w:rPr>
              <w:rFonts w:ascii="Arial" w:hAnsi="Arial" w:cs="Arial"/>
              <w:sz w:val="24"/>
              <w:szCs w:val="24"/>
            </w:rPr>
          </w:rPrChange>
        </w:rPr>
        <w:t>markets</w:t>
      </w:r>
      <w:r w:rsidRPr="00236A45">
        <w:rPr>
          <w:rFonts w:ascii="Arial" w:hAnsi="Arial" w:cs="Arial"/>
          <w:sz w:val="24"/>
          <w:szCs w:val="24"/>
        </w:rPr>
        <w:t xml:space="preserve"> (</w:t>
      </w:r>
      <w:ins w:id="422" w:author="Nahuel Defossé" w:date="2017-12-20T10:19:00Z">
        <w:r w:rsidR="00D80C93">
          <w:rPr>
            <w:rFonts w:ascii="Arial" w:hAnsi="Arial" w:cs="Arial"/>
            <w:sz w:val="24"/>
            <w:szCs w:val="24"/>
          </w:rPr>
          <w:t xml:space="preserve">Google </w:t>
        </w:r>
      </w:ins>
      <w:r w:rsidRPr="00236A45">
        <w:rPr>
          <w:rFonts w:ascii="Arial" w:hAnsi="Arial" w:cs="Arial"/>
          <w:sz w:val="24"/>
          <w:szCs w:val="24"/>
        </w:rPr>
        <w:t>Play</w:t>
      </w:r>
      <w:del w:id="423" w:author="Nahuel Defossé" w:date="2017-12-20T10:19:00Z">
        <w:r w:rsidRPr="00236A45" w:rsidDel="00EC0AED">
          <w:rPr>
            <w:rFonts w:ascii="Arial" w:hAnsi="Arial" w:cs="Arial"/>
            <w:sz w:val="24"/>
            <w:szCs w:val="24"/>
          </w:rPr>
          <w:delText>store</w:delText>
        </w:r>
      </w:del>
      <w:r w:rsidRPr="00236A45">
        <w:rPr>
          <w:rFonts w:ascii="Arial" w:hAnsi="Arial" w:cs="Arial"/>
          <w:sz w:val="24"/>
          <w:szCs w:val="24"/>
        </w:rPr>
        <w:t xml:space="preserve">, Nokia </w:t>
      </w:r>
      <w:del w:id="424" w:author="Nahuel Defossé" w:date="2017-12-20T10:19:00Z">
        <w:r w:rsidRPr="00236A45" w:rsidDel="00EC0AED">
          <w:rPr>
            <w:rFonts w:ascii="Arial" w:hAnsi="Arial" w:cs="Arial"/>
            <w:sz w:val="24"/>
            <w:szCs w:val="24"/>
          </w:rPr>
          <w:delText>store</w:delText>
        </w:r>
      </w:del>
      <w:ins w:id="425" w:author="Nahuel Defossé" w:date="2017-12-20T10:19:00Z">
        <w:r w:rsidR="00EC0AED">
          <w:rPr>
            <w:rFonts w:ascii="Arial" w:hAnsi="Arial" w:cs="Arial"/>
            <w:sz w:val="24"/>
            <w:szCs w:val="24"/>
          </w:rPr>
          <w:t>S</w:t>
        </w:r>
        <w:r w:rsidR="00EC0AED" w:rsidRPr="00236A45">
          <w:rPr>
            <w:rFonts w:ascii="Arial" w:hAnsi="Arial" w:cs="Arial"/>
            <w:sz w:val="24"/>
            <w:szCs w:val="24"/>
          </w:rPr>
          <w:t>tore</w:t>
        </w:r>
      </w:ins>
      <w:r w:rsidRPr="00236A45">
        <w:rPr>
          <w:rFonts w:ascii="Arial" w:hAnsi="Arial" w:cs="Arial"/>
          <w:sz w:val="24"/>
          <w:szCs w:val="24"/>
        </w:rPr>
        <w:t>, App Store, Windows Phone Apps)</w:t>
      </w:r>
    </w:p>
    <w:p w14:paraId="39F65A32" w14:textId="0D9FDA2C" w:rsidR="00FC6F5E" w:rsidRPr="00236A45" w:rsidRDefault="00FC6F5E" w:rsidP="00FC6F5E">
      <w:pPr>
        <w:pStyle w:val="Prrafodelista"/>
        <w:numPr>
          <w:ilvl w:val="0"/>
          <w:numId w:val="18"/>
        </w:numPr>
        <w:jc w:val="both"/>
        <w:rPr>
          <w:rFonts w:ascii="Arial" w:hAnsi="Arial" w:cs="Arial"/>
          <w:sz w:val="24"/>
          <w:szCs w:val="24"/>
        </w:rPr>
      </w:pPr>
      <w:r w:rsidRPr="00236A45">
        <w:rPr>
          <w:rFonts w:ascii="Arial" w:hAnsi="Arial" w:cs="Arial"/>
          <w:sz w:val="24"/>
          <w:szCs w:val="24"/>
        </w:rPr>
        <w:t>Requiere de</w:t>
      </w:r>
      <w:r w:rsidR="00FD36BA">
        <w:rPr>
          <w:rFonts w:ascii="Arial" w:hAnsi="Arial" w:cs="Arial"/>
          <w:sz w:val="24"/>
          <w:szCs w:val="24"/>
        </w:rPr>
        <w:t xml:space="preserve"> una</w:t>
      </w:r>
      <w:r w:rsidRPr="00236A45">
        <w:rPr>
          <w:rFonts w:ascii="Arial" w:hAnsi="Arial" w:cs="Arial"/>
          <w:sz w:val="24"/>
          <w:szCs w:val="24"/>
        </w:rPr>
        <w:t xml:space="preserve"> conexión</w:t>
      </w:r>
      <w:r w:rsidR="00FD36BA">
        <w:rPr>
          <w:rFonts w:ascii="Arial" w:hAnsi="Arial" w:cs="Arial"/>
          <w:sz w:val="24"/>
          <w:szCs w:val="24"/>
        </w:rPr>
        <w:t xml:space="preserve"> entre el cliente y el servidor (por ejemplo por </w:t>
      </w:r>
      <w:r w:rsidRPr="00236A45">
        <w:rPr>
          <w:rFonts w:ascii="Arial" w:hAnsi="Arial" w:cs="Arial"/>
          <w:sz w:val="24"/>
          <w:szCs w:val="24"/>
        </w:rPr>
        <w:t>internet</w:t>
      </w:r>
      <w:r w:rsidR="00FD36BA">
        <w:rPr>
          <w:rFonts w:ascii="Arial" w:hAnsi="Arial" w:cs="Arial"/>
          <w:sz w:val="24"/>
          <w:szCs w:val="24"/>
        </w:rPr>
        <w:t xml:space="preserve"> o una </w:t>
      </w:r>
      <w:ins w:id="426" w:author="Nahuel Defossé" w:date="2017-12-20T10:20:00Z">
        <w:r w:rsidR="00D80C93">
          <w:rPr>
            <w:rFonts w:ascii="Arial" w:hAnsi="Arial" w:cs="Arial"/>
            <w:sz w:val="24"/>
            <w:szCs w:val="24"/>
          </w:rPr>
          <w:t>W</w:t>
        </w:r>
      </w:ins>
      <w:r w:rsidR="00FD36BA">
        <w:rPr>
          <w:rFonts w:ascii="Arial" w:hAnsi="Arial" w:cs="Arial"/>
          <w:sz w:val="24"/>
          <w:szCs w:val="24"/>
        </w:rPr>
        <w:t>LAN)</w:t>
      </w:r>
      <w:r w:rsidRPr="00236A45">
        <w:rPr>
          <w:rFonts w:ascii="Arial" w:hAnsi="Arial" w:cs="Arial"/>
          <w:sz w:val="24"/>
          <w:szCs w:val="24"/>
        </w:rPr>
        <w:t>.</w:t>
      </w:r>
    </w:p>
    <w:p w14:paraId="3AEF0476" w14:textId="77777777" w:rsidR="00FC6F5E" w:rsidRPr="00236A45" w:rsidRDefault="00FC6F5E" w:rsidP="00FC6F5E">
      <w:pPr>
        <w:pStyle w:val="Prrafodelista"/>
        <w:numPr>
          <w:ilvl w:val="0"/>
          <w:numId w:val="18"/>
        </w:numPr>
        <w:jc w:val="both"/>
        <w:rPr>
          <w:rFonts w:ascii="Arial" w:hAnsi="Arial" w:cs="Arial"/>
          <w:sz w:val="24"/>
          <w:szCs w:val="24"/>
        </w:rPr>
      </w:pPr>
      <w:r w:rsidRPr="00236A45">
        <w:rPr>
          <w:rFonts w:ascii="Arial" w:hAnsi="Arial" w:cs="Arial"/>
          <w:sz w:val="24"/>
          <w:szCs w:val="24"/>
        </w:rPr>
        <w:t>Menor usabilidad, al no poder aprovecharse de los recursos del propio dispositivo (</w:t>
      </w:r>
      <w:commentRangeStart w:id="427"/>
      <w:r w:rsidRPr="00236A45">
        <w:rPr>
          <w:rFonts w:ascii="Arial" w:hAnsi="Arial" w:cs="Arial"/>
          <w:sz w:val="24"/>
          <w:szCs w:val="24"/>
        </w:rPr>
        <w:t>geolocalización</w:t>
      </w:r>
      <w:commentRangeEnd w:id="427"/>
      <w:r w:rsidR="00D80C93">
        <w:rPr>
          <w:rStyle w:val="Refdecomentario"/>
          <w:rFonts w:ascii="Calibri" w:eastAsia="Calibri" w:hAnsi="Calibri" w:cs="Calibri"/>
          <w:color w:val="000000"/>
          <w:lang w:eastAsia="es-AR"/>
        </w:rPr>
        <w:commentReference w:id="427"/>
      </w:r>
      <w:r w:rsidRPr="00236A45">
        <w:rPr>
          <w:rFonts w:ascii="Arial" w:hAnsi="Arial" w:cs="Arial"/>
          <w:sz w:val="24"/>
          <w:szCs w:val="24"/>
        </w:rPr>
        <w:t>, notificaciones “push”).</w:t>
      </w:r>
    </w:p>
    <w:p w14:paraId="7E8AE39A" w14:textId="089BFEB0" w:rsidR="00FC6F5E" w:rsidRPr="00406496" w:rsidDel="00D80C93" w:rsidRDefault="00236A45">
      <w:pPr>
        <w:pStyle w:val="Prrafodelista"/>
        <w:keepNext/>
        <w:numPr>
          <w:ilvl w:val="0"/>
          <w:numId w:val="18"/>
        </w:numPr>
        <w:spacing w:after="0"/>
        <w:jc w:val="both"/>
        <w:rPr>
          <w:del w:id="428" w:author="Nahuel Defossé" w:date="2017-12-20T10:21:00Z"/>
          <w:rFonts w:ascii="Arial" w:hAnsi="Arial" w:cs="Arial"/>
          <w:sz w:val="24"/>
          <w:szCs w:val="24"/>
        </w:rPr>
        <w:pPrChange w:id="429" w:author="Nahuel Defossé" w:date="2017-12-20T10:21:00Z">
          <w:pPr>
            <w:pStyle w:val="Prrafodelista"/>
            <w:numPr>
              <w:numId w:val="18"/>
            </w:numPr>
            <w:ind w:hanging="360"/>
            <w:jc w:val="both"/>
          </w:pPr>
        </w:pPrChange>
      </w:pPr>
      <w:r>
        <w:rPr>
          <w:noProof/>
          <w:lang w:val="es-ES_tradnl" w:eastAsia="es-ES_tradnl"/>
        </w:rPr>
        <w:drawing>
          <wp:anchor distT="0" distB="0" distL="114300" distR="114300" simplePos="0" relativeHeight="251646976" behindDoc="0" locked="0" layoutInCell="1" allowOverlap="1" wp14:anchorId="6F0FAC4A" wp14:editId="47518406">
            <wp:simplePos x="0" y="0"/>
            <wp:positionH relativeFrom="column">
              <wp:posOffset>-3810</wp:posOffset>
            </wp:positionH>
            <wp:positionV relativeFrom="paragraph">
              <wp:posOffset>555524</wp:posOffset>
            </wp:positionV>
            <wp:extent cx="5400040" cy="2297430"/>
            <wp:effectExtent l="0" t="0" r="0" b="7620"/>
            <wp:wrapTopAndBottom/>
            <wp:docPr id="35" name="Imagen 35"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webap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29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F5E" w:rsidRPr="007044FB">
        <w:rPr>
          <w:rFonts w:ascii="Arial" w:hAnsi="Arial" w:cs="Arial"/>
          <w:sz w:val="24"/>
          <w:szCs w:val="24"/>
        </w:rPr>
        <w:t xml:space="preserve">Carece de un icono de lanzamiento específico. </w:t>
      </w:r>
      <w:del w:id="430" w:author="Nahuel Defossé" w:date="2017-12-20T10:21:00Z">
        <w:r w:rsidR="00FC6F5E" w:rsidRPr="00236A45" w:rsidDel="00D80C93">
          <w:rPr>
            <w:rFonts w:ascii="Arial" w:hAnsi="Arial" w:cs="Arial"/>
            <w:sz w:val="24"/>
            <w:szCs w:val="24"/>
          </w:rPr>
          <w:delText>Es necesario un navegador</w:delText>
        </w:r>
      </w:del>
    </w:p>
    <w:p w14:paraId="314A88C0" w14:textId="77777777" w:rsidR="00FC6F5E" w:rsidRDefault="00FC6F5E">
      <w:pPr>
        <w:pStyle w:val="Prrafodelista"/>
        <w:keepNext/>
        <w:numPr>
          <w:ilvl w:val="0"/>
          <w:numId w:val="18"/>
        </w:numPr>
        <w:spacing w:after="0"/>
        <w:jc w:val="both"/>
        <w:pPrChange w:id="431" w:author="Nahuel Defossé" w:date="2017-12-20T10:21:00Z">
          <w:pPr>
            <w:pStyle w:val="NormalWeb"/>
            <w:keepNext/>
            <w:spacing w:before="0" w:beforeAutospacing="0" w:after="0" w:afterAutospacing="0"/>
          </w:pPr>
        </w:pPrChange>
      </w:pPr>
    </w:p>
    <w:p w14:paraId="136D06B1" w14:textId="77777777" w:rsidR="00FC6F5E" w:rsidRPr="00236A45" w:rsidRDefault="00FC6F5E" w:rsidP="00406496">
      <w:pPr>
        <w:pStyle w:val="Descripcin"/>
        <w:jc w:val="center"/>
      </w:pPr>
      <w:r>
        <w:t xml:space="preserve">Ilustración </w:t>
      </w:r>
      <w:fldSimple w:instr=" SEQ Ilustración \* ARABIC ">
        <w:r w:rsidR="00294A12">
          <w:rPr>
            <w:noProof/>
          </w:rPr>
          <w:t>24</w:t>
        </w:r>
      </w:fldSimple>
      <w:r>
        <w:t xml:space="preserve"> – WebApps – Diseño multipropósito</w:t>
      </w:r>
    </w:p>
    <w:p w14:paraId="58A67F14" w14:textId="58512416" w:rsidR="00FC6F5E" w:rsidRPr="00FC6F5E" w:rsidRDefault="00236A45" w:rsidP="00FC6F5E">
      <w:pPr>
        <w:pStyle w:val="Ttulo2"/>
        <w:rPr>
          <w:b/>
          <w:sz w:val="32"/>
          <w:szCs w:val="32"/>
        </w:rPr>
      </w:pPr>
      <w:bookmarkStart w:id="432" w:name="_Toc499023869"/>
      <w:r>
        <w:rPr>
          <w:b/>
          <w:sz w:val="32"/>
          <w:szCs w:val="32"/>
        </w:rPr>
        <w:t xml:space="preserve">5.3 </w:t>
      </w:r>
      <w:del w:id="433" w:author="Nahuel Defossé" w:date="2017-12-20T10:21:00Z">
        <w:r w:rsidR="00FC6F5E" w:rsidRPr="00FC6F5E" w:rsidDel="00D80C93">
          <w:rPr>
            <w:b/>
            <w:sz w:val="32"/>
            <w:szCs w:val="32"/>
          </w:rPr>
          <w:delText>¿Cuáles son los distintos s</w:delText>
        </w:r>
      </w:del>
      <w:ins w:id="434" w:author="Nahuel Defossé" w:date="2017-12-20T10:21:00Z">
        <w:r w:rsidR="00D80C93">
          <w:rPr>
            <w:b/>
            <w:sz w:val="32"/>
            <w:szCs w:val="32"/>
          </w:rPr>
          <w:t>S</w:t>
        </w:r>
      </w:ins>
      <w:r w:rsidR="00FC6F5E" w:rsidRPr="00FC6F5E">
        <w:rPr>
          <w:b/>
          <w:sz w:val="32"/>
          <w:szCs w:val="32"/>
        </w:rPr>
        <w:t>istemas operativos para dispositivos móviles</w:t>
      </w:r>
      <w:del w:id="435" w:author="Nahuel Defossé" w:date="2017-12-20T10:21:00Z">
        <w:r w:rsidR="00FC6F5E" w:rsidRPr="00FC6F5E" w:rsidDel="00D80C93">
          <w:rPr>
            <w:b/>
            <w:sz w:val="32"/>
            <w:szCs w:val="32"/>
          </w:rPr>
          <w:delText>?</w:delText>
        </w:r>
      </w:del>
      <w:bookmarkEnd w:id="432"/>
    </w:p>
    <w:p w14:paraId="066606C0" w14:textId="77777777" w:rsidR="00FC6F5E" w:rsidRPr="00FB24B4" w:rsidRDefault="00FC6F5E" w:rsidP="00FC6F5E"/>
    <w:p w14:paraId="131D971F" w14:textId="1010B2FB" w:rsidR="00FC6F5E" w:rsidRPr="00236A45" w:rsidRDefault="00FC6F5E" w:rsidP="00FC6F5E">
      <w:pPr>
        <w:rPr>
          <w:rFonts w:ascii="Arial" w:hAnsi="Arial" w:cs="Arial"/>
          <w:sz w:val="24"/>
          <w:szCs w:val="24"/>
        </w:rPr>
      </w:pPr>
      <w:r w:rsidRPr="00236A45">
        <w:rPr>
          <w:rFonts w:ascii="Arial" w:hAnsi="Arial" w:cs="Arial"/>
          <w:sz w:val="24"/>
          <w:szCs w:val="24"/>
        </w:rPr>
        <w:t xml:space="preserve">Un sistema operativo móvil o SO móvil es un conjunto de programas de bajo nivel que permite la abstracción de las peculiaridades del hardware específico del teléfono móvil y provee servicios a las aplicaciones móviles, que se ejecutan sobre él. Al igual que los PCs que utilizan Windows, Linux o Mac OS, los dispositivos móviles </w:t>
      </w:r>
      <w:del w:id="436" w:author="Nahuel Defossé" w:date="2017-12-20T10:21:00Z">
        <w:r w:rsidRPr="00236A45" w:rsidDel="00D80C93">
          <w:rPr>
            <w:rFonts w:ascii="Arial" w:hAnsi="Arial" w:cs="Arial"/>
            <w:sz w:val="24"/>
            <w:szCs w:val="24"/>
          </w:rPr>
          <w:delText xml:space="preserve">tienen </w:delText>
        </w:r>
      </w:del>
      <w:ins w:id="437" w:author="Nahuel Defossé" w:date="2017-12-20T10:21:00Z">
        <w:r w:rsidR="00D80C93">
          <w:rPr>
            <w:rFonts w:ascii="Arial" w:hAnsi="Arial" w:cs="Arial"/>
            <w:sz w:val="24"/>
            <w:szCs w:val="24"/>
          </w:rPr>
          <w:t>ejecutan</w:t>
        </w:r>
        <w:r w:rsidR="00D80C93" w:rsidRPr="00236A45">
          <w:rPr>
            <w:rFonts w:ascii="Arial" w:hAnsi="Arial" w:cs="Arial"/>
            <w:sz w:val="24"/>
            <w:szCs w:val="24"/>
          </w:rPr>
          <w:t xml:space="preserve"> </w:t>
        </w:r>
      </w:ins>
      <w:del w:id="438" w:author="Nahuel Defossé" w:date="2017-12-20T10:22:00Z">
        <w:r w:rsidRPr="00236A45" w:rsidDel="00D80C93">
          <w:rPr>
            <w:rFonts w:ascii="Arial" w:hAnsi="Arial" w:cs="Arial"/>
            <w:sz w:val="24"/>
            <w:szCs w:val="24"/>
          </w:rPr>
          <w:delText xml:space="preserve">sus </w:delText>
        </w:r>
      </w:del>
      <w:r w:rsidRPr="00236A45">
        <w:rPr>
          <w:rFonts w:ascii="Arial" w:hAnsi="Arial" w:cs="Arial"/>
          <w:sz w:val="24"/>
          <w:szCs w:val="24"/>
        </w:rPr>
        <w:t>sistemas operativos como Android, </w:t>
      </w:r>
      <w:del w:id="439" w:author="Nahuel Defossé" w:date="2017-12-20T10:22:00Z">
        <w:r w:rsidRPr="00236A45" w:rsidDel="00D80C93">
          <w:rPr>
            <w:rFonts w:ascii="Arial" w:hAnsi="Arial" w:cs="Arial"/>
            <w:sz w:val="24"/>
            <w:szCs w:val="24"/>
          </w:rPr>
          <w:delText>IOS </w:delText>
        </w:r>
      </w:del>
      <w:ins w:id="440" w:author="Nahuel Defossé" w:date="2017-12-20T10:22:00Z">
        <w:r w:rsidR="00D80C93">
          <w:rPr>
            <w:rFonts w:ascii="Arial" w:hAnsi="Arial" w:cs="Arial"/>
            <w:sz w:val="24"/>
            <w:szCs w:val="24"/>
          </w:rPr>
          <w:t>i</w:t>
        </w:r>
        <w:r w:rsidR="00D80C93" w:rsidRPr="00236A45">
          <w:rPr>
            <w:rFonts w:ascii="Arial" w:hAnsi="Arial" w:cs="Arial"/>
            <w:sz w:val="24"/>
            <w:szCs w:val="24"/>
          </w:rPr>
          <w:t>OS </w:t>
        </w:r>
      </w:ins>
      <w:r w:rsidRPr="00236A45">
        <w:rPr>
          <w:rFonts w:ascii="Arial" w:hAnsi="Arial" w:cs="Arial"/>
          <w:sz w:val="24"/>
          <w:szCs w:val="24"/>
        </w:rPr>
        <w:t>o Windows Phone, entre otros.</w:t>
      </w:r>
    </w:p>
    <w:p w14:paraId="713B298B" w14:textId="77777777" w:rsidR="00FC6F5E" w:rsidRPr="00236A45" w:rsidRDefault="00FC6F5E" w:rsidP="00FC6F5E">
      <w:pPr>
        <w:rPr>
          <w:rFonts w:ascii="Arial" w:hAnsi="Arial" w:cs="Arial"/>
          <w:sz w:val="24"/>
          <w:szCs w:val="24"/>
        </w:rPr>
      </w:pPr>
      <w:r w:rsidRPr="00236A45">
        <w:rPr>
          <w:rFonts w:ascii="Arial" w:hAnsi="Arial" w:cs="Arial"/>
          <w:sz w:val="24"/>
          <w:szCs w:val="24"/>
        </w:rPr>
        <w:t xml:space="preserve">A medida que los teléfonos móviles crecen en popularidad, los sistemas operativos con los que funcionan adquieren mayor importancia. La cuota de </w:t>
      </w:r>
      <w:r w:rsidRPr="00236A45">
        <w:rPr>
          <w:rFonts w:ascii="Arial" w:hAnsi="Arial" w:cs="Arial"/>
          <w:sz w:val="24"/>
          <w:szCs w:val="24"/>
        </w:rPr>
        <w:lastRenderedPageBreak/>
        <w:t>mercado de sistemas operativos móviles en el primer trimestre de 2016 era el siguiente:</w:t>
      </w:r>
    </w:p>
    <w:p w14:paraId="05B5BCED" w14:textId="77777777"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 xml:space="preserve">Android 84,1 % </w:t>
      </w:r>
    </w:p>
    <w:p w14:paraId="281D744A" w14:textId="77777777"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iOS 14,8 %</w:t>
      </w:r>
    </w:p>
    <w:p w14:paraId="0D030A76" w14:textId="77777777"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Windows Phone 0,7 %</w:t>
      </w:r>
    </w:p>
    <w:p w14:paraId="48B50099" w14:textId="77777777"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BlackBerry OS 0,2 %</w:t>
      </w:r>
    </w:p>
    <w:p w14:paraId="62E4BC1B" w14:textId="77777777"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Otros 0,2 %</w:t>
      </w:r>
    </w:p>
    <w:p w14:paraId="7C113F6E" w14:textId="77777777" w:rsidR="00FC6F5E" w:rsidRPr="00236A45" w:rsidRDefault="00FC6F5E" w:rsidP="00FC6F5E">
      <w:pPr>
        <w:rPr>
          <w:rFonts w:ascii="Arial" w:hAnsi="Arial" w:cs="Arial"/>
          <w:sz w:val="24"/>
        </w:rPr>
      </w:pPr>
      <w:r w:rsidRPr="00236A45">
        <w:rPr>
          <w:rFonts w:ascii="Arial" w:hAnsi="Arial" w:cs="Arial"/>
          <w:sz w:val="24"/>
        </w:rPr>
        <w:t>Android tiene la mayor cuota, desde enero 2011, con más de la mitad del mercado, experimentó un creciente aumento y en solo dos años (2009 a comienzos de 2011) ha pasado a ser el SO móvil más utilizado.</w:t>
      </w:r>
    </w:p>
    <w:p w14:paraId="3CBB672E" w14:textId="3F2FB576" w:rsidR="00FC6F5E" w:rsidRPr="00236A45" w:rsidRDefault="00FC6F5E" w:rsidP="00FC6F5E">
      <w:pPr>
        <w:rPr>
          <w:rFonts w:ascii="Arial" w:hAnsi="Arial" w:cs="Arial"/>
          <w:sz w:val="24"/>
        </w:rPr>
      </w:pPr>
      <w:r w:rsidRPr="00236A45">
        <w:rPr>
          <w:rFonts w:ascii="Arial" w:hAnsi="Arial" w:cs="Arial"/>
          <w:sz w:val="24"/>
        </w:rPr>
        <w:t xml:space="preserve">Es por esto, que en principio se pensó desarrollar </w:t>
      </w:r>
      <w:del w:id="441" w:author="Nahuel Defossé" w:date="2017-12-20T10:23:00Z">
        <w:r w:rsidRPr="00236A45" w:rsidDel="00D80C93">
          <w:rPr>
            <w:rFonts w:ascii="Arial" w:hAnsi="Arial" w:cs="Arial"/>
            <w:sz w:val="24"/>
          </w:rPr>
          <w:delText xml:space="preserve">la </w:delText>
        </w:r>
      </w:del>
      <w:ins w:id="442" w:author="Nahuel Defossé" w:date="2017-12-20T10:23:00Z">
        <w:r w:rsidR="00D80C93">
          <w:rPr>
            <w:rFonts w:ascii="Arial" w:hAnsi="Arial" w:cs="Arial"/>
            <w:sz w:val="24"/>
          </w:rPr>
          <w:t>una</w:t>
        </w:r>
        <w:r w:rsidR="00D80C93" w:rsidRPr="00236A45">
          <w:rPr>
            <w:rFonts w:ascii="Arial" w:hAnsi="Arial" w:cs="Arial"/>
            <w:sz w:val="24"/>
          </w:rPr>
          <w:t xml:space="preserve"> </w:t>
        </w:r>
      </w:ins>
      <w:r w:rsidRPr="00236A45">
        <w:rPr>
          <w:rFonts w:ascii="Arial" w:hAnsi="Arial" w:cs="Arial"/>
          <w:sz w:val="24"/>
        </w:rPr>
        <w:t xml:space="preserve">App </w:t>
      </w:r>
      <w:ins w:id="443" w:author="Nahuel Defossé" w:date="2017-12-20T10:23:00Z">
        <w:r w:rsidR="00D80C93">
          <w:rPr>
            <w:rFonts w:ascii="Arial" w:hAnsi="Arial" w:cs="Arial"/>
            <w:sz w:val="24"/>
          </w:rPr>
          <w:t xml:space="preserve">para operar el </w:t>
        </w:r>
      </w:ins>
      <w:del w:id="444" w:author="Nahuel Defossé" w:date="2017-12-20T10:23:00Z">
        <w:r w:rsidRPr="00236A45" w:rsidDel="00D80C93">
          <w:rPr>
            <w:rFonts w:ascii="Arial" w:hAnsi="Arial" w:cs="Arial"/>
            <w:sz w:val="24"/>
          </w:rPr>
          <w:delText xml:space="preserve">que se comunica con el </w:delText>
        </w:r>
      </w:del>
      <w:r w:rsidRPr="00236A45">
        <w:rPr>
          <w:rFonts w:ascii="Arial" w:hAnsi="Arial" w:cs="Arial"/>
          <w:sz w:val="24"/>
        </w:rPr>
        <w:t>SAR</w:t>
      </w:r>
      <w:ins w:id="445" w:author="Nahuel Defossé" w:date="2017-12-20T10:23:00Z">
        <w:r w:rsidR="00D80C93">
          <w:rPr>
            <w:rFonts w:ascii="Arial" w:hAnsi="Arial" w:cs="Arial"/>
            <w:sz w:val="24"/>
          </w:rPr>
          <w:t xml:space="preserve"> para esta plataforma</w:t>
        </w:r>
      </w:ins>
      <w:del w:id="446" w:author="Nahuel Defossé" w:date="2017-12-20T10:23:00Z">
        <w:r w:rsidRPr="00236A45" w:rsidDel="00D80C93">
          <w:rPr>
            <w:rFonts w:ascii="Arial" w:hAnsi="Arial" w:cs="Arial"/>
            <w:sz w:val="24"/>
          </w:rPr>
          <w:delText xml:space="preserve"> y por ende al RM, en Android</w:delText>
        </w:r>
      </w:del>
      <w:r w:rsidRPr="00236A45">
        <w:rPr>
          <w:rFonts w:ascii="Arial" w:hAnsi="Arial" w:cs="Arial"/>
          <w:sz w:val="24"/>
        </w:rPr>
        <w:t>.</w:t>
      </w:r>
    </w:p>
    <w:p w14:paraId="7C72323D" w14:textId="77777777" w:rsidR="00FC6F5E" w:rsidRDefault="00FC6F5E" w:rsidP="00FC6F5E">
      <w:pPr>
        <w:pStyle w:val="NormalWeb"/>
        <w:spacing w:before="0" w:beforeAutospacing="0" w:after="0" w:afterAutospacing="0"/>
        <w:rPr>
          <w:rFonts w:ascii="Arial" w:hAnsi="Arial" w:cs="Arial"/>
          <w:color w:val="000000"/>
          <w:sz w:val="22"/>
          <w:szCs w:val="22"/>
        </w:rPr>
      </w:pPr>
    </w:p>
    <w:p w14:paraId="43FE48E5" w14:textId="77777777" w:rsidR="00FC6F5E" w:rsidRDefault="00FC6F5E" w:rsidP="00FC6F5E">
      <w:pPr>
        <w:pStyle w:val="NormalWeb"/>
        <w:spacing w:before="0" w:beforeAutospacing="0" w:after="0" w:afterAutospacing="0"/>
        <w:rPr>
          <w:rFonts w:ascii="Arial" w:hAnsi="Arial" w:cs="Arial"/>
          <w:color w:val="000000"/>
          <w:sz w:val="22"/>
          <w:szCs w:val="22"/>
        </w:rPr>
      </w:pPr>
    </w:p>
    <w:p w14:paraId="0D3F410D" w14:textId="77777777" w:rsidR="00FC6F5E" w:rsidRDefault="00236A45" w:rsidP="00FC6F5E">
      <w:pPr>
        <w:pStyle w:val="Ttulo2"/>
        <w:rPr>
          <w:b/>
          <w:sz w:val="32"/>
          <w:szCs w:val="32"/>
        </w:rPr>
      </w:pPr>
      <w:bookmarkStart w:id="447" w:name="_Toc499023870"/>
      <w:r>
        <w:rPr>
          <w:b/>
          <w:sz w:val="32"/>
          <w:szCs w:val="32"/>
        </w:rPr>
        <w:t xml:space="preserve">5.4 </w:t>
      </w:r>
      <w:r w:rsidR="00FC6F5E" w:rsidRPr="00FC6F5E">
        <w:rPr>
          <w:b/>
          <w:sz w:val="32"/>
          <w:szCs w:val="32"/>
        </w:rPr>
        <w:t>Android</w:t>
      </w:r>
      <w:bookmarkEnd w:id="447"/>
    </w:p>
    <w:p w14:paraId="4EAF4A9E" w14:textId="77777777" w:rsidR="00236A45" w:rsidRPr="00236A45" w:rsidRDefault="00236A45" w:rsidP="00236A45"/>
    <w:p w14:paraId="35CE6066" w14:textId="6B6CA1EB" w:rsidR="00FC6F5E" w:rsidRPr="00236A45" w:rsidRDefault="0060652A" w:rsidP="00FC6F5E">
      <w:pPr>
        <w:rPr>
          <w:rFonts w:ascii="Arial" w:hAnsi="Arial" w:cs="Arial"/>
          <w:sz w:val="24"/>
          <w:szCs w:val="24"/>
        </w:rPr>
      </w:pPr>
      <w:commentRangeStart w:id="448"/>
      <w:r>
        <w:rPr>
          <w:noProof/>
          <w:lang w:val="es-ES_tradnl" w:eastAsia="es-ES_tradnl"/>
        </w:rPr>
        <mc:AlternateContent>
          <mc:Choice Requires="wps">
            <w:drawing>
              <wp:anchor distT="0" distB="0" distL="114300" distR="114300" simplePos="0" relativeHeight="251679744" behindDoc="0" locked="0" layoutInCell="1" allowOverlap="1" wp14:anchorId="1D42BED0" wp14:editId="249EE2DE">
                <wp:simplePos x="0" y="0"/>
                <wp:positionH relativeFrom="column">
                  <wp:posOffset>1992630</wp:posOffset>
                </wp:positionH>
                <wp:positionV relativeFrom="paragraph">
                  <wp:posOffset>2821940</wp:posOffset>
                </wp:positionV>
                <wp:extent cx="3398520" cy="266700"/>
                <wp:effectExtent l="0" t="0" r="0" b="0"/>
                <wp:wrapSquare wrapText="bothSides"/>
                <wp:docPr id="194" name="Cuadro de texto 194"/>
                <wp:cNvGraphicFramePr/>
                <a:graphic xmlns:a="http://schemas.openxmlformats.org/drawingml/2006/main">
                  <a:graphicData uri="http://schemas.microsoft.com/office/word/2010/wordprocessingShape">
                    <wps:wsp>
                      <wps:cNvSpPr txBox="1"/>
                      <wps:spPr>
                        <a:xfrm>
                          <a:off x="0" y="0"/>
                          <a:ext cx="3398520" cy="266700"/>
                        </a:xfrm>
                        <a:prstGeom prst="rect">
                          <a:avLst/>
                        </a:prstGeom>
                        <a:solidFill>
                          <a:prstClr val="white"/>
                        </a:solidFill>
                        <a:ln>
                          <a:noFill/>
                        </a:ln>
                      </wps:spPr>
                      <wps:txbx>
                        <w:txbxContent>
                          <w:p w14:paraId="3B41B460" w14:textId="77777777" w:rsidR="00FD763E" w:rsidRPr="003523B2" w:rsidRDefault="00FD763E" w:rsidP="0060652A">
                            <w:pPr>
                              <w:pStyle w:val="Descripcin"/>
                              <w:jc w:val="center"/>
                              <w:rPr>
                                <w:rFonts w:ascii="Arial" w:eastAsia="Calibri" w:hAnsi="Arial" w:cs="Arial"/>
                                <w:noProof/>
                                <w:color w:val="000000"/>
                              </w:rPr>
                            </w:pPr>
                            <w:r>
                              <w:t xml:space="preserve">Ilustración </w:t>
                            </w:r>
                            <w:fldSimple w:instr=" SEQ Ilustración \* ARABIC ">
                              <w:r>
                                <w:rPr>
                                  <w:noProof/>
                                </w:rPr>
                                <w:t>25</w:t>
                              </w:r>
                            </w:fldSimple>
                            <w:r>
                              <w:t xml:space="preserve"> - Arquitectura de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ED0" id="Cuadro de texto 194" o:spid="_x0000_s1043" type="#_x0000_t202" style="position:absolute;left:0;text-align:left;margin-left:156.9pt;margin-top:222.2pt;width:267.6pt;height:21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" stroked="f">
                <v:textbox style="mso-fit-shape-to-text:t" inset="0,0,0,0">
                  <w:txbxContent>
                    <w:p w14:paraId="3B41B460" w14:textId="77777777" w:rsidR="00FD763E" w:rsidRPr="003523B2" w:rsidRDefault="00FD763E" w:rsidP="0060652A">
                      <w:pPr>
                        <w:pStyle w:val="Descripcin"/>
                        <w:jc w:val="center"/>
                        <w:rPr>
                          <w:rFonts w:ascii="Arial" w:eastAsia="Calibri" w:hAnsi="Arial" w:cs="Arial"/>
                          <w:noProof/>
                          <w:color w:val="000000"/>
                        </w:rPr>
                      </w:pPr>
                      <w:r>
                        <w:t xml:space="preserve">Ilustración </w:t>
                      </w:r>
                      <w:fldSimple w:instr=" SEQ Ilustración \* ARABIC ">
                        <w:r>
                          <w:rPr>
                            <w:noProof/>
                          </w:rPr>
                          <w:t>25</w:t>
                        </w:r>
                      </w:fldSimple>
                      <w:r>
                        <w:t xml:space="preserve"> - Arquitectura de Android</w:t>
                      </w:r>
                    </w:p>
                  </w:txbxContent>
                </v:textbox>
                <w10:wrap type="square"/>
              </v:shape>
            </w:pict>
          </mc:Fallback>
        </mc:AlternateContent>
      </w:r>
      <w:r w:rsidR="00236A45" w:rsidRPr="00236A45">
        <w:rPr>
          <w:rFonts w:ascii="Arial" w:hAnsi="Arial" w:cs="Arial"/>
          <w:noProof/>
          <w:lang w:val="es-ES_tradnl" w:eastAsia="es-ES_tradnl"/>
        </w:rPr>
        <w:drawing>
          <wp:anchor distT="0" distB="0" distL="114300" distR="114300" simplePos="0" relativeHeight="251649024" behindDoc="0" locked="0" layoutInCell="1" allowOverlap="1" wp14:anchorId="7E72260D" wp14:editId="7C2AC4E5">
            <wp:simplePos x="0" y="0"/>
            <wp:positionH relativeFrom="column">
              <wp:posOffset>1992630</wp:posOffset>
            </wp:positionH>
            <wp:positionV relativeFrom="paragraph">
              <wp:posOffset>12700</wp:posOffset>
            </wp:positionV>
            <wp:extent cx="3398520" cy="2752090"/>
            <wp:effectExtent l="0" t="0" r="0" b="0"/>
            <wp:wrapSquare wrapText="bothSides"/>
            <wp:docPr id="36" name="Imagen 36" descr="https://upload.wikimedia.org/wikipedia/commons/thumb/a/af/Android-System-Architecture.svg/300px-Android-System-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a/af/Android-System-Architecture.svg/300px-Android-System-Architecture.sv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98520" cy="275209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F5E" w:rsidRPr="00236A45">
        <w:rPr>
          <w:rFonts w:ascii="Arial" w:hAnsi="Arial" w:cs="Arial"/>
          <w:color w:val="222222"/>
          <w:sz w:val="24"/>
          <w:szCs w:val="24"/>
          <w:shd w:val="clear" w:color="auto" w:fill="FFFFFF"/>
        </w:rPr>
        <w:t>Es sin duda el líder del mercado móvil en sistemas operativos,</w:t>
      </w:r>
      <w:commentRangeEnd w:id="448"/>
      <w:r w:rsidR="00D80C93">
        <w:rPr>
          <w:rStyle w:val="Refdecomentario"/>
        </w:rPr>
        <w:commentReference w:id="448"/>
      </w:r>
      <w:r w:rsidR="00FC6F5E" w:rsidRPr="00236A45">
        <w:rPr>
          <w:rFonts w:ascii="Arial" w:hAnsi="Arial" w:cs="Arial"/>
          <w:color w:val="222222"/>
          <w:sz w:val="24"/>
          <w:szCs w:val="24"/>
          <w:shd w:val="clear" w:color="auto" w:fill="FFFFFF"/>
        </w:rPr>
        <w:t xml:space="preserve"> está basado en Linux, diseñado originalmente para cámaras fotográficas profesionales, luego fue vendido a Google y modificado para ser utilizado en dispositivos móviles como los teléfonos inteligentes y luego en tablets. Actualmente se encuentra en desarrollo para usarse en netbooks y P</w:t>
      </w:r>
      <w:r w:rsidR="00D80C93" w:rsidRPr="00236A45">
        <w:rPr>
          <w:rFonts w:ascii="Arial" w:hAnsi="Arial" w:cs="Arial"/>
          <w:color w:val="222222"/>
          <w:sz w:val="24"/>
          <w:szCs w:val="24"/>
          <w:shd w:val="clear" w:color="auto" w:fill="FFFFFF"/>
        </w:rPr>
        <w:t>c</w:t>
      </w:r>
      <w:r w:rsidR="00FC6F5E" w:rsidRPr="00236A45">
        <w:rPr>
          <w:rFonts w:ascii="Arial" w:hAnsi="Arial" w:cs="Arial"/>
          <w:color w:val="222222"/>
          <w:sz w:val="24"/>
          <w:szCs w:val="24"/>
          <w:shd w:val="clear" w:color="auto" w:fill="FFFFFF"/>
        </w:rPr>
        <w:t>s</w:t>
      </w:r>
      <w:ins w:id="449" w:author="Nahuel Defossé" w:date="2017-12-20T10:24:00Z">
        <w:r w:rsidR="00D80C93">
          <w:rPr>
            <w:rFonts w:ascii="Arial" w:hAnsi="Arial" w:cs="Arial"/>
            <w:color w:val="222222"/>
            <w:sz w:val="24"/>
            <w:szCs w:val="24"/>
            <w:shd w:val="clear" w:color="auto" w:fill="FFFFFF"/>
          </w:rPr>
          <w:t>.</w:t>
        </w:r>
      </w:ins>
      <w:del w:id="450" w:author="Nahuel Defossé" w:date="2017-12-20T10:24:00Z">
        <w:r w:rsidR="00FC6F5E" w:rsidRPr="00236A45" w:rsidDel="00D80C93">
          <w:rPr>
            <w:rFonts w:ascii="Arial" w:hAnsi="Arial" w:cs="Arial"/>
            <w:color w:val="222222"/>
            <w:sz w:val="24"/>
            <w:szCs w:val="24"/>
            <w:shd w:val="clear" w:color="auto" w:fill="FFFFFF"/>
          </w:rPr>
          <w:delText>;</w:delText>
        </w:r>
      </w:del>
      <w:r w:rsidR="00FC6F5E" w:rsidRPr="00236A45">
        <w:rPr>
          <w:rFonts w:ascii="Arial" w:hAnsi="Arial" w:cs="Arial"/>
          <w:color w:val="222222"/>
          <w:sz w:val="24"/>
          <w:szCs w:val="24"/>
          <w:shd w:val="clear" w:color="auto" w:fill="FFFFFF"/>
        </w:rPr>
        <w:t xml:space="preserve"> </w:t>
      </w:r>
      <w:ins w:id="451" w:author="Nahuel Defossé" w:date="2017-12-20T10:46:00Z">
        <w:r w:rsidR="00624CF8">
          <w:rPr>
            <w:rFonts w:ascii="Arial" w:hAnsi="Arial" w:cs="Arial"/>
            <w:color w:val="222222"/>
            <w:sz w:val="24"/>
            <w:szCs w:val="24"/>
            <w:shd w:val="clear" w:color="auto" w:fill="FFFFFF"/>
          </w:rPr>
          <w:t xml:space="preserve">Debido a la gran variedad de dispositivos que ejecutan </w:t>
        </w:r>
      </w:ins>
      <w:ins w:id="452" w:author="Nahuel Defossé" w:date="2017-12-20T10:47:00Z">
        <w:r w:rsidR="00624CF8">
          <w:rPr>
            <w:rFonts w:ascii="Arial" w:hAnsi="Arial" w:cs="Arial"/>
            <w:color w:val="222222"/>
            <w:sz w:val="24"/>
            <w:szCs w:val="24"/>
            <w:shd w:val="clear" w:color="auto" w:fill="FFFFFF"/>
          </w:rPr>
          <w:t xml:space="preserve">Android, la </w:t>
        </w:r>
      </w:ins>
      <w:del w:id="453" w:author="Nahuel Defossé" w:date="2017-12-20T10:46:00Z">
        <w:r w:rsidR="00FC6F5E" w:rsidRPr="00624CF8" w:rsidDel="00624CF8">
          <w:rPr>
            <w:rFonts w:ascii="Arial" w:hAnsi="Arial" w:cs="Arial"/>
            <w:i/>
            <w:color w:val="222222"/>
            <w:sz w:val="24"/>
            <w:szCs w:val="24"/>
            <w:shd w:val="clear" w:color="auto" w:fill="FFFFFF"/>
            <w:rPrChange w:id="454" w:author="Nahuel Defossé" w:date="2017-12-20T10:47:00Z">
              <w:rPr>
                <w:rFonts w:ascii="Arial" w:hAnsi="Arial" w:cs="Arial"/>
                <w:color w:val="222222"/>
                <w:sz w:val="24"/>
                <w:szCs w:val="24"/>
                <w:shd w:val="clear" w:color="auto" w:fill="FFFFFF"/>
              </w:rPr>
            </w:rPrChange>
          </w:rPr>
          <w:delText xml:space="preserve">además de la creación de la </w:delText>
        </w:r>
      </w:del>
      <w:r w:rsidR="00FC6F5E" w:rsidRPr="00624CF8">
        <w:rPr>
          <w:rFonts w:ascii="Arial" w:hAnsi="Arial" w:cs="Arial"/>
          <w:i/>
          <w:color w:val="222222"/>
          <w:sz w:val="24"/>
          <w:szCs w:val="24"/>
          <w:shd w:val="clear" w:color="auto" w:fill="FFFFFF"/>
          <w:rPrChange w:id="455" w:author="Nahuel Defossé" w:date="2017-12-20T10:47:00Z">
            <w:rPr>
              <w:rFonts w:ascii="Arial" w:hAnsi="Arial" w:cs="Arial"/>
              <w:color w:val="222222"/>
              <w:sz w:val="24"/>
              <w:szCs w:val="24"/>
              <w:shd w:val="clear" w:color="auto" w:fill="FFFFFF"/>
            </w:rPr>
          </w:rPrChange>
        </w:rPr>
        <w:t>Open Handset Alliance</w:t>
      </w:r>
      <w:r w:rsidR="00FC6F5E" w:rsidRPr="00236A45">
        <w:rPr>
          <w:rFonts w:ascii="Arial" w:hAnsi="Arial" w:cs="Arial"/>
          <w:color w:val="222222"/>
          <w:sz w:val="24"/>
          <w:szCs w:val="24"/>
          <w:shd w:val="clear" w:color="auto" w:fill="FFFFFF"/>
        </w:rPr>
        <w:t xml:space="preserve">, </w:t>
      </w:r>
      <w:del w:id="456" w:author="Nahuel Defossé" w:date="2017-12-20T10:47:00Z">
        <w:r w:rsidR="00FC6F5E" w:rsidRPr="00236A45" w:rsidDel="00624CF8">
          <w:rPr>
            <w:rFonts w:ascii="Arial" w:hAnsi="Arial" w:cs="Arial"/>
            <w:color w:val="222222"/>
            <w:sz w:val="24"/>
            <w:szCs w:val="24"/>
            <w:shd w:val="clear" w:color="auto" w:fill="FFFFFF"/>
          </w:rPr>
          <w:delText xml:space="preserve">compuesto </w:delText>
        </w:r>
      </w:del>
      <w:ins w:id="457" w:author="Nahuel Defossé" w:date="2017-12-20T10:47:00Z">
        <w:r w:rsidR="00624CF8" w:rsidRPr="00236A45">
          <w:rPr>
            <w:rFonts w:ascii="Arial" w:hAnsi="Arial" w:cs="Arial"/>
            <w:color w:val="222222"/>
            <w:sz w:val="24"/>
            <w:szCs w:val="24"/>
            <w:shd w:val="clear" w:color="auto" w:fill="FFFFFF"/>
          </w:rPr>
          <w:t>compuest</w:t>
        </w:r>
        <w:r w:rsidR="00624CF8">
          <w:rPr>
            <w:rFonts w:ascii="Arial" w:hAnsi="Arial" w:cs="Arial"/>
            <w:color w:val="222222"/>
            <w:sz w:val="24"/>
            <w:szCs w:val="24"/>
            <w:shd w:val="clear" w:color="auto" w:fill="FFFFFF"/>
          </w:rPr>
          <w:t>a</w:t>
        </w:r>
        <w:r w:rsidR="00624CF8" w:rsidRPr="00236A45">
          <w:rPr>
            <w:rFonts w:ascii="Arial" w:hAnsi="Arial" w:cs="Arial"/>
            <w:color w:val="222222"/>
            <w:sz w:val="24"/>
            <w:szCs w:val="24"/>
            <w:shd w:val="clear" w:color="auto" w:fill="FFFFFF"/>
          </w:rPr>
          <w:t xml:space="preserve"> </w:t>
        </w:r>
      </w:ins>
      <w:r w:rsidR="00FC6F5E" w:rsidRPr="00236A45">
        <w:rPr>
          <w:rFonts w:ascii="Arial" w:hAnsi="Arial" w:cs="Arial"/>
          <w:color w:val="222222"/>
          <w:sz w:val="24"/>
          <w:szCs w:val="24"/>
          <w:shd w:val="clear" w:color="auto" w:fill="FFFFFF"/>
        </w:rPr>
        <w:t xml:space="preserve">por </w:t>
      </w:r>
      <w:del w:id="458" w:author="Nahuel Defossé" w:date="2017-12-20T10:46:00Z">
        <w:r w:rsidR="00FC6F5E" w:rsidRPr="00236A45" w:rsidDel="00044476">
          <w:rPr>
            <w:rFonts w:ascii="Arial" w:hAnsi="Arial" w:cs="Arial"/>
            <w:color w:val="222222"/>
            <w:sz w:val="24"/>
            <w:szCs w:val="24"/>
            <w:shd w:val="clear" w:color="auto" w:fill="FFFFFF"/>
          </w:rPr>
          <w:delText xml:space="preserve">78 </w:delText>
        </w:r>
      </w:del>
      <w:ins w:id="459" w:author="Nahuel Defossé" w:date="2017-12-20T10:46:00Z">
        <w:r w:rsidR="00044476">
          <w:rPr>
            <w:rFonts w:ascii="Arial" w:hAnsi="Arial" w:cs="Arial"/>
            <w:color w:val="222222"/>
            <w:sz w:val="24"/>
            <w:szCs w:val="24"/>
            <w:shd w:val="clear" w:color="auto" w:fill="FFFFFF"/>
          </w:rPr>
          <w:t>84</w:t>
        </w:r>
        <w:r w:rsidR="00044476" w:rsidRPr="00236A45">
          <w:rPr>
            <w:rFonts w:ascii="Arial" w:hAnsi="Arial" w:cs="Arial"/>
            <w:color w:val="222222"/>
            <w:sz w:val="24"/>
            <w:szCs w:val="24"/>
            <w:shd w:val="clear" w:color="auto" w:fill="FFFFFF"/>
          </w:rPr>
          <w:t xml:space="preserve"> </w:t>
        </w:r>
      </w:ins>
      <w:r w:rsidR="00FC6F5E" w:rsidRPr="00236A45">
        <w:rPr>
          <w:rFonts w:ascii="Arial" w:hAnsi="Arial" w:cs="Arial"/>
          <w:color w:val="222222"/>
          <w:sz w:val="24"/>
          <w:szCs w:val="24"/>
          <w:shd w:val="clear" w:color="auto" w:fill="FFFFFF"/>
        </w:rPr>
        <w:t>compañías de hardware, software y telecomunicaciones</w:t>
      </w:r>
      <w:ins w:id="460" w:author="Nahuel Defossé" w:date="2017-12-20T10:47:00Z">
        <w:r w:rsidR="00624CF8">
          <w:rPr>
            <w:rFonts w:ascii="Arial" w:hAnsi="Arial" w:cs="Arial"/>
            <w:color w:val="222222"/>
            <w:sz w:val="24"/>
            <w:szCs w:val="24"/>
            <w:shd w:val="clear" w:color="auto" w:fill="FFFFFF"/>
          </w:rPr>
          <w:t xml:space="preserve">, se </w:t>
        </w:r>
      </w:ins>
      <w:del w:id="461" w:author="Nahuel Defossé" w:date="2017-12-20T10:47:00Z">
        <w:r w:rsidR="00FC6F5E" w:rsidRPr="00236A45" w:rsidDel="00624CF8">
          <w:rPr>
            <w:rFonts w:ascii="Arial" w:hAnsi="Arial" w:cs="Arial"/>
            <w:color w:val="222222"/>
            <w:sz w:val="24"/>
            <w:szCs w:val="24"/>
            <w:shd w:val="clear" w:color="auto" w:fill="FFFFFF"/>
          </w:rPr>
          <w:delText xml:space="preserve"> </w:delText>
        </w:r>
      </w:del>
      <w:r w:rsidR="00FC6F5E" w:rsidRPr="00236A45">
        <w:rPr>
          <w:rFonts w:ascii="Arial" w:hAnsi="Arial" w:cs="Arial"/>
          <w:color w:val="222222"/>
          <w:sz w:val="24"/>
          <w:szCs w:val="24"/>
          <w:shd w:val="clear" w:color="auto" w:fill="FFFFFF"/>
        </w:rPr>
        <w:t>dedicada</w:t>
      </w:r>
      <w:del w:id="462" w:author="Nahuel Defossé" w:date="2017-12-20T10:47:00Z">
        <w:r w:rsidR="00FC6F5E" w:rsidRPr="00236A45" w:rsidDel="00624CF8">
          <w:rPr>
            <w:rFonts w:ascii="Arial" w:hAnsi="Arial" w:cs="Arial"/>
            <w:color w:val="222222"/>
            <w:sz w:val="24"/>
            <w:szCs w:val="24"/>
            <w:shd w:val="clear" w:color="auto" w:fill="FFFFFF"/>
          </w:rPr>
          <w:delText>s</w:delText>
        </w:r>
      </w:del>
      <w:r w:rsidR="00FC6F5E" w:rsidRPr="00236A45">
        <w:rPr>
          <w:rFonts w:ascii="Arial" w:hAnsi="Arial" w:cs="Arial"/>
          <w:color w:val="222222"/>
          <w:sz w:val="24"/>
          <w:szCs w:val="24"/>
          <w:shd w:val="clear" w:color="auto" w:fill="FFFFFF"/>
        </w:rPr>
        <w:t xml:space="preserve"> al desarrollo de estándares abiertos para celulares, </w:t>
      </w:r>
      <w:del w:id="463" w:author="Nahuel Defossé" w:date="2017-12-20T10:47:00Z">
        <w:r w:rsidR="00FC6F5E" w:rsidRPr="00236A45" w:rsidDel="00624CF8">
          <w:rPr>
            <w:rFonts w:ascii="Arial" w:hAnsi="Arial" w:cs="Arial"/>
            <w:color w:val="222222"/>
            <w:sz w:val="24"/>
            <w:szCs w:val="24"/>
            <w:shd w:val="clear" w:color="auto" w:fill="FFFFFF"/>
          </w:rPr>
          <w:delText xml:space="preserve">esto le ha </w:delText>
        </w:r>
      </w:del>
      <w:r w:rsidR="00FC6F5E" w:rsidRPr="00236A45">
        <w:rPr>
          <w:rFonts w:ascii="Arial" w:hAnsi="Arial" w:cs="Arial"/>
          <w:color w:val="222222"/>
          <w:sz w:val="24"/>
          <w:szCs w:val="24"/>
          <w:shd w:val="clear" w:color="auto" w:fill="FFFFFF"/>
        </w:rPr>
        <w:t xml:space="preserve">ayudado </w:t>
      </w:r>
      <w:del w:id="464" w:author="Nahuel Defossé" w:date="2017-12-20T10:47:00Z">
        <w:r w:rsidR="00FC6F5E" w:rsidRPr="00236A45" w:rsidDel="00624CF8">
          <w:rPr>
            <w:rFonts w:ascii="Arial" w:hAnsi="Arial" w:cs="Arial"/>
            <w:color w:val="222222"/>
            <w:sz w:val="24"/>
            <w:szCs w:val="24"/>
            <w:shd w:val="clear" w:color="auto" w:fill="FFFFFF"/>
          </w:rPr>
          <w:delText xml:space="preserve">mucho </w:delText>
        </w:r>
      </w:del>
      <w:ins w:id="465" w:author="Nahuel Defossé" w:date="2017-12-20T10:47:00Z">
        <w:r w:rsidR="00624CF8">
          <w:rPr>
            <w:rFonts w:ascii="Arial" w:hAnsi="Arial" w:cs="Arial"/>
            <w:color w:val="222222"/>
            <w:sz w:val="24"/>
            <w:szCs w:val="24"/>
            <w:shd w:val="clear" w:color="auto" w:fill="FFFFFF"/>
          </w:rPr>
          <w:t xml:space="preserve">en gran medida </w:t>
        </w:r>
      </w:ins>
      <w:r w:rsidR="00FC6F5E" w:rsidRPr="00236A45">
        <w:rPr>
          <w:rFonts w:ascii="Arial" w:hAnsi="Arial" w:cs="Arial"/>
          <w:color w:val="222222"/>
          <w:sz w:val="24"/>
          <w:szCs w:val="24"/>
          <w:shd w:val="clear" w:color="auto" w:fill="FFFFFF"/>
        </w:rPr>
        <w:t xml:space="preserve">a </w:t>
      </w:r>
      <w:ins w:id="466" w:author="Nahuel Defossé" w:date="2017-12-20T10:47:00Z">
        <w:r w:rsidR="00624CF8">
          <w:rPr>
            <w:rFonts w:ascii="Arial" w:hAnsi="Arial" w:cs="Arial"/>
            <w:color w:val="222222"/>
            <w:sz w:val="24"/>
            <w:szCs w:val="24"/>
            <w:shd w:val="clear" w:color="auto" w:fill="FFFFFF"/>
          </w:rPr>
          <w:t xml:space="preserve">la masificación del SO </w:t>
        </w:r>
      </w:ins>
      <w:ins w:id="467" w:author="Nahuel Defossé" w:date="2017-12-20T10:48:00Z">
        <w:r w:rsidR="00624CF8">
          <w:rPr>
            <w:rFonts w:ascii="Arial" w:hAnsi="Arial" w:cs="Arial"/>
            <w:color w:val="222222"/>
            <w:sz w:val="24"/>
            <w:szCs w:val="24"/>
            <w:shd w:val="clear" w:color="auto" w:fill="FFFFFF"/>
          </w:rPr>
          <w:t xml:space="preserve">de </w:t>
        </w:r>
      </w:ins>
      <w:r w:rsidR="00FC6F5E" w:rsidRPr="00236A45">
        <w:rPr>
          <w:rFonts w:ascii="Arial" w:hAnsi="Arial" w:cs="Arial"/>
          <w:color w:val="222222"/>
          <w:sz w:val="24"/>
          <w:szCs w:val="24"/>
          <w:shd w:val="clear" w:color="auto" w:fill="FFFFFF"/>
        </w:rPr>
        <w:t>Google</w:t>
      </w:r>
      <w:del w:id="468" w:author="Nahuel Defossé" w:date="2017-12-20T10:48:00Z">
        <w:r w:rsidR="00FC6F5E" w:rsidRPr="00236A45" w:rsidDel="00624CF8">
          <w:rPr>
            <w:rFonts w:ascii="Arial" w:hAnsi="Arial" w:cs="Arial"/>
            <w:color w:val="222222"/>
            <w:sz w:val="24"/>
            <w:szCs w:val="24"/>
            <w:shd w:val="clear" w:color="auto" w:fill="FFFFFF"/>
          </w:rPr>
          <w:delText xml:space="preserve"> a masificar el S.O</w:delText>
        </w:r>
      </w:del>
      <w:r w:rsidR="00FC6F5E" w:rsidRPr="00236A45">
        <w:rPr>
          <w:rFonts w:ascii="Arial" w:hAnsi="Arial" w:cs="Arial"/>
          <w:color w:val="222222"/>
          <w:sz w:val="24"/>
          <w:szCs w:val="24"/>
          <w:shd w:val="clear" w:color="auto" w:fill="FFFFFF"/>
        </w:rPr>
        <w:t>, hasta el punto de ser usado por empresas como HTC, LG, Samsung, Motorola entre otros.</w:t>
      </w:r>
      <w:r w:rsidR="00FC6F5E" w:rsidRPr="00236A45">
        <w:rPr>
          <w:rFonts w:ascii="Arial" w:hAnsi="Arial" w:cs="Arial"/>
          <w:sz w:val="24"/>
          <w:szCs w:val="24"/>
        </w:rPr>
        <w:t xml:space="preserve">  </w:t>
      </w:r>
    </w:p>
    <w:p w14:paraId="4954EA18" w14:textId="77777777" w:rsidR="00FC6F5E" w:rsidRPr="00236A45" w:rsidRDefault="00236A45" w:rsidP="00236A45">
      <w:pPr>
        <w:keepNext/>
        <w:jc w:val="right"/>
        <w:rPr>
          <w:rFonts w:ascii="Arial" w:hAnsi="Arial" w:cs="Arial"/>
        </w:rPr>
      </w:pPr>
      <w:r w:rsidRPr="00236A45">
        <w:rPr>
          <w:rFonts w:ascii="Arial" w:hAnsi="Arial" w:cs="Arial"/>
          <w:noProof/>
          <w:sz w:val="24"/>
          <w:szCs w:val="24"/>
          <w:lang w:val="es-ES_tradnl" w:eastAsia="es-ES_tradnl"/>
        </w:rPr>
        <w:drawing>
          <wp:anchor distT="0" distB="0" distL="114300" distR="114300" simplePos="0" relativeHeight="251641856" behindDoc="0" locked="0" layoutInCell="1" allowOverlap="1" wp14:anchorId="0FD06EEB" wp14:editId="4A3BEC3C">
            <wp:simplePos x="0" y="0"/>
            <wp:positionH relativeFrom="column">
              <wp:posOffset>-5715</wp:posOffset>
            </wp:positionH>
            <wp:positionV relativeFrom="paragraph">
              <wp:posOffset>13020</wp:posOffset>
            </wp:positionV>
            <wp:extent cx="953770" cy="1116330"/>
            <wp:effectExtent l="0" t="0" r="0" b="7620"/>
            <wp:wrapThrough wrapText="bothSides">
              <wp:wrapPolygon edited="0">
                <wp:start x="5177" y="0"/>
                <wp:lineTo x="2589" y="5898"/>
                <wp:lineTo x="0" y="7003"/>
                <wp:lineTo x="0" y="15850"/>
                <wp:lineTo x="5177" y="17693"/>
                <wp:lineTo x="6040" y="21379"/>
                <wp:lineTo x="6471" y="21379"/>
                <wp:lineTo x="15100" y="21379"/>
                <wp:lineTo x="15531" y="21379"/>
                <wp:lineTo x="16394" y="17693"/>
                <wp:lineTo x="21140" y="15850"/>
                <wp:lineTo x="21140" y="6635"/>
                <wp:lineTo x="18983" y="5898"/>
                <wp:lineTo x="16394" y="0"/>
                <wp:lineTo x="5177" y="0"/>
              </wp:wrapPolygon>
            </wp:wrapThrough>
            <wp:docPr id="37" name="Imagen 37" descr="Android robot 2014.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robot 2014.sv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53770" cy="1116330"/>
                    </a:xfrm>
                    <a:prstGeom prst="rect">
                      <a:avLst/>
                    </a:prstGeom>
                    <a:noFill/>
                    <a:ln>
                      <a:noFill/>
                    </a:ln>
                  </pic:spPr>
                </pic:pic>
              </a:graphicData>
            </a:graphic>
          </wp:anchor>
        </w:drawing>
      </w:r>
    </w:p>
    <w:p w14:paraId="59A567AB" w14:textId="77777777" w:rsidR="00FC6F5E" w:rsidRPr="00236A45" w:rsidRDefault="00FC6F5E" w:rsidP="00FC6F5E">
      <w:pPr>
        <w:rPr>
          <w:rFonts w:ascii="Arial" w:hAnsi="Arial" w:cs="Arial"/>
          <w:sz w:val="24"/>
          <w:szCs w:val="24"/>
        </w:rPr>
      </w:pPr>
      <w:r w:rsidRPr="00236A45">
        <w:rPr>
          <w:rFonts w:ascii="Arial" w:hAnsi="Arial" w:cs="Arial"/>
          <w:color w:val="222222"/>
          <w:sz w:val="24"/>
          <w:szCs w:val="24"/>
          <w:shd w:val="clear" w:color="auto" w:fill="FFFFFF"/>
        </w:rPr>
        <w:t>Las aplicaciones para Android se escriben y desarrollan en Java aunque con unas APIs propias</w:t>
      </w:r>
      <w:r w:rsidR="00214F13">
        <w:rPr>
          <w:rFonts w:ascii="Arial" w:hAnsi="Arial" w:cs="Arial"/>
          <w:color w:val="222222"/>
          <w:sz w:val="24"/>
          <w:szCs w:val="24"/>
          <w:shd w:val="clear" w:color="auto" w:fill="FFFFFF"/>
        </w:rPr>
        <w:t>,</w:t>
      </w:r>
      <w:r w:rsidRPr="00236A45">
        <w:rPr>
          <w:rFonts w:ascii="Arial" w:hAnsi="Arial" w:cs="Arial"/>
          <w:color w:val="222222"/>
          <w:sz w:val="24"/>
          <w:szCs w:val="24"/>
          <w:shd w:val="clear" w:color="auto" w:fill="FFFFFF"/>
        </w:rPr>
        <w:t xml:space="preserve"> por lo que las aplicaciones escritas en Java para PC y demás plataformas ya existentes no son compatibles con este sistema.</w:t>
      </w:r>
    </w:p>
    <w:p w14:paraId="3986F9DE" w14:textId="77777777" w:rsidR="00FC6F5E" w:rsidRPr="00236A45" w:rsidRDefault="00FC6F5E" w:rsidP="00FC6F5E">
      <w:pPr>
        <w:pStyle w:val="NormalWeb"/>
        <w:spacing w:before="0" w:beforeAutospacing="0" w:after="0" w:afterAutospacing="0"/>
        <w:rPr>
          <w:rFonts w:ascii="Arial" w:hAnsi="Arial" w:cs="Arial"/>
        </w:rPr>
      </w:pPr>
    </w:p>
    <w:p w14:paraId="0A2C7EF6" w14:textId="77777777" w:rsidR="00FC6F5E" w:rsidRDefault="0060652A" w:rsidP="00FC6F5E">
      <w:pPr>
        <w:pStyle w:val="NormalWeb"/>
        <w:spacing w:before="0" w:beforeAutospacing="0" w:after="0" w:afterAutospacing="0"/>
        <w:rPr>
          <w:rFonts w:ascii="Arial" w:hAnsi="Arial" w:cs="Arial"/>
          <w:color w:val="000000"/>
          <w:sz w:val="22"/>
          <w:szCs w:val="22"/>
        </w:rPr>
      </w:pPr>
      <w:r>
        <w:rPr>
          <w:noProof/>
          <w:lang w:val="es-ES_tradnl" w:eastAsia="es-ES_tradnl"/>
        </w:rPr>
        <mc:AlternateContent>
          <mc:Choice Requires="wps">
            <w:drawing>
              <wp:anchor distT="0" distB="0" distL="114300" distR="114300" simplePos="0" relativeHeight="251678720" behindDoc="0" locked="0" layoutInCell="1" allowOverlap="1" wp14:anchorId="77E2A2D8" wp14:editId="4C8E2BA2">
                <wp:simplePos x="0" y="0"/>
                <wp:positionH relativeFrom="column">
                  <wp:posOffset>-5715</wp:posOffset>
                </wp:positionH>
                <wp:positionV relativeFrom="paragraph">
                  <wp:posOffset>145415</wp:posOffset>
                </wp:positionV>
                <wp:extent cx="923290" cy="405765"/>
                <wp:effectExtent l="0" t="0" r="0" b="0"/>
                <wp:wrapThrough wrapText="bothSides">
                  <wp:wrapPolygon edited="0">
                    <wp:start x="0" y="0"/>
                    <wp:lineTo x="0" y="20282"/>
                    <wp:lineTo x="20946" y="20282"/>
                    <wp:lineTo x="20946" y="0"/>
                    <wp:lineTo x="0" y="0"/>
                  </wp:wrapPolygon>
                </wp:wrapThrough>
                <wp:docPr id="195" name="Cuadro de texto 195"/>
                <wp:cNvGraphicFramePr/>
                <a:graphic xmlns:a="http://schemas.openxmlformats.org/drawingml/2006/main">
                  <a:graphicData uri="http://schemas.microsoft.com/office/word/2010/wordprocessingShape">
                    <wps:wsp>
                      <wps:cNvSpPr txBox="1"/>
                      <wps:spPr>
                        <a:xfrm>
                          <a:off x="0" y="0"/>
                          <a:ext cx="923290" cy="405765"/>
                        </a:xfrm>
                        <a:prstGeom prst="rect">
                          <a:avLst/>
                        </a:prstGeom>
                        <a:solidFill>
                          <a:prstClr val="white"/>
                        </a:solidFill>
                        <a:ln>
                          <a:noFill/>
                        </a:ln>
                      </wps:spPr>
                      <wps:txbx>
                        <w:txbxContent>
                          <w:p w14:paraId="543B74F8" w14:textId="77777777" w:rsidR="00FD763E" w:rsidRPr="0092031E" w:rsidRDefault="00FD763E" w:rsidP="0060652A">
                            <w:pPr>
                              <w:pStyle w:val="Descripcin"/>
                              <w:rPr>
                                <w:rFonts w:ascii="Arial" w:eastAsia="Calibri" w:hAnsi="Arial" w:cs="Arial"/>
                                <w:noProof/>
                                <w:color w:val="000000"/>
                                <w:sz w:val="24"/>
                                <w:szCs w:val="24"/>
                              </w:rPr>
                            </w:pPr>
                            <w:r>
                              <w:t xml:space="preserve">Ilustración </w:t>
                            </w:r>
                            <w:fldSimple w:instr=" SEQ Ilustración \* ARABIC ">
                              <w:r>
                                <w:rPr>
                                  <w:noProof/>
                                </w:rPr>
                                <w:t>26</w:t>
                              </w:r>
                            </w:fldSimple>
                            <w:r>
                              <w:t xml:space="preserve"> - Logo de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E2A2D8" id="Cuadro de texto 195" o:spid="_x0000_s1044" type="#_x0000_t202" style="position:absolute;margin-left:-.45pt;margin-top:11.45pt;width:72.7pt;height:31.9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" stroked="f">
                <v:textbox style="mso-fit-shape-to-text:t" inset="0,0,0,0">
                  <w:txbxContent>
                    <w:p w14:paraId="543B74F8" w14:textId="77777777" w:rsidR="00FD763E" w:rsidRPr="0092031E" w:rsidRDefault="00FD763E" w:rsidP="0060652A">
                      <w:pPr>
                        <w:pStyle w:val="Descripcin"/>
                        <w:rPr>
                          <w:rFonts w:ascii="Arial" w:eastAsia="Calibri" w:hAnsi="Arial" w:cs="Arial"/>
                          <w:noProof/>
                          <w:color w:val="000000"/>
                          <w:sz w:val="24"/>
                          <w:szCs w:val="24"/>
                        </w:rPr>
                      </w:pPr>
                      <w:r>
                        <w:t xml:space="preserve">Ilustración </w:t>
                      </w:r>
                      <w:fldSimple w:instr=" SEQ Ilustración \* ARABIC ">
                        <w:r>
                          <w:rPr>
                            <w:noProof/>
                          </w:rPr>
                          <w:t>26</w:t>
                        </w:r>
                      </w:fldSimple>
                      <w:r>
                        <w:t xml:space="preserve"> - Logo de Android</w:t>
                      </w:r>
                    </w:p>
                  </w:txbxContent>
                </v:textbox>
                <w10:wrap type="through"/>
              </v:shape>
            </w:pict>
          </mc:Fallback>
        </mc:AlternateContent>
      </w:r>
    </w:p>
    <w:p w14:paraId="680F5784" w14:textId="77777777" w:rsidR="00FC6F5E" w:rsidRDefault="00FC6F5E" w:rsidP="00FC6F5E">
      <w:pPr>
        <w:pStyle w:val="NormalWeb"/>
        <w:spacing w:before="0" w:beforeAutospacing="0" w:after="0" w:afterAutospacing="0"/>
        <w:rPr>
          <w:rFonts w:ascii="Arial" w:hAnsi="Arial" w:cs="Arial"/>
          <w:color w:val="000000"/>
          <w:sz w:val="22"/>
          <w:szCs w:val="22"/>
        </w:rPr>
      </w:pPr>
    </w:p>
    <w:p w14:paraId="2F9D4CFA" w14:textId="77777777" w:rsidR="00FC6F5E" w:rsidRDefault="00FC6F5E" w:rsidP="00FC6F5E">
      <w:pPr>
        <w:pStyle w:val="NormalWeb"/>
        <w:spacing w:before="0" w:beforeAutospacing="0" w:after="0" w:afterAutospacing="0"/>
        <w:rPr>
          <w:rFonts w:ascii="Arial" w:hAnsi="Arial" w:cs="Arial"/>
          <w:color w:val="000000"/>
          <w:sz w:val="22"/>
          <w:szCs w:val="22"/>
        </w:rPr>
      </w:pPr>
    </w:p>
    <w:p w14:paraId="409EED7C" w14:textId="77777777" w:rsidR="00FC6F5E" w:rsidRDefault="00FC6F5E" w:rsidP="00FC6F5E">
      <w:pPr>
        <w:pStyle w:val="NormalWeb"/>
        <w:spacing w:before="0" w:beforeAutospacing="0" w:after="0" w:afterAutospacing="0"/>
        <w:rPr>
          <w:rFonts w:ascii="Arial" w:hAnsi="Arial" w:cs="Arial"/>
          <w:color w:val="000000"/>
          <w:sz w:val="22"/>
          <w:szCs w:val="22"/>
        </w:rPr>
      </w:pPr>
    </w:p>
    <w:p w14:paraId="2C097FA5" w14:textId="77777777" w:rsidR="00FC6F5E" w:rsidRPr="00FC6F5E" w:rsidRDefault="00236A45" w:rsidP="00FC6F5E">
      <w:pPr>
        <w:pStyle w:val="Ttulo2"/>
        <w:rPr>
          <w:b/>
          <w:sz w:val="32"/>
          <w:szCs w:val="32"/>
        </w:rPr>
      </w:pPr>
      <w:bookmarkStart w:id="469" w:name="_Toc499023871"/>
      <w:r>
        <w:rPr>
          <w:b/>
          <w:sz w:val="32"/>
          <w:szCs w:val="32"/>
        </w:rPr>
        <w:t xml:space="preserve">5.5 </w:t>
      </w:r>
      <w:r w:rsidR="00FC6F5E" w:rsidRPr="00FC6F5E">
        <w:rPr>
          <w:b/>
          <w:sz w:val="32"/>
          <w:szCs w:val="32"/>
        </w:rPr>
        <w:t>Aplicaciones móviles multiplataforma</w:t>
      </w:r>
      <w:bookmarkEnd w:id="469"/>
    </w:p>
    <w:p w14:paraId="0372AF5E" w14:textId="77777777" w:rsidR="00FC6F5E" w:rsidRDefault="00236A45" w:rsidP="00FC6F5E">
      <w:pPr>
        <w:pStyle w:val="Ttulo3"/>
        <w:rPr>
          <w:b w:val="0"/>
          <w:sz w:val="28"/>
          <w:szCs w:val="28"/>
        </w:rPr>
      </w:pPr>
      <w:bookmarkStart w:id="470" w:name="_Toc499023872"/>
      <w:r>
        <w:rPr>
          <w:b w:val="0"/>
          <w:sz w:val="28"/>
          <w:szCs w:val="28"/>
        </w:rPr>
        <w:t xml:space="preserve">5.5.1 </w:t>
      </w:r>
      <w:r w:rsidR="00FC6F5E" w:rsidRPr="00236A45">
        <w:rPr>
          <w:b w:val="0"/>
          <w:sz w:val="28"/>
          <w:szCs w:val="28"/>
        </w:rPr>
        <w:t>Diferencias entre aplicaciones y web móviles</w:t>
      </w:r>
      <w:bookmarkEnd w:id="470"/>
    </w:p>
    <w:p w14:paraId="61BE5521" w14:textId="77777777" w:rsidR="00236A45" w:rsidRPr="00236A45" w:rsidRDefault="00236A45" w:rsidP="00236A45"/>
    <w:p w14:paraId="5DD4C4BA" w14:textId="77777777" w:rsidR="00FC6F5E" w:rsidRPr="00236A45" w:rsidRDefault="00FC6F5E" w:rsidP="00FC6F5E">
      <w:pPr>
        <w:rPr>
          <w:rFonts w:ascii="Arial" w:hAnsi="Arial" w:cs="Arial"/>
          <w:sz w:val="24"/>
          <w:szCs w:val="24"/>
        </w:rPr>
      </w:pPr>
      <w:r w:rsidRPr="00236A45">
        <w:rPr>
          <w:rFonts w:ascii="Arial" w:hAnsi="Arial" w:cs="Arial"/>
          <w:sz w:val="24"/>
          <w:szCs w:val="24"/>
        </w:rPr>
        <w:t xml:space="preserve">Las aplicaciones </w:t>
      </w:r>
      <w:commentRangeStart w:id="471"/>
      <w:r w:rsidRPr="00236A45">
        <w:rPr>
          <w:rFonts w:ascii="Arial" w:hAnsi="Arial" w:cs="Arial"/>
          <w:sz w:val="24"/>
          <w:szCs w:val="24"/>
        </w:rPr>
        <w:t xml:space="preserve">comparten la pantalla </w:t>
      </w:r>
      <w:commentRangeEnd w:id="471"/>
      <w:r w:rsidR="00827588">
        <w:rPr>
          <w:rStyle w:val="Refdecomentario"/>
        </w:rPr>
        <w:commentReference w:id="471"/>
      </w:r>
      <w:r w:rsidRPr="00236A45">
        <w:rPr>
          <w:rFonts w:ascii="Arial" w:hAnsi="Arial" w:cs="Arial"/>
          <w:sz w:val="24"/>
          <w:szCs w:val="24"/>
        </w:rPr>
        <w:t>del teléfono con las webs móviles, pero mientras las primeras tienen que ser descargadas e instaladas antes de usar, a una web puede accederse simplemente usando Internet y un navegador compatible con la aplicación web. Pero, no todas pueden verse correctamente desde una pantalla generalmente más pequeña que la de un ordenador de escritorio.</w:t>
      </w:r>
    </w:p>
    <w:p w14:paraId="468C096F" w14:textId="65767C7D" w:rsidR="00FC6F5E" w:rsidRPr="00236A45" w:rsidRDefault="00FC6F5E" w:rsidP="00FC6F5E">
      <w:pPr>
        <w:rPr>
          <w:rFonts w:ascii="Arial" w:hAnsi="Arial" w:cs="Arial"/>
          <w:sz w:val="24"/>
          <w:szCs w:val="24"/>
        </w:rPr>
      </w:pPr>
      <w:r w:rsidRPr="00236A45">
        <w:rPr>
          <w:rFonts w:ascii="Arial" w:hAnsi="Arial" w:cs="Arial"/>
          <w:sz w:val="24"/>
          <w:szCs w:val="24"/>
        </w:rPr>
        <w:t xml:space="preserve">Las que se adaptan especialmente a un dispositivo móvil se llaman </w:t>
      </w:r>
      <w:commentRangeStart w:id="472"/>
      <w:r w:rsidRPr="00236A45">
        <w:rPr>
          <w:rFonts w:ascii="Arial" w:hAnsi="Arial" w:cs="Arial"/>
          <w:sz w:val="24"/>
          <w:szCs w:val="24"/>
        </w:rPr>
        <w:t>“</w:t>
      </w:r>
      <w:r w:rsidR="00214F13" w:rsidRPr="00236A45">
        <w:rPr>
          <w:rFonts w:ascii="Arial" w:hAnsi="Arial" w:cs="Arial"/>
          <w:sz w:val="24"/>
          <w:szCs w:val="24"/>
        </w:rPr>
        <w:t>web responsiva</w:t>
      </w:r>
      <w:r w:rsidRPr="00236A45">
        <w:rPr>
          <w:rFonts w:ascii="Arial" w:hAnsi="Arial" w:cs="Arial"/>
          <w:sz w:val="24"/>
          <w:szCs w:val="24"/>
        </w:rPr>
        <w:t>”</w:t>
      </w:r>
      <w:commentRangeEnd w:id="472"/>
      <w:r w:rsidR="00827588">
        <w:rPr>
          <w:rStyle w:val="Refdecomentario"/>
        </w:rPr>
        <w:commentReference w:id="472"/>
      </w:r>
      <w:r w:rsidRPr="00236A45">
        <w:rPr>
          <w:rFonts w:ascii="Arial" w:hAnsi="Arial" w:cs="Arial"/>
          <w:sz w:val="24"/>
          <w:szCs w:val="24"/>
        </w:rPr>
        <w:t xml:space="preserve"> y son ejemplo del </w:t>
      </w:r>
      <w:ins w:id="473" w:author="Nahuel Defossé" w:date="2017-12-20T10:50:00Z">
        <w:r w:rsidR="00827588">
          <w:rPr>
            <w:rFonts w:ascii="Arial" w:hAnsi="Arial" w:cs="Arial"/>
            <w:sz w:val="24"/>
            <w:szCs w:val="24"/>
          </w:rPr>
          <w:t>“</w:t>
        </w:r>
      </w:ins>
      <w:r w:rsidRPr="00236A45">
        <w:rPr>
          <w:rFonts w:ascii="Arial" w:hAnsi="Arial" w:cs="Arial"/>
          <w:sz w:val="24"/>
          <w:szCs w:val="24"/>
        </w:rPr>
        <w:t>diseño líquido</w:t>
      </w:r>
      <w:ins w:id="474" w:author="Nahuel Defossé" w:date="2017-12-20T10:50:00Z">
        <w:r w:rsidR="00827588">
          <w:rPr>
            <w:rFonts w:ascii="Arial" w:hAnsi="Arial" w:cs="Arial"/>
            <w:sz w:val="24"/>
            <w:szCs w:val="24"/>
          </w:rPr>
          <w:t>”</w:t>
        </w:r>
      </w:ins>
      <w:r w:rsidRPr="00236A45">
        <w:rPr>
          <w:rFonts w:ascii="Arial" w:hAnsi="Arial" w:cs="Arial"/>
          <w:sz w:val="24"/>
          <w:szCs w:val="24"/>
        </w:rPr>
        <w:t xml:space="preserve"> (adaptativo), </w:t>
      </w:r>
      <w:del w:id="475" w:author="Nahuel Defossé" w:date="2017-12-20T10:51:00Z">
        <w:r w:rsidRPr="00236A45" w:rsidDel="00827588">
          <w:rPr>
            <w:rFonts w:ascii="Arial" w:hAnsi="Arial" w:cs="Arial"/>
            <w:sz w:val="24"/>
            <w:szCs w:val="24"/>
          </w:rPr>
          <w:delText xml:space="preserve">ya </w:delText>
        </w:r>
      </w:del>
      <w:ins w:id="476" w:author="Nahuel Defossé" w:date="2017-12-20T10:51:00Z">
        <w:r w:rsidR="00827588">
          <w:rPr>
            <w:rFonts w:ascii="Arial" w:hAnsi="Arial" w:cs="Arial"/>
            <w:sz w:val="24"/>
            <w:szCs w:val="24"/>
          </w:rPr>
          <w:t>debido a</w:t>
        </w:r>
        <w:r w:rsidR="00827588" w:rsidRPr="00236A45">
          <w:rPr>
            <w:rFonts w:ascii="Arial" w:hAnsi="Arial" w:cs="Arial"/>
            <w:sz w:val="24"/>
            <w:szCs w:val="24"/>
          </w:rPr>
          <w:t xml:space="preserve"> </w:t>
        </w:r>
      </w:ins>
      <w:r w:rsidRPr="00236A45">
        <w:rPr>
          <w:rFonts w:ascii="Arial" w:hAnsi="Arial" w:cs="Arial"/>
          <w:sz w:val="24"/>
          <w:szCs w:val="24"/>
        </w:rPr>
        <w:t xml:space="preserve">que </w:t>
      </w:r>
      <w:del w:id="477" w:author="Nahuel Defossé" w:date="2017-12-20T10:51:00Z">
        <w:r w:rsidRPr="00236A45" w:rsidDel="00827588">
          <w:rPr>
            <w:rFonts w:ascii="Arial" w:hAnsi="Arial" w:cs="Arial"/>
            <w:sz w:val="24"/>
            <w:szCs w:val="24"/>
          </w:rPr>
          <w:delText>se puede pensar en ellas como u</w:delText>
        </w:r>
      </w:del>
      <w:ins w:id="478" w:author="Nahuel Defossé" w:date="2017-12-20T10:51:00Z">
        <w:r w:rsidR="00827588">
          <w:rPr>
            <w:rFonts w:ascii="Arial" w:hAnsi="Arial" w:cs="Arial"/>
            <w:sz w:val="24"/>
            <w:szCs w:val="24"/>
          </w:rPr>
          <w:t>el</w:t>
        </w:r>
      </w:ins>
      <w:del w:id="479" w:author="Nahuel Defossé" w:date="2017-12-20T10:51:00Z">
        <w:r w:rsidRPr="00236A45" w:rsidDel="00827588">
          <w:rPr>
            <w:rFonts w:ascii="Arial" w:hAnsi="Arial" w:cs="Arial"/>
            <w:sz w:val="24"/>
            <w:szCs w:val="24"/>
          </w:rPr>
          <w:delText>n</w:delText>
        </w:r>
      </w:del>
      <w:r w:rsidRPr="00236A45">
        <w:rPr>
          <w:rFonts w:ascii="Arial" w:hAnsi="Arial" w:cs="Arial"/>
          <w:sz w:val="24"/>
          <w:szCs w:val="24"/>
        </w:rPr>
        <w:t xml:space="preserve"> contenido </w:t>
      </w:r>
      <w:del w:id="480" w:author="Nahuel Defossé" w:date="2017-12-20T10:51:00Z">
        <w:r w:rsidRPr="00236A45" w:rsidDel="00827588">
          <w:rPr>
            <w:rFonts w:ascii="Arial" w:hAnsi="Arial" w:cs="Arial"/>
            <w:sz w:val="24"/>
            <w:szCs w:val="24"/>
          </w:rPr>
          <w:delText xml:space="preserve">que </w:delText>
        </w:r>
      </w:del>
      <w:r w:rsidRPr="00236A45">
        <w:rPr>
          <w:rFonts w:ascii="Arial" w:hAnsi="Arial" w:cs="Arial"/>
          <w:sz w:val="24"/>
          <w:szCs w:val="24"/>
        </w:rPr>
        <w:t xml:space="preserve">toma la forma del contenedor, mostrando la </w:t>
      </w:r>
      <w:commentRangeStart w:id="481"/>
      <w:r w:rsidRPr="00236A45">
        <w:rPr>
          <w:rFonts w:ascii="Arial" w:hAnsi="Arial" w:cs="Arial"/>
          <w:sz w:val="24"/>
          <w:szCs w:val="24"/>
        </w:rPr>
        <w:t xml:space="preserve">información </w:t>
      </w:r>
      <w:commentRangeEnd w:id="481"/>
      <w:r w:rsidR="00827588">
        <w:rPr>
          <w:rStyle w:val="Refdecomentario"/>
        </w:rPr>
        <w:commentReference w:id="481"/>
      </w:r>
      <w:r w:rsidRPr="00236A45">
        <w:rPr>
          <w:rFonts w:ascii="Arial" w:hAnsi="Arial" w:cs="Arial"/>
          <w:sz w:val="24"/>
          <w:szCs w:val="24"/>
        </w:rPr>
        <w:t>según sea necesario.</w:t>
      </w:r>
    </w:p>
    <w:p w14:paraId="0552B674" w14:textId="77777777" w:rsidR="00FC6F5E" w:rsidRDefault="00FC6F5E" w:rsidP="00FC6F5E">
      <w:pPr>
        <w:pStyle w:val="NormalWeb"/>
        <w:spacing w:before="0" w:beforeAutospacing="0" w:after="0" w:afterAutospacing="0"/>
      </w:pPr>
    </w:p>
    <w:p w14:paraId="512E2C6C" w14:textId="72E9E8B7" w:rsidR="00FC6F5E" w:rsidRPr="00236A45" w:rsidRDefault="00236A45" w:rsidP="00236A45">
      <w:pPr>
        <w:pStyle w:val="Ttulo3"/>
        <w:rPr>
          <w:b w:val="0"/>
          <w:sz w:val="28"/>
          <w:szCs w:val="28"/>
        </w:rPr>
      </w:pPr>
      <w:bookmarkStart w:id="482" w:name="_Toc499023873"/>
      <w:r>
        <w:rPr>
          <w:b w:val="0"/>
          <w:sz w:val="28"/>
          <w:szCs w:val="28"/>
        </w:rPr>
        <w:t xml:space="preserve">5.5.2 </w:t>
      </w:r>
      <w:commentRangeStart w:id="483"/>
      <w:del w:id="484" w:author="Nahuel Defossé" w:date="2017-12-20T10:52:00Z">
        <w:r w:rsidR="00FC6F5E" w:rsidRPr="00236A45" w:rsidDel="00827588">
          <w:rPr>
            <w:b w:val="0"/>
            <w:sz w:val="28"/>
            <w:szCs w:val="28"/>
          </w:rPr>
          <w:delText xml:space="preserve">Aplicaciones </w:delText>
        </w:r>
      </w:del>
      <w:ins w:id="485" w:author="Nahuel Defossé" w:date="2017-12-20T10:52:00Z">
        <w:r w:rsidR="00827588">
          <w:rPr>
            <w:b w:val="0"/>
            <w:sz w:val="28"/>
            <w:szCs w:val="28"/>
          </w:rPr>
          <w:t>App</w:t>
        </w:r>
        <w:r w:rsidR="00827588" w:rsidRPr="00236A45">
          <w:rPr>
            <w:b w:val="0"/>
            <w:sz w:val="28"/>
            <w:szCs w:val="28"/>
          </w:rPr>
          <w:t xml:space="preserve"> </w:t>
        </w:r>
      </w:ins>
      <w:r w:rsidR="00FC6F5E" w:rsidRPr="00236A45">
        <w:rPr>
          <w:b w:val="0"/>
          <w:sz w:val="28"/>
          <w:szCs w:val="28"/>
        </w:rPr>
        <w:t>Nativas</w:t>
      </w:r>
      <w:bookmarkEnd w:id="482"/>
      <w:commentRangeEnd w:id="483"/>
      <w:r w:rsidR="00827588">
        <w:rPr>
          <w:rStyle w:val="Refdecomentario"/>
          <w:rFonts w:ascii="Calibri" w:eastAsia="Calibri" w:hAnsi="Calibri" w:cs="Calibri"/>
          <w:b w:val="0"/>
          <w:color w:val="000000"/>
        </w:rPr>
        <w:commentReference w:id="483"/>
      </w:r>
    </w:p>
    <w:p w14:paraId="736B127C" w14:textId="77777777" w:rsidR="00FC6F5E" w:rsidRDefault="00FC6F5E" w:rsidP="00FC6F5E">
      <w:pPr>
        <w:pStyle w:val="NormalWeb"/>
        <w:spacing w:before="0" w:beforeAutospacing="0" w:after="0" w:afterAutospacing="0"/>
      </w:pPr>
    </w:p>
    <w:p w14:paraId="6DB1046C" w14:textId="459BDFA1" w:rsidR="00FC6F5E" w:rsidRPr="00236A45" w:rsidRDefault="00FC6F5E" w:rsidP="00FC6F5E">
      <w:pPr>
        <w:rPr>
          <w:rFonts w:ascii="Arial" w:hAnsi="Arial" w:cs="Arial"/>
          <w:sz w:val="24"/>
          <w:szCs w:val="24"/>
        </w:rPr>
      </w:pPr>
      <w:r w:rsidRPr="00236A45">
        <w:rPr>
          <w:rFonts w:ascii="Arial" w:hAnsi="Arial" w:cs="Arial"/>
          <w:sz w:val="24"/>
          <w:szCs w:val="24"/>
        </w:rPr>
        <w:t>Una </w:t>
      </w:r>
      <w:del w:id="486" w:author="Nahuel Defossé" w:date="2017-12-20T10:52:00Z">
        <w:r w:rsidRPr="00236A45" w:rsidDel="00827588">
          <w:rPr>
            <w:rFonts w:ascii="Arial" w:hAnsi="Arial" w:cs="Arial"/>
            <w:sz w:val="24"/>
            <w:szCs w:val="24"/>
          </w:rPr>
          <w:delText xml:space="preserve">aplicación </w:delText>
        </w:r>
      </w:del>
      <w:ins w:id="487" w:author="Nahuel Defossé" w:date="2017-12-20T10:52:00Z">
        <w:r w:rsidR="00827588">
          <w:rPr>
            <w:rFonts w:ascii="Arial" w:hAnsi="Arial" w:cs="Arial"/>
            <w:sz w:val="24"/>
            <w:szCs w:val="24"/>
          </w:rPr>
          <w:t>App</w:t>
        </w:r>
        <w:r w:rsidR="00827588" w:rsidRPr="00236A45">
          <w:rPr>
            <w:rFonts w:ascii="Arial" w:hAnsi="Arial" w:cs="Arial"/>
            <w:sz w:val="24"/>
            <w:szCs w:val="24"/>
          </w:rPr>
          <w:t xml:space="preserve"> </w:t>
        </w:r>
      </w:ins>
      <w:r w:rsidRPr="00236A45">
        <w:rPr>
          <w:rFonts w:ascii="Arial" w:hAnsi="Arial" w:cs="Arial"/>
          <w:sz w:val="24"/>
          <w:szCs w:val="24"/>
        </w:rPr>
        <w:t xml:space="preserve">nativa es </w:t>
      </w:r>
      <w:ins w:id="488" w:author="Nahuel Defossé" w:date="2017-12-20T10:52:00Z">
        <w:r w:rsidR="00827588">
          <w:rPr>
            <w:rFonts w:ascii="Arial" w:hAnsi="Arial" w:cs="Arial"/>
            <w:sz w:val="24"/>
            <w:szCs w:val="24"/>
          </w:rPr>
          <w:t xml:space="preserve">aquella </w:t>
        </w:r>
      </w:ins>
      <w:del w:id="489" w:author="Nahuel Defossé" w:date="2017-12-20T10:53:00Z">
        <w:r w:rsidRPr="00236A45" w:rsidDel="00827588">
          <w:rPr>
            <w:rFonts w:ascii="Arial" w:hAnsi="Arial" w:cs="Arial"/>
            <w:sz w:val="24"/>
            <w:szCs w:val="24"/>
          </w:rPr>
          <w:delText xml:space="preserve">la </w:delText>
        </w:r>
      </w:del>
      <w:r w:rsidRPr="00236A45">
        <w:rPr>
          <w:rFonts w:ascii="Arial" w:hAnsi="Arial" w:cs="Arial"/>
          <w:sz w:val="24"/>
          <w:szCs w:val="24"/>
        </w:rPr>
        <w:t xml:space="preserve">que se desarrolla de forma específica para un </w:t>
      </w:r>
      <w:r w:rsidR="00236A45" w:rsidRPr="00236A45">
        <w:rPr>
          <w:rFonts w:ascii="Arial" w:hAnsi="Arial" w:cs="Arial"/>
          <w:sz w:val="24"/>
          <w:szCs w:val="24"/>
        </w:rPr>
        <w:t>determinado sistema</w:t>
      </w:r>
      <w:r w:rsidRPr="00236A45">
        <w:rPr>
          <w:rFonts w:ascii="Arial" w:hAnsi="Arial" w:cs="Arial"/>
          <w:sz w:val="24"/>
          <w:szCs w:val="24"/>
        </w:rPr>
        <w:t xml:space="preserve"> operativo, </w:t>
      </w:r>
      <w:del w:id="490" w:author="Nahuel Defossé" w:date="2017-12-20T10:53:00Z">
        <w:r w:rsidRPr="00236A45" w:rsidDel="00827588">
          <w:rPr>
            <w:rFonts w:ascii="Arial" w:hAnsi="Arial" w:cs="Arial"/>
            <w:sz w:val="24"/>
            <w:szCs w:val="24"/>
          </w:rPr>
          <w:delText>llamado </w:delText>
        </w:r>
      </w:del>
      <w:ins w:id="491" w:author="Nahuel Defossé" w:date="2017-12-20T10:53:00Z">
        <w:r w:rsidR="00827588">
          <w:rPr>
            <w:rFonts w:ascii="Arial" w:hAnsi="Arial" w:cs="Arial"/>
            <w:sz w:val="24"/>
            <w:szCs w:val="24"/>
          </w:rPr>
          <w:t xml:space="preserve">utilizando un </w:t>
        </w:r>
      </w:ins>
      <w:r w:rsidRPr="00827588">
        <w:rPr>
          <w:rFonts w:ascii="Arial" w:hAnsi="Arial" w:cs="Arial"/>
          <w:i/>
          <w:sz w:val="24"/>
          <w:szCs w:val="24"/>
          <w:rPrChange w:id="492" w:author="Nahuel Defossé" w:date="2017-12-20T10:53:00Z">
            <w:rPr>
              <w:rFonts w:ascii="Arial" w:hAnsi="Arial" w:cs="Arial"/>
              <w:sz w:val="24"/>
              <w:szCs w:val="24"/>
            </w:rPr>
          </w:rPrChange>
        </w:rPr>
        <w:t>Software Development Kit </w:t>
      </w:r>
      <w:r w:rsidRPr="00236A45">
        <w:rPr>
          <w:rFonts w:ascii="Arial" w:hAnsi="Arial" w:cs="Arial"/>
          <w:sz w:val="24"/>
          <w:szCs w:val="24"/>
        </w:rPr>
        <w:t xml:space="preserve">o SDK. Cada una de las plataformas, Android, iOS o Windows Phone, tienen un </w:t>
      </w:r>
      <w:del w:id="493" w:author="Nahuel Defossé" w:date="2017-12-20T10:53:00Z">
        <w:r w:rsidRPr="00236A45" w:rsidDel="00827588">
          <w:rPr>
            <w:rFonts w:ascii="Arial" w:hAnsi="Arial" w:cs="Arial"/>
            <w:sz w:val="24"/>
            <w:szCs w:val="24"/>
          </w:rPr>
          <w:delText xml:space="preserve">sistema </w:delText>
        </w:r>
      </w:del>
      <w:ins w:id="494" w:author="Nahuel Defossé" w:date="2017-12-20T10:53:00Z">
        <w:r w:rsidR="00827588">
          <w:rPr>
            <w:rFonts w:ascii="Arial" w:hAnsi="Arial" w:cs="Arial"/>
            <w:sz w:val="24"/>
            <w:szCs w:val="24"/>
          </w:rPr>
          <w:t>SDK</w:t>
        </w:r>
        <w:r w:rsidR="00827588" w:rsidRPr="00236A45">
          <w:rPr>
            <w:rFonts w:ascii="Arial" w:hAnsi="Arial" w:cs="Arial"/>
            <w:sz w:val="24"/>
            <w:szCs w:val="24"/>
          </w:rPr>
          <w:t xml:space="preserve"> </w:t>
        </w:r>
      </w:ins>
      <w:r w:rsidRPr="00236A45">
        <w:rPr>
          <w:rFonts w:ascii="Arial" w:hAnsi="Arial" w:cs="Arial"/>
          <w:sz w:val="24"/>
          <w:szCs w:val="24"/>
        </w:rPr>
        <w:t xml:space="preserve">diferente, por lo que si se desea que una </w:t>
      </w:r>
      <w:del w:id="495" w:author="Nahuel Defossé" w:date="2017-12-20T10:53:00Z">
        <w:r w:rsidRPr="00236A45" w:rsidDel="00827588">
          <w:rPr>
            <w:rFonts w:ascii="Arial" w:hAnsi="Arial" w:cs="Arial"/>
            <w:sz w:val="24"/>
            <w:szCs w:val="24"/>
          </w:rPr>
          <w:delText xml:space="preserve">app </w:delText>
        </w:r>
      </w:del>
      <w:ins w:id="496" w:author="Nahuel Defossé" w:date="2017-12-20T10:53:00Z">
        <w:r w:rsidR="00827588">
          <w:rPr>
            <w:rFonts w:ascii="Arial" w:hAnsi="Arial" w:cs="Arial"/>
            <w:sz w:val="24"/>
            <w:szCs w:val="24"/>
          </w:rPr>
          <w:t>A</w:t>
        </w:r>
        <w:r w:rsidR="00827588" w:rsidRPr="00236A45">
          <w:rPr>
            <w:rFonts w:ascii="Arial" w:hAnsi="Arial" w:cs="Arial"/>
            <w:sz w:val="24"/>
            <w:szCs w:val="24"/>
          </w:rPr>
          <w:t xml:space="preserve">pp </w:t>
        </w:r>
      </w:ins>
      <w:r w:rsidRPr="00236A45">
        <w:rPr>
          <w:rFonts w:ascii="Arial" w:hAnsi="Arial" w:cs="Arial"/>
          <w:sz w:val="24"/>
          <w:szCs w:val="24"/>
        </w:rPr>
        <w:t xml:space="preserve">esté disponible en todas las plataformas se deberán de crear varias </w:t>
      </w:r>
      <w:del w:id="497" w:author="Nahuel Defossé" w:date="2017-12-20T10:53:00Z">
        <w:r w:rsidRPr="00236A45" w:rsidDel="00827588">
          <w:rPr>
            <w:rFonts w:ascii="Arial" w:hAnsi="Arial" w:cs="Arial"/>
            <w:sz w:val="24"/>
            <w:szCs w:val="24"/>
          </w:rPr>
          <w:delText xml:space="preserve">apps </w:delText>
        </w:r>
      </w:del>
      <w:ins w:id="498" w:author="Nahuel Defossé" w:date="2017-12-20T10:53:00Z">
        <w:r w:rsidR="00827588">
          <w:rPr>
            <w:rFonts w:ascii="Arial" w:hAnsi="Arial" w:cs="Arial"/>
            <w:sz w:val="24"/>
            <w:szCs w:val="24"/>
          </w:rPr>
          <w:t>versiones, cada una con el lenguaje de la plataforma</w:t>
        </w:r>
      </w:ins>
      <w:del w:id="499" w:author="Nahuel Defossé" w:date="2017-12-20T10:53:00Z">
        <w:r w:rsidRPr="00236A45" w:rsidDel="00827588">
          <w:rPr>
            <w:rFonts w:ascii="Arial" w:hAnsi="Arial" w:cs="Arial"/>
            <w:sz w:val="24"/>
            <w:szCs w:val="24"/>
          </w:rPr>
          <w:delText>con el lenguaje del sistema operativo seleccionado</w:delText>
        </w:r>
      </w:del>
      <w:r w:rsidRPr="00236A45">
        <w:rPr>
          <w:rFonts w:ascii="Arial" w:hAnsi="Arial" w:cs="Arial"/>
          <w:sz w:val="24"/>
          <w:szCs w:val="24"/>
        </w:rPr>
        <w:t>.</w:t>
      </w:r>
    </w:p>
    <w:p w14:paraId="3B039A4C" w14:textId="60AC0FEE" w:rsidR="00FC6F5E" w:rsidRPr="00236A45" w:rsidRDefault="00FC6F5E" w:rsidP="00FC6F5E">
      <w:pPr>
        <w:pStyle w:val="Prrafodelista"/>
        <w:numPr>
          <w:ilvl w:val="0"/>
          <w:numId w:val="20"/>
        </w:numPr>
        <w:jc w:val="both"/>
        <w:rPr>
          <w:rFonts w:ascii="Arial" w:hAnsi="Arial" w:cs="Arial"/>
          <w:sz w:val="24"/>
          <w:szCs w:val="24"/>
        </w:rPr>
      </w:pPr>
      <w:r w:rsidRPr="00236A45">
        <w:rPr>
          <w:rFonts w:ascii="Arial" w:hAnsi="Arial" w:cs="Arial"/>
          <w:sz w:val="24"/>
          <w:szCs w:val="24"/>
        </w:rPr>
        <w:t>Las apps para iOS se desarrollan con lenguaje Objective-C</w:t>
      </w:r>
      <w:ins w:id="500" w:author="Nahuel Defossé" w:date="2017-12-20T10:54:00Z">
        <w:r w:rsidR="00827588">
          <w:rPr>
            <w:rFonts w:ascii="Arial" w:hAnsi="Arial" w:cs="Arial"/>
            <w:sz w:val="24"/>
            <w:szCs w:val="24"/>
          </w:rPr>
          <w:t xml:space="preserve"> o Swift.</w:t>
        </w:r>
      </w:ins>
    </w:p>
    <w:p w14:paraId="14432137" w14:textId="7EFE4526" w:rsidR="00FC6F5E" w:rsidRPr="00236A45" w:rsidRDefault="00FC6F5E" w:rsidP="00FC6F5E">
      <w:pPr>
        <w:pStyle w:val="Prrafodelista"/>
        <w:numPr>
          <w:ilvl w:val="0"/>
          <w:numId w:val="20"/>
        </w:numPr>
        <w:jc w:val="both"/>
        <w:rPr>
          <w:rFonts w:ascii="Arial" w:hAnsi="Arial" w:cs="Arial"/>
          <w:sz w:val="24"/>
          <w:szCs w:val="24"/>
        </w:rPr>
      </w:pPr>
      <w:r w:rsidRPr="00236A45">
        <w:rPr>
          <w:rFonts w:ascii="Arial" w:hAnsi="Arial" w:cs="Arial"/>
          <w:sz w:val="24"/>
          <w:szCs w:val="24"/>
        </w:rPr>
        <w:t>Las apps para Android se desarrollan con lenguaje Java</w:t>
      </w:r>
      <w:ins w:id="501" w:author="Nahuel Defossé" w:date="2017-12-20T10:54:00Z">
        <w:r w:rsidR="00827588">
          <w:rPr>
            <w:rFonts w:ascii="Arial" w:hAnsi="Arial" w:cs="Arial"/>
            <w:sz w:val="24"/>
            <w:szCs w:val="24"/>
          </w:rPr>
          <w:t xml:space="preserve"> o Kotlin</w:t>
        </w:r>
      </w:ins>
      <w:del w:id="502" w:author="Nahuel Defossé" w:date="2017-12-20T10:54:00Z">
        <w:r w:rsidRPr="00236A45" w:rsidDel="00827588">
          <w:rPr>
            <w:rFonts w:ascii="Arial" w:hAnsi="Arial" w:cs="Arial"/>
            <w:sz w:val="24"/>
            <w:szCs w:val="24"/>
          </w:rPr>
          <w:delText>, sobre API’s</w:delText>
        </w:r>
      </w:del>
    </w:p>
    <w:p w14:paraId="6E5DF905" w14:textId="580EF79B" w:rsidR="00FC6F5E" w:rsidRPr="00236A45" w:rsidRDefault="00FC6F5E" w:rsidP="00FC6F5E">
      <w:pPr>
        <w:pStyle w:val="Prrafodelista"/>
        <w:numPr>
          <w:ilvl w:val="0"/>
          <w:numId w:val="20"/>
        </w:numPr>
        <w:jc w:val="both"/>
        <w:rPr>
          <w:rFonts w:ascii="Arial" w:hAnsi="Arial" w:cs="Arial"/>
          <w:sz w:val="24"/>
          <w:szCs w:val="24"/>
        </w:rPr>
      </w:pPr>
      <w:r w:rsidRPr="00236A45">
        <w:rPr>
          <w:rFonts w:ascii="Arial" w:hAnsi="Arial" w:cs="Arial"/>
          <w:sz w:val="24"/>
          <w:szCs w:val="24"/>
        </w:rPr>
        <w:t xml:space="preserve">Las apps en Windows Phone se desarrollan en </w:t>
      </w:r>
      <w:del w:id="503" w:author="Nahuel Defossé" w:date="2017-12-20T10:54:00Z">
        <w:r w:rsidRPr="00236A45" w:rsidDel="00827588">
          <w:rPr>
            <w:rFonts w:ascii="Arial" w:hAnsi="Arial" w:cs="Arial"/>
            <w:sz w:val="24"/>
            <w:szCs w:val="24"/>
          </w:rPr>
          <w:delText>.Net</w:delText>
        </w:r>
      </w:del>
      <w:ins w:id="504" w:author="Nahuel Defossé" w:date="2017-12-20T10:54:00Z">
        <w:r w:rsidR="00827588">
          <w:rPr>
            <w:rFonts w:ascii="Arial" w:hAnsi="Arial" w:cs="Arial"/>
            <w:sz w:val="24"/>
            <w:szCs w:val="24"/>
          </w:rPr>
          <w:t xml:space="preserve">C# o lenguajes </w:t>
        </w:r>
        <w:r w:rsidR="00827588">
          <w:rPr>
            <w:rFonts w:ascii="Arial" w:hAnsi="Arial" w:cs="Arial"/>
            <w:i/>
            <w:sz w:val="24"/>
            <w:szCs w:val="24"/>
          </w:rPr>
          <w:t>managed</w:t>
        </w:r>
        <w:r w:rsidR="00827588">
          <w:rPr>
            <w:rFonts w:ascii="Arial" w:hAnsi="Arial" w:cs="Arial"/>
            <w:sz w:val="24"/>
            <w:szCs w:val="24"/>
          </w:rPr>
          <w:t xml:space="preserve"> que se ejecuten sobre el CLR de .Net.</w:t>
        </w:r>
      </w:ins>
    </w:p>
    <w:p w14:paraId="26271DF1" w14:textId="76A35A61" w:rsidR="00FC6F5E" w:rsidRPr="00236A45" w:rsidRDefault="00FC6F5E" w:rsidP="00FC6F5E">
      <w:pPr>
        <w:rPr>
          <w:rFonts w:ascii="Arial" w:hAnsi="Arial" w:cs="Arial"/>
          <w:sz w:val="24"/>
          <w:szCs w:val="24"/>
        </w:rPr>
      </w:pPr>
      <w:r w:rsidRPr="00236A45">
        <w:rPr>
          <w:rFonts w:ascii="Arial" w:hAnsi="Arial" w:cs="Arial"/>
          <w:sz w:val="24"/>
          <w:szCs w:val="24"/>
        </w:rPr>
        <w:t xml:space="preserve">Cuando hablamos de desarrollo móvil casi siempre nos estamos refiriendo a </w:t>
      </w:r>
      <w:del w:id="505" w:author="Nahuel Defossé" w:date="2017-12-20T10:55:00Z">
        <w:r w:rsidRPr="00236A45" w:rsidDel="00827588">
          <w:rPr>
            <w:rFonts w:ascii="Arial" w:hAnsi="Arial" w:cs="Arial"/>
            <w:sz w:val="24"/>
            <w:szCs w:val="24"/>
          </w:rPr>
          <w:delText xml:space="preserve">aplicaciones </w:delText>
        </w:r>
      </w:del>
      <w:ins w:id="506" w:author="Nahuel Defossé" w:date="2017-12-20T10:55:00Z">
        <w:r w:rsidR="00827588">
          <w:rPr>
            <w:rFonts w:ascii="Arial" w:hAnsi="Arial" w:cs="Arial"/>
            <w:sz w:val="24"/>
            <w:szCs w:val="24"/>
          </w:rPr>
          <w:t>Apps</w:t>
        </w:r>
        <w:r w:rsidR="00827588" w:rsidRPr="00236A45">
          <w:rPr>
            <w:rFonts w:ascii="Arial" w:hAnsi="Arial" w:cs="Arial"/>
            <w:sz w:val="24"/>
            <w:szCs w:val="24"/>
          </w:rPr>
          <w:t xml:space="preserve"> </w:t>
        </w:r>
      </w:ins>
      <w:r w:rsidRPr="00236A45">
        <w:rPr>
          <w:rFonts w:ascii="Arial" w:hAnsi="Arial" w:cs="Arial"/>
          <w:sz w:val="24"/>
          <w:szCs w:val="24"/>
        </w:rPr>
        <w:t xml:space="preserve">nativas. La principal ventaja con respecto a los </w:t>
      </w:r>
      <w:commentRangeStart w:id="507"/>
      <w:r w:rsidRPr="00236A45">
        <w:rPr>
          <w:rFonts w:ascii="Arial" w:hAnsi="Arial" w:cs="Arial"/>
          <w:sz w:val="24"/>
          <w:szCs w:val="24"/>
        </w:rPr>
        <w:t>otros dos tipos</w:t>
      </w:r>
      <w:commentRangeEnd w:id="507"/>
      <w:r w:rsidR="00827588">
        <w:rPr>
          <w:rStyle w:val="Refdecomentario"/>
        </w:rPr>
        <w:commentReference w:id="507"/>
      </w:r>
      <w:r w:rsidRPr="00236A45">
        <w:rPr>
          <w:rFonts w:ascii="Arial" w:hAnsi="Arial" w:cs="Arial"/>
          <w:sz w:val="24"/>
          <w:szCs w:val="24"/>
        </w:rPr>
        <w:t xml:space="preserve">, es la posibilidad de acceder a </w:t>
      </w:r>
      <w:del w:id="508" w:author="Nahuel Defossé" w:date="2017-12-20T10:55:00Z">
        <w:r w:rsidRPr="00236A45" w:rsidDel="00827588">
          <w:rPr>
            <w:rFonts w:ascii="Arial" w:hAnsi="Arial" w:cs="Arial"/>
            <w:sz w:val="24"/>
            <w:szCs w:val="24"/>
          </w:rPr>
          <w:delText xml:space="preserve">todas </w:delText>
        </w:r>
      </w:del>
      <w:ins w:id="509" w:author="Nahuel Defossé" w:date="2017-12-20T10:55:00Z">
        <w:r w:rsidR="00827588">
          <w:rPr>
            <w:rFonts w:ascii="Arial" w:hAnsi="Arial" w:cs="Arial"/>
            <w:sz w:val="24"/>
            <w:szCs w:val="24"/>
          </w:rPr>
          <w:t xml:space="preserve">la totalidad de </w:t>
        </w:r>
      </w:ins>
      <w:r w:rsidRPr="00236A45">
        <w:rPr>
          <w:rFonts w:ascii="Arial" w:hAnsi="Arial" w:cs="Arial"/>
          <w:sz w:val="24"/>
          <w:szCs w:val="24"/>
        </w:rPr>
        <w:t xml:space="preserve">las características del hardware </w:t>
      </w:r>
      <w:del w:id="510" w:author="Nahuel Defossé" w:date="2017-12-20T10:55:00Z">
        <w:r w:rsidRPr="00236A45" w:rsidDel="00827588">
          <w:rPr>
            <w:rFonts w:ascii="Arial" w:hAnsi="Arial" w:cs="Arial"/>
            <w:sz w:val="24"/>
            <w:szCs w:val="24"/>
          </w:rPr>
          <w:delText xml:space="preserve">del </w:delText>
        </w:r>
      </w:del>
      <w:ins w:id="511" w:author="Nahuel Defossé" w:date="2017-12-20T10:55:00Z">
        <w:r w:rsidR="00827588">
          <w:rPr>
            <w:rFonts w:ascii="Arial" w:hAnsi="Arial" w:cs="Arial"/>
            <w:sz w:val="24"/>
            <w:szCs w:val="24"/>
          </w:rPr>
          <w:t>ofrecidas por el</w:t>
        </w:r>
        <w:r w:rsidR="00827588" w:rsidRPr="00236A45">
          <w:rPr>
            <w:rFonts w:ascii="Arial" w:hAnsi="Arial" w:cs="Arial"/>
            <w:sz w:val="24"/>
            <w:szCs w:val="24"/>
          </w:rPr>
          <w:t xml:space="preserve"> </w:t>
        </w:r>
      </w:ins>
      <w:r w:rsidRPr="00236A45">
        <w:rPr>
          <w:rFonts w:ascii="Arial" w:hAnsi="Arial" w:cs="Arial"/>
          <w:sz w:val="24"/>
          <w:szCs w:val="24"/>
        </w:rPr>
        <w:t>móvil</w:t>
      </w:r>
      <w:ins w:id="512" w:author="Nahuel Defossé" w:date="2017-12-20T10:56:00Z">
        <w:r w:rsidR="00827588">
          <w:rPr>
            <w:rFonts w:ascii="Arial" w:hAnsi="Arial" w:cs="Arial"/>
            <w:sz w:val="24"/>
            <w:szCs w:val="24"/>
          </w:rPr>
          <w:t>, por ejemplo</w:t>
        </w:r>
      </w:ins>
      <w:del w:id="513" w:author="Nahuel Defossé" w:date="2017-12-20T10:56:00Z">
        <w:r w:rsidRPr="00236A45" w:rsidDel="00827588">
          <w:rPr>
            <w:rFonts w:ascii="Arial" w:hAnsi="Arial" w:cs="Arial"/>
            <w:sz w:val="24"/>
            <w:szCs w:val="24"/>
          </w:rPr>
          <w:delText>:</w:delText>
        </w:r>
      </w:del>
      <w:r w:rsidRPr="00236A45">
        <w:rPr>
          <w:rFonts w:ascii="Arial" w:hAnsi="Arial" w:cs="Arial"/>
          <w:sz w:val="24"/>
          <w:szCs w:val="24"/>
        </w:rPr>
        <w:t xml:space="preserve"> cámara, GPS, agenda</w:t>
      </w:r>
      <w:ins w:id="514" w:author="Nahuel Defossé" w:date="2017-12-20T10:56:00Z">
        <w:r w:rsidR="00827588">
          <w:rPr>
            <w:rFonts w:ascii="Arial" w:hAnsi="Arial" w:cs="Arial"/>
            <w:sz w:val="24"/>
            <w:szCs w:val="24"/>
          </w:rPr>
          <w:t xml:space="preserve"> de contactos</w:t>
        </w:r>
      </w:ins>
      <w:r w:rsidRPr="00236A45">
        <w:rPr>
          <w:rFonts w:ascii="Arial" w:hAnsi="Arial" w:cs="Arial"/>
          <w:sz w:val="24"/>
          <w:szCs w:val="24"/>
        </w:rPr>
        <w:t xml:space="preserve">, </w:t>
      </w:r>
      <w:del w:id="515" w:author="Nahuel Defossé" w:date="2017-12-20T10:56:00Z">
        <w:r w:rsidRPr="00236A45" w:rsidDel="00827588">
          <w:rPr>
            <w:rFonts w:ascii="Arial" w:hAnsi="Arial" w:cs="Arial"/>
            <w:sz w:val="24"/>
            <w:szCs w:val="24"/>
          </w:rPr>
          <w:delText xml:space="preserve">dispositivos de </w:delText>
        </w:r>
      </w:del>
      <w:r w:rsidRPr="00236A45">
        <w:rPr>
          <w:rFonts w:ascii="Arial" w:hAnsi="Arial" w:cs="Arial"/>
          <w:sz w:val="24"/>
          <w:szCs w:val="24"/>
        </w:rPr>
        <w:t xml:space="preserve">almacenamiento y la </w:t>
      </w:r>
      <w:del w:id="516" w:author="Nahuel Defossé" w:date="2017-12-20T10:56:00Z">
        <w:r w:rsidRPr="00236A45" w:rsidDel="00827588">
          <w:rPr>
            <w:rFonts w:ascii="Arial" w:hAnsi="Arial" w:cs="Arial"/>
            <w:sz w:val="24"/>
            <w:szCs w:val="24"/>
          </w:rPr>
          <w:delText xml:space="preserve">falta </w:delText>
        </w:r>
      </w:del>
      <w:ins w:id="517" w:author="Nahuel Defossé" w:date="2017-12-20T10:56:00Z">
        <w:r w:rsidR="00827588">
          <w:rPr>
            <w:rFonts w:ascii="Arial" w:hAnsi="Arial" w:cs="Arial"/>
            <w:sz w:val="24"/>
            <w:szCs w:val="24"/>
          </w:rPr>
          <w:t xml:space="preserve">capacidad </w:t>
        </w:r>
      </w:ins>
      <w:del w:id="518" w:author="Nahuel Defossé" w:date="2017-12-20T10:56:00Z">
        <w:r w:rsidRPr="00236A45" w:rsidDel="00827588">
          <w:rPr>
            <w:rFonts w:ascii="Arial" w:hAnsi="Arial" w:cs="Arial"/>
            <w:sz w:val="24"/>
            <w:szCs w:val="24"/>
          </w:rPr>
          <w:delText>de necesidad de estar conectado a internet para que funcione</w:delText>
        </w:r>
      </w:del>
      <w:ins w:id="519" w:author="Nahuel Defossé" w:date="2017-12-20T10:56:00Z">
        <w:r w:rsidR="00827588">
          <w:rPr>
            <w:rFonts w:ascii="Arial" w:hAnsi="Arial" w:cs="Arial"/>
            <w:sz w:val="24"/>
            <w:szCs w:val="24"/>
          </w:rPr>
          <w:t>ser ejecutada sin necesidad de conectividad a internet</w:t>
        </w:r>
      </w:ins>
      <w:r w:rsidRPr="00236A45">
        <w:rPr>
          <w:rFonts w:ascii="Arial" w:hAnsi="Arial" w:cs="Arial"/>
          <w:sz w:val="24"/>
          <w:szCs w:val="24"/>
        </w:rPr>
        <w:t xml:space="preserve">. </w:t>
      </w:r>
      <w:del w:id="520" w:author="Nahuel Defossé" w:date="2017-12-20T10:57:00Z">
        <w:r w:rsidRPr="00236A45" w:rsidDel="00827588">
          <w:rPr>
            <w:rFonts w:ascii="Arial" w:hAnsi="Arial" w:cs="Arial"/>
            <w:sz w:val="24"/>
            <w:szCs w:val="24"/>
          </w:rPr>
          <w:delText>Por otro lado</w:delText>
        </w:r>
      </w:del>
      <w:ins w:id="521" w:author="Nahuel Defossé" w:date="2017-12-20T10:57:00Z">
        <w:r w:rsidR="00827588">
          <w:rPr>
            <w:rFonts w:ascii="Arial" w:hAnsi="Arial" w:cs="Arial"/>
            <w:sz w:val="24"/>
            <w:szCs w:val="24"/>
          </w:rPr>
          <w:t>Además</w:t>
        </w:r>
      </w:ins>
      <w:r w:rsidRPr="00236A45">
        <w:rPr>
          <w:rFonts w:ascii="Arial" w:hAnsi="Arial" w:cs="Arial"/>
          <w:sz w:val="24"/>
          <w:szCs w:val="24"/>
        </w:rPr>
        <w:t xml:space="preserve">, </w:t>
      </w:r>
      <w:del w:id="522" w:author="Nahuel Defossé" w:date="2017-12-20T10:57:00Z">
        <w:r w:rsidRPr="00236A45" w:rsidDel="00827588">
          <w:rPr>
            <w:rFonts w:ascii="Arial" w:hAnsi="Arial" w:cs="Arial"/>
            <w:sz w:val="24"/>
            <w:szCs w:val="24"/>
          </w:rPr>
          <w:delText xml:space="preserve">existe la promoción de </w:delText>
        </w:r>
      </w:del>
      <w:r w:rsidRPr="00236A45">
        <w:rPr>
          <w:rFonts w:ascii="Arial" w:hAnsi="Arial" w:cs="Arial"/>
          <w:sz w:val="24"/>
          <w:szCs w:val="24"/>
        </w:rPr>
        <w:t xml:space="preserve">las Apps </w:t>
      </w:r>
      <w:ins w:id="523" w:author="Nahuel Defossé" w:date="2017-12-20T10:57:00Z">
        <w:r w:rsidR="00827588">
          <w:rPr>
            <w:rFonts w:ascii="Arial" w:hAnsi="Arial" w:cs="Arial"/>
            <w:sz w:val="24"/>
            <w:szCs w:val="24"/>
          </w:rPr>
          <w:t xml:space="preserve">son promocionadas </w:t>
        </w:r>
      </w:ins>
      <w:r w:rsidRPr="00236A45">
        <w:rPr>
          <w:rFonts w:ascii="Arial" w:hAnsi="Arial" w:cs="Arial"/>
          <w:sz w:val="24"/>
          <w:szCs w:val="24"/>
        </w:rPr>
        <w:t>por medio de las tiendas de aplicaciones</w:t>
      </w:r>
      <w:ins w:id="524" w:author="Nahuel Defossé" w:date="2017-12-20T10:57:00Z">
        <w:r w:rsidR="00827588">
          <w:rPr>
            <w:rFonts w:ascii="Arial" w:hAnsi="Arial" w:cs="Arial"/>
            <w:sz w:val="24"/>
            <w:szCs w:val="24"/>
          </w:rPr>
          <w:t>, mientras que las Web Apps deben ser descargadas accedidas por el usuario a través de una URL</w:t>
        </w:r>
      </w:ins>
      <w:del w:id="525" w:author="Nahuel Defossé" w:date="2017-12-20T10:57:00Z">
        <w:r w:rsidRPr="00236A45" w:rsidDel="00827588">
          <w:rPr>
            <w:rFonts w:ascii="Arial" w:hAnsi="Arial" w:cs="Arial"/>
            <w:sz w:val="24"/>
            <w:szCs w:val="24"/>
          </w:rPr>
          <w:delText xml:space="preserve"> (app store)</w:delText>
        </w:r>
      </w:del>
      <w:r w:rsidRPr="00236A45">
        <w:rPr>
          <w:rFonts w:ascii="Arial" w:hAnsi="Arial" w:cs="Arial"/>
          <w:sz w:val="24"/>
          <w:szCs w:val="24"/>
        </w:rPr>
        <w:t xml:space="preserve">. </w:t>
      </w:r>
      <w:commentRangeStart w:id="526"/>
      <w:r w:rsidR="00236A45" w:rsidRPr="00236A45">
        <w:rPr>
          <w:rFonts w:ascii="Arial" w:hAnsi="Arial" w:cs="Arial"/>
          <w:sz w:val="24"/>
          <w:szCs w:val="24"/>
        </w:rPr>
        <w:t xml:space="preserve">Las </w:t>
      </w:r>
      <w:del w:id="527" w:author="Nahuel Defossé" w:date="2017-12-20T10:57:00Z">
        <w:r w:rsidR="00236A45" w:rsidRPr="00236A45" w:rsidDel="00827588">
          <w:rPr>
            <w:rFonts w:ascii="Arial" w:hAnsi="Arial" w:cs="Arial"/>
            <w:sz w:val="24"/>
            <w:szCs w:val="24"/>
          </w:rPr>
          <w:delText xml:space="preserve">aplicaciones </w:delText>
        </w:r>
      </w:del>
      <w:ins w:id="528" w:author="Nahuel Defossé" w:date="2017-12-20T10:57:00Z">
        <w:r w:rsidR="00827588">
          <w:rPr>
            <w:rFonts w:ascii="Arial" w:hAnsi="Arial" w:cs="Arial"/>
            <w:sz w:val="24"/>
            <w:szCs w:val="24"/>
          </w:rPr>
          <w:t>App</w:t>
        </w:r>
        <w:r w:rsidR="00827588" w:rsidRPr="00236A45">
          <w:rPr>
            <w:rFonts w:ascii="Arial" w:hAnsi="Arial" w:cs="Arial"/>
            <w:sz w:val="24"/>
            <w:szCs w:val="24"/>
          </w:rPr>
          <w:t xml:space="preserve"> </w:t>
        </w:r>
      </w:ins>
      <w:r w:rsidR="00236A45" w:rsidRPr="00236A45">
        <w:rPr>
          <w:rFonts w:ascii="Arial" w:hAnsi="Arial" w:cs="Arial"/>
          <w:sz w:val="24"/>
          <w:szCs w:val="24"/>
        </w:rPr>
        <w:t>nativas</w:t>
      </w:r>
      <w:r w:rsidRPr="00236A45">
        <w:rPr>
          <w:rFonts w:ascii="Arial" w:hAnsi="Arial" w:cs="Arial"/>
          <w:sz w:val="24"/>
          <w:szCs w:val="24"/>
        </w:rPr>
        <w:t xml:space="preserve"> presentan un mayor rendimiento y aprovechamiento del hardware de cada smartphone o dispositivo móvil. </w:t>
      </w:r>
      <w:commentRangeEnd w:id="526"/>
      <w:r w:rsidR="00827588">
        <w:rPr>
          <w:rStyle w:val="Refdecomentario"/>
        </w:rPr>
        <w:commentReference w:id="526"/>
      </w:r>
    </w:p>
    <w:p w14:paraId="45B47A65" w14:textId="77777777" w:rsidR="00FC6F5E" w:rsidRDefault="00FC6F5E" w:rsidP="00FC6F5E"/>
    <w:p w14:paraId="37C85859" w14:textId="77777777" w:rsidR="00FC6F5E" w:rsidRDefault="00FC6F5E" w:rsidP="00FC6F5E">
      <w:pPr>
        <w:keepNext/>
        <w:shd w:val="clear" w:color="auto" w:fill="FFFFFF"/>
        <w:spacing w:after="143"/>
      </w:pPr>
      <w:r w:rsidRPr="00236A45">
        <w:rPr>
          <w:rFonts w:ascii="Arial" w:hAnsi="Arial" w:cs="Arial"/>
          <w:noProof/>
          <w:sz w:val="24"/>
          <w:szCs w:val="24"/>
          <w:lang w:val="es-ES_tradnl" w:eastAsia="es-ES_tradnl"/>
        </w:rPr>
        <w:lastRenderedPageBreak/>
        <w:drawing>
          <wp:inline distT="0" distB="0" distL="0" distR="0" wp14:anchorId="052CC6BD" wp14:editId="21D0EED1">
            <wp:extent cx="5400040" cy="2284730"/>
            <wp:effectExtent l="0" t="0" r="0" b="1270"/>
            <wp:docPr id="38" name="Imagen 38"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284730"/>
                    </a:xfrm>
                    <a:prstGeom prst="rect">
                      <a:avLst/>
                    </a:prstGeom>
                    <a:noFill/>
                    <a:ln>
                      <a:noFill/>
                    </a:ln>
                  </pic:spPr>
                </pic:pic>
              </a:graphicData>
            </a:graphic>
          </wp:inline>
        </w:drawing>
      </w:r>
    </w:p>
    <w:p w14:paraId="1BF21824" w14:textId="77777777" w:rsidR="00FC6F5E" w:rsidRPr="00E32148" w:rsidRDefault="00FC6F5E" w:rsidP="00FC6F5E">
      <w:pPr>
        <w:pStyle w:val="Descripcin"/>
        <w:jc w:val="both"/>
        <w:rPr>
          <w:rFonts w:ascii="Helvetica" w:eastAsia="Times New Roman" w:hAnsi="Helvetica" w:cs="Times New Roman"/>
          <w:color w:val="40454A"/>
          <w:sz w:val="27"/>
          <w:szCs w:val="27"/>
          <w:lang w:eastAsia="es-AR"/>
        </w:rPr>
      </w:pPr>
      <w:r>
        <w:t xml:space="preserve">Ilustración </w:t>
      </w:r>
      <w:fldSimple w:instr=" SEQ Ilustración \* ARABIC ">
        <w:r w:rsidR="00294A12">
          <w:rPr>
            <w:noProof/>
          </w:rPr>
          <w:t>27</w:t>
        </w:r>
      </w:fldSimple>
      <w:r>
        <w:t xml:space="preserve"> - Cuadro comparativo nativas</w:t>
      </w:r>
    </w:p>
    <w:p w14:paraId="3194CD55" w14:textId="74228213" w:rsidR="00FC6F5E" w:rsidRDefault="00236A45" w:rsidP="00236A45">
      <w:pPr>
        <w:pStyle w:val="Ttulo3"/>
        <w:rPr>
          <w:b w:val="0"/>
          <w:sz w:val="28"/>
          <w:szCs w:val="28"/>
        </w:rPr>
      </w:pPr>
      <w:bookmarkStart w:id="529" w:name="_Toc499023874"/>
      <w:r>
        <w:rPr>
          <w:b w:val="0"/>
          <w:sz w:val="28"/>
          <w:szCs w:val="28"/>
        </w:rPr>
        <w:t xml:space="preserve">5.5.3 </w:t>
      </w:r>
      <w:del w:id="530" w:author="Nahuel Defossé" w:date="2017-12-20T11:00:00Z">
        <w:r w:rsidR="00FC6F5E" w:rsidRPr="00236A45" w:rsidDel="00EE2990">
          <w:rPr>
            <w:b w:val="0"/>
            <w:sz w:val="28"/>
            <w:szCs w:val="28"/>
          </w:rPr>
          <w:delText xml:space="preserve">Aplicaciones </w:delText>
        </w:r>
      </w:del>
      <w:ins w:id="531" w:author="Nahuel Defossé" w:date="2017-12-20T11:00:00Z">
        <w:r w:rsidR="00EE2990">
          <w:rPr>
            <w:b w:val="0"/>
            <w:sz w:val="28"/>
            <w:szCs w:val="28"/>
          </w:rPr>
          <w:t>Desarrollo de</w:t>
        </w:r>
        <w:r w:rsidR="00EE2990" w:rsidRPr="00236A45">
          <w:rPr>
            <w:b w:val="0"/>
            <w:sz w:val="28"/>
            <w:szCs w:val="28"/>
          </w:rPr>
          <w:t xml:space="preserve"> </w:t>
        </w:r>
      </w:ins>
      <w:r w:rsidR="00FC6F5E" w:rsidRPr="00236A45">
        <w:rPr>
          <w:b w:val="0"/>
          <w:sz w:val="28"/>
          <w:szCs w:val="28"/>
        </w:rPr>
        <w:t>Web</w:t>
      </w:r>
      <w:bookmarkEnd w:id="529"/>
      <w:ins w:id="532" w:author="Nahuel Defossé" w:date="2017-12-20T11:00:00Z">
        <w:r w:rsidR="00EE2990">
          <w:rPr>
            <w:b w:val="0"/>
            <w:sz w:val="28"/>
            <w:szCs w:val="28"/>
          </w:rPr>
          <w:t xml:space="preserve"> Apps</w:t>
        </w:r>
      </w:ins>
    </w:p>
    <w:p w14:paraId="34960ED2" w14:textId="77777777" w:rsidR="00236A45" w:rsidRPr="00236A45" w:rsidRDefault="00236A45" w:rsidP="00236A45"/>
    <w:p w14:paraId="7BC35910" w14:textId="4F9FB967" w:rsidR="00FC6F5E" w:rsidRPr="00236A45" w:rsidRDefault="00FC6F5E" w:rsidP="00FC6F5E">
      <w:pPr>
        <w:rPr>
          <w:rFonts w:ascii="Arial" w:hAnsi="Arial" w:cs="Arial"/>
          <w:sz w:val="24"/>
          <w:szCs w:val="24"/>
        </w:rPr>
      </w:pPr>
      <w:r w:rsidRPr="00236A45">
        <w:rPr>
          <w:rFonts w:ascii="Arial" w:hAnsi="Arial" w:cs="Arial"/>
          <w:sz w:val="24"/>
          <w:szCs w:val="24"/>
        </w:rPr>
        <w:t>Una aplicación web o </w:t>
      </w:r>
      <w:del w:id="533" w:author="Nahuel Defossé" w:date="2017-12-20T11:00:00Z">
        <w:r w:rsidRPr="00236A45" w:rsidDel="00EE2990">
          <w:rPr>
            <w:rFonts w:ascii="Arial" w:hAnsi="Arial" w:cs="Arial"/>
            <w:sz w:val="24"/>
            <w:szCs w:val="24"/>
          </w:rPr>
          <w:delText>webapp </w:delText>
        </w:r>
      </w:del>
      <w:ins w:id="534" w:author="Nahuel Defossé" w:date="2017-12-20T11:00:00Z">
        <w:r w:rsidR="00EE2990">
          <w:rPr>
            <w:rFonts w:ascii="Arial" w:hAnsi="Arial" w:cs="Arial"/>
            <w:sz w:val="24"/>
            <w:szCs w:val="24"/>
          </w:rPr>
          <w:t xml:space="preserve">Web App </w:t>
        </w:r>
      </w:ins>
      <w:del w:id="535" w:author="Nahuel Defossé" w:date="2017-12-20T11:00:00Z">
        <w:r w:rsidRPr="00236A45" w:rsidDel="00EE2990">
          <w:rPr>
            <w:rFonts w:ascii="Arial" w:hAnsi="Arial" w:cs="Arial"/>
            <w:sz w:val="24"/>
            <w:szCs w:val="24"/>
          </w:rPr>
          <w:delText xml:space="preserve">es </w:delText>
        </w:r>
      </w:del>
      <w:ins w:id="536" w:author="Nahuel Defossé" w:date="2017-12-20T11:00:00Z">
        <w:r w:rsidR="00EE2990">
          <w:rPr>
            <w:rFonts w:ascii="Arial" w:hAnsi="Arial" w:cs="Arial"/>
            <w:sz w:val="24"/>
            <w:szCs w:val="24"/>
          </w:rPr>
          <w:t xml:space="preserve">se </w:t>
        </w:r>
      </w:ins>
      <w:del w:id="537" w:author="Nahuel Defossé" w:date="2017-12-20T11:00:00Z">
        <w:r w:rsidRPr="00236A45" w:rsidDel="00EE2990">
          <w:rPr>
            <w:rFonts w:ascii="Arial" w:hAnsi="Arial" w:cs="Arial"/>
            <w:sz w:val="24"/>
            <w:szCs w:val="24"/>
          </w:rPr>
          <w:delText xml:space="preserve">la </w:delText>
        </w:r>
      </w:del>
      <w:r w:rsidRPr="00236A45">
        <w:rPr>
          <w:rFonts w:ascii="Arial" w:hAnsi="Arial" w:cs="Arial"/>
          <w:sz w:val="24"/>
          <w:szCs w:val="24"/>
        </w:rPr>
        <w:t xml:space="preserve">desarrollada con </w:t>
      </w:r>
      <w:ins w:id="538" w:author="Nahuel Defossé" w:date="2017-12-20T11:00:00Z">
        <w:r w:rsidR="00EE2990">
          <w:rPr>
            <w:rFonts w:ascii="Arial" w:hAnsi="Arial" w:cs="Arial"/>
            <w:sz w:val="24"/>
            <w:szCs w:val="24"/>
          </w:rPr>
          <w:t xml:space="preserve">los </w:t>
        </w:r>
      </w:ins>
      <w:r w:rsidRPr="00236A45">
        <w:rPr>
          <w:rFonts w:ascii="Arial" w:hAnsi="Arial" w:cs="Arial"/>
          <w:sz w:val="24"/>
          <w:szCs w:val="24"/>
        </w:rPr>
        <w:t xml:space="preserve">lenguajes </w:t>
      </w:r>
      <w:del w:id="539" w:author="Nahuel Defossé" w:date="2017-12-20T11:00:00Z">
        <w:r w:rsidRPr="00236A45" w:rsidDel="00EE2990">
          <w:rPr>
            <w:rFonts w:ascii="Arial" w:hAnsi="Arial" w:cs="Arial"/>
            <w:sz w:val="24"/>
            <w:szCs w:val="24"/>
          </w:rPr>
          <w:delText xml:space="preserve">muy conocidos por los programadores, como </w:delText>
        </w:r>
        <w:r w:rsidR="00FF1BDF" w:rsidDel="00EE2990">
          <w:rPr>
            <w:rFonts w:ascii="Arial" w:hAnsi="Arial" w:cs="Arial"/>
            <w:sz w:val="24"/>
            <w:szCs w:val="24"/>
          </w:rPr>
          <w:delText>pueden ser</w:delText>
        </w:r>
        <w:r w:rsidRPr="00236A45" w:rsidDel="00EE2990">
          <w:rPr>
            <w:rFonts w:ascii="Arial" w:hAnsi="Arial" w:cs="Arial"/>
            <w:sz w:val="24"/>
            <w:szCs w:val="24"/>
          </w:rPr>
          <w:delText> </w:delText>
        </w:r>
      </w:del>
      <w:r w:rsidRPr="00236A45">
        <w:rPr>
          <w:rFonts w:ascii="Arial" w:hAnsi="Arial" w:cs="Arial"/>
          <w:sz w:val="24"/>
          <w:szCs w:val="24"/>
        </w:rPr>
        <w:t>HTML, Javascript y CSS</w:t>
      </w:r>
      <w:ins w:id="540" w:author="Nahuel Defossé" w:date="2017-12-20T11:00:00Z">
        <w:r w:rsidR="00EE2990">
          <w:rPr>
            <w:rFonts w:ascii="Arial" w:hAnsi="Arial" w:cs="Arial"/>
            <w:sz w:val="24"/>
            <w:szCs w:val="24"/>
          </w:rPr>
          <w:t xml:space="preserve"> que revisten de gran p</w:t>
        </w:r>
      </w:ins>
      <w:ins w:id="541" w:author="Nahuel Defossé" w:date="2017-12-20T11:01:00Z">
        <w:r w:rsidR="00EE2990">
          <w:rPr>
            <w:rFonts w:ascii="Arial" w:hAnsi="Arial" w:cs="Arial"/>
            <w:sz w:val="24"/>
            <w:szCs w:val="24"/>
          </w:rPr>
          <w:t>opularidad en la actualidad.</w:t>
        </w:r>
      </w:ins>
      <w:del w:id="542" w:author="Nahuel Defossé" w:date="2017-12-20T11:00:00Z">
        <w:r w:rsidRPr="00236A45" w:rsidDel="00EE2990">
          <w:rPr>
            <w:rFonts w:ascii="Arial" w:hAnsi="Arial" w:cs="Arial"/>
            <w:sz w:val="24"/>
            <w:szCs w:val="24"/>
          </w:rPr>
          <w:delText>.</w:delText>
        </w:r>
      </w:del>
    </w:p>
    <w:p w14:paraId="103CC5A8" w14:textId="167B5B8B" w:rsidR="00FC6F5E" w:rsidRPr="00236A45" w:rsidRDefault="00FC6F5E" w:rsidP="00FC6F5E">
      <w:pPr>
        <w:rPr>
          <w:rFonts w:ascii="Arial" w:hAnsi="Arial" w:cs="Arial"/>
          <w:sz w:val="24"/>
          <w:szCs w:val="24"/>
        </w:rPr>
      </w:pPr>
      <w:del w:id="543" w:author="Nahuel Defossé" w:date="2017-12-20T11:01:00Z">
        <w:r w:rsidRPr="00236A45" w:rsidDel="00EE2990">
          <w:rPr>
            <w:rFonts w:ascii="Arial" w:hAnsi="Arial" w:cs="Arial"/>
            <w:sz w:val="24"/>
            <w:szCs w:val="24"/>
          </w:rPr>
          <w:delText xml:space="preserve">La </w:delText>
        </w:r>
      </w:del>
      <w:ins w:id="544" w:author="Nahuel Defossé" w:date="2017-12-20T11:01:00Z">
        <w:r w:rsidR="00EE2990">
          <w:rPr>
            <w:rFonts w:ascii="Arial" w:hAnsi="Arial" w:cs="Arial"/>
            <w:sz w:val="24"/>
            <w:szCs w:val="24"/>
          </w:rPr>
          <w:t>En el contexto de aplicaciones móviles, su</w:t>
        </w:r>
        <w:r w:rsidR="00EE2990" w:rsidRPr="00236A45">
          <w:rPr>
            <w:rFonts w:ascii="Arial" w:hAnsi="Arial" w:cs="Arial"/>
            <w:sz w:val="24"/>
            <w:szCs w:val="24"/>
          </w:rPr>
          <w:t xml:space="preserve"> </w:t>
        </w:r>
      </w:ins>
      <w:r w:rsidRPr="00236A45">
        <w:rPr>
          <w:rFonts w:ascii="Arial" w:hAnsi="Arial" w:cs="Arial"/>
          <w:sz w:val="24"/>
          <w:szCs w:val="24"/>
        </w:rPr>
        <w:t xml:space="preserve">principal ventaja con respecto </w:t>
      </w:r>
      <w:ins w:id="545" w:author="Nahuel Defossé" w:date="2017-12-20T11:02:00Z">
        <w:r w:rsidR="00EE2990">
          <w:rPr>
            <w:rFonts w:ascii="Arial" w:hAnsi="Arial" w:cs="Arial"/>
            <w:sz w:val="24"/>
            <w:szCs w:val="24"/>
          </w:rPr>
          <w:t>un desarrollo</w:t>
        </w:r>
      </w:ins>
      <w:del w:id="546" w:author="Nahuel Defossé" w:date="2017-12-20T11:01:00Z">
        <w:r w:rsidRPr="00236A45" w:rsidDel="00EE2990">
          <w:rPr>
            <w:rFonts w:ascii="Arial" w:hAnsi="Arial" w:cs="Arial"/>
            <w:sz w:val="24"/>
            <w:szCs w:val="24"/>
          </w:rPr>
          <w:delText>a la</w:delText>
        </w:r>
      </w:del>
      <w:r w:rsidRPr="00236A45">
        <w:rPr>
          <w:rFonts w:ascii="Arial" w:hAnsi="Arial" w:cs="Arial"/>
          <w:sz w:val="24"/>
          <w:szCs w:val="24"/>
        </w:rPr>
        <w:t xml:space="preserve"> nativ</w:t>
      </w:r>
      <w:ins w:id="547" w:author="Nahuel Defossé" w:date="2017-12-20T11:02:00Z">
        <w:r w:rsidR="00EE2990">
          <w:rPr>
            <w:rFonts w:ascii="Arial" w:hAnsi="Arial" w:cs="Arial"/>
            <w:sz w:val="24"/>
            <w:szCs w:val="24"/>
          </w:rPr>
          <w:t>o</w:t>
        </w:r>
      </w:ins>
      <w:del w:id="548" w:author="Nahuel Defossé" w:date="2017-12-20T11:02:00Z">
        <w:r w:rsidRPr="00236A45" w:rsidDel="00EE2990">
          <w:rPr>
            <w:rFonts w:ascii="Arial" w:hAnsi="Arial" w:cs="Arial"/>
            <w:sz w:val="24"/>
            <w:szCs w:val="24"/>
          </w:rPr>
          <w:delText>a</w:delText>
        </w:r>
      </w:del>
      <w:r w:rsidRPr="00236A45">
        <w:rPr>
          <w:rFonts w:ascii="Arial" w:hAnsi="Arial" w:cs="Arial"/>
          <w:sz w:val="24"/>
          <w:szCs w:val="24"/>
        </w:rPr>
        <w:t xml:space="preserve"> es la posibilidad de programar independiente</w:t>
      </w:r>
      <w:r w:rsidR="00FF1BDF">
        <w:rPr>
          <w:rFonts w:ascii="Arial" w:hAnsi="Arial" w:cs="Arial"/>
          <w:sz w:val="24"/>
          <w:szCs w:val="24"/>
        </w:rPr>
        <w:t>mente</w:t>
      </w:r>
      <w:r w:rsidRPr="00236A45">
        <w:rPr>
          <w:rFonts w:ascii="Arial" w:hAnsi="Arial" w:cs="Arial"/>
          <w:sz w:val="24"/>
          <w:szCs w:val="24"/>
        </w:rPr>
        <w:t xml:space="preserve"> del </w:t>
      </w:r>
      <w:del w:id="549" w:author="Nahuel Defossé" w:date="2017-12-20T11:04:00Z">
        <w:r w:rsidRPr="00236A45" w:rsidDel="00833621">
          <w:rPr>
            <w:rFonts w:ascii="Arial" w:hAnsi="Arial" w:cs="Arial"/>
            <w:sz w:val="24"/>
            <w:szCs w:val="24"/>
          </w:rPr>
          <w:delText xml:space="preserve">sistema operativo </w:delText>
        </w:r>
      </w:del>
      <w:ins w:id="550" w:author="Nahuel Defossé" w:date="2017-12-20T11:04:00Z">
        <w:r w:rsidR="00833621">
          <w:rPr>
            <w:rFonts w:ascii="Arial" w:hAnsi="Arial" w:cs="Arial"/>
            <w:sz w:val="24"/>
            <w:szCs w:val="24"/>
          </w:rPr>
          <w:t xml:space="preserve">SO </w:t>
        </w:r>
      </w:ins>
      <w:r w:rsidRPr="00236A45">
        <w:rPr>
          <w:rFonts w:ascii="Arial" w:hAnsi="Arial" w:cs="Arial"/>
          <w:sz w:val="24"/>
          <w:szCs w:val="24"/>
        </w:rPr>
        <w:t>en el que se usará la aplicación. De esta forma se pueden ejecutar en diferentes dispositivos sin tener que crear varias aplicaciones.</w:t>
      </w:r>
    </w:p>
    <w:p w14:paraId="067787D7" w14:textId="77777777" w:rsidR="00FC6F5E" w:rsidRPr="00236A45" w:rsidRDefault="00FC6F5E" w:rsidP="00FC6F5E">
      <w:pPr>
        <w:rPr>
          <w:rFonts w:ascii="Arial" w:hAnsi="Arial" w:cs="Arial"/>
          <w:sz w:val="24"/>
          <w:szCs w:val="24"/>
        </w:rPr>
      </w:pPr>
      <w:r w:rsidRPr="00236A45">
        <w:rPr>
          <w:rFonts w:ascii="Arial" w:hAnsi="Arial" w:cs="Arial"/>
          <w:sz w:val="24"/>
          <w:szCs w:val="24"/>
        </w:rPr>
        <w:t xml:space="preserve">Las aplicaciones web se ejecutan dentro del propio navegador web del dispositivo a través de una URL. </w:t>
      </w:r>
    </w:p>
    <w:p w14:paraId="32A2F35C" w14:textId="3FD1437C" w:rsidR="00FC6F5E" w:rsidRPr="00236A45" w:rsidRDefault="00FC6F5E" w:rsidP="00FC6F5E">
      <w:pPr>
        <w:rPr>
          <w:rFonts w:ascii="Arial" w:hAnsi="Arial" w:cs="Arial"/>
          <w:sz w:val="24"/>
          <w:szCs w:val="24"/>
        </w:rPr>
      </w:pPr>
      <w:r w:rsidRPr="00236A45">
        <w:rPr>
          <w:rFonts w:ascii="Arial" w:hAnsi="Arial" w:cs="Arial"/>
          <w:sz w:val="24"/>
          <w:szCs w:val="24"/>
        </w:rPr>
        <w:t xml:space="preserve">La </w:t>
      </w:r>
      <w:del w:id="551" w:author="Nahuel Defossé" w:date="2017-12-20T11:05:00Z">
        <w:r w:rsidRPr="00236A45" w:rsidDel="00833621">
          <w:rPr>
            <w:rFonts w:ascii="Arial" w:hAnsi="Arial" w:cs="Arial"/>
            <w:sz w:val="24"/>
            <w:szCs w:val="24"/>
          </w:rPr>
          <w:delText xml:space="preserve">gran </w:delText>
        </w:r>
      </w:del>
      <w:r w:rsidRPr="00236A45">
        <w:rPr>
          <w:rFonts w:ascii="Arial" w:hAnsi="Arial" w:cs="Arial"/>
          <w:sz w:val="24"/>
          <w:szCs w:val="24"/>
        </w:rPr>
        <w:t xml:space="preserve">diferencia </w:t>
      </w:r>
      <w:ins w:id="552" w:author="Nahuel Defossé" w:date="2017-12-20T11:05:00Z">
        <w:r w:rsidR="00833621">
          <w:rPr>
            <w:rFonts w:ascii="Arial" w:hAnsi="Arial" w:cs="Arial"/>
            <w:sz w:val="24"/>
            <w:szCs w:val="24"/>
          </w:rPr>
          <w:t xml:space="preserve">mayor </w:t>
        </w:r>
      </w:ins>
      <w:r w:rsidRPr="00236A45">
        <w:rPr>
          <w:rFonts w:ascii="Arial" w:hAnsi="Arial" w:cs="Arial"/>
          <w:sz w:val="24"/>
          <w:szCs w:val="24"/>
        </w:rPr>
        <w:t>con una aplicación nativa es que </w:t>
      </w:r>
      <w:del w:id="553" w:author="Nahuel Defossé" w:date="2017-12-20T11:05:00Z">
        <w:r w:rsidRPr="00236A45" w:rsidDel="00833621">
          <w:rPr>
            <w:rFonts w:ascii="Arial" w:hAnsi="Arial" w:cs="Arial"/>
            <w:sz w:val="24"/>
            <w:szCs w:val="24"/>
          </w:rPr>
          <w:delText xml:space="preserve">no </w:delText>
        </w:r>
      </w:del>
      <w:ins w:id="554" w:author="Nahuel Defossé" w:date="2017-12-20T11:05:00Z">
        <w:r w:rsidR="00833621">
          <w:rPr>
            <w:rFonts w:ascii="Arial" w:hAnsi="Arial" w:cs="Arial"/>
            <w:sz w:val="24"/>
            <w:szCs w:val="24"/>
          </w:rPr>
          <w:t>carece del proceso de</w:t>
        </w:r>
      </w:ins>
      <w:del w:id="555" w:author="Nahuel Defossé" w:date="2017-12-20T11:05:00Z">
        <w:r w:rsidRPr="00236A45" w:rsidDel="00833621">
          <w:rPr>
            <w:rFonts w:ascii="Arial" w:hAnsi="Arial" w:cs="Arial"/>
            <w:sz w:val="24"/>
            <w:szCs w:val="24"/>
          </w:rPr>
          <w:delText>necesita</w:delText>
        </w:r>
      </w:del>
      <w:r w:rsidRPr="00236A45">
        <w:rPr>
          <w:rFonts w:ascii="Arial" w:hAnsi="Arial" w:cs="Arial"/>
          <w:sz w:val="24"/>
          <w:szCs w:val="24"/>
        </w:rPr>
        <w:t xml:space="preserve"> instalación</w:t>
      </w:r>
      <w:ins w:id="556" w:author="Nahuel Defossé" w:date="2017-12-20T11:06:00Z">
        <w:r w:rsidR="00833621">
          <w:rPr>
            <w:rFonts w:ascii="Arial" w:hAnsi="Arial" w:cs="Arial"/>
            <w:sz w:val="24"/>
            <w:szCs w:val="24"/>
          </w:rPr>
          <w:t xml:space="preserve">, </w:t>
        </w:r>
      </w:ins>
      <w:ins w:id="557" w:author="Nahuel Defossé" w:date="2017-12-20T11:07:00Z">
        <w:r w:rsidR="00DE4CCD">
          <w:rPr>
            <w:rFonts w:ascii="Arial" w:hAnsi="Arial" w:cs="Arial"/>
            <w:sz w:val="24"/>
            <w:szCs w:val="24"/>
          </w:rPr>
          <w:t xml:space="preserve">pero con la contraparte de </w:t>
        </w:r>
      </w:ins>
      <w:del w:id="558" w:author="Nahuel Defossé" w:date="2017-12-20T11:06:00Z">
        <w:r w:rsidRPr="00236A45" w:rsidDel="00833621">
          <w:rPr>
            <w:rFonts w:ascii="Arial" w:hAnsi="Arial" w:cs="Arial"/>
            <w:sz w:val="24"/>
            <w:szCs w:val="24"/>
          </w:rPr>
          <w:delText> </w:delText>
        </w:r>
      </w:del>
      <w:del w:id="559" w:author="Nahuel Defossé" w:date="2017-12-20T11:07:00Z">
        <w:r w:rsidRPr="00236A45" w:rsidDel="00DE4CCD">
          <w:rPr>
            <w:rFonts w:ascii="Arial" w:hAnsi="Arial" w:cs="Arial"/>
            <w:sz w:val="24"/>
            <w:szCs w:val="24"/>
          </w:rPr>
          <w:delText xml:space="preserve">por lo que </w:delText>
        </w:r>
      </w:del>
      <w:r w:rsidRPr="00236A45">
        <w:rPr>
          <w:rFonts w:ascii="Arial" w:hAnsi="Arial" w:cs="Arial"/>
          <w:sz w:val="24"/>
          <w:szCs w:val="24"/>
        </w:rPr>
        <w:t xml:space="preserve">no </w:t>
      </w:r>
      <w:del w:id="560" w:author="Nahuel Defossé" w:date="2017-12-20T11:07:00Z">
        <w:r w:rsidRPr="00236A45" w:rsidDel="00DE4CCD">
          <w:rPr>
            <w:rFonts w:ascii="Arial" w:hAnsi="Arial" w:cs="Arial"/>
            <w:sz w:val="24"/>
            <w:szCs w:val="24"/>
          </w:rPr>
          <w:delText xml:space="preserve">pueden </w:delText>
        </w:r>
      </w:del>
      <w:ins w:id="561" w:author="Nahuel Defossé" w:date="2017-12-20T11:07:00Z">
        <w:r w:rsidR="00DE4CCD">
          <w:rPr>
            <w:rFonts w:ascii="Arial" w:hAnsi="Arial" w:cs="Arial"/>
            <w:sz w:val="24"/>
            <w:szCs w:val="24"/>
          </w:rPr>
          <w:t xml:space="preserve">poder </w:t>
        </w:r>
      </w:ins>
      <w:r w:rsidRPr="00236A45">
        <w:rPr>
          <w:rFonts w:ascii="Arial" w:hAnsi="Arial" w:cs="Arial"/>
          <w:sz w:val="24"/>
          <w:szCs w:val="24"/>
        </w:rPr>
        <w:t xml:space="preserve">estar visibles en </w:t>
      </w:r>
      <w:del w:id="562" w:author="Nahuel Defossé" w:date="2017-12-20T11:07:00Z">
        <w:r w:rsidRPr="00236A45" w:rsidDel="00DE4CCD">
          <w:rPr>
            <w:rFonts w:ascii="Arial" w:hAnsi="Arial" w:cs="Arial"/>
            <w:sz w:val="24"/>
            <w:szCs w:val="24"/>
          </w:rPr>
          <w:delText xml:space="preserve">app store </w:delText>
        </w:r>
      </w:del>
      <w:ins w:id="563" w:author="Nahuel Defossé" w:date="2017-12-20T11:07:00Z">
        <w:r w:rsidR="00DE4CCD">
          <w:rPr>
            <w:rFonts w:ascii="Arial" w:hAnsi="Arial" w:cs="Arial"/>
            <w:sz w:val="24"/>
            <w:szCs w:val="24"/>
          </w:rPr>
          <w:t xml:space="preserve">la tienda de aplicaciones </w:t>
        </w:r>
      </w:ins>
      <w:r w:rsidRPr="00236A45">
        <w:rPr>
          <w:rFonts w:ascii="Arial" w:hAnsi="Arial" w:cs="Arial"/>
          <w:sz w:val="24"/>
          <w:szCs w:val="24"/>
        </w:rPr>
        <w:t xml:space="preserve">y </w:t>
      </w:r>
      <w:ins w:id="564" w:author="Nahuel Defossé" w:date="2017-12-20T11:07:00Z">
        <w:r w:rsidR="00DE4CCD">
          <w:rPr>
            <w:rFonts w:ascii="Arial" w:hAnsi="Arial" w:cs="Arial"/>
            <w:sz w:val="24"/>
            <w:szCs w:val="24"/>
          </w:rPr>
          <w:t xml:space="preserve">por ende, </w:t>
        </w:r>
      </w:ins>
      <w:r w:rsidRPr="00236A45">
        <w:rPr>
          <w:rFonts w:ascii="Arial" w:hAnsi="Arial" w:cs="Arial"/>
          <w:sz w:val="24"/>
          <w:szCs w:val="24"/>
        </w:rPr>
        <w:t xml:space="preserve">la promoción y comercialización debe realizarse de forma independiente. </w:t>
      </w:r>
      <w:ins w:id="565" w:author="Nahuel Defossé" w:date="2017-12-20T11:08:00Z">
        <w:r w:rsidR="00DE4CCD">
          <w:rPr>
            <w:rFonts w:ascii="Arial" w:hAnsi="Arial" w:cs="Arial"/>
            <w:sz w:val="24"/>
            <w:szCs w:val="24"/>
          </w:rPr>
          <w:t xml:space="preserve">Carecen también de la capcidad de accederse desde el lanzador del dispositivo, pero en algunas plataformas, este inconveniente puede suplirse con </w:t>
        </w:r>
      </w:ins>
      <w:del w:id="566" w:author="Nahuel Defossé" w:date="2017-12-20T11:08:00Z">
        <w:r w:rsidRPr="00236A45" w:rsidDel="00DE4CCD">
          <w:rPr>
            <w:rFonts w:ascii="Arial" w:hAnsi="Arial" w:cs="Arial"/>
            <w:sz w:val="24"/>
            <w:szCs w:val="24"/>
          </w:rPr>
          <w:delText xml:space="preserve">De todas formas, se puede crear </w:delText>
        </w:r>
      </w:del>
      <w:ins w:id="567" w:author="Nahuel Defossé" w:date="2017-12-20T11:08:00Z">
        <w:r w:rsidR="00DE4CCD">
          <w:rPr>
            <w:rFonts w:ascii="Arial" w:hAnsi="Arial" w:cs="Arial"/>
            <w:sz w:val="24"/>
            <w:szCs w:val="24"/>
          </w:rPr>
          <w:t xml:space="preserve">la creación de </w:t>
        </w:r>
      </w:ins>
      <w:r w:rsidRPr="00236A45">
        <w:rPr>
          <w:rFonts w:ascii="Arial" w:hAnsi="Arial" w:cs="Arial"/>
          <w:sz w:val="24"/>
          <w:szCs w:val="24"/>
        </w:rPr>
        <w:t>un acceso directo o link</w:t>
      </w:r>
      <w:ins w:id="568" w:author="Nahuel Defossé" w:date="2017-12-20T11:09:00Z">
        <w:r w:rsidR="00DE4CCD">
          <w:rPr>
            <w:rFonts w:ascii="Arial" w:hAnsi="Arial" w:cs="Arial"/>
            <w:sz w:val="24"/>
            <w:szCs w:val="24"/>
          </w:rPr>
          <w:t>.</w:t>
        </w:r>
      </w:ins>
      <w:del w:id="569" w:author="Nahuel Defossé" w:date="2017-12-20T11:08:00Z">
        <w:r w:rsidRPr="00236A45" w:rsidDel="00DE4CCD">
          <w:rPr>
            <w:rFonts w:ascii="Arial" w:hAnsi="Arial" w:cs="Arial"/>
            <w:sz w:val="24"/>
            <w:szCs w:val="24"/>
          </w:rPr>
          <w:delText xml:space="preserve"> para acceder a la aplicación en el dispositivo.</w:delText>
        </w:r>
      </w:del>
    </w:p>
    <w:p w14:paraId="305EE95D" w14:textId="649E286C" w:rsidR="00FC6F5E" w:rsidRPr="00236A45" w:rsidRDefault="00FC6F5E" w:rsidP="00FC6F5E">
      <w:pPr>
        <w:rPr>
          <w:rFonts w:ascii="Arial" w:hAnsi="Arial" w:cs="Arial"/>
          <w:sz w:val="24"/>
          <w:szCs w:val="24"/>
        </w:rPr>
      </w:pPr>
      <w:r w:rsidRPr="00236A45">
        <w:rPr>
          <w:rFonts w:ascii="Arial" w:hAnsi="Arial" w:cs="Arial"/>
          <w:sz w:val="24"/>
          <w:szCs w:val="24"/>
        </w:rPr>
        <w:t xml:space="preserve">Las </w:t>
      </w:r>
      <w:del w:id="570" w:author="Nahuel Defossé" w:date="2017-12-20T11:09:00Z">
        <w:r w:rsidRPr="00236A45" w:rsidDel="00DE4CCD">
          <w:rPr>
            <w:rFonts w:ascii="Arial" w:hAnsi="Arial" w:cs="Arial"/>
            <w:sz w:val="24"/>
            <w:szCs w:val="24"/>
          </w:rPr>
          <w:delText xml:space="preserve">apps </w:delText>
        </w:r>
      </w:del>
      <w:ins w:id="571" w:author="Nahuel Defossé" w:date="2017-12-20T11:09:00Z">
        <w:r w:rsidR="00DE4CCD">
          <w:rPr>
            <w:rFonts w:ascii="Arial" w:hAnsi="Arial" w:cs="Arial"/>
            <w:sz w:val="24"/>
            <w:szCs w:val="24"/>
          </w:rPr>
          <w:t>Web Apps</w:t>
        </w:r>
      </w:ins>
      <w:del w:id="572" w:author="Nahuel Defossé" w:date="2017-12-20T11:09:00Z">
        <w:r w:rsidRPr="00236A45" w:rsidDel="00DE4CCD">
          <w:rPr>
            <w:rFonts w:ascii="Arial" w:hAnsi="Arial" w:cs="Arial"/>
            <w:sz w:val="24"/>
            <w:szCs w:val="24"/>
          </w:rPr>
          <w:delText>web</w:delText>
        </w:r>
      </w:del>
      <w:r w:rsidRPr="00236A45">
        <w:rPr>
          <w:rFonts w:ascii="Arial" w:hAnsi="Arial" w:cs="Arial"/>
          <w:sz w:val="24"/>
          <w:szCs w:val="24"/>
        </w:rPr>
        <w:t xml:space="preserve"> móviles </w:t>
      </w:r>
      <w:ins w:id="573" w:author="Nahuel Defossé" w:date="2017-12-20T11:09:00Z">
        <w:r w:rsidR="00DE4CCD">
          <w:rPr>
            <w:rFonts w:ascii="Arial" w:hAnsi="Arial" w:cs="Arial"/>
            <w:sz w:val="24"/>
            <w:szCs w:val="24"/>
          </w:rPr>
          <w:t xml:space="preserve">son una opción atractiva </w:t>
        </w:r>
      </w:ins>
      <w:del w:id="574" w:author="Nahuel Defossé" w:date="2017-12-20T11:09:00Z">
        <w:r w:rsidRPr="00236A45" w:rsidDel="00DE4CCD">
          <w:rPr>
            <w:rFonts w:ascii="Arial" w:hAnsi="Arial" w:cs="Arial"/>
            <w:sz w:val="24"/>
            <w:szCs w:val="24"/>
          </w:rPr>
          <w:delText xml:space="preserve">son siempre una buena opción </w:delText>
        </w:r>
      </w:del>
      <w:r w:rsidRPr="00236A45">
        <w:rPr>
          <w:rFonts w:ascii="Arial" w:hAnsi="Arial" w:cs="Arial"/>
          <w:sz w:val="24"/>
          <w:szCs w:val="24"/>
        </w:rPr>
        <w:t xml:space="preserve">si </w:t>
      </w:r>
      <w:del w:id="575" w:author="Nahuel Defossé" w:date="2017-12-20T11:09:00Z">
        <w:r w:rsidRPr="00236A45" w:rsidDel="00DE4CCD">
          <w:rPr>
            <w:rFonts w:ascii="Arial" w:hAnsi="Arial" w:cs="Arial"/>
            <w:sz w:val="24"/>
            <w:szCs w:val="24"/>
          </w:rPr>
          <w:delText xml:space="preserve">nuestro </w:delText>
        </w:r>
      </w:del>
      <w:ins w:id="576" w:author="Nahuel Defossé" w:date="2017-12-20T11:09:00Z">
        <w:r w:rsidR="00DE4CCD">
          <w:rPr>
            <w:rFonts w:ascii="Arial" w:hAnsi="Arial" w:cs="Arial"/>
            <w:sz w:val="24"/>
            <w:szCs w:val="24"/>
          </w:rPr>
          <w:t xml:space="preserve">el </w:t>
        </w:r>
      </w:ins>
      <w:r w:rsidRPr="00236A45">
        <w:rPr>
          <w:rFonts w:ascii="Arial" w:hAnsi="Arial" w:cs="Arial"/>
          <w:sz w:val="24"/>
          <w:szCs w:val="24"/>
        </w:rPr>
        <w:t>objetivo es adaptar la web a formato móvil.</w:t>
      </w:r>
    </w:p>
    <w:p w14:paraId="442B5F90" w14:textId="77777777" w:rsidR="00FC6F5E" w:rsidRDefault="00FC6F5E" w:rsidP="00FC6F5E">
      <w:pPr>
        <w:keepNext/>
        <w:shd w:val="clear" w:color="auto" w:fill="FFFFFF"/>
        <w:textAlignment w:val="baseline"/>
      </w:pPr>
      <w:r>
        <w:rPr>
          <w:noProof/>
          <w:lang w:val="es-ES_tradnl" w:eastAsia="es-ES_tradnl"/>
        </w:rPr>
        <w:lastRenderedPageBreak/>
        <w:drawing>
          <wp:inline distT="0" distB="0" distL="0" distR="0" wp14:anchorId="67669D91" wp14:editId="66B7B51D">
            <wp:extent cx="5400040" cy="2959735"/>
            <wp:effectExtent l="0" t="0" r="0" b="0"/>
            <wp:docPr id="39" name="Imagen 39"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959735"/>
                    </a:xfrm>
                    <a:prstGeom prst="rect">
                      <a:avLst/>
                    </a:prstGeom>
                    <a:noFill/>
                    <a:ln>
                      <a:noFill/>
                    </a:ln>
                  </pic:spPr>
                </pic:pic>
              </a:graphicData>
            </a:graphic>
          </wp:inline>
        </w:drawing>
      </w:r>
    </w:p>
    <w:p w14:paraId="4EFDFBCA" w14:textId="77777777" w:rsidR="00FC6F5E" w:rsidRPr="00E32148" w:rsidRDefault="00FC6F5E" w:rsidP="00FC6F5E">
      <w:pPr>
        <w:pStyle w:val="Descripcin"/>
        <w:rPr>
          <w:rFonts w:ascii="Arial" w:eastAsia="Times New Roman" w:hAnsi="Arial" w:cs="Arial"/>
          <w:color w:val="808080"/>
          <w:sz w:val="23"/>
          <w:szCs w:val="23"/>
          <w:lang w:eastAsia="es-AR"/>
        </w:rPr>
      </w:pPr>
      <w:r>
        <w:t xml:space="preserve">Ilustración </w:t>
      </w:r>
      <w:fldSimple w:instr=" SEQ Ilustración \* ARABIC ">
        <w:r w:rsidR="00294A12">
          <w:rPr>
            <w:noProof/>
          </w:rPr>
          <w:t>28</w:t>
        </w:r>
      </w:fldSimple>
      <w:r w:rsidR="00B62F21">
        <w:rPr>
          <w:noProof/>
        </w:rPr>
        <w:t xml:space="preserve"> -</w:t>
      </w:r>
      <w:r>
        <w:t xml:space="preserve"> Cuadro comparativo - Aplicaciones Web</w:t>
      </w:r>
    </w:p>
    <w:p w14:paraId="00B1647B" w14:textId="77777777" w:rsidR="00FC6F5E" w:rsidRDefault="00236A45" w:rsidP="00236A45">
      <w:pPr>
        <w:pStyle w:val="Ttulo3"/>
        <w:rPr>
          <w:b w:val="0"/>
          <w:sz w:val="28"/>
          <w:szCs w:val="28"/>
        </w:rPr>
      </w:pPr>
      <w:bookmarkStart w:id="577" w:name="_Toc499023875"/>
      <w:r>
        <w:rPr>
          <w:b w:val="0"/>
          <w:sz w:val="28"/>
          <w:szCs w:val="28"/>
        </w:rPr>
        <w:t xml:space="preserve">5.5.4 </w:t>
      </w:r>
      <w:r w:rsidR="00FC6F5E" w:rsidRPr="00236A45">
        <w:rPr>
          <w:b w:val="0"/>
          <w:sz w:val="28"/>
          <w:szCs w:val="28"/>
        </w:rPr>
        <w:t>Aplicaciones Híbridas</w:t>
      </w:r>
      <w:bookmarkEnd w:id="577"/>
    </w:p>
    <w:p w14:paraId="30686BF8" w14:textId="77777777" w:rsidR="00236A45" w:rsidRPr="00236A45" w:rsidRDefault="00236A45" w:rsidP="00236A45"/>
    <w:p w14:paraId="3102E628" w14:textId="09AA3599" w:rsidR="00FC6F5E" w:rsidRPr="00236A45" w:rsidRDefault="00FC6F5E" w:rsidP="00FC6F5E">
      <w:pPr>
        <w:rPr>
          <w:rFonts w:ascii="Arial" w:hAnsi="Arial" w:cs="Arial"/>
          <w:sz w:val="24"/>
          <w:szCs w:val="24"/>
        </w:rPr>
      </w:pPr>
      <w:r w:rsidRPr="00236A45">
        <w:rPr>
          <w:rFonts w:ascii="Arial" w:hAnsi="Arial" w:cs="Arial"/>
          <w:sz w:val="24"/>
          <w:szCs w:val="24"/>
        </w:rPr>
        <w:t xml:space="preserve">Una aplicación híbrida es una combinación de las dos anteriores. Las apps híbridas se desarrollan con lenguajes propios de las </w:t>
      </w:r>
      <w:del w:id="578" w:author="Nahuel Defossé" w:date="2017-12-20T11:10:00Z">
        <w:r w:rsidRPr="00236A45" w:rsidDel="00DE4CCD">
          <w:rPr>
            <w:rFonts w:ascii="Arial" w:hAnsi="Arial" w:cs="Arial"/>
            <w:sz w:val="24"/>
            <w:szCs w:val="24"/>
          </w:rPr>
          <w:delText>webabpp</w:delText>
        </w:r>
      </w:del>
      <w:ins w:id="579" w:author="Nahuel Defossé" w:date="2017-12-20T11:10:00Z">
        <w:r w:rsidR="00DE4CCD">
          <w:rPr>
            <w:rFonts w:ascii="Arial" w:hAnsi="Arial" w:cs="Arial"/>
            <w:sz w:val="24"/>
            <w:szCs w:val="24"/>
          </w:rPr>
          <w:t>Web Apps</w:t>
        </w:r>
      </w:ins>
      <w:r w:rsidRPr="00236A45">
        <w:rPr>
          <w:rFonts w:ascii="Arial" w:hAnsi="Arial" w:cs="Arial"/>
          <w:sz w:val="24"/>
          <w:szCs w:val="24"/>
        </w:rPr>
        <w:t>, es decir, HTML, Javascript y CSS</w:t>
      </w:r>
      <w:del w:id="580" w:author="Nahuel Defossé" w:date="2017-12-20T11:10:00Z">
        <w:r w:rsidRPr="00236A45" w:rsidDel="00DE4CCD">
          <w:rPr>
            <w:rFonts w:ascii="Arial" w:hAnsi="Arial" w:cs="Arial"/>
            <w:sz w:val="24"/>
            <w:szCs w:val="24"/>
          </w:rPr>
          <w:delText xml:space="preserve"> por lo que permite su uso en diferentes plataformas</w:delText>
        </w:r>
      </w:del>
      <w:r w:rsidRPr="00236A45">
        <w:rPr>
          <w:rFonts w:ascii="Arial" w:hAnsi="Arial" w:cs="Arial"/>
          <w:sz w:val="24"/>
          <w:szCs w:val="24"/>
        </w:rPr>
        <w:t xml:space="preserve">, pero también dan la posibilidad de acceder a gran parte de las características del hardware del dispositivo. La principal ventaja es que es posible </w:t>
      </w:r>
      <w:del w:id="581" w:author="Nahuel Defossé" w:date="2017-12-20T11:10:00Z">
        <w:r w:rsidRPr="00236A45" w:rsidDel="00DE4CCD">
          <w:rPr>
            <w:rFonts w:ascii="Arial" w:hAnsi="Arial" w:cs="Arial"/>
            <w:sz w:val="24"/>
            <w:szCs w:val="24"/>
          </w:rPr>
          <w:delText xml:space="preserve">agrupar los códigos </w:delText>
        </w:r>
      </w:del>
      <w:ins w:id="582" w:author="Nahuel Defossé" w:date="2017-12-20T11:10:00Z">
        <w:r w:rsidR="00DE4CCD">
          <w:rPr>
            <w:rFonts w:ascii="Arial" w:hAnsi="Arial" w:cs="Arial"/>
            <w:sz w:val="24"/>
            <w:szCs w:val="24"/>
          </w:rPr>
          <w:t xml:space="preserve">empaquetarla </w:t>
        </w:r>
      </w:ins>
      <w:r w:rsidRPr="00236A45">
        <w:rPr>
          <w:rFonts w:ascii="Arial" w:hAnsi="Arial" w:cs="Arial"/>
          <w:sz w:val="24"/>
          <w:szCs w:val="24"/>
        </w:rPr>
        <w:t xml:space="preserve">y distribuirla en </w:t>
      </w:r>
      <w:del w:id="583" w:author="Nahuel Defossé" w:date="2017-12-20T11:10:00Z">
        <w:r w:rsidRPr="00236A45" w:rsidDel="00DE4CCD">
          <w:rPr>
            <w:rFonts w:ascii="Arial" w:hAnsi="Arial" w:cs="Arial"/>
            <w:sz w:val="24"/>
            <w:szCs w:val="24"/>
          </w:rPr>
          <w:delText>app store</w:delText>
        </w:r>
      </w:del>
      <w:ins w:id="584" w:author="Nahuel Defossé" w:date="2017-12-20T11:10:00Z">
        <w:r w:rsidR="00DE4CCD">
          <w:rPr>
            <w:rFonts w:ascii="Arial" w:hAnsi="Arial" w:cs="Arial"/>
            <w:sz w:val="24"/>
            <w:szCs w:val="24"/>
          </w:rPr>
          <w:t>la tienda de aplicaciones de cada SO</w:t>
        </w:r>
      </w:ins>
      <w:r w:rsidRPr="00236A45">
        <w:rPr>
          <w:rFonts w:ascii="Arial" w:hAnsi="Arial" w:cs="Arial"/>
          <w:sz w:val="24"/>
          <w:szCs w:val="24"/>
        </w:rPr>
        <w:t>.</w:t>
      </w:r>
    </w:p>
    <w:p w14:paraId="5744626F" w14:textId="77777777" w:rsidR="00FC6F5E" w:rsidRPr="00236A45" w:rsidRDefault="00FC6F5E" w:rsidP="00FC6F5E">
      <w:pPr>
        <w:rPr>
          <w:rFonts w:ascii="Arial" w:hAnsi="Arial" w:cs="Arial"/>
          <w:sz w:val="24"/>
          <w:szCs w:val="24"/>
        </w:rPr>
      </w:pPr>
      <w:r w:rsidRPr="00236A45">
        <w:rPr>
          <w:rFonts w:ascii="Arial" w:hAnsi="Arial" w:cs="Arial"/>
          <w:sz w:val="24"/>
          <w:szCs w:val="24"/>
        </w:rPr>
        <w:t xml:space="preserve">PhoneGap es uno de los frameworks </w:t>
      </w:r>
      <w:commentRangeStart w:id="585"/>
      <w:r w:rsidRPr="00236A45">
        <w:rPr>
          <w:rFonts w:ascii="Arial" w:hAnsi="Arial" w:cs="Arial"/>
          <w:sz w:val="24"/>
          <w:szCs w:val="24"/>
        </w:rPr>
        <w:t>más utilizados</w:t>
      </w:r>
      <w:commentRangeEnd w:id="585"/>
      <w:r w:rsidR="00B4390A">
        <w:rPr>
          <w:rStyle w:val="Refdecomentario"/>
        </w:rPr>
        <w:commentReference w:id="585"/>
      </w:r>
      <w:r w:rsidRPr="00236A45">
        <w:rPr>
          <w:rFonts w:ascii="Arial" w:hAnsi="Arial" w:cs="Arial"/>
          <w:sz w:val="24"/>
          <w:szCs w:val="24"/>
        </w:rPr>
        <w:t xml:space="preserve"> por los programadores para el desarrollo multiplataforma de aplicaciones híbridas. Otro ejemplo de herramienta para desarrollar apps híbridas es Cordova. También existe la opción de servirse de cross-platforms frameworks, para desarrollar una web app.</w:t>
      </w:r>
    </w:p>
    <w:p w14:paraId="758132F8" w14:textId="77777777" w:rsidR="00FC6F5E" w:rsidRDefault="00236A45" w:rsidP="00236A45">
      <w:pPr>
        <w:pStyle w:val="Ttulo3"/>
        <w:rPr>
          <w:b w:val="0"/>
          <w:sz w:val="28"/>
          <w:szCs w:val="28"/>
        </w:rPr>
      </w:pPr>
      <w:bookmarkStart w:id="586" w:name="_Toc499023876"/>
      <w:r>
        <w:rPr>
          <w:b w:val="0"/>
          <w:sz w:val="28"/>
          <w:szCs w:val="28"/>
        </w:rPr>
        <w:t xml:space="preserve">5.5.5 </w:t>
      </w:r>
      <w:r w:rsidR="00FC6F5E" w:rsidRPr="00236A45">
        <w:rPr>
          <w:b w:val="0"/>
          <w:sz w:val="28"/>
          <w:szCs w:val="28"/>
        </w:rPr>
        <w:t>Aplicación híbrida: Web App</w:t>
      </w:r>
      <w:bookmarkEnd w:id="586"/>
    </w:p>
    <w:p w14:paraId="788D592A" w14:textId="77777777" w:rsidR="00236A45" w:rsidRPr="00236A45" w:rsidRDefault="00236A45" w:rsidP="00236A45">
      <w:pPr>
        <w:rPr>
          <w:rFonts w:ascii="Arial" w:hAnsi="Arial" w:cs="Arial"/>
          <w:sz w:val="24"/>
          <w:szCs w:val="24"/>
        </w:rPr>
      </w:pPr>
    </w:p>
    <w:p w14:paraId="61A290E0" w14:textId="4B413F10" w:rsidR="00FC6F5E" w:rsidRPr="00236A45" w:rsidRDefault="00FC6F5E" w:rsidP="00FC6F5E">
      <w:pPr>
        <w:rPr>
          <w:rFonts w:ascii="Arial" w:hAnsi="Arial" w:cs="Arial"/>
          <w:sz w:val="24"/>
          <w:szCs w:val="24"/>
        </w:rPr>
      </w:pPr>
      <w:r w:rsidRPr="00236A45">
        <w:rPr>
          <w:rFonts w:ascii="Arial" w:hAnsi="Arial" w:cs="Arial"/>
          <w:sz w:val="24"/>
          <w:szCs w:val="24"/>
        </w:rPr>
        <w:t xml:space="preserve">Cosiste en diseñar la aplicación como si fuera una </w:t>
      </w:r>
      <w:del w:id="587" w:author="Nahuel Defossé" w:date="2017-12-20T11:19:00Z">
        <w:r w:rsidRPr="00236A45" w:rsidDel="00B4390A">
          <w:rPr>
            <w:rFonts w:ascii="Arial" w:hAnsi="Arial" w:cs="Arial"/>
            <w:sz w:val="24"/>
            <w:szCs w:val="24"/>
          </w:rPr>
          <w:delText xml:space="preserve">web </w:delText>
        </w:r>
      </w:del>
      <w:ins w:id="588" w:author="Nahuel Defossé" w:date="2017-12-20T11:19:00Z">
        <w:r w:rsidR="00B4390A">
          <w:rPr>
            <w:rFonts w:ascii="Arial" w:hAnsi="Arial" w:cs="Arial"/>
            <w:sz w:val="24"/>
            <w:szCs w:val="24"/>
          </w:rPr>
          <w:t>Web</w:t>
        </w:r>
        <w:r w:rsidR="00B4390A" w:rsidRPr="00236A45">
          <w:rPr>
            <w:rFonts w:ascii="Arial" w:hAnsi="Arial" w:cs="Arial"/>
            <w:sz w:val="24"/>
            <w:szCs w:val="24"/>
          </w:rPr>
          <w:t xml:space="preserve"> </w:t>
        </w:r>
      </w:ins>
      <w:del w:id="589" w:author="Nahuel Defossé" w:date="2017-12-20T11:19:00Z">
        <w:r w:rsidRPr="00236A45" w:rsidDel="00B4390A">
          <w:rPr>
            <w:rFonts w:ascii="Arial" w:hAnsi="Arial" w:cs="Arial"/>
            <w:sz w:val="24"/>
            <w:szCs w:val="24"/>
          </w:rPr>
          <w:delText>app</w:delText>
        </w:r>
      </w:del>
      <w:ins w:id="590" w:author="Nahuel Defossé" w:date="2017-12-20T11:19:00Z">
        <w:r w:rsidR="00B4390A">
          <w:rPr>
            <w:rFonts w:ascii="Arial" w:hAnsi="Arial" w:cs="Arial"/>
            <w:sz w:val="24"/>
            <w:szCs w:val="24"/>
          </w:rPr>
          <w:t>A</w:t>
        </w:r>
        <w:r w:rsidR="00B4390A" w:rsidRPr="00236A45">
          <w:rPr>
            <w:rFonts w:ascii="Arial" w:hAnsi="Arial" w:cs="Arial"/>
            <w:sz w:val="24"/>
            <w:szCs w:val="24"/>
          </w:rPr>
          <w:t>pp</w:t>
        </w:r>
      </w:ins>
      <w:ins w:id="591" w:author="Nahuel Defossé" w:date="2017-12-20T11:20:00Z">
        <w:r w:rsidR="00B4390A">
          <w:rPr>
            <w:rFonts w:ascii="Arial" w:hAnsi="Arial" w:cs="Arial"/>
            <w:sz w:val="24"/>
            <w:szCs w:val="24"/>
          </w:rPr>
          <w:t xml:space="preserve"> para ser ejecutada en </w:t>
        </w:r>
      </w:ins>
      <w:del w:id="592" w:author="Nahuel Defossé" w:date="2017-12-20T11:20:00Z">
        <w:r w:rsidRPr="00236A45" w:rsidDel="00B4390A">
          <w:rPr>
            <w:rFonts w:ascii="Arial" w:hAnsi="Arial" w:cs="Arial"/>
            <w:sz w:val="24"/>
            <w:szCs w:val="24"/>
          </w:rPr>
          <w:delText xml:space="preserve">, y será </w:delText>
        </w:r>
      </w:del>
      <w:r w:rsidRPr="00236A45">
        <w:rPr>
          <w:rFonts w:ascii="Arial" w:hAnsi="Arial" w:cs="Arial"/>
          <w:sz w:val="24"/>
          <w:szCs w:val="24"/>
        </w:rPr>
        <w:t xml:space="preserve">el </w:t>
      </w:r>
      <w:commentRangeStart w:id="593"/>
      <w:r w:rsidRPr="00236A45">
        <w:rPr>
          <w:rFonts w:ascii="Arial" w:hAnsi="Arial" w:cs="Arial"/>
          <w:sz w:val="24"/>
          <w:szCs w:val="24"/>
        </w:rPr>
        <w:t xml:space="preserve">propio </w:t>
      </w:r>
      <w:commentRangeEnd w:id="593"/>
      <w:r w:rsidR="00B4390A">
        <w:rPr>
          <w:rStyle w:val="Refdecomentario"/>
        </w:rPr>
        <w:commentReference w:id="593"/>
      </w:r>
      <w:r w:rsidRPr="00236A45">
        <w:rPr>
          <w:rFonts w:ascii="Arial" w:hAnsi="Arial" w:cs="Arial"/>
          <w:sz w:val="24"/>
          <w:szCs w:val="24"/>
        </w:rPr>
        <w:t>navegador</w:t>
      </w:r>
      <w:del w:id="594" w:author="Nahuel Defossé" w:date="2017-12-20T11:21:00Z">
        <w:r w:rsidRPr="00236A45" w:rsidDel="00B4390A">
          <w:rPr>
            <w:rFonts w:ascii="Arial" w:hAnsi="Arial" w:cs="Arial"/>
            <w:sz w:val="24"/>
            <w:szCs w:val="24"/>
          </w:rPr>
          <w:delText xml:space="preserve"> el que la ejecute</w:delText>
        </w:r>
      </w:del>
      <w:r w:rsidRPr="00236A45">
        <w:rPr>
          <w:rFonts w:ascii="Arial" w:hAnsi="Arial" w:cs="Arial"/>
          <w:sz w:val="24"/>
          <w:szCs w:val="24"/>
        </w:rPr>
        <w:t xml:space="preserve">. Sin embargo, ésa es precisamente su gran virtud, pero también su principal inconveniente. Nos encontramos con que el código es válido para todos los dispositivos, pero </w:t>
      </w:r>
      <w:ins w:id="595" w:author="Nahuel Defossé" w:date="2017-12-20T11:21:00Z">
        <w:r w:rsidR="00B4390A">
          <w:rPr>
            <w:rFonts w:ascii="Arial" w:hAnsi="Arial" w:cs="Arial"/>
            <w:sz w:val="24"/>
            <w:szCs w:val="24"/>
          </w:rPr>
          <w:t xml:space="preserve">tanto </w:t>
        </w:r>
      </w:ins>
      <w:r w:rsidRPr="00236A45">
        <w:rPr>
          <w:rFonts w:ascii="Arial" w:hAnsi="Arial" w:cs="Arial"/>
          <w:sz w:val="24"/>
          <w:szCs w:val="24"/>
        </w:rPr>
        <w:t xml:space="preserve">la </w:t>
      </w:r>
      <w:del w:id="596" w:author="Nahuel Defossé" w:date="2017-12-20T11:21:00Z">
        <w:r w:rsidRPr="00236A45" w:rsidDel="00B4390A">
          <w:rPr>
            <w:rFonts w:ascii="Arial" w:hAnsi="Arial" w:cs="Arial"/>
            <w:sz w:val="24"/>
            <w:szCs w:val="24"/>
          </w:rPr>
          <w:delText xml:space="preserve">sensación </w:delText>
        </w:r>
      </w:del>
      <w:ins w:id="597" w:author="Nahuel Defossé" w:date="2017-12-20T11:21:00Z">
        <w:r w:rsidR="00B4390A">
          <w:rPr>
            <w:rFonts w:ascii="Arial" w:hAnsi="Arial" w:cs="Arial"/>
            <w:sz w:val="24"/>
            <w:szCs w:val="24"/>
          </w:rPr>
          <w:t>experiencia</w:t>
        </w:r>
        <w:r w:rsidR="00B4390A" w:rsidRPr="00236A45">
          <w:rPr>
            <w:rFonts w:ascii="Arial" w:hAnsi="Arial" w:cs="Arial"/>
            <w:sz w:val="24"/>
            <w:szCs w:val="24"/>
          </w:rPr>
          <w:t xml:space="preserve"> </w:t>
        </w:r>
      </w:ins>
      <w:r w:rsidRPr="00236A45">
        <w:rPr>
          <w:rFonts w:ascii="Arial" w:hAnsi="Arial" w:cs="Arial"/>
          <w:sz w:val="24"/>
          <w:szCs w:val="24"/>
        </w:rPr>
        <w:t>de</w:t>
      </w:r>
      <w:del w:id="598" w:author="Nahuel Defossé" w:date="2017-12-20T11:21:00Z">
        <w:r w:rsidRPr="00236A45" w:rsidDel="00B4390A">
          <w:rPr>
            <w:rFonts w:ascii="Arial" w:hAnsi="Arial" w:cs="Arial"/>
            <w:sz w:val="24"/>
            <w:szCs w:val="24"/>
          </w:rPr>
          <w:delText>l</w:delText>
        </w:r>
      </w:del>
      <w:r w:rsidRPr="00236A45">
        <w:rPr>
          <w:rFonts w:ascii="Arial" w:hAnsi="Arial" w:cs="Arial"/>
          <w:sz w:val="24"/>
          <w:szCs w:val="24"/>
        </w:rPr>
        <w:t xml:space="preserve"> usuario y </w:t>
      </w:r>
      <w:ins w:id="599" w:author="Nahuel Defossé" w:date="2017-12-20T11:21:00Z">
        <w:r w:rsidR="00B4390A">
          <w:rPr>
            <w:rFonts w:ascii="Arial" w:hAnsi="Arial" w:cs="Arial"/>
            <w:sz w:val="24"/>
            <w:szCs w:val="24"/>
          </w:rPr>
          <w:t xml:space="preserve">como </w:t>
        </w:r>
      </w:ins>
      <w:r w:rsidRPr="00236A45">
        <w:rPr>
          <w:rFonts w:ascii="Arial" w:hAnsi="Arial" w:cs="Arial"/>
          <w:sz w:val="24"/>
          <w:szCs w:val="24"/>
        </w:rPr>
        <w:t>la apariencia no es</w:t>
      </w:r>
      <w:del w:id="600" w:author="Nahuel Defossé" w:date="2017-12-20T11:22:00Z">
        <w:r w:rsidRPr="00236A45" w:rsidDel="003B30F6">
          <w:rPr>
            <w:rFonts w:ascii="Arial" w:hAnsi="Arial" w:cs="Arial"/>
            <w:sz w:val="24"/>
            <w:szCs w:val="24"/>
          </w:rPr>
          <w:delText xml:space="preserve"> </w:delText>
        </w:r>
      </w:del>
      <w:r w:rsidRPr="00236A45">
        <w:rPr>
          <w:rFonts w:ascii="Arial" w:hAnsi="Arial" w:cs="Arial"/>
          <w:sz w:val="24"/>
          <w:szCs w:val="24"/>
        </w:rPr>
        <w:t xml:space="preserve">tan </w:t>
      </w:r>
      <w:del w:id="601" w:author="Nahuel Defossé" w:date="2017-12-20T11:22:00Z">
        <w:r w:rsidRPr="00236A45" w:rsidDel="003B30F6">
          <w:rPr>
            <w:rFonts w:ascii="Arial" w:hAnsi="Arial" w:cs="Arial"/>
            <w:sz w:val="24"/>
            <w:szCs w:val="24"/>
          </w:rPr>
          <w:delText xml:space="preserve">buena como </w:delText>
        </w:r>
      </w:del>
      <w:ins w:id="602" w:author="Nahuel Defossé" w:date="2017-12-20T11:22:00Z">
        <w:r w:rsidR="003B30F6">
          <w:rPr>
            <w:rFonts w:ascii="Arial" w:hAnsi="Arial" w:cs="Arial"/>
            <w:sz w:val="24"/>
            <w:szCs w:val="24"/>
          </w:rPr>
          <w:t xml:space="preserve">a la par de una App </w:t>
        </w:r>
      </w:ins>
      <w:del w:id="603" w:author="Nahuel Defossé" w:date="2017-12-20T11:22:00Z">
        <w:r w:rsidRPr="00236A45" w:rsidDel="003B30F6">
          <w:rPr>
            <w:rFonts w:ascii="Arial" w:hAnsi="Arial" w:cs="Arial"/>
            <w:sz w:val="24"/>
            <w:szCs w:val="24"/>
          </w:rPr>
          <w:delText xml:space="preserve">en la app </w:delText>
        </w:r>
      </w:del>
      <w:r w:rsidRPr="00236A45">
        <w:rPr>
          <w:rFonts w:ascii="Arial" w:hAnsi="Arial" w:cs="Arial"/>
          <w:sz w:val="24"/>
          <w:szCs w:val="24"/>
        </w:rPr>
        <w:t>nativa. Phonegap es el framework más popular en esta tecnología.</w:t>
      </w:r>
    </w:p>
    <w:p w14:paraId="349CBB84" w14:textId="77777777" w:rsidR="00FC6F5E" w:rsidRDefault="00236A45" w:rsidP="00236A45">
      <w:pPr>
        <w:pStyle w:val="Ttulo3"/>
        <w:rPr>
          <w:b w:val="0"/>
          <w:sz w:val="28"/>
          <w:szCs w:val="28"/>
        </w:rPr>
      </w:pPr>
      <w:bookmarkStart w:id="604" w:name="_Toc499023877"/>
      <w:r>
        <w:rPr>
          <w:b w:val="0"/>
          <w:sz w:val="28"/>
          <w:szCs w:val="28"/>
        </w:rPr>
        <w:t xml:space="preserve">5.5.6 </w:t>
      </w:r>
      <w:r w:rsidR="00FC6F5E" w:rsidRPr="00236A45">
        <w:rPr>
          <w:b w:val="0"/>
          <w:sz w:val="28"/>
          <w:szCs w:val="28"/>
        </w:rPr>
        <w:t>Aplicación híbrida: app interpretada</w:t>
      </w:r>
      <w:bookmarkEnd w:id="604"/>
    </w:p>
    <w:p w14:paraId="7BD27E22" w14:textId="77777777" w:rsidR="00236A45" w:rsidRPr="00236A45" w:rsidRDefault="00236A45" w:rsidP="00236A45"/>
    <w:p w14:paraId="553DCD9E" w14:textId="77777777" w:rsidR="00FC6F5E" w:rsidRPr="00236A45" w:rsidRDefault="00FC6F5E" w:rsidP="00FC6F5E">
      <w:pPr>
        <w:rPr>
          <w:rFonts w:ascii="Arial" w:hAnsi="Arial" w:cs="Arial"/>
          <w:sz w:val="24"/>
          <w:szCs w:val="24"/>
        </w:rPr>
      </w:pPr>
      <w:r w:rsidRPr="00236A45">
        <w:rPr>
          <w:rFonts w:ascii="Arial" w:hAnsi="Arial" w:cs="Arial"/>
          <w:sz w:val="24"/>
          <w:szCs w:val="24"/>
        </w:rPr>
        <w:t xml:space="preserve">La aplicación interpretada significa que la aplicación es programada y luego cada terminal la traduce a su propio lenguaje de programación. Facilita el desarrollo de aplicaciones y reduce el esfuerzo considerablemente. Aunque el resultado no es idéntico a la nativa, la apariencia es bastante buena, y en muchas ocasiones puede ser la solución al problema del desarrollo de aplicaciones multiplataforma. </w:t>
      </w:r>
    </w:p>
    <w:p w14:paraId="3F061C90" w14:textId="77777777" w:rsidR="00FC6F5E" w:rsidRDefault="00FC6F5E" w:rsidP="00FC6F5E">
      <w:pPr>
        <w:pStyle w:val="NormalWeb"/>
        <w:keepNext/>
        <w:shd w:val="clear" w:color="auto" w:fill="FFFFFF"/>
        <w:spacing w:before="0" w:beforeAutospacing="0" w:after="0" w:afterAutospacing="0"/>
        <w:textAlignment w:val="baseline"/>
      </w:pPr>
      <w:r>
        <w:rPr>
          <w:noProof/>
          <w:lang w:val="es-ES_tradnl" w:eastAsia="es-ES_tradnl"/>
        </w:rPr>
        <w:lastRenderedPageBreak/>
        <w:drawing>
          <wp:inline distT="0" distB="0" distL="0" distR="0" wp14:anchorId="30AC19E3" wp14:editId="5569F913">
            <wp:extent cx="5400040" cy="2158365"/>
            <wp:effectExtent l="0" t="0" r="0" b="0"/>
            <wp:docPr id="40" name="Imagen 40"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2158365"/>
                    </a:xfrm>
                    <a:prstGeom prst="rect">
                      <a:avLst/>
                    </a:prstGeom>
                    <a:noFill/>
                    <a:ln>
                      <a:noFill/>
                    </a:ln>
                  </pic:spPr>
                </pic:pic>
              </a:graphicData>
            </a:graphic>
          </wp:inline>
        </w:drawing>
      </w:r>
    </w:p>
    <w:p w14:paraId="688284F2" w14:textId="77777777" w:rsidR="00FC6F5E" w:rsidRDefault="00FC6F5E" w:rsidP="00FC6F5E">
      <w:pPr>
        <w:pStyle w:val="Descripcin"/>
        <w:rPr>
          <w:rFonts w:ascii="Arial" w:hAnsi="Arial" w:cs="Arial"/>
          <w:color w:val="808080"/>
          <w:sz w:val="23"/>
          <w:szCs w:val="23"/>
        </w:rPr>
      </w:pPr>
      <w:r>
        <w:t xml:space="preserve">Ilustración </w:t>
      </w:r>
      <w:fldSimple w:instr=" SEQ Ilustración \* ARABIC ">
        <w:r w:rsidR="00294A12">
          <w:rPr>
            <w:noProof/>
          </w:rPr>
          <w:t>29</w:t>
        </w:r>
      </w:fldSimple>
      <w:r w:rsidR="00B62F21">
        <w:rPr>
          <w:noProof/>
        </w:rPr>
        <w:t xml:space="preserve"> - </w:t>
      </w:r>
      <w:r>
        <w:t xml:space="preserve"> Comparativa aplicaciones híbridas</w:t>
      </w:r>
    </w:p>
    <w:p w14:paraId="72332070" w14:textId="77777777" w:rsidR="00FC6F5E" w:rsidRPr="00E32148" w:rsidRDefault="00FC6F5E" w:rsidP="00FC6F5E">
      <w:pPr>
        <w:pStyle w:val="NormalWeb"/>
        <w:spacing w:before="0" w:beforeAutospacing="0" w:after="0" w:afterAutospacing="0"/>
      </w:pPr>
    </w:p>
    <w:p w14:paraId="2E705170" w14:textId="77777777" w:rsidR="00FC6F5E" w:rsidRDefault="00FC6F5E" w:rsidP="00FC6F5E">
      <w:pPr>
        <w:pStyle w:val="NormalWeb"/>
        <w:spacing w:before="0" w:beforeAutospacing="0" w:after="0" w:afterAutospacing="0"/>
      </w:pPr>
    </w:p>
    <w:p w14:paraId="25F10D21" w14:textId="77777777" w:rsidR="00FC6F5E" w:rsidRDefault="00FC6F5E" w:rsidP="00FC6F5E">
      <w:pPr>
        <w:pStyle w:val="NormalWeb"/>
        <w:spacing w:before="0" w:beforeAutospacing="0" w:after="0" w:afterAutospacing="0"/>
      </w:pPr>
      <w:r>
        <w:rPr>
          <w:rStyle w:val="apple-tab-span"/>
          <w:rFonts w:ascii="Arial" w:hAnsi="Arial" w:cs="Arial"/>
          <w:color w:val="000000"/>
          <w:sz w:val="22"/>
          <w:szCs w:val="22"/>
        </w:rPr>
        <w:tab/>
      </w:r>
      <w:r>
        <w:rPr>
          <w:rStyle w:val="apple-tab-span"/>
          <w:rFonts w:ascii="Arial" w:hAnsi="Arial" w:cs="Arial"/>
          <w:color w:val="000000"/>
          <w:sz w:val="22"/>
          <w:szCs w:val="22"/>
        </w:rPr>
        <w:tab/>
      </w:r>
    </w:p>
    <w:p w14:paraId="2B9183DB" w14:textId="77777777" w:rsidR="00FC6F5E" w:rsidRPr="00FC6F5E" w:rsidRDefault="00236A45" w:rsidP="00FC6F5E">
      <w:pPr>
        <w:pStyle w:val="Ttulo2"/>
        <w:rPr>
          <w:b/>
          <w:sz w:val="32"/>
          <w:szCs w:val="32"/>
        </w:rPr>
      </w:pPr>
      <w:bookmarkStart w:id="605" w:name="_Toc499023878"/>
      <w:r>
        <w:rPr>
          <w:b/>
          <w:sz w:val="32"/>
          <w:szCs w:val="32"/>
        </w:rPr>
        <w:t xml:space="preserve">5.6 </w:t>
      </w:r>
      <w:r w:rsidR="00FC6F5E" w:rsidRPr="00FC6F5E">
        <w:rPr>
          <w:b/>
          <w:sz w:val="32"/>
          <w:szCs w:val="32"/>
        </w:rPr>
        <w:t>Investigación en Desarrollo de Apps y WebApps</w:t>
      </w:r>
      <w:bookmarkEnd w:id="605"/>
    </w:p>
    <w:p w14:paraId="087C2C5F" w14:textId="77777777" w:rsidR="00FC6F5E" w:rsidRDefault="00FC6F5E" w:rsidP="00FC6F5E"/>
    <w:p w14:paraId="1EBEFAC0" w14:textId="4594323F" w:rsidR="00FC6F5E" w:rsidRPr="00236A45" w:rsidRDefault="00FC6F5E" w:rsidP="00FC6F5E">
      <w:pPr>
        <w:rPr>
          <w:rFonts w:ascii="Arial" w:hAnsi="Arial" w:cs="Arial"/>
          <w:sz w:val="24"/>
          <w:szCs w:val="24"/>
        </w:rPr>
      </w:pPr>
      <w:r w:rsidRPr="00236A45">
        <w:rPr>
          <w:rFonts w:ascii="Arial" w:hAnsi="Arial" w:cs="Arial"/>
          <w:sz w:val="24"/>
          <w:szCs w:val="24"/>
        </w:rPr>
        <w:t xml:space="preserve">Al momento de seleccionar el tipo de App o </w:t>
      </w:r>
      <w:del w:id="606" w:author="Nahuel Defossé" w:date="2017-12-22T10:45:00Z">
        <w:r w:rsidRPr="00236A45" w:rsidDel="000817BF">
          <w:rPr>
            <w:rFonts w:ascii="Arial" w:hAnsi="Arial" w:cs="Arial"/>
            <w:sz w:val="24"/>
            <w:szCs w:val="24"/>
          </w:rPr>
          <w:delText xml:space="preserve">webApp </w:delText>
        </w:r>
      </w:del>
      <w:ins w:id="607" w:author="Nahuel Defossé" w:date="2017-12-22T10:45:00Z">
        <w:r w:rsidR="000817BF">
          <w:rPr>
            <w:rFonts w:ascii="Arial" w:hAnsi="Arial" w:cs="Arial"/>
            <w:sz w:val="24"/>
            <w:szCs w:val="24"/>
          </w:rPr>
          <w:t>Web App</w:t>
        </w:r>
        <w:r w:rsidR="000817BF" w:rsidRPr="00236A45">
          <w:rPr>
            <w:rFonts w:ascii="Arial" w:hAnsi="Arial" w:cs="Arial"/>
            <w:sz w:val="24"/>
            <w:szCs w:val="24"/>
          </w:rPr>
          <w:t xml:space="preserve"> </w:t>
        </w:r>
      </w:ins>
      <w:r w:rsidRPr="00236A45">
        <w:rPr>
          <w:rFonts w:ascii="Arial" w:hAnsi="Arial" w:cs="Arial"/>
          <w:sz w:val="24"/>
          <w:szCs w:val="24"/>
        </w:rPr>
        <w:t>se investigó en las distintas tecnologías para seleccionar la adecuada</w:t>
      </w:r>
    </w:p>
    <w:p w14:paraId="1FA6611B" w14:textId="77777777" w:rsidR="004533E2" w:rsidRDefault="00FC6F5E" w:rsidP="004533E2">
      <w:pPr>
        <w:keepNext/>
      </w:pPr>
      <w:r>
        <w:rPr>
          <w:noProof/>
          <w:lang w:val="es-ES_tradnl" w:eastAsia="es-ES_tradnl"/>
        </w:rPr>
        <w:drawing>
          <wp:inline distT="0" distB="0" distL="0" distR="0" wp14:anchorId="5D851F0C" wp14:editId="570504B2">
            <wp:extent cx="5400040" cy="3150235"/>
            <wp:effectExtent l="19050" t="38100" r="48260" b="12065"/>
            <wp:docPr id="41" name="Diagrama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4CE81BFB" w14:textId="77777777" w:rsidR="00FC6F5E" w:rsidRDefault="004533E2" w:rsidP="004533E2">
      <w:pPr>
        <w:pStyle w:val="Descripcin"/>
        <w:jc w:val="center"/>
      </w:pPr>
      <w:r>
        <w:t xml:space="preserve">Ilustración </w:t>
      </w:r>
      <w:fldSimple w:instr=" SEQ Ilustración \* ARABIC ">
        <w:r w:rsidR="00294A12">
          <w:rPr>
            <w:noProof/>
          </w:rPr>
          <w:t>30</w:t>
        </w:r>
      </w:fldSimple>
      <w:r>
        <w:t xml:space="preserve"> - Herramientas para desarrollo de apps</w:t>
      </w:r>
    </w:p>
    <w:p w14:paraId="7F86377C" w14:textId="77777777" w:rsidR="00FC6F5E" w:rsidRDefault="00236A45" w:rsidP="00236A45">
      <w:pPr>
        <w:pStyle w:val="Ttulo3"/>
        <w:rPr>
          <w:b w:val="0"/>
          <w:sz w:val="28"/>
          <w:szCs w:val="28"/>
        </w:rPr>
      </w:pPr>
      <w:bookmarkStart w:id="608" w:name="_Toc499023879"/>
      <w:r>
        <w:rPr>
          <w:b w:val="0"/>
          <w:sz w:val="28"/>
          <w:szCs w:val="28"/>
        </w:rPr>
        <w:t xml:space="preserve">5.6.1 </w:t>
      </w:r>
      <w:r w:rsidR="00FC6F5E" w:rsidRPr="00236A45">
        <w:rPr>
          <w:b w:val="0"/>
          <w:sz w:val="28"/>
          <w:szCs w:val="28"/>
        </w:rPr>
        <w:t>Android Studio</w:t>
      </w:r>
      <w:bookmarkEnd w:id="608"/>
    </w:p>
    <w:p w14:paraId="5B0B7EF0" w14:textId="77777777" w:rsidR="00236A45" w:rsidRPr="00236A45" w:rsidRDefault="00236A45" w:rsidP="00236A45"/>
    <w:p w14:paraId="6311B6CB" w14:textId="72A78D13" w:rsidR="00FC6F5E" w:rsidRPr="00236A45" w:rsidRDefault="002470EC" w:rsidP="00FC6F5E">
      <w:pPr>
        <w:rPr>
          <w:rFonts w:ascii="Arial" w:hAnsi="Arial" w:cs="Arial"/>
          <w:sz w:val="24"/>
          <w:szCs w:val="24"/>
        </w:rPr>
      </w:pPr>
      <w:ins w:id="609" w:author="Nahuel Defossé" w:date="2017-12-22T10:46:00Z">
        <w:r w:rsidRPr="00737C49">
          <w:rPr>
            <w:sz w:val="28"/>
            <w:szCs w:val="28"/>
            <w:rPrChange w:id="610" w:author="Nahuel Defossé" w:date="2017-12-22T10:47:00Z">
              <w:rPr>
                <w:b/>
                <w:sz w:val="28"/>
                <w:szCs w:val="28"/>
              </w:rPr>
            </w:rPrChange>
          </w:rPr>
          <w:t>Android Studio</w:t>
        </w:r>
        <w:r w:rsidRPr="00737C49">
          <w:rPr>
            <w:rFonts w:ascii="Arial" w:hAnsi="Arial" w:cs="Arial"/>
            <w:sz w:val="24"/>
            <w:szCs w:val="24"/>
          </w:rPr>
          <w:t xml:space="preserve"> </w:t>
        </w:r>
      </w:ins>
      <w:ins w:id="611" w:author="Nahuel Defossé" w:date="2017-12-22T10:48:00Z">
        <w:r w:rsidR="00737C49">
          <w:rPr>
            <w:rFonts w:ascii="Arial" w:hAnsi="Arial" w:cs="Arial"/>
            <w:sz w:val="24"/>
            <w:szCs w:val="24"/>
          </w:rPr>
          <w:t>e</w:t>
        </w:r>
      </w:ins>
      <w:del w:id="612" w:author="Nahuel Defossé" w:date="2017-12-22T10:48:00Z">
        <w:r w:rsidR="00FC6F5E" w:rsidRPr="00236A45" w:rsidDel="00737C49">
          <w:rPr>
            <w:rFonts w:ascii="Arial" w:hAnsi="Arial" w:cs="Arial"/>
            <w:sz w:val="24"/>
            <w:szCs w:val="24"/>
          </w:rPr>
          <w:delText>E</w:delText>
        </w:r>
      </w:del>
      <w:r w:rsidR="00FC6F5E" w:rsidRPr="00236A45">
        <w:rPr>
          <w:rFonts w:ascii="Arial" w:hAnsi="Arial" w:cs="Arial"/>
          <w:sz w:val="24"/>
          <w:szCs w:val="24"/>
        </w:rPr>
        <w:t>s el IDE oficial para el desarrollo de aplicaciones para Android</w:t>
      </w:r>
      <w:ins w:id="613" w:author="Nahuel Defossé" w:date="2017-12-22T10:48:00Z">
        <w:r w:rsidR="00737C49">
          <w:rPr>
            <w:rFonts w:ascii="Arial" w:hAnsi="Arial" w:cs="Arial"/>
            <w:sz w:val="24"/>
            <w:szCs w:val="24"/>
          </w:rPr>
          <w:t xml:space="preserve">, </w:t>
        </w:r>
      </w:ins>
      <w:del w:id="614" w:author="Nahuel Defossé" w:date="2017-12-22T10:48:00Z">
        <w:r w:rsidR="00FC6F5E" w:rsidRPr="00236A45" w:rsidDel="00737C49">
          <w:rPr>
            <w:rFonts w:ascii="Arial" w:hAnsi="Arial" w:cs="Arial"/>
            <w:sz w:val="24"/>
            <w:szCs w:val="24"/>
          </w:rPr>
          <w:delText xml:space="preserve"> y se </w:delText>
        </w:r>
      </w:del>
      <w:r w:rsidR="00FC6F5E" w:rsidRPr="00236A45">
        <w:rPr>
          <w:rFonts w:ascii="Arial" w:hAnsi="Arial" w:cs="Arial"/>
          <w:sz w:val="24"/>
          <w:szCs w:val="24"/>
        </w:rPr>
        <w:t>basa</w:t>
      </w:r>
      <w:ins w:id="615" w:author="Nahuel Defossé" w:date="2017-12-22T10:48:00Z">
        <w:r w:rsidR="00737C49">
          <w:rPr>
            <w:rFonts w:ascii="Arial" w:hAnsi="Arial" w:cs="Arial"/>
            <w:sz w:val="24"/>
            <w:szCs w:val="24"/>
          </w:rPr>
          <w:t>do</w:t>
        </w:r>
      </w:ins>
      <w:r w:rsidR="00FC6F5E" w:rsidRPr="00236A45">
        <w:rPr>
          <w:rFonts w:ascii="Arial" w:hAnsi="Arial" w:cs="Arial"/>
          <w:sz w:val="24"/>
          <w:szCs w:val="24"/>
        </w:rPr>
        <w:t xml:space="preserve"> en</w:t>
      </w:r>
      <w:ins w:id="616" w:author="Nahuel Defossé" w:date="2017-12-22T10:48:00Z">
        <w:r w:rsidR="00737C49">
          <w:rPr>
            <w:rFonts w:ascii="Arial" w:hAnsi="Arial" w:cs="Arial"/>
            <w:sz w:val="24"/>
            <w:szCs w:val="24"/>
          </w:rPr>
          <w:t xml:space="preserve"> la tecnología</w:t>
        </w:r>
      </w:ins>
      <w:r w:rsidR="00FC6F5E" w:rsidRPr="00236A45">
        <w:rPr>
          <w:rFonts w:ascii="Arial" w:hAnsi="Arial" w:cs="Arial"/>
          <w:sz w:val="24"/>
          <w:szCs w:val="24"/>
        </w:rPr>
        <w:t> IntelliJ IDEA . Además del potente editor de códigos y las herramientas para desarrolladores de IntelliJ, Android Studio ofrece</w:t>
      </w:r>
      <w:commentRangeStart w:id="617"/>
      <w:r w:rsidR="00FC6F5E" w:rsidRPr="00236A45">
        <w:rPr>
          <w:rFonts w:ascii="Arial" w:hAnsi="Arial" w:cs="Arial"/>
          <w:sz w:val="24"/>
          <w:szCs w:val="24"/>
        </w:rPr>
        <w:t xml:space="preserve"> </w:t>
      </w:r>
      <w:del w:id="618" w:author="Nahuel Defossé" w:date="2017-12-22T10:48:00Z">
        <w:r w:rsidR="00FC6F5E" w:rsidRPr="00236A45" w:rsidDel="00737C49">
          <w:rPr>
            <w:rFonts w:ascii="Arial" w:hAnsi="Arial" w:cs="Arial"/>
            <w:sz w:val="24"/>
            <w:szCs w:val="24"/>
          </w:rPr>
          <w:delText xml:space="preserve">aún más </w:delText>
        </w:r>
      </w:del>
      <w:r w:rsidR="00FC6F5E" w:rsidRPr="00236A45">
        <w:rPr>
          <w:rFonts w:ascii="Arial" w:hAnsi="Arial" w:cs="Arial"/>
          <w:sz w:val="24"/>
          <w:szCs w:val="24"/>
        </w:rPr>
        <w:t xml:space="preserve">funciones que aumentan la productividad durante la compilación de apps </w:t>
      </w:r>
      <w:r w:rsidR="00FC6F5E" w:rsidRPr="00236A45">
        <w:rPr>
          <w:rFonts w:ascii="Arial" w:hAnsi="Arial" w:cs="Arial"/>
          <w:sz w:val="24"/>
          <w:szCs w:val="24"/>
        </w:rPr>
        <w:lastRenderedPageBreak/>
        <w:t>para Android</w:t>
      </w:r>
      <w:commentRangeEnd w:id="617"/>
      <w:r w:rsidR="00737C49">
        <w:rPr>
          <w:rStyle w:val="Refdecomentario"/>
        </w:rPr>
        <w:commentReference w:id="617"/>
      </w:r>
      <w:r w:rsidR="00FC6F5E" w:rsidRPr="00236A45">
        <w:rPr>
          <w:rFonts w:ascii="Arial" w:hAnsi="Arial" w:cs="Arial"/>
          <w:sz w:val="24"/>
          <w:szCs w:val="24"/>
        </w:rPr>
        <w:t xml:space="preserve">. </w:t>
      </w:r>
      <w:ins w:id="619" w:author="Nahuel Defossé" w:date="2017-12-22T10:50:00Z">
        <w:r w:rsidR="00737C49">
          <w:rPr>
            <w:rFonts w:ascii="Arial" w:hAnsi="Arial" w:cs="Arial"/>
            <w:sz w:val="24"/>
            <w:szCs w:val="24"/>
          </w:rPr>
          <w:t xml:space="preserve">Provee también </w:t>
        </w:r>
      </w:ins>
      <w:del w:id="620" w:author="Nahuel Defossé" w:date="2017-12-22T10:50:00Z">
        <w:r w:rsidR="00236A45" w:rsidRPr="00236A45" w:rsidDel="00737C49">
          <w:rPr>
            <w:rFonts w:ascii="Arial" w:hAnsi="Arial" w:cs="Arial"/>
            <w:sz w:val="24"/>
            <w:szCs w:val="24"/>
          </w:rPr>
          <w:delText>Además,</w:delText>
        </w:r>
        <w:r w:rsidR="00FC6F5E" w:rsidRPr="00236A45" w:rsidDel="00737C49">
          <w:rPr>
            <w:rFonts w:ascii="Arial" w:hAnsi="Arial" w:cs="Arial"/>
            <w:sz w:val="24"/>
            <w:szCs w:val="24"/>
          </w:rPr>
          <w:delText xml:space="preserve"> posibilita el uso de </w:delText>
        </w:r>
      </w:del>
      <w:r w:rsidR="00FC6F5E" w:rsidRPr="00236A45">
        <w:rPr>
          <w:rFonts w:ascii="Arial" w:hAnsi="Arial" w:cs="Arial"/>
          <w:sz w:val="24"/>
          <w:szCs w:val="24"/>
        </w:rPr>
        <w:t xml:space="preserve">emuladores con </w:t>
      </w:r>
      <w:del w:id="621" w:author="Nahuel Defossé" w:date="2017-12-22T10:50:00Z">
        <w:r w:rsidR="00FC6F5E" w:rsidRPr="00236A45" w:rsidDel="00737C49">
          <w:rPr>
            <w:rFonts w:ascii="Arial" w:hAnsi="Arial" w:cs="Arial"/>
            <w:sz w:val="24"/>
            <w:szCs w:val="24"/>
          </w:rPr>
          <w:delText xml:space="preserve">distintos niveles y </w:delText>
        </w:r>
      </w:del>
      <w:ins w:id="622" w:author="Nahuel Defossé" w:date="2017-12-22T10:50:00Z">
        <w:r w:rsidR="00737C49">
          <w:rPr>
            <w:rFonts w:ascii="Arial" w:hAnsi="Arial" w:cs="Arial"/>
            <w:sz w:val="24"/>
            <w:szCs w:val="24"/>
          </w:rPr>
          <w:t xml:space="preserve">para diferentes plataformas de </w:t>
        </w:r>
      </w:ins>
      <w:r w:rsidR="00FC6F5E" w:rsidRPr="00236A45">
        <w:rPr>
          <w:rFonts w:ascii="Arial" w:hAnsi="Arial" w:cs="Arial"/>
          <w:sz w:val="24"/>
          <w:szCs w:val="24"/>
        </w:rPr>
        <w:t>hardware</w:t>
      </w:r>
      <w:ins w:id="623" w:author="Nahuel Defossé" w:date="2017-12-22T10:50:00Z">
        <w:r w:rsidR="00737C49">
          <w:rPr>
            <w:rFonts w:ascii="Arial" w:hAnsi="Arial" w:cs="Arial"/>
            <w:sz w:val="24"/>
            <w:szCs w:val="24"/>
          </w:rPr>
          <w:t xml:space="preserve">, destinados a la prueba </w:t>
        </w:r>
      </w:ins>
      <w:del w:id="624" w:author="Nahuel Defossé" w:date="2017-12-22T10:50:00Z">
        <w:r w:rsidR="00FC6F5E" w:rsidRPr="00236A45" w:rsidDel="00737C49">
          <w:rPr>
            <w:rFonts w:ascii="Arial" w:hAnsi="Arial" w:cs="Arial"/>
            <w:sz w:val="24"/>
            <w:szCs w:val="24"/>
          </w:rPr>
          <w:delText xml:space="preserve"> específico para testear las app creadas</w:delText>
        </w:r>
      </w:del>
      <w:ins w:id="625" w:author="Nahuel Defossé" w:date="2017-12-22T10:50:00Z">
        <w:r w:rsidR="00737C49">
          <w:rPr>
            <w:rFonts w:ascii="Arial" w:hAnsi="Arial" w:cs="Arial"/>
            <w:sz w:val="24"/>
            <w:szCs w:val="24"/>
          </w:rPr>
          <w:t>de Apps</w:t>
        </w:r>
      </w:ins>
      <w:r w:rsidR="00FC6F5E" w:rsidRPr="00236A45">
        <w:rPr>
          <w:rFonts w:ascii="Arial" w:hAnsi="Arial" w:cs="Arial"/>
          <w:sz w:val="24"/>
          <w:szCs w:val="24"/>
        </w:rPr>
        <w:t xml:space="preserve">. </w:t>
      </w:r>
    </w:p>
    <w:p w14:paraId="399E8262" w14:textId="77777777" w:rsidR="00FC6F5E" w:rsidRPr="00167F3E" w:rsidRDefault="00FC6F5E" w:rsidP="00FC6F5E"/>
    <w:p w14:paraId="10FCAE04" w14:textId="14E51252" w:rsidR="00FC6F5E" w:rsidRDefault="00894C5C" w:rsidP="00236A45">
      <w:pPr>
        <w:pStyle w:val="Ttulo3"/>
        <w:rPr>
          <w:b w:val="0"/>
          <w:sz w:val="28"/>
          <w:szCs w:val="28"/>
        </w:rPr>
      </w:pPr>
      <w:bookmarkStart w:id="626" w:name="_Toc499023880"/>
      <w:r>
        <w:rPr>
          <w:b w:val="0"/>
          <w:sz w:val="28"/>
          <w:szCs w:val="28"/>
        </w:rPr>
        <w:t xml:space="preserve">5.6.2 </w:t>
      </w:r>
      <w:r w:rsidR="00FC6F5E" w:rsidRPr="00236A45">
        <w:rPr>
          <w:b w:val="0"/>
          <w:sz w:val="28"/>
          <w:szCs w:val="28"/>
        </w:rPr>
        <w:t xml:space="preserve">App </w:t>
      </w:r>
      <w:ins w:id="627" w:author="Nahuel Defossé" w:date="2017-12-22T10:51:00Z">
        <w:r w:rsidR="00737C49">
          <w:rPr>
            <w:b w:val="0"/>
            <w:sz w:val="28"/>
            <w:szCs w:val="28"/>
          </w:rPr>
          <w:t>I</w:t>
        </w:r>
      </w:ins>
      <w:del w:id="628" w:author="Nahuel Defossé" w:date="2017-12-22T10:51:00Z">
        <w:r w:rsidR="00FC6F5E" w:rsidRPr="00236A45" w:rsidDel="00737C49">
          <w:rPr>
            <w:b w:val="0"/>
            <w:sz w:val="28"/>
            <w:szCs w:val="28"/>
          </w:rPr>
          <w:delText>i</w:delText>
        </w:r>
      </w:del>
      <w:r w:rsidR="00FC6F5E" w:rsidRPr="00236A45">
        <w:rPr>
          <w:b w:val="0"/>
          <w:sz w:val="28"/>
          <w:szCs w:val="28"/>
        </w:rPr>
        <w:t>nventor</w:t>
      </w:r>
      <w:bookmarkEnd w:id="626"/>
    </w:p>
    <w:p w14:paraId="48AC7CB6" w14:textId="77777777" w:rsidR="00894C5C" w:rsidRPr="00894C5C" w:rsidRDefault="00894C5C" w:rsidP="00894C5C"/>
    <w:p w14:paraId="1C3920DF" w14:textId="77777777" w:rsidR="00FC6F5E" w:rsidRPr="00894C5C" w:rsidRDefault="00FC6F5E" w:rsidP="00FC6F5E">
      <w:pPr>
        <w:rPr>
          <w:rFonts w:ascii="Arial" w:hAnsi="Arial" w:cs="Arial"/>
          <w:sz w:val="24"/>
          <w:szCs w:val="24"/>
        </w:rPr>
      </w:pPr>
      <w:r w:rsidRPr="00894C5C">
        <w:rPr>
          <w:rFonts w:ascii="Arial" w:hAnsi="Arial" w:cs="Arial"/>
          <w:sz w:val="24"/>
          <w:szCs w:val="24"/>
        </w:rPr>
        <w:t>Es un entorno de desarrollo de software creado por Google Labs para la elaboración de aplicaciones destinadas al sistema operativo Android. El usuario puede, de forma visual y a partir de un conjunto de herramientas básicas, ir enlazando una serie de bloques para crear la aplicación. El sistema es gratuito y</w:t>
      </w:r>
      <w:commentRangeStart w:id="629"/>
      <w:r w:rsidRPr="00894C5C">
        <w:rPr>
          <w:rFonts w:ascii="Arial" w:hAnsi="Arial" w:cs="Arial"/>
          <w:sz w:val="24"/>
          <w:szCs w:val="24"/>
        </w:rPr>
        <w:t xml:space="preserve"> se puede descargar fácilmente de la web</w:t>
      </w:r>
      <w:commentRangeEnd w:id="629"/>
      <w:r w:rsidR="00FF46D8">
        <w:rPr>
          <w:rStyle w:val="Refdecomentario"/>
        </w:rPr>
        <w:commentReference w:id="629"/>
      </w:r>
      <w:r w:rsidRPr="00894C5C">
        <w:rPr>
          <w:rFonts w:ascii="Arial" w:hAnsi="Arial" w:cs="Arial"/>
          <w:sz w:val="24"/>
          <w:szCs w:val="24"/>
        </w:rPr>
        <w:t>. Las aplicaciones creadas con App Inventor están limitadas por su simplicidad, aunque permiten cubrir un gran número de necesidades básicas en un dispositivo móvil.</w:t>
      </w:r>
    </w:p>
    <w:p w14:paraId="56AEBAD1" w14:textId="77777777" w:rsidR="00FC6F5E" w:rsidRPr="00894C5C" w:rsidRDefault="00FC6F5E" w:rsidP="00FC6F5E">
      <w:pPr>
        <w:rPr>
          <w:rFonts w:ascii="Arial" w:hAnsi="Arial" w:cs="Arial"/>
          <w:sz w:val="24"/>
          <w:szCs w:val="24"/>
        </w:rPr>
      </w:pPr>
      <w:r w:rsidRPr="00894C5C">
        <w:rPr>
          <w:rFonts w:ascii="Arial" w:hAnsi="Arial" w:cs="Arial"/>
          <w:sz w:val="24"/>
          <w:szCs w:val="24"/>
        </w:rPr>
        <w:t xml:space="preserve">Con </w:t>
      </w:r>
      <w:commentRangeStart w:id="630"/>
      <w:r w:rsidRPr="00894C5C">
        <w:rPr>
          <w:rFonts w:ascii="Arial" w:hAnsi="Arial" w:cs="Arial"/>
          <w:sz w:val="24"/>
          <w:szCs w:val="24"/>
        </w:rPr>
        <w:t xml:space="preserve">Google </w:t>
      </w:r>
      <w:commentRangeEnd w:id="630"/>
      <w:r w:rsidR="00FF46D8">
        <w:rPr>
          <w:rStyle w:val="Refdecomentario"/>
        </w:rPr>
        <w:commentReference w:id="630"/>
      </w:r>
      <w:r w:rsidRPr="00894C5C">
        <w:rPr>
          <w:rFonts w:ascii="Arial" w:hAnsi="Arial" w:cs="Arial"/>
          <w:sz w:val="24"/>
          <w:szCs w:val="24"/>
        </w:rPr>
        <w:t>App Inventor, se espera un incremento importante en el número de aplicaciones para Android debido a dos grandes factores: la simplicidad de uso, que facilitará la aparición de un gran número de nuevas aplicaciones; y Google Play, el centro de distribución de aplicaciones para Android donde cualquier usuario puede distribuir sus creaciones libremente.</w:t>
      </w:r>
    </w:p>
    <w:p w14:paraId="0841B96C" w14:textId="77777777" w:rsidR="00FC6F5E" w:rsidRDefault="00FC6F5E" w:rsidP="00FC6F5E">
      <w:r w:rsidRPr="00894C5C">
        <w:rPr>
          <w:rFonts w:ascii="Arial" w:hAnsi="Arial" w:cs="Arial"/>
          <w:sz w:val="24"/>
          <w:szCs w:val="24"/>
        </w:rPr>
        <w:t xml:space="preserve">Otra gran cualidad es la posibilidad de insertarlo en la educación dado su programación por medio de bloques gráficos, que resultan ser muy intuitivos en aquellas personas que se introducen. </w:t>
      </w:r>
    </w:p>
    <w:p w14:paraId="5C732160" w14:textId="087976A8" w:rsidR="00FC6F5E" w:rsidRPr="00894C5C" w:rsidRDefault="00FC6F5E" w:rsidP="00FC6F5E">
      <w:pPr>
        <w:rPr>
          <w:rFonts w:ascii="Arial" w:hAnsi="Arial" w:cs="Arial"/>
          <w:sz w:val="24"/>
          <w:szCs w:val="24"/>
        </w:rPr>
      </w:pPr>
      <w:r w:rsidRPr="00894C5C">
        <w:rPr>
          <w:rFonts w:ascii="Arial" w:hAnsi="Arial" w:cs="Arial"/>
          <w:sz w:val="24"/>
          <w:szCs w:val="24"/>
        </w:rPr>
        <w:t xml:space="preserve">Unas primeras apps para el SAR fueron realizadas bajo esta plataforma, </w:t>
      </w:r>
      <w:ins w:id="631" w:author="Nahuel Defossé" w:date="2017-12-22T10:56:00Z">
        <w:r w:rsidR="00FF476A">
          <w:rPr>
            <w:rFonts w:ascii="Arial" w:hAnsi="Arial" w:cs="Arial"/>
            <w:sz w:val="24"/>
            <w:szCs w:val="24"/>
          </w:rPr>
          <w:t xml:space="preserve">de dicha experiencia se pudo conluir </w:t>
        </w:r>
      </w:ins>
      <w:del w:id="632" w:author="Nahuel Defossé" w:date="2017-12-22T10:56:00Z">
        <w:r w:rsidRPr="00894C5C" w:rsidDel="00FF476A">
          <w:rPr>
            <w:rFonts w:ascii="Arial" w:hAnsi="Arial" w:cs="Arial"/>
            <w:sz w:val="24"/>
            <w:szCs w:val="24"/>
          </w:rPr>
          <w:delText xml:space="preserve">concluyendo </w:delText>
        </w:r>
      </w:del>
      <w:r w:rsidRPr="00894C5C">
        <w:rPr>
          <w:rFonts w:ascii="Arial" w:hAnsi="Arial" w:cs="Arial"/>
          <w:sz w:val="24"/>
          <w:szCs w:val="24"/>
        </w:rPr>
        <w:t xml:space="preserve">que tiene una </w:t>
      </w:r>
      <w:ins w:id="633" w:author="Nahuel Defossé" w:date="2017-12-22T10:57:00Z">
        <w:r w:rsidR="00FF476A">
          <w:rPr>
            <w:rFonts w:ascii="Arial" w:hAnsi="Arial" w:cs="Arial"/>
            <w:sz w:val="24"/>
            <w:szCs w:val="24"/>
          </w:rPr>
          <w:t xml:space="preserve">baja </w:t>
        </w:r>
      </w:ins>
      <w:r w:rsidRPr="00894C5C">
        <w:rPr>
          <w:rFonts w:ascii="Arial" w:hAnsi="Arial" w:cs="Arial"/>
          <w:sz w:val="24"/>
          <w:szCs w:val="24"/>
        </w:rPr>
        <w:t>curva de aprendizaje</w:t>
      </w:r>
      <w:del w:id="634" w:author="Nahuel Defossé" w:date="2017-12-22T10:57:00Z">
        <w:r w:rsidRPr="00894C5C" w:rsidDel="00FF476A">
          <w:rPr>
            <w:rFonts w:ascii="Arial" w:hAnsi="Arial" w:cs="Arial"/>
            <w:sz w:val="24"/>
            <w:szCs w:val="24"/>
          </w:rPr>
          <w:delText xml:space="preserve"> corta</w:delText>
        </w:r>
      </w:del>
      <w:r w:rsidRPr="00894C5C">
        <w:rPr>
          <w:rFonts w:ascii="Arial" w:hAnsi="Arial" w:cs="Arial"/>
          <w:sz w:val="24"/>
          <w:szCs w:val="24"/>
        </w:rPr>
        <w:t>.</w:t>
      </w:r>
    </w:p>
    <w:p w14:paraId="47D4421B" w14:textId="77777777" w:rsidR="00FC6F5E" w:rsidRPr="00167F3E" w:rsidRDefault="00FC6F5E" w:rsidP="00FC6F5E"/>
    <w:p w14:paraId="34F8E4AB" w14:textId="77777777" w:rsidR="00FC6F5E" w:rsidRDefault="00894C5C" w:rsidP="00236A45">
      <w:pPr>
        <w:pStyle w:val="Ttulo3"/>
        <w:rPr>
          <w:b w:val="0"/>
          <w:sz w:val="28"/>
          <w:szCs w:val="28"/>
        </w:rPr>
      </w:pPr>
      <w:bookmarkStart w:id="635" w:name="_Toc499023881"/>
      <w:r>
        <w:rPr>
          <w:b w:val="0"/>
          <w:sz w:val="28"/>
          <w:szCs w:val="28"/>
        </w:rPr>
        <w:t xml:space="preserve">5.6.3 </w:t>
      </w:r>
      <w:r w:rsidR="00FC6F5E" w:rsidRPr="00236A45">
        <w:rPr>
          <w:b w:val="0"/>
          <w:sz w:val="28"/>
          <w:szCs w:val="28"/>
        </w:rPr>
        <w:t>Intel XDK</w:t>
      </w:r>
      <w:bookmarkEnd w:id="635"/>
    </w:p>
    <w:p w14:paraId="4B694C50" w14:textId="77777777" w:rsidR="00894C5C" w:rsidRPr="00894C5C" w:rsidRDefault="00894C5C" w:rsidP="00894C5C"/>
    <w:p w14:paraId="21A16AE3" w14:textId="154FFB5E" w:rsidR="00FC6F5E" w:rsidRPr="00894C5C" w:rsidRDefault="00FC6F5E" w:rsidP="00FC6F5E">
      <w:pPr>
        <w:rPr>
          <w:rFonts w:ascii="Arial" w:hAnsi="Arial" w:cs="Arial"/>
          <w:color w:val="222222"/>
          <w:sz w:val="24"/>
          <w:szCs w:val="24"/>
        </w:rPr>
      </w:pPr>
      <w:r w:rsidRPr="00894C5C">
        <w:rPr>
          <w:rFonts w:ascii="Arial" w:hAnsi="Arial" w:cs="Arial"/>
          <w:sz w:val="24"/>
          <w:szCs w:val="24"/>
        </w:rPr>
        <w:t xml:space="preserve">Es un kit de desarrollo creado por Intel para crear aplicaciones nativas para los teléfonos celulares y las tabletas que utilizan tecnologías </w:t>
      </w:r>
      <w:del w:id="636" w:author="Nahuel Defossé" w:date="2017-12-22T10:57:00Z">
        <w:r w:rsidRPr="00894C5C" w:rsidDel="00FF476A">
          <w:rPr>
            <w:rFonts w:ascii="Arial" w:hAnsi="Arial" w:cs="Arial"/>
            <w:sz w:val="24"/>
            <w:szCs w:val="24"/>
          </w:rPr>
          <w:delText xml:space="preserve">de la </w:delText>
        </w:r>
      </w:del>
      <w:r w:rsidRPr="00894C5C">
        <w:rPr>
          <w:rFonts w:ascii="Arial" w:hAnsi="Arial" w:cs="Arial"/>
          <w:sz w:val="24"/>
          <w:szCs w:val="24"/>
        </w:rPr>
        <w:t>web como HTML5, CSS y </w:t>
      </w:r>
      <w:del w:id="637" w:author="Nahuel Defossé" w:date="2017-12-22T10:57:00Z">
        <w:r w:rsidRPr="00894C5C" w:rsidDel="00FF476A">
          <w:rPr>
            <w:rFonts w:ascii="Arial" w:hAnsi="Arial" w:cs="Arial"/>
            <w:sz w:val="24"/>
            <w:szCs w:val="24"/>
          </w:rPr>
          <w:delText>Javascript</w:delText>
        </w:r>
      </w:del>
      <w:ins w:id="638" w:author="Nahuel Defossé" w:date="2017-12-22T10:57:00Z">
        <w:r w:rsidR="00FF476A" w:rsidRPr="00894C5C">
          <w:rPr>
            <w:rFonts w:ascii="Arial" w:hAnsi="Arial" w:cs="Arial"/>
            <w:sz w:val="24"/>
            <w:szCs w:val="24"/>
          </w:rPr>
          <w:t>Java</w:t>
        </w:r>
        <w:r w:rsidR="00FF476A">
          <w:rPr>
            <w:rFonts w:ascii="Arial" w:hAnsi="Arial" w:cs="Arial"/>
            <w:sz w:val="24"/>
            <w:szCs w:val="24"/>
          </w:rPr>
          <w:t>S</w:t>
        </w:r>
        <w:r w:rsidR="00FF476A" w:rsidRPr="00894C5C">
          <w:rPr>
            <w:rFonts w:ascii="Arial" w:hAnsi="Arial" w:cs="Arial"/>
            <w:sz w:val="24"/>
            <w:szCs w:val="24"/>
          </w:rPr>
          <w:t>cript</w:t>
        </w:r>
      </w:ins>
      <w:r w:rsidRPr="00894C5C">
        <w:rPr>
          <w:rFonts w:ascii="Arial" w:hAnsi="Arial" w:cs="Arial"/>
          <w:sz w:val="24"/>
          <w:szCs w:val="24"/>
        </w:rPr>
        <w:t xml:space="preserve">. Las aplicaciones </w:t>
      </w:r>
      <w:del w:id="639" w:author="Nahuel Defossé" w:date="2017-12-22T10:57:00Z">
        <w:r w:rsidRPr="00894C5C" w:rsidDel="00FF476A">
          <w:rPr>
            <w:rFonts w:ascii="Arial" w:hAnsi="Arial" w:cs="Arial"/>
            <w:sz w:val="24"/>
            <w:szCs w:val="24"/>
          </w:rPr>
          <w:delText xml:space="preserve">están </w:delText>
        </w:r>
      </w:del>
      <w:ins w:id="640" w:author="Nahuel Defossé" w:date="2017-12-22T10:57:00Z">
        <w:r w:rsidR="00FF476A">
          <w:rPr>
            <w:rFonts w:ascii="Arial" w:hAnsi="Arial" w:cs="Arial"/>
            <w:sz w:val="24"/>
            <w:szCs w:val="24"/>
          </w:rPr>
          <w:t xml:space="preserve">se compilan mediante un servicio </w:t>
        </w:r>
      </w:ins>
      <w:del w:id="641" w:author="Nahuel Defossé" w:date="2017-12-22T10:57:00Z">
        <w:r w:rsidRPr="00894C5C" w:rsidDel="00FF476A">
          <w:rPr>
            <w:rFonts w:ascii="Arial" w:hAnsi="Arial" w:cs="Arial"/>
            <w:sz w:val="24"/>
            <w:szCs w:val="24"/>
          </w:rPr>
          <w:delText>compiladas vía </w:delText>
        </w:r>
      </w:del>
      <w:r w:rsidRPr="00894C5C">
        <w:rPr>
          <w:rFonts w:ascii="Arial" w:hAnsi="Arial" w:cs="Arial"/>
          <w:sz w:val="24"/>
          <w:szCs w:val="24"/>
        </w:rPr>
        <w:t>on-line</w:t>
      </w:r>
      <w:ins w:id="642" w:author="Nahuel Defossé" w:date="2017-12-22T10:58:00Z">
        <w:r w:rsidR="00FF476A">
          <w:rPr>
            <w:rFonts w:ascii="Arial" w:hAnsi="Arial" w:cs="Arial"/>
            <w:sz w:val="24"/>
            <w:szCs w:val="24"/>
          </w:rPr>
          <w:t>.</w:t>
        </w:r>
      </w:ins>
      <w:r w:rsidRPr="00894C5C">
        <w:rPr>
          <w:rFonts w:ascii="Arial" w:hAnsi="Arial" w:cs="Arial"/>
          <w:sz w:val="24"/>
          <w:szCs w:val="24"/>
        </w:rPr>
        <w:t xml:space="preserve"> </w:t>
      </w:r>
      <w:del w:id="643" w:author="Nahuel Defossé" w:date="2017-12-22T10:58:00Z">
        <w:r w:rsidRPr="00894C5C" w:rsidDel="00FF476A">
          <w:rPr>
            <w:rFonts w:ascii="Arial" w:hAnsi="Arial" w:cs="Arial"/>
            <w:sz w:val="24"/>
            <w:szCs w:val="24"/>
          </w:rPr>
          <w:delText xml:space="preserve">en la </w:delText>
        </w:r>
      </w:del>
      <w:ins w:id="644" w:author="Nahuel Defossé" w:date="2017-12-22T10:58:00Z">
        <w:r w:rsidR="00FF476A">
          <w:rPr>
            <w:rFonts w:ascii="Arial" w:hAnsi="Arial" w:cs="Arial"/>
            <w:sz w:val="24"/>
            <w:szCs w:val="24"/>
          </w:rPr>
          <w:t xml:space="preserve">Hace uso de la </w:t>
        </w:r>
      </w:ins>
      <w:r w:rsidRPr="00894C5C">
        <w:rPr>
          <w:rFonts w:ascii="Arial" w:hAnsi="Arial" w:cs="Arial"/>
          <w:sz w:val="24"/>
          <w:szCs w:val="24"/>
        </w:rPr>
        <w:t xml:space="preserve">plataforma Cordova para </w:t>
      </w:r>
      <w:del w:id="645" w:author="Nahuel Defossé" w:date="2017-12-22T11:00:00Z">
        <w:r w:rsidRPr="00894C5C" w:rsidDel="008C6DE2">
          <w:rPr>
            <w:rFonts w:ascii="Arial" w:hAnsi="Arial" w:cs="Arial"/>
            <w:sz w:val="24"/>
            <w:szCs w:val="24"/>
          </w:rPr>
          <w:delText xml:space="preserve">hacer </w:delText>
        </w:r>
      </w:del>
      <w:ins w:id="646" w:author="Nahuel Defossé" w:date="2017-12-22T11:00:00Z">
        <w:r w:rsidR="008C6DE2">
          <w:rPr>
            <w:rFonts w:ascii="Arial" w:hAnsi="Arial" w:cs="Arial"/>
            <w:sz w:val="24"/>
            <w:szCs w:val="24"/>
          </w:rPr>
          <w:t>crear</w:t>
        </w:r>
        <w:r w:rsidR="008C6DE2" w:rsidRPr="00894C5C">
          <w:rPr>
            <w:rFonts w:ascii="Arial" w:hAnsi="Arial" w:cs="Arial"/>
            <w:sz w:val="24"/>
            <w:szCs w:val="24"/>
          </w:rPr>
          <w:t xml:space="preserve"> </w:t>
        </w:r>
      </w:ins>
      <w:r w:rsidRPr="00894C5C">
        <w:rPr>
          <w:rFonts w:ascii="Arial" w:hAnsi="Arial" w:cs="Arial"/>
          <w:sz w:val="24"/>
          <w:szCs w:val="24"/>
        </w:rPr>
        <w:t xml:space="preserve">aplicaciones cross-platform, </w:t>
      </w:r>
      <w:del w:id="647" w:author="Nahuel Defossé" w:date="2017-12-22T11:01:00Z">
        <w:r w:rsidRPr="00894C5C" w:rsidDel="008C6DE2">
          <w:rPr>
            <w:rFonts w:ascii="Arial" w:hAnsi="Arial" w:cs="Arial"/>
            <w:sz w:val="24"/>
            <w:szCs w:val="24"/>
          </w:rPr>
          <w:delText xml:space="preserve">pensando </w:delText>
        </w:r>
      </w:del>
      <w:ins w:id="648" w:author="Nahuel Defossé" w:date="2017-12-22T11:01:00Z">
        <w:r w:rsidR="008C6DE2">
          <w:rPr>
            <w:rFonts w:ascii="Arial" w:hAnsi="Arial" w:cs="Arial"/>
            <w:sz w:val="24"/>
            <w:szCs w:val="24"/>
          </w:rPr>
          <w:t>enfocado en el segmento</w:t>
        </w:r>
        <w:r w:rsidR="008C6DE2" w:rsidRPr="00894C5C">
          <w:rPr>
            <w:rFonts w:ascii="Arial" w:hAnsi="Arial" w:cs="Arial"/>
            <w:sz w:val="24"/>
            <w:szCs w:val="24"/>
          </w:rPr>
          <w:t xml:space="preserve"> </w:t>
        </w:r>
      </w:ins>
      <w:del w:id="649" w:author="Nahuel Defossé" w:date="2017-12-22T11:01:00Z">
        <w:r w:rsidRPr="00894C5C" w:rsidDel="008C6DE2">
          <w:rPr>
            <w:rFonts w:ascii="Arial" w:hAnsi="Arial" w:cs="Arial"/>
            <w:sz w:val="24"/>
            <w:szCs w:val="24"/>
          </w:rPr>
          <w:delText xml:space="preserve">en crear </w:delText>
        </w:r>
      </w:del>
      <w:ins w:id="650" w:author="Nahuel Defossé" w:date="2017-12-22T11:01:00Z">
        <w:r w:rsidR="008C6DE2">
          <w:rPr>
            <w:rFonts w:ascii="Arial" w:hAnsi="Arial" w:cs="Arial"/>
            <w:sz w:val="24"/>
            <w:szCs w:val="24"/>
          </w:rPr>
          <w:t xml:space="preserve">de </w:t>
        </w:r>
      </w:ins>
      <w:del w:id="651" w:author="Nahuel Defossé" w:date="2017-12-22T11:01:00Z">
        <w:r w:rsidRPr="00894C5C" w:rsidDel="008C6DE2">
          <w:rPr>
            <w:rFonts w:ascii="Arial" w:hAnsi="Arial" w:cs="Arial"/>
            <w:sz w:val="24"/>
            <w:szCs w:val="24"/>
          </w:rPr>
          <w:delText xml:space="preserve">apps </w:delText>
        </w:r>
      </w:del>
      <w:ins w:id="652" w:author="Nahuel Defossé" w:date="2017-12-22T11:01:00Z">
        <w:r w:rsidR="008C6DE2">
          <w:rPr>
            <w:rFonts w:ascii="Arial" w:hAnsi="Arial" w:cs="Arial"/>
            <w:sz w:val="24"/>
            <w:szCs w:val="24"/>
          </w:rPr>
          <w:t>A</w:t>
        </w:r>
        <w:r w:rsidR="008C6DE2" w:rsidRPr="00894C5C">
          <w:rPr>
            <w:rFonts w:ascii="Arial" w:hAnsi="Arial" w:cs="Arial"/>
            <w:sz w:val="24"/>
            <w:szCs w:val="24"/>
          </w:rPr>
          <w:t xml:space="preserve">pps </w:t>
        </w:r>
      </w:ins>
      <w:r w:rsidRPr="00894C5C">
        <w:rPr>
          <w:rFonts w:ascii="Arial" w:hAnsi="Arial" w:cs="Arial"/>
          <w:sz w:val="24"/>
          <w:szCs w:val="24"/>
        </w:rPr>
        <w:t>para I</w:t>
      </w:r>
      <w:ins w:id="653" w:author="Nahuel Defossé" w:date="2017-12-22T11:00:00Z">
        <w:r w:rsidR="008C6DE2">
          <w:rPr>
            <w:rFonts w:ascii="Arial" w:hAnsi="Arial" w:cs="Arial"/>
            <w:sz w:val="24"/>
            <w:szCs w:val="24"/>
          </w:rPr>
          <w:t>o</w:t>
        </w:r>
      </w:ins>
      <w:del w:id="654" w:author="Nahuel Defossé" w:date="2017-12-22T11:00:00Z">
        <w:r w:rsidRPr="00894C5C" w:rsidDel="008C6DE2">
          <w:rPr>
            <w:rFonts w:ascii="Arial" w:hAnsi="Arial" w:cs="Arial"/>
            <w:sz w:val="24"/>
            <w:szCs w:val="24"/>
          </w:rPr>
          <w:delText>O</w:delText>
        </w:r>
      </w:del>
      <w:r w:rsidRPr="00894C5C">
        <w:rPr>
          <w:rFonts w:ascii="Arial" w:hAnsi="Arial" w:cs="Arial"/>
          <w:sz w:val="24"/>
          <w:szCs w:val="24"/>
        </w:rPr>
        <w:t xml:space="preserve">T. Posee un emulador, </w:t>
      </w:r>
      <w:ins w:id="655" w:author="Nahuel Defossé" w:date="2017-12-22T11:01:00Z">
        <w:r w:rsidR="008C6DE2">
          <w:rPr>
            <w:rFonts w:ascii="Arial" w:hAnsi="Arial" w:cs="Arial"/>
            <w:sz w:val="24"/>
            <w:szCs w:val="24"/>
          </w:rPr>
          <w:t>pervisualización de apliciones mediante el scan de un código QR</w:t>
        </w:r>
      </w:ins>
      <w:del w:id="656" w:author="Nahuel Defossé" w:date="2017-12-22T11:01:00Z">
        <w:r w:rsidRPr="00894C5C" w:rsidDel="008C6DE2">
          <w:rPr>
            <w:rFonts w:ascii="Arial" w:hAnsi="Arial" w:cs="Arial"/>
            <w:sz w:val="24"/>
            <w:szCs w:val="24"/>
          </w:rPr>
          <w:delText>App preview mediante QR</w:delText>
        </w:r>
      </w:del>
      <w:r w:rsidRPr="00894C5C">
        <w:rPr>
          <w:rFonts w:ascii="Arial" w:hAnsi="Arial" w:cs="Arial"/>
          <w:sz w:val="24"/>
          <w:szCs w:val="24"/>
        </w:rPr>
        <w:t xml:space="preserve">, Drag and Drop y soporte de plantillas. </w:t>
      </w:r>
      <w:del w:id="657" w:author="Nahuel Defossé" w:date="2017-12-22T11:01:00Z">
        <w:r w:rsidRPr="00894C5C" w:rsidDel="008C6DE2">
          <w:rPr>
            <w:rFonts w:ascii="Arial" w:hAnsi="Arial" w:cs="Arial"/>
            <w:sz w:val="24"/>
            <w:szCs w:val="24"/>
          </w:rPr>
          <w:delText xml:space="preserve">Además es compatible y da soporte </w:delText>
        </w:r>
      </w:del>
      <w:ins w:id="658" w:author="Nahuel Defossé" w:date="2017-12-22T11:01:00Z">
        <w:r w:rsidR="008C6DE2">
          <w:rPr>
            <w:rFonts w:ascii="Arial" w:hAnsi="Arial" w:cs="Arial"/>
            <w:sz w:val="24"/>
            <w:szCs w:val="24"/>
          </w:rPr>
          <w:t xml:space="preserve">Brinda soporte </w:t>
        </w:r>
      </w:ins>
      <w:r w:rsidRPr="00894C5C">
        <w:rPr>
          <w:rFonts w:ascii="Arial" w:hAnsi="Arial" w:cs="Arial"/>
          <w:sz w:val="24"/>
          <w:szCs w:val="24"/>
        </w:rPr>
        <w:t xml:space="preserve">para Android, </w:t>
      </w:r>
      <w:del w:id="659" w:author="Nahuel Defossé" w:date="2017-12-22T11:02:00Z">
        <w:r w:rsidRPr="00894C5C" w:rsidDel="008C6DE2">
          <w:rPr>
            <w:rFonts w:ascii="Arial" w:hAnsi="Arial" w:cs="Arial"/>
            <w:sz w:val="24"/>
            <w:szCs w:val="24"/>
          </w:rPr>
          <w:delText>IOS</w:delText>
        </w:r>
      </w:del>
      <w:ins w:id="660" w:author="Nahuel Defossé" w:date="2017-12-22T11:02:00Z">
        <w:r w:rsidR="008C6DE2">
          <w:rPr>
            <w:rFonts w:ascii="Arial" w:hAnsi="Arial" w:cs="Arial"/>
            <w:sz w:val="24"/>
            <w:szCs w:val="24"/>
          </w:rPr>
          <w:t>i</w:t>
        </w:r>
        <w:r w:rsidR="008C6DE2" w:rsidRPr="00894C5C">
          <w:rPr>
            <w:rFonts w:ascii="Arial" w:hAnsi="Arial" w:cs="Arial"/>
            <w:sz w:val="24"/>
            <w:szCs w:val="24"/>
          </w:rPr>
          <w:t>OS</w:t>
        </w:r>
      </w:ins>
      <w:r w:rsidRPr="00894C5C">
        <w:rPr>
          <w:rFonts w:ascii="Arial" w:hAnsi="Arial" w:cs="Arial"/>
          <w:sz w:val="24"/>
          <w:szCs w:val="24"/>
        </w:rPr>
        <w:t>, Windows Phone</w:t>
      </w:r>
      <w:ins w:id="661" w:author="Nahuel Defossé" w:date="2017-12-22T11:02:00Z">
        <w:r w:rsidR="008C6DE2">
          <w:rPr>
            <w:rFonts w:ascii="Arial" w:hAnsi="Arial" w:cs="Arial"/>
            <w:sz w:val="24"/>
            <w:szCs w:val="24"/>
          </w:rPr>
          <w:t xml:space="preserve">, </w:t>
        </w:r>
      </w:ins>
      <w:del w:id="662" w:author="Nahuel Defossé" w:date="2017-12-22T11:02:00Z">
        <w:r w:rsidRPr="00894C5C" w:rsidDel="008C6DE2">
          <w:rPr>
            <w:rFonts w:ascii="Arial" w:hAnsi="Arial" w:cs="Arial"/>
            <w:sz w:val="24"/>
            <w:szCs w:val="24"/>
          </w:rPr>
          <w:delText xml:space="preserve"> y </w:delText>
        </w:r>
      </w:del>
      <w:r w:rsidRPr="00894C5C">
        <w:rPr>
          <w:rFonts w:ascii="Arial" w:hAnsi="Arial" w:cs="Arial"/>
          <w:sz w:val="24"/>
          <w:szCs w:val="24"/>
        </w:rPr>
        <w:t>entre otr</w:t>
      </w:r>
      <w:ins w:id="663" w:author="Nahuel Defossé" w:date="2017-12-22T11:02:00Z">
        <w:r w:rsidR="008C6DE2">
          <w:rPr>
            <w:rFonts w:ascii="Arial" w:hAnsi="Arial" w:cs="Arial"/>
            <w:sz w:val="24"/>
            <w:szCs w:val="24"/>
          </w:rPr>
          <w:t>a</w:t>
        </w:r>
      </w:ins>
      <w:del w:id="664" w:author="Nahuel Defossé" w:date="2017-12-22T11:02:00Z">
        <w:r w:rsidRPr="00894C5C" w:rsidDel="008C6DE2">
          <w:rPr>
            <w:rFonts w:ascii="Arial" w:hAnsi="Arial" w:cs="Arial"/>
            <w:sz w:val="24"/>
            <w:szCs w:val="24"/>
          </w:rPr>
          <w:delText>o</w:delText>
        </w:r>
      </w:del>
      <w:r w:rsidRPr="00894C5C">
        <w:rPr>
          <w:rFonts w:ascii="Arial" w:hAnsi="Arial" w:cs="Arial"/>
          <w:sz w:val="24"/>
          <w:szCs w:val="24"/>
        </w:rPr>
        <w:t>s</w:t>
      </w:r>
      <w:ins w:id="665" w:author="Nahuel Defossé" w:date="2017-12-22T11:02:00Z">
        <w:r w:rsidR="008C6DE2">
          <w:rPr>
            <w:rFonts w:ascii="Arial" w:hAnsi="Arial" w:cs="Arial"/>
            <w:sz w:val="24"/>
            <w:szCs w:val="24"/>
          </w:rPr>
          <w:t xml:space="preserve"> plataformas</w:t>
        </w:r>
      </w:ins>
      <w:r w:rsidRPr="00894C5C">
        <w:rPr>
          <w:rFonts w:ascii="Arial" w:hAnsi="Arial" w:cs="Arial"/>
          <w:sz w:val="24"/>
          <w:szCs w:val="24"/>
        </w:rPr>
        <w:t>.</w:t>
      </w:r>
      <w:r w:rsidRPr="00894C5C">
        <w:rPr>
          <w:rFonts w:ascii="Arial" w:hAnsi="Arial" w:cs="Arial"/>
          <w:color w:val="222222"/>
          <w:sz w:val="24"/>
          <w:szCs w:val="24"/>
        </w:rPr>
        <w:t xml:space="preserve"> </w:t>
      </w:r>
    </w:p>
    <w:p w14:paraId="488E476D" w14:textId="77777777" w:rsidR="00FC6F5E" w:rsidRPr="00167F3E" w:rsidRDefault="00FC6F5E" w:rsidP="00FC6F5E"/>
    <w:p w14:paraId="15570CF2" w14:textId="77777777" w:rsidR="00FC6F5E" w:rsidRDefault="00894C5C" w:rsidP="00236A45">
      <w:pPr>
        <w:pStyle w:val="Ttulo3"/>
        <w:rPr>
          <w:b w:val="0"/>
          <w:sz w:val="28"/>
          <w:szCs w:val="28"/>
        </w:rPr>
      </w:pPr>
      <w:bookmarkStart w:id="666" w:name="_Toc499023882"/>
      <w:r>
        <w:rPr>
          <w:b w:val="0"/>
          <w:sz w:val="28"/>
          <w:szCs w:val="28"/>
        </w:rPr>
        <w:t xml:space="preserve">5.6.4 </w:t>
      </w:r>
      <w:r w:rsidR="00FC6F5E" w:rsidRPr="00236A45">
        <w:rPr>
          <w:b w:val="0"/>
          <w:sz w:val="28"/>
          <w:szCs w:val="28"/>
        </w:rPr>
        <w:t>Ionic</w:t>
      </w:r>
      <w:bookmarkEnd w:id="666"/>
    </w:p>
    <w:p w14:paraId="47986C6A" w14:textId="77777777" w:rsidR="00894C5C" w:rsidRPr="00894C5C" w:rsidRDefault="00894C5C" w:rsidP="00894C5C"/>
    <w:p w14:paraId="3D8409CE" w14:textId="7A7C9675" w:rsidR="00FC6F5E" w:rsidRPr="00894C5C" w:rsidRDefault="00FC6F5E" w:rsidP="00FC6F5E">
      <w:pPr>
        <w:rPr>
          <w:rFonts w:ascii="Arial" w:hAnsi="Arial" w:cs="Arial"/>
          <w:sz w:val="24"/>
          <w:szCs w:val="24"/>
        </w:rPr>
      </w:pPr>
      <w:r w:rsidRPr="00894C5C">
        <w:rPr>
          <w:rFonts w:ascii="Arial" w:hAnsi="Arial" w:cs="Arial"/>
          <w:sz w:val="24"/>
          <w:szCs w:val="24"/>
        </w:rPr>
        <w:t xml:space="preserve">Es una </w:t>
      </w:r>
      <w:del w:id="667" w:author="Nahuel Defossé" w:date="2017-12-22T11:03:00Z">
        <w:r w:rsidRPr="00894C5C" w:rsidDel="008C6DE2">
          <w:rPr>
            <w:rFonts w:ascii="Arial" w:hAnsi="Arial" w:cs="Arial"/>
            <w:sz w:val="24"/>
            <w:szCs w:val="24"/>
          </w:rPr>
          <w:delText>herramienta (f</w:delText>
        </w:r>
      </w:del>
      <w:ins w:id="668" w:author="Nahuel Defossé" w:date="2017-12-22T11:03:00Z">
        <w:r w:rsidR="008C6DE2">
          <w:rPr>
            <w:rFonts w:ascii="Arial" w:hAnsi="Arial" w:cs="Arial"/>
            <w:sz w:val="24"/>
            <w:szCs w:val="24"/>
          </w:rPr>
          <w:t>F</w:t>
        </w:r>
      </w:ins>
      <w:r w:rsidRPr="00894C5C">
        <w:rPr>
          <w:rFonts w:ascii="Arial" w:hAnsi="Arial" w:cs="Arial"/>
          <w:sz w:val="24"/>
          <w:szCs w:val="24"/>
        </w:rPr>
        <w:t>ramework</w:t>
      </w:r>
      <w:del w:id="669" w:author="Nahuel Defossé" w:date="2017-12-22T11:03:00Z">
        <w:r w:rsidRPr="00894C5C" w:rsidDel="008C6DE2">
          <w:rPr>
            <w:rFonts w:ascii="Arial" w:hAnsi="Arial" w:cs="Arial"/>
            <w:sz w:val="24"/>
            <w:szCs w:val="24"/>
          </w:rPr>
          <w:delText>)</w:delText>
        </w:r>
      </w:del>
      <w:r w:rsidRPr="00894C5C">
        <w:rPr>
          <w:rFonts w:ascii="Arial" w:hAnsi="Arial" w:cs="Arial"/>
          <w:sz w:val="24"/>
          <w:szCs w:val="24"/>
        </w:rPr>
        <w:t xml:space="preserve">, </w:t>
      </w:r>
      <w:del w:id="670" w:author="Nahuel Defossé" w:date="2017-12-22T11:03:00Z">
        <w:r w:rsidRPr="00894C5C" w:rsidDel="008C6DE2">
          <w:rPr>
            <w:rFonts w:ascii="Arial" w:hAnsi="Arial" w:cs="Arial"/>
            <w:sz w:val="24"/>
            <w:szCs w:val="24"/>
          </w:rPr>
          <w:delText>gratuita</w:delText>
        </w:r>
      </w:del>
      <w:r w:rsidRPr="00894C5C">
        <w:rPr>
          <w:rFonts w:ascii="Arial" w:hAnsi="Arial" w:cs="Arial"/>
          <w:sz w:val="24"/>
          <w:szCs w:val="24"/>
        </w:rPr>
        <w:t xml:space="preserve"> </w:t>
      </w:r>
      <w:del w:id="671" w:author="Nahuel Defossé" w:date="2017-12-22T11:03:00Z">
        <w:r w:rsidRPr="00894C5C" w:rsidDel="008C6DE2">
          <w:rPr>
            <w:rFonts w:ascii="Arial" w:hAnsi="Arial" w:cs="Arial"/>
            <w:sz w:val="24"/>
            <w:szCs w:val="24"/>
          </w:rPr>
          <w:delText>y o</w:delText>
        </w:r>
      </w:del>
      <w:ins w:id="672" w:author="Nahuel Defossé" w:date="2017-12-22T11:03:00Z">
        <w:r w:rsidR="008C6DE2">
          <w:rPr>
            <w:rFonts w:ascii="Arial" w:hAnsi="Arial" w:cs="Arial"/>
            <w:sz w:val="24"/>
            <w:szCs w:val="24"/>
          </w:rPr>
          <w:t>O</w:t>
        </w:r>
      </w:ins>
      <w:r w:rsidRPr="00894C5C">
        <w:rPr>
          <w:rFonts w:ascii="Arial" w:hAnsi="Arial" w:cs="Arial"/>
          <w:sz w:val="24"/>
          <w:szCs w:val="24"/>
        </w:rPr>
        <w:t xml:space="preserve">pen </w:t>
      </w:r>
      <w:del w:id="673" w:author="Nahuel Defossé" w:date="2017-12-22T11:03:00Z">
        <w:r w:rsidRPr="00894C5C" w:rsidDel="008C6DE2">
          <w:rPr>
            <w:rFonts w:ascii="Arial" w:hAnsi="Arial" w:cs="Arial"/>
            <w:sz w:val="24"/>
            <w:szCs w:val="24"/>
          </w:rPr>
          <w:delText>source</w:delText>
        </w:r>
      </w:del>
      <w:ins w:id="674" w:author="Nahuel Defossé" w:date="2017-12-22T11:03:00Z">
        <w:r w:rsidR="008C6DE2">
          <w:rPr>
            <w:rFonts w:ascii="Arial" w:hAnsi="Arial" w:cs="Arial"/>
            <w:sz w:val="24"/>
            <w:szCs w:val="24"/>
          </w:rPr>
          <w:t>S</w:t>
        </w:r>
        <w:r w:rsidR="008C6DE2" w:rsidRPr="00894C5C">
          <w:rPr>
            <w:rFonts w:ascii="Arial" w:hAnsi="Arial" w:cs="Arial"/>
            <w:sz w:val="24"/>
            <w:szCs w:val="24"/>
          </w:rPr>
          <w:t>ource</w:t>
        </w:r>
        <w:r w:rsidR="008C6DE2">
          <w:rPr>
            <w:rFonts w:ascii="Arial" w:hAnsi="Arial" w:cs="Arial"/>
            <w:sz w:val="24"/>
            <w:szCs w:val="24"/>
          </w:rPr>
          <w:t xml:space="preserve"> y de distribución gratuita</w:t>
        </w:r>
      </w:ins>
      <w:r w:rsidRPr="00894C5C">
        <w:rPr>
          <w:rFonts w:ascii="Arial" w:hAnsi="Arial" w:cs="Arial"/>
          <w:sz w:val="24"/>
          <w:szCs w:val="24"/>
        </w:rPr>
        <w:t>, para el desarrollo de aplicaciones híbridas, inicialmente pensado para móviles y tablets, basadas en HTML5, CSS y JS. Está construido con </w:t>
      </w:r>
      <w:commentRangeStart w:id="675"/>
      <w:r w:rsidRPr="00894C5C">
        <w:rPr>
          <w:rFonts w:ascii="Arial" w:hAnsi="Arial" w:cs="Arial"/>
          <w:sz w:val="24"/>
          <w:szCs w:val="24"/>
        </w:rPr>
        <w:t>Sass </w:t>
      </w:r>
      <w:commentRangeEnd w:id="675"/>
      <w:r w:rsidR="008C6DE2">
        <w:rPr>
          <w:rStyle w:val="Refdecomentario"/>
        </w:rPr>
        <w:commentReference w:id="675"/>
      </w:r>
      <w:r w:rsidRPr="00894C5C">
        <w:rPr>
          <w:rFonts w:ascii="Arial" w:hAnsi="Arial" w:cs="Arial"/>
          <w:sz w:val="24"/>
          <w:szCs w:val="24"/>
        </w:rPr>
        <w:t>y optimizado con </w:t>
      </w:r>
      <w:commentRangeStart w:id="676"/>
      <w:r w:rsidRPr="00894C5C">
        <w:rPr>
          <w:rFonts w:ascii="Arial" w:hAnsi="Arial" w:cs="Arial"/>
          <w:sz w:val="24"/>
          <w:szCs w:val="24"/>
        </w:rPr>
        <w:t>AngularJS</w:t>
      </w:r>
      <w:commentRangeEnd w:id="676"/>
      <w:r w:rsidR="00DC783E">
        <w:rPr>
          <w:rStyle w:val="Refdecomentario"/>
        </w:rPr>
        <w:commentReference w:id="676"/>
      </w:r>
      <w:r w:rsidRPr="00894C5C">
        <w:rPr>
          <w:rFonts w:ascii="Arial" w:hAnsi="Arial" w:cs="Arial"/>
          <w:sz w:val="24"/>
          <w:szCs w:val="24"/>
        </w:rPr>
        <w:t xml:space="preserve">, permitiendo una </w:t>
      </w:r>
      <w:commentRangeStart w:id="677"/>
      <w:r w:rsidRPr="00894C5C">
        <w:rPr>
          <w:rFonts w:ascii="Arial" w:hAnsi="Arial" w:cs="Arial"/>
          <w:sz w:val="24"/>
          <w:szCs w:val="24"/>
        </w:rPr>
        <w:t xml:space="preserve">mayor facilidad de desarrollo </w:t>
      </w:r>
      <w:commentRangeEnd w:id="677"/>
      <w:r w:rsidR="00912E70">
        <w:rPr>
          <w:rStyle w:val="Refdecomentario"/>
        </w:rPr>
        <w:commentReference w:id="677"/>
      </w:r>
      <w:r w:rsidRPr="00894C5C">
        <w:rPr>
          <w:rFonts w:ascii="Arial" w:hAnsi="Arial" w:cs="Arial"/>
          <w:sz w:val="24"/>
          <w:szCs w:val="24"/>
        </w:rPr>
        <w:t>de aplicaciones, con una menor inversión económica y la creación de aplicaciones con una misma base de código.</w:t>
      </w:r>
    </w:p>
    <w:p w14:paraId="0D7901E0" w14:textId="77777777" w:rsidR="00FC6F5E" w:rsidRDefault="00894C5C" w:rsidP="00236A45">
      <w:pPr>
        <w:pStyle w:val="Ttulo3"/>
        <w:rPr>
          <w:b w:val="0"/>
          <w:sz w:val="28"/>
          <w:szCs w:val="28"/>
        </w:rPr>
      </w:pPr>
      <w:bookmarkStart w:id="678" w:name="_Toc499023883"/>
      <w:commentRangeStart w:id="679"/>
      <w:r>
        <w:rPr>
          <w:b w:val="0"/>
          <w:sz w:val="28"/>
          <w:szCs w:val="28"/>
        </w:rPr>
        <w:t xml:space="preserve">5.6.5 </w:t>
      </w:r>
      <w:r w:rsidR="00FC6F5E" w:rsidRPr="00236A45">
        <w:rPr>
          <w:b w:val="0"/>
          <w:sz w:val="28"/>
          <w:szCs w:val="28"/>
        </w:rPr>
        <w:t>Cordova</w:t>
      </w:r>
      <w:bookmarkEnd w:id="678"/>
      <w:commentRangeEnd w:id="679"/>
      <w:r w:rsidR="00912E70">
        <w:rPr>
          <w:rStyle w:val="Refdecomentario"/>
          <w:rFonts w:ascii="Calibri" w:eastAsia="Calibri" w:hAnsi="Calibri" w:cs="Calibri"/>
          <w:b w:val="0"/>
          <w:color w:val="000000"/>
        </w:rPr>
        <w:commentReference w:id="679"/>
      </w:r>
    </w:p>
    <w:p w14:paraId="7649A046" w14:textId="77777777" w:rsidR="00894C5C" w:rsidRPr="00894C5C" w:rsidRDefault="00894C5C" w:rsidP="00894C5C"/>
    <w:p w14:paraId="01969C96" w14:textId="276983FC" w:rsidR="00FC6F5E" w:rsidRPr="00894C5C" w:rsidRDefault="00FC6F5E" w:rsidP="00FC6F5E">
      <w:pPr>
        <w:rPr>
          <w:rFonts w:ascii="Arial" w:hAnsi="Arial" w:cs="Arial"/>
          <w:sz w:val="24"/>
          <w:szCs w:val="24"/>
        </w:rPr>
      </w:pPr>
      <w:commentRangeStart w:id="680"/>
      <w:r w:rsidRPr="00894C5C">
        <w:rPr>
          <w:rFonts w:ascii="Arial" w:hAnsi="Arial" w:cs="Arial"/>
          <w:sz w:val="24"/>
          <w:szCs w:val="24"/>
        </w:rPr>
        <w:t>Apache Cordova es un entorno de desarrollo de aplicaciones móviles, originalmente creado por Nitobi y comprado por Adobe</w:t>
      </w:r>
      <w:commentRangeEnd w:id="680"/>
      <w:r w:rsidR="00D12008">
        <w:rPr>
          <w:rStyle w:val="Refdecomentario"/>
        </w:rPr>
        <w:commentReference w:id="680"/>
      </w:r>
      <w:r w:rsidRPr="00894C5C">
        <w:rPr>
          <w:rFonts w:ascii="Arial" w:hAnsi="Arial" w:cs="Arial"/>
          <w:sz w:val="24"/>
          <w:szCs w:val="24"/>
        </w:rPr>
        <w:t xml:space="preserve">. Más tarde fue liberado como Apache Cordova. Permite, construir aplicaciones para </w:t>
      </w:r>
      <w:r w:rsidRPr="00894C5C">
        <w:rPr>
          <w:rFonts w:ascii="Arial" w:hAnsi="Arial" w:cs="Arial"/>
          <w:sz w:val="24"/>
          <w:szCs w:val="24"/>
        </w:rPr>
        <w:lastRenderedPageBreak/>
        <w:t xml:space="preserve">dispositivos móviles utilizando CSS3, HTML5, y Javascript. Las aplicaciones resultantes son híbridas, lo que significa que no son ni una aplicación móvil nativa </w:t>
      </w:r>
      <w:ins w:id="681" w:author="Nahuel Defossé" w:date="2017-12-22T11:26:00Z">
        <w:r w:rsidR="008C61FF">
          <w:rPr>
            <w:rFonts w:ascii="Arial" w:hAnsi="Arial" w:cs="Arial"/>
            <w:sz w:val="24"/>
            <w:szCs w:val="24"/>
          </w:rPr>
          <w:t xml:space="preserve">o App </w:t>
        </w:r>
      </w:ins>
      <w:r w:rsidRPr="00894C5C">
        <w:rPr>
          <w:rFonts w:ascii="Arial" w:hAnsi="Arial" w:cs="Arial"/>
          <w:sz w:val="24"/>
          <w:szCs w:val="24"/>
        </w:rPr>
        <w:t xml:space="preserve">(porque toda la representación gráfica se realiza vía vistas </w:t>
      </w:r>
      <w:del w:id="682" w:author="Nahuel Defossé" w:date="2017-12-22T11:26:00Z">
        <w:r w:rsidRPr="00894C5C" w:rsidDel="008C61FF">
          <w:rPr>
            <w:rFonts w:ascii="Arial" w:hAnsi="Arial" w:cs="Arial"/>
            <w:sz w:val="24"/>
            <w:szCs w:val="24"/>
          </w:rPr>
          <w:delText xml:space="preserve">de </w:delText>
        </w:r>
      </w:del>
      <w:r w:rsidRPr="00894C5C">
        <w:rPr>
          <w:rFonts w:ascii="Arial" w:hAnsi="Arial" w:cs="Arial"/>
          <w:sz w:val="24"/>
          <w:szCs w:val="24"/>
        </w:rPr>
        <w:t xml:space="preserve">Web en vez del framework </w:t>
      </w:r>
      <w:ins w:id="683" w:author="Nahuel Defossé" w:date="2017-12-22T11:27:00Z">
        <w:r w:rsidR="008C61FF">
          <w:rPr>
            <w:rFonts w:ascii="Arial" w:hAnsi="Arial" w:cs="Arial"/>
            <w:sz w:val="24"/>
            <w:szCs w:val="24"/>
          </w:rPr>
          <w:t xml:space="preserve">de UI </w:t>
        </w:r>
      </w:ins>
      <w:r w:rsidRPr="00894C5C">
        <w:rPr>
          <w:rFonts w:ascii="Arial" w:hAnsi="Arial" w:cs="Arial"/>
          <w:sz w:val="24"/>
          <w:szCs w:val="24"/>
        </w:rPr>
        <w:t xml:space="preserve">nativo) ni puramente basadas en web (porque no son solo aplicaciones web, sino que están empaquetadas como aplicaciones para su distribución y tienen acceso a las APIs nativas del dispositivo). </w:t>
      </w:r>
    </w:p>
    <w:p w14:paraId="0A01E36A" w14:textId="77777777" w:rsidR="00FC6F5E" w:rsidRDefault="00894C5C" w:rsidP="00236A45">
      <w:pPr>
        <w:pStyle w:val="Ttulo3"/>
        <w:rPr>
          <w:b w:val="0"/>
          <w:sz w:val="28"/>
          <w:szCs w:val="28"/>
        </w:rPr>
      </w:pPr>
      <w:bookmarkStart w:id="684" w:name="_Toc499023884"/>
      <w:r>
        <w:rPr>
          <w:b w:val="0"/>
          <w:sz w:val="28"/>
          <w:szCs w:val="28"/>
        </w:rPr>
        <w:t xml:space="preserve">5.6.6 </w:t>
      </w:r>
      <w:r w:rsidR="00FC6F5E" w:rsidRPr="00236A45">
        <w:rPr>
          <w:b w:val="0"/>
          <w:sz w:val="28"/>
          <w:szCs w:val="28"/>
        </w:rPr>
        <w:t>Meteor</w:t>
      </w:r>
      <w:bookmarkEnd w:id="684"/>
    </w:p>
    <w:p w14:paraId="057E007A" w14:textId="77777777" w:rsidR="00894C5C" w:rsidRPr="00894C5C" w:rsidRDefault="00894C5C" w:rsidP="00894C5C"/>
    <w:p w14:paraId="4DE4F251" w14:textId="77777777" w:rsidR="00FC6F5E" w:rsidRPr="00894C5C" w:rsidRDefault="00FC6F5E" w:rsidP="00FC6F5E">
      <w:pPr>
        <w:rPr>
          <w:rFonts w:ascii="Arial" w:hAnsi="Arial" w:cs="Arial"/>
          <w:sz w:val="24"/>
          <w:szCs w:val="24"/>
        </w:rPr>
      </w:pPr>
      <w:r w:rsidRPr="00894C5C">
        <w:rPr>
          <w:rFonts w:ascii="Arial" w:hAnsi="Arial" w:cs="Arial"/>
          <w:sz w:val="24"/>
          <w:szCs w:val="24"/>
        </w:rPr>
        <w:t>Es una plataforma para crear aplicaciones web en tiempo real construida sobre Node.js. Meteor se localiza entre la base de datos de la aplicación y su interfaz de usuario y se encarga que las dos partes estén sincronizadas.</w:t>
      </w:r>
    </w:p>
    <w:p w14:paraId="6330F324" w14:textId="28883D62" w:rsidR="00FC6F5E" w:rsidRPr="00894C5C" w:rsidRDefault="00FC6F5E" w:rsidP="00FC6F5E">
      <w:pPr>
        <w:rPr>
          <w:rFonts w:ascii="Arial" w:hAnsi="Arial" w:cs="Arial"/>
          <w:sz w:val="24"/>
          <w:szCs w:val="24"/>
        </w:rPr>
      </w:pPr>
      <w:del w:id="685" w:author="Nahuel Defossé" w:date="2017-12-22T11:29:00Z">
        <w:r w:rsidRPr="00894C5C" w:rsidDel="008C61FF">
          <w:rPr>
            <w:rFonts w:ascii="Arial" w:hAnsi="Arial" w:cs="Arial"/>
            <w:sz w:val="24"/>
            <w:szCs w:val="24"/>
          </w:rPr>
          <w:delText xml:space="preserve">Como </w:delText>
        </w:r>
      </w:del>
      <w:r w:rsidRPr="00894C5C">
        <w:rPr>
          <w:rFonts w:ascii="Arial" w:hAnsi="Arial" w:cs="Arial"/>
          <w:sz w:val="24"/>
          <w:szCs w:val="24"/>
        </w:rPr>
        <w:t>Meteor</w:t>
      </w:r>
      <w:ins w:id="686" w:author="Nahuel Defossé" w:date="2017-12-22T11:29:00Z">
        <w:r w:rsidR="008C61FF">
          <w:rPr>
            <w:rFonts w:ascii="Arial" w:hAnsi="Arial" w:cs="Arial"/>
            <w:sz w:val="24"/>
            <w:szCs w:val="24"/>
          </w:rPr>
          <w:t xml:space="preserve"> puede compartir código </w:t>
        </w:r>
      </w:ins>
      <w:del w:id="687" w:author="Nahuel Defossé" w:date="2017-12-22T11:29:00Z">
        <w:r w:rsidRPr="00894C5C" w:rsidDel="008C61FF">
          <w:rPr>
            <w:rFonts w:ascii="Arial" w:hAnsi="Arial" w:cs="Arial"/>
            <w:sz w:val="24"/>
            <w:szCs w:val="24"/>
          </w:rPr>
          <w:delText xml:space="preserve"> </w:delText>
        </w:r>
      </w:del>
      <w:del w:id="688" w:author="Nahuel Defossé" w:date="2017-12-22T11:28:00Z">
        <w:r w:rsidRPr="00894C5C" w:rsidDel="008C61FF">
          <w:rPr>
            <w:rFonts w:ascii="Arial" w:hAnsi="Arial" w:cs="Arial"/>
            <w:sz w:val="24"/>
            <w:szCs w:val="24"/>
          </w:rPr>
          <w:delText xml:space="preserve">usa Node.js, se </w:delText>
        </w:r>
      </w:del>
      <w:del w:id="689" w:author="Nahuel Defossé" w:date="2017-12-22T11:29:00Z">
        <w:r w:rsidRPr="00894C5C" w:rsidDel="008C61FF">
          <w:rPr>
            <w:rFonts w:ascii="Arial" w:hAnsi="Arial" w:cs="Arial"/>
            <w:sz w:val="24"/>
            <w:szCs w:val="24"/>
          </w:rPr>
          <w:delText xml:space="preserve">utiliza </w:delText>
        </w:r>
      </w:del>
      <w:r w:rsidRPr="00894C5C">
        <w:rPr>
          <w:rFonts w:ascii="Arial" w:hAnsi="Arial" w:cs="Arial"/>
          <w:sz w:val="24"/>
          <w:szCs w:val="24"/>
        </w:rPr>
        <w:t>JavaScript en</w:t>
      </w:r>
      <w:ins w:id="690" w:author="Nahuel Defossé" w:date="2017-12-22T11:29:00Z">
        <w:r w:rsidR="008C61FF">
          <w:rPr>
            <w:rFonts w:ascii="Arial" w:hAnsi="Arial" w:cs="Arial"/>
            <w:sz w:val="24"/>
            <w:szCs w:val="24"/>
          </w:rPr>
          <w:t>tre</w:t>
        </w:r>
      </w:ins>
      <w:r w:rsidRPr="00894C5C">
        <w:rPr>
          <w:rFonts w:ascii="Arial" w:hAnsi="Arial" w:cs="Arial"/>
          <w:sz w:val="24"/>
          <w:szCs w:val="24"/>
        </w:rPr>
        <w:t xml:space="preserve"> el cliente y en el servidor. </w:t>
      </w:r>
      <w:del w:id="691" w:author="Nahuel Defossé" w:date="2017-12-22T11:27:00Z">
        <w:r w:rsidRPr="00894C5C" w:rsidDel="008C61FF">
          <w:rPr>
            <w:rFonts w:ascii="Arial" w:hAnsi="Arial" w:cs="Arial"/>
            <w:sz w:val="24"/>
            <w:szCs w:val="24"/>
          </w:rPr>
          <w:delText xml:space="preserve">Y </w:delText>
        </w:r>
      </w:del>
      <w:del w:id="692" w:author="Nahuel Defossé" w:date="2017-12-22T11:28:00Z">
        <w:r w:rsidRPr="00894C5C" w:rsidDel="008C61FF">
          <w:rPr>
            <w:rFonts w:ascii="Arial" w:hAnsi="Arial" w:cs="Arial"/>
            <w:sz w:val="24"/>
            <w:szCs w:val="24"/>
          </w:rPr>
          <w:delText xml:space="preserve">más aún, Meteor es capaz </w:delText>
        </w:r>
      </w:del>
      <w:del w:id="693" w:author="Nahuel Defossé" w:date="2017-12-22T11:29:00Z">
        <w:r w:rsidRPr="00894C5C" w:rsidDel="008C61FF">
          <w:rPr>
            <w:rFonts w:ascii="Arial" w:hAnsi="Arial" w:cs="Arial"/>
            <w:sz w:val="24"/>
            <w:szCs w:val="24"/>
          </w:rPr>
          <w:delText>de compartir código entre ambos entornos.</w:delText>
        </w:r>
      </w:del>
    </w:p>
    <w:p w14:paraId="67EC88D6" w14:textId="77777777" w:rsidR="00FC6F5E" w:rsidRPr="00236A45" w:rsidRDefault="00894C5C" w:rsidP="00236A45">
      <w:pPr>
        <w:pStyle w:val="Ttulo3"/>
        <w:rPr>
          <w:b w:val="0"/>
          <w:sz w:val="28"/>
          <w:szCs w:val="28"/>
        </w:rPr>
      </w:pPr>
      <w:bookmarkStart w:id="694" w:name="_Toc499023885"/>
      <w:r>
        <w:rPr>
          <w:b w:val="0"/>
          <w:sz w:val="28"/>
          <w:szCs w:val="28"/>
        </w:rPr>
        <w:t xml:space="preserve">5.6.7 </w:t>
      </w:r>
      <w:r w:rsidR="00FC6F5E" w:rsidRPr="00236A45">
        <w:rPr>
          <w:b w:val="0"/>
          <w:sz w:val="28"/>
          <w:szCs w:val="28"/>
        </w:rPr>
        <w:t>Meteor y Cordova</w:t>
      </w:r>
      <w:bookmarkEnd w:id="694"/>
    </w:p>
    <w:p w14:paraId="784A74FF" w14:textId="7252B0C0" w:rsidR="00FC6F5E" w:rsidRDefault="00FC6F5E" w:rsidP="00FC6F5E">
      <w:pPr>
        <w:rPr>
          <w:rFonts w:ascii="Arial" w:hAnsi="Arial" w:cs="Arial"/>
          <w:sz w:val="24"/>
          <w:szCs w:val="24"/>
        </w:rPr>
      </w:pPr>
      <w:r>
        <w:br/>
      </w:r>
      <w:ins w:id="695" w:author="Nahuel Defossé" w:date="2017-12-22T11:29:00Z">
        <w:r w:rsidR="008C61FF">
          <w:rPr>
            <w:rFonts w:ascii="Arial" w:hAnsi="Arial" w:cs="Arial"/>
            <w:sz w:val="24"/>
            <w:szCs w:val="24"/>
          </w:rPr>
          <w:t xml:space="preserve">Existe una integración del framework </w:t>
        </w:r>
      </w:ins>
      <w:r w:rsidRPr="00894C5C">
        <w:rPr>
          <w:rFonts w:ascii="Arial" w:hAnsi="Arial" w:cs="Arial"/>
          <w:sz w:val="24"/>
          <w:szCs w:val="24"/>
        </w:rPr>
        <w:t xml:space="preserve">Meteor </w:t>
      </w:r>
      <w:del w:id="696" w:author="Nahuel Defossé" w:date="2017-12-22T11:29:00Z">
        <w:r w:rsidRPr="00894C5C" w:rsidDel="008C61FF">
          <w:rPr>
            <w:rFonts w:ascii="Arial" w:hAnsi="Arial" w:cs="Arial"/>
            <w:sz w:val="24"/>
            <w:szCs w:val="24"/>
          </w:rPr>
          <w:delText xml:space="preserve">se integra </w:delText>
        </w:r>
      </w:del>
      <w:r w:rsidRPr="00894C5C">
        <w:rPr>
          <w:rFonts w:ascii="Arial" w:hAnsi="Arial" w:cs="Arial"/>
          <w:sz w:val="24"/>
          <w:szCs w:val="24"/>
        </w:rPr>
        <w:t xml:space="preserve">con Cordova, </w:t>
      </w:r>
      <w:del w:id="697" w:author="Nahuel Defossé" w:date="2017-12-22T11:29:00Z">
        <w:r w:rsidRPr="00894C5C" w:rsidDel="008C61FF">
          <w:rPr>
            <w:rFonts w:ascii="Arial" w:hAnsi="Arial" w:cs="Arial"/>
            <w:sz w:val="24"/>
            <w:szCs w:val="24"/>
          </w:rPr>
          <w:delText xml:space="preserve">por ende es posible tomar una </w:delText>
        </w:r>
      </w:del>
      <w:ins w:id="698" w:author="Nahuel Defossé" w:date="2017-12-22T11:29:00Z">
        <w:r w:rsidR="008C61FF">
          <w:rPr>
            <w:rFonts w:ascii="Arial" w:hAnsi="Arial" w:cs="Arial"/>
            <w:sz w:val="24"/>
            <w:szCs w:val="24"/>
          </w:rPr>
          <w:t xml:space="preserve">que permtite que una </w:t>
        </w:r>
      </w:ins>
      <w:r w:rsidRPr="00894C5C">
        <w:rPr>
          <w:rFonts w:ascii="Arial" w:hAnsi="Arial" w:cs="Arial"/>
          <w:sz w:val="24"/>
          <w:szCs w:val="24"/>
        </w:rPr>
        <w:t xml:space="preserve">aplicación </w:t>
      </w:r>
      <w:ins w:id="699" w:author="Nahuel Defossé" w:date="2017-12-22T11:30:00Z">
        <w:r w:rsidR="008C61FF">
          <w:rPr>
            <w:rFonts w:ascii="Arial" w:hAnsi="Arial" w:cs="Arial"/>
            <w:sz w:val="24"/>
            <w:szCs w:val="24"/>
          </w:rPr>
          <w:t xml:space="preserve">web crada con Meteor, </w:t>
        </w:r>
      </w:ins>
      <w:del w:id="700" w:author="Nahuel Defossé" w:date="2017-12-22T11:30:00Z">
        <w:r w:rsidRPr="00894C5C" w:rsidDel="008C61FF">
          <w:rPr>
            <w:rFonts w:ascii="Arial" w:hAnsi="Arial" w:cs="Arial"/>
            <w:sz w:val="24"/>
            <w:szCs w:val="24"/>
          </w:rPr>
          <w:delText xml:space="preserve">existente y </w:delText>
        </w:r>
      </w:del>
      <w:ins w:id="701" w:author="Nahuel Defossé" w:date="2017-12-22T11:30:00Z">
        <w:r w:rsidR="008C61FF">
          <w:rPr>
            <w:rFonts w:ascii="Arial" w:hAnsi="Arial" w:cs="Arial"/>
            <w:sz w:val="24"/>
            <w:szCs w:val="24"/>
          </w:rPr>
          <w:t xml:space="preserve">sea </w:t>
        </w:r>
      </w:ins>
      <w:r w:rsidRPr="00894C5C">
        <w:rPr>
          <w:rFonts w:ascii="Arial" w:hAnsi="Arial" w:cs="Arial"/>
          <w:sz w:val="24"/>
          <w:szCs w:val="24"/>
        </w:rPr>
        <w:t xml:space="preserve">ejecutarla en un dispositivo iOS o Android de forma </w:t>
      </w:r>
      <w:del w:id="702" w:author="Nahuel Defossé" w:date="2017-12-22T11:30:00Z">
        <w:r w:rsidRPr="00894C5C" w:rsidDel="008C61FF">
          <w:rPr>
            <w:rFonts w:ascii="Arial" w:hAnsi="Arial" w:cs="Arial"/>
            <w:sz w:val="24"/>
            <w:szCs w:val="24"/>
          </w:rPr>
          <w:delText>sencilla</w:delText>
        </w:r>
      </w:del>
      <w:ins w:id="703" w:author="Nahuel Defossé" w:date="2017-12-22T11:30:00Z">
        <w:r w:rsidR="008C61FF">
          <w:rPr>
            <w:rFonts w:ascii="Arial" w:hAnsi="Arial" w:cs="Arial"/>
            <w:sz w:val="24"/>
            <w:szCs w:val="24"/>
          </w:rPr>
          <w:t>híbrida, es decir</w:t>
        </w:r>
      </w:ins>
      <w:del w:id="704" w:author="Nahuel Defossé" w:date="2017-12-22T11:30:00Z">
        <w:r w:rsidRPr="00894C5C" w:rsidDel="008C61FF">
          <w:rPr>
            <w:rFonts w:ascii="Arial" w:hAnsi="Arial" w:cs="Arial"/>
            <w:sz w:val="24"/>
            <w:szCs w:val="24"/>
          </w:rPr>
          <w:delText>.</w:delText>
        </w:r>
      </w:del>
      <w:ins w:id="705" w:author="Nahuel Defossé" w:date="2017-12-22T11:30:00Z">
        <w:r w:rsidR="008C61FF">
          <w:rPr>
            <w:rFonts w:ascii="Arial" w:hAnsi="Arial" w:cs="Arial"/>
            <w:sz w:val="24"/>
            <w:szCs w:val="24"/>
          </w:rPr>
          <w:t xml:space="preserve">, </w:t>
        </w:r>
      </w:ins>
      <w:del w:id="706" w:author="Nahuel Defossé" w:date="2017-12-22T11:30:00Z">
        <w:r w:rsidRPr="00894C5C" w:rsidDel="008C61FF">
          <w:rPr>
            <w:rFonts w:ascii="Arial" w:hAnsi="Arial" w:cs="Arial"/>
            <w:sz w:val="24"/>
            <w:szCs w:val="24"/>
          </w:rPr>
          <w:delText xml:space="preserve"> Una aplicación de Cordova es una aplicación web escrita usando HTML, CSS y JavaScript como de costumbre, pero s</w:delText>
        </w:r>
      </w:del>
      <w:ins w:id="707" w:author="Nahuel Defossé" w:date="2017-12-22T11:31:00Z">
        <w:r w:rsidR="008C61FF">
          <w:rPr>
            <w:rFonts w:ascii="Arial" w:hAnsi="Arial" w:cs="Arial"/>
            <w:sz w:val="24"/>
            <w:szCs w:val="24"/>
          </w:rPr>
          <w:t>s</w:t>
        </w:r>
      </w:ins>
      <w:r w:rsidRPr="00894C5C">
        <w:rPr>
          <w:rFonts w:ascii="Arial" w:hAnsi="Arial" w:cs="Arial"/>
          <w:sz w:val="24"/>
          <w:szCs w:val="24"/>
        </w:rPr>
        <w:t xml:space="preserve">e ejecuta en una vista web incrustada en una aplicación nativa en lugar de en un navegador móvil </w:t>
      </w:r>
      <w:del w:id="708" w:author="Nahuel Defossé" w:date="2017-12-22T11:31:00Z">
        <w:r w:rsidRPr="00894C5C" w:rsidDel="008C61FF">
          <w:rPr>
            <w:rFonts w:ascii="Arial" w:hAnsi="Arial" w:cs="Arial"/>
            <w:sz w:val="24"/>
            <w:szCs w:val="24"/>
          </w:rPr>
          <w:delText>independiente</w:delText>
        </w:r>
      </w:del>
      <w:ins w:id="709" w:author="Nahuel Defossé" w:date="2017-12-22T11:31:00Z">
        <w:r w:rsidR="008C61FF">
          <w:rPr>
            <w:rFonts w:ascii="Arial" w:hAnsi="Arial" w:cs="Arial"/>
            <w:sz w:val="24"/>
            <w:szCs w:val="24"/>
          </w:rPr>
          <w:t>del usuario</w:t>
        </w:r>
      </w:ins>
      <w:r w:rsidRPr="00894C5C">
        <w:rPr>
          <w:rFonts w:ascii="Arial" w:hAnsi="Arial" w:cs="Arial"/>
          <w:sz w:val="24"/>
          <w:szCs w:val="24"/>
        </w:rPr>
        <w:t xml:space="preserve">. Un beneficio importante de empaquetar su aplicación web como una aplicación de Cordova es que todos sus </w:t>
      </w:r>
      <w:del w:id="710" w:author="Nahuel Defossé" w:date="2017-12-22T11:31:00Z">
        <w:r w:rsidRPr="00894C5C" w:rsidDel="008C61FF">
          <w:rPr>
            <w:rFonts w:ascii="Arial" w:hAnsi="Arial" w:cs="Arial"/>
            <w:sz w:val="24"/>
            <w:szCs w:val="24"/>
          </w:rPr>
          <w:delText xml:space="preserve">activos </w:delText>
        </w:r>
      </w:del>
      <w:ins w:id="711" w:author="Nahuel Defossé" w:date="2017-12-22T11:31:00Z">
        <w:r w:rsidR="008C61FF">
          <w:rPr>
            <w:rFonts w:ascii="Arial" w:hAnsi="Arial" w:cs="Arial"/>
            <w:sz w:val="24"/>
            <w:szCs w:val="24"/>
          </w:rPr>
          <w:t>recursos que erían descargados desde la web</w:t>
        </w:r>
        <w:r w:rsidR="008C61FF" w:rsidRPr="00894C5C">
          <w:rPr>
            <w:rFonts w:ascii="Arial" w:hAnsi="Arial" w:cs="Arial"/>
            <w:sz w:val="24"/>
            <w:szCs w:val="24"/>
          </w:rPr>
          <w:t xml:space="preserve"> </w:t>
        </w:r>
      </w:ins>
      <w:r w:rsidRPr="00894C5C">
        <w:rPr>
          <w:rFonts w:ascii="Arial" w:hAnsi="Arial" w:cs="Arial"/>
          <w:sz w:val="24"/>
          <w:szCs w:val="24"/>
        </w:rPr>
        <w:t>se incluyen con la aplicación</w:t>
      </w:r>
      <w:ins w:id="712" w:author="Nahuel Defossé" w:date="2017-12-22T11:32:00Z">
        <w:r w:rsidR="008C61FF">
          <w:rPr>
            <w:rFonts w:ascii="Arial" w:hAnsi="Arial" w:cs="Arial"/>
            <w:sz w:val="24"/>
            <w:szCs w:val="24"/>
          </w:rPr>
          <w:t xml:space="preserve">, </w:t>
        </w:r>
      </w:ins>
      <w:del w:id="713" w:author="Nahuel Defossé" w:date="2017-12-22T11:32:00Z">
        <w:r w:rsidRPr="00894C5C" w:rsidDel="008C61FF">
          <w:rPr>
            <w:rFonts w:ascii="Arial" w:hAnsi="Arial" w:cs="Arial"/>
            <w:sz w:val="24"/>
            <w:szCs w:val="24"/>
          </w:rPr>
          <w:delText>.</w:delText>
        </w:r>
      </w:del>
      <w:del w:id="714" w:author="Nahuel Defossé" w:date="2017-12-22T11:31:00Z">
        <w:r w:rsidRPr="00894C5C" w:rsidDel="008C61FF">
          <w:rPr>
            <w:rFonts w:ascii="Arial" w:hAnsi="Arial" w:cs="Arial"/>
            <w:sz w:val="24"/>
            <w:szCs w:val="24"/>
          </w:rPr>
          <w:delText xml:space="preserve"> Esto </w:delText>
        </w:r>
      </w:del>
      <w:r w:rsidRPr="00894C5C">
        <w:rPr>
          <w:rFonts w:ascii="Arial" w:hAnsi="Arial" w:cs="Arial"/>
          <w:sz w:val="24"/>
          <w:szCs w:val="24"/>
        </w:rPr>
        <w:t>asegura</w:t>
      </w:r>
      <w:ins w:id="715" w:author="Nahuel Defossé" w:date="2017-12-22T11:32:00Z">
        <w:r w:rsidR="008C61FF">
          <w:rPr>
            <w:rFonts w:ascii="Arial" w:hAnsi="Arial" w:cs="Arial"/>
            <w:sz w:val="24"/>
            <w:szCs w:val="24"/>
          </w:rPr>
          <w:t>ndo</w:t>
        </w:r>
      </w:ins>
      <w:r w:rsidRPr="00894C5C">
        <w:rPr>
          <w:rFonts w:ascii="Arial" w:hAnsi="Arial" w:cs="Arial"/>
          <w:sz w:val="24"/>
          <w:szCs w:val="24"/>
        </w:rPr>
        <w:t xml:space="preserve"> </w:t>
      </w:r>
      <w:del w:id="716" w:author="Nahuel Defossé" w:date="2017-12-22T11:32:00Z">
        <w:r w:rsidRPr="00894C5C" w:rsidDel="008C61FF">
          <w:rPr>
            <w:rFonts w:ascii="Arial" w:hAnsi="Arial" w:cs="Arial"/>
            <w:sz w:val="24"/>
            <w:szCs w:val="24"/>
          </w:rPr>
          <w:delText xml:space="preserve">que su aplicación se </w:delText>
        </w:r>
      </w:del>
      <w:ins w:id="717" w:author="Nahuel Defossé" w:date="2017-12-22T11:32:00Z">
        <w:r w:rsidR="008C61FF">
          <w:rPr>
            <w:rFonts w:ascii="Arial" w:hAnsi="Arial" w:cs="Arial"/>
            <w:sz w:val="24"/>
            <w:szCs w:val="24"/>
          </w:rPr>
          <w:t xml:space="preserve">una velocidad de </w:t>
        </w:r>
      </w:ins>
      <w:r w:rsidRPr="00894C5C">
        <w:rPr>
          <w:rFonts w:ascii="Arial" w:hAnsi="Arial" w:cs="Arial"/>
          <w:sz w:val="24"/>
          <w:szCs w:val="24"/>
        </w:rPr>
        <w:t>carg</w:t>
      </w:r>
      <w:ins w:id="718" w:author="Nahuel Defossé" w:date="2017-12-22T11:32:00Z">
        <w:r w:rsidR="008C61FF">
          <w:rPr>
            <w:rFonts w:ascii="Arial" w:hAnsi="Arial" w:cs="Arial"/>
            <w:sz w:val="24"/>
            <w:szCs w:val="24"/>
          </w:rPr>
          <w:t>a</w:t>
        </w:r>
      </w:ins>
      <w:del w:id="719" w:author="Nahuel Defossé" w:date="2017-12-22T11:32:00Z">
        <w:r w:rsidRPr="00894C5C" w:rsidDel="008C61FF">
          <w:rPr>
            <w:rFonts w:ascii="Arial" w:hAnsi="Arial" w:cs="Arial"/>
            <w:sz w:val="24"/>
            <w:szCs w:val="24"/>
          </w:rPr>
          <w:delText>ue</w:delText>
        </w:r>
      </w:del>
      <w:r w:rsidRPr="00894C5C">
        <w:rPr>
          <w:rFonts w:ascii="Arial" w:hAnsi="Arial" w:cs="Arial"/>
          <w:sz w:val="24"/>
          <w:szCs w:val="24"/>
        </w:rPr>
        <w:t xml:space="preserve"> </w:t>
      </w:r>
      <w:ins w:id="720" w:author="Nahuel Defossé" w:date="2017-12-22T11:32:00Z">
        <w:r w:rsidR="008C61FF">
          <w:rPr>
            <w:rFonts w:ascii="Arial" w:hAnsi="Arial" w:cs="Arial"/>
            <w:sz w:val="24"/>
            <w:szCs w:val="24"/>
          </w:rPr>
          <w:t xml:space="preserve">mayor, beneficiando a </w:t>
        </w:r>
      </w:ins>
      <w:del w:id="721" w:author="Nahuel Defossé" w:date="2017-12-22T11:32:00Z">
        <w:r w:rsidRPr="00894C5C" w:rsidDel="008C61FF">
          <w:rPr>
            <w:rFonts w:ascii="Arial" w:hAnsi="Arial" w:cs="Arial"/>
            <w:sz w:val="24"/>
            <w:szCs w:val="24"/>
          </w:rPr>
          <w:delText xml:space="preserve">más rápido que una aplicación web que se ejecuta en un servidor remoto, lo que puede hacer una gran diferencia para </w:delText>
        </w:r>
      </w:del>
      <w:r w:rsidRPr="00894C5C">
        <w:rPr>
          <w:rFonts w:ascii="Arial" w:hAnsi="Arial" w:cs="Arial"/>
          <w:sz w:val="24"/>
          <w:szCs w:val="24"/>
        </w:rPr>
        <w:t xml:space="preserve">los usuarios con conexiones lentas. Otra característica </w:t>
      </w:r>
      <w:del w:id="722" w:author="Nahuel Defossé" w:date="2017-12-22T11:33:00Z">
        <w:r w:rsidRPr="00894C5C" w:rsidDel="008C61FF">
          <w:rPr>
            <w:rFonts w:ascii="Arial" w:hAnsi="Arial" w:cs="Arial"/>
            <w:sz w:val="24"/>
            <w:szCs w:val="24"/>
          </w:rPr>
          <w:delText xml:space="preserve">de la integración de Cordova en Meteor </w:delText>
        </w:r>
      </w:del>
      <w:r w:rsidRPr="00894C5C">
        <w:rPr>
          <w:rFonts w:ascii="Arial" w:hAnsi="Arial" w:cs="Arial"/>
          <w:sz w:val="24"/>
          <w:szCs w:val="24"/>
        </w:rPr>
        <w:t xml:space="preserve">es la compatibilidad con </w:t>
      </w:r>
      <w:r w:rsidRPr="00B4487F">
        <w:rPr>
          <w:rFonts w:ascii="Arial" w:hAnsi="Arial" w:cs="Arial"/>
          <w:i/>
          <w:sz w:val="24"/>
          <w:szCs w:val="24"/>
          <w:rPrChange w:id="723" w:author="Nahuel Defossé" w:date="2017-12-22T11:33:00Z">
            <w:rPr>
              <w:rFonts w:ascii="Arial" w:hAnsi="Arial" w:cs="Arial"/>
              <w:sz w:val="24"/>
              <w:szCs w:val="24"/>
            </w:rPr>
          </w:rPrChange>
        </w:rPr>
        <w:t>hot code push</w:t>
      </w:r>
      <w:r w:rsidRPr="00894C5C">
        <w:rPr>
          <w:rFonts w:ascii="Arial" w:hAnsi="Arial" w:cs="Arial"/>
          <w:sz w:val="24"/>
          <w:szCs w:val="24"/>
        </w:rPr>
        <w:t xml:space="preserve">, que le permite actualizar </w:t>
      </w:r>
      <w:del w:id="724" w:author="Nahuel Defossé" w:date="2017-12-22T11:33:00Z">
        <w:r w:rsidRPr="00894C5C" w:rsidDel="00B4487F">
          <w:rPr>
            <w:rFonts w:ascii="Arial" w:hAnsi="Arial" w:cs="Arial"/>
            <w:sz w:val="24"/>
            <w:szCs w:val="24"/>
          </w:rPr>
          <w:delText xml:space="preserve">su </w:delText>
        </w:r>
      </w:del>
      <w:ins w:id="725" w:author="Nahuel Defossé" w:date="2017-12-22T11:33:00Z">
        <w:r w:rsidR="00B4487F">
          <w:rPr>
            <w:rFonts w:ascii="Arial" w:hAnsi="Arial" w:cs="Arial"/>
            <w:sz w:val="24"/>
            <w:szCs w:val="24"/>
          </w:rPr>
          <w:t>la</w:t>
        </w:r>
        <w:r w:rsidR="00B4487F" w:rsidRPr="00894C5C">
          <w:rPr>
            <w:rFonts w:ascii="Arial" w:hAnsi="Arial" w:cs="Arial"/>
            <w:sz w:val="24"/>
            <w:szCs w:val="24"/>
          </w:rPr>
          <w:t xml:space="preserve"> </w:t>
        </w:r>
      </w:ins>
      <w:r w:rsidRPr="00894C5C">
        <w:rPr>
          <w:rFonts w:ascii="Arial" w:hAnsi="Arial" w:cs="Arial"/>
          <w:sz w:val="24"/>
          <w:szCs w:val="24"/>
        </w:rPr>
        <w:t xml:space="preserve">aplicación en los dispositivos de los usuarios sin pasar por el proceso habitual de revisión de la tienda de aplicaciones. Cordova también </w:t>
      </w:r>
      <w:del w:id="726" w:author="Nahuel Defossé" w:date="2017-12-22T11:33:00Z">
        <w:r w:rsidRPr="00894C5C" w:rsidDel="00B4487F">
          <w:rPr>
            <w:rFonts w:ascii="Arial" w:hAnsi="Arial" w:cs="Arial"/>
            <w:sz w:val="24"/>
            <w:szCs w:val="24"/>
          </w:rPr>
          <w:delText xml:space="preserve">abre </w:delText>
        </w:r>
      </w:del>
      <w:ins w:id="727" w:author="Nahuel Defossé" w:date="2017-12-22T11:33:00Z">
        <w:r w:rsidR="00B4487F">
          <w:rPr>
            <w:rFonts w:ascii="Arial" w:hAnsi="Arial" w:cs="Arial"/>
            <w:sz w:val="24"/>
            <w:szCs w:val="24"/>
          </w:rPr>
          <w:t>permite</w:t>
        </w:r>
        <w:r w:rsidR="00B4487F" w:rsidRPr="00894C5C">
          <w:rPr>
            <w:rFonts w:ascii="Arial" w:hAnsi="Arial" w:cs="Arial"/>
            <w:sz w:val="24"/>
            <w:szCs w:val="24"/>
          </w:rPr>
          <w:t xml:space="preserve"> </w:t>
        </w:r>
      </w:ins>
      <w:r w:rsidRPr="00894C5C">
        <w:rPr>
          <w:rFonts w:ascii="Arial" w:hAnsi="Arial" w:cs="Arial"/>
          <w:sz w:val="24"/>
          <w:szCs w:val="24"/>
        </w:rPr>
        <w:t>el acceso a ciertas características nativas a través de una arquitectura de complemento</w:t>
      </w:r>
      <w:ins w:id="728" w:author="Nahuel Defossé" w:date="2017-12-22T11:34:00Z">
        <w:r w:rsidR="00B4487F">
          <w:rPr>
            <w:rFonts w:ascii="Arial" w:hAnsi="Arial" w:cs="Arial"/>
            <w:sz w:val="24"/>
            <w:szCs w:val="24"/>
          </w:rPr>
          <w:t>s</w:t>
        </w:r>
      </w:ins>
      <w:r w:rsidRPr="00894C5C">
        <w:rPr>
          <w:rFonts w:ascii="Arial" w:hAnsi="Arial" w:cs="Arial"/>
          <w:sz w:val="24"/>
          <w:szCs w:val="24"/>
        </w:rPr>
        <w:t xml:space="preserve">. Los complementos permiten utilizar funciones que normalmente no están disponibles para aplicaciones web, como acceder a la cámara del dispositivo o al sistema de archivos local, interactuar con lectores de código de barras o NFC. </w:t>
      </w:r>
      <w:del w:id="729" w:author="Nahuel Defossé" w:date="2017-12-22T11:34:00Z">
        <w:r w:rsidRPr="00894C5C" w:rsidDel="00B4487F">
          <w:rPr>
            <w:rFonts w:ascii="Arial" w:hAnsi="Arial" w:cs="Arial"/>
            <w:sz w:val="24"/>
            <w:szCs w:val="24"/>
          </w:rPr>
          <w:delText xml:space="preserve">Debido a que una aplicación de Cordova es una aplicación web, significa que utiliza elementos web estándar para crear su interfaz de usuario en lugar de confiar en componentes de interfaz de usuario nativos específicos de la plataforma. </w:delText>
        </w:r>
      </w:del>
    </w:p>
    <w:p w14:paraId="5B77531F" w14:textId="77777777" w:rsidR="00D132EB" w:rsidRDefault="00D132EB">
      <w:pPr>
        <w:rPr>
          <w:b/>
          <w:color w:val="434343"/>
          <w:sz w:val="36"/>
          <w:szCs w:val="36"/>
        </w:rPr>
      </w:pPr>
      <w:bookmarkStart w:id="730" w:name="_Toc499023886"/>
      <w:r>
        <w:rPr>
          <w:sz w:val="36"/>
          <w:szCs w:val="36"/>
        </w:rPr>
        <w:br w:type="page"/>
      </w:r>
    </w:p>
    <w:p w14:paraId="0BBCA91A" w14:textId="77777777" w:rsidR="00F06CD3" w:rsidRDefault="00D132EB" w:rsidP="00F06CD3">
      <w:pPr>
        <w:pStyle w:val="Ttulo1"/>
        <w:rPr>
          <w:ins w:id="731" w:author="Nahuel Defossé" w:date="2017-12-22T11:34:00Z"/>
          <w:sz w:val="36"/>
          <w:szCs w:val="36"/>
        </w:rPr>
      </w:pPr>
      <w:r w:rsidRPr="008831B2">
        <w:rPr>
          <w:sz w:val="36"/>
          <w:szCs w:val="36"/>
        </w:rPr>
        <w:lastRenderedPageBreak/>
        <w:t>Capítulo</w:t>
      </w:r>
      <w:r w:rsidR="008831B2" w:rsidRPr="008831B2">
        <w:rPr>
          <w:sz w:val="36"/>
          <w:szCs w:val="36"/>
        </w:rPr>
        <w:t xml:space="preserve"> 6 – Stack MEAN</w:t>
      </w:r>
      <w:bookmarkEnd w:id="730"/>
    </w:p>
    <w:p w14:paraId="386EC584" w14:textId="6600298F" w:rsidR="00B4487F" w:rsidRPr="00B4487F" w:rsidRDefault="00B4487F">
      <w:pPr>
        <w:rPr>
          <w:rPrChange w:id="732" w:author="Nahuel Defossé" w:date="2017-12-22T11:34:00Z">
            <w:rPr>
              <w:sz w:val="36"/>
              <w:szCs w:val="36"/>
            </w:rPr>
          </w:rPrChange>
        </w:rPr>
        <w:pPrChange w:id="733" w:author="Nahuel Defossé" w:date="2017-12-22T11:34:00Z">
          <w:pPr>
            <w:pStyle w:val="Ttulo1"/>
          </w:pPr>
        </w:pPrChange>
      </w:pPr>
      <w:ins w:id="734" w:author="Nahuel Defossé" w:date="2017-12-22T11:34:00Z">
        <w:r>
          <w:t>Intro</w:t>
        </w:r>
      </w:ins>
    </w:p>
    <w:p w14:paraId="5FAFFFF1" w14:textId="77777777" w:rsidR="00F06CD3" w:rsidRDefault="00F06CD3" w:rsidP="00F06CD3">
      <w:pPr>
        <w:pStyle w:val="Ttulo2"/>
        <w:rPr>
          <w:b/>
          <w:sz w:val="32"/>
          <w:szCs w:val="32"/>
        </w:rPr>
      </w:pPr>
      <w:r>
        <w:rPr>
          <w:b/>
          <w:sz w:val="32"/>
          <w:szCs w:val="32"/>
        </w:rPr>
        <w:t xml:space="preserve">6.1 </w:t>
      </w:r>
      <w:r w:rsidRPr="00F06CD3">
        <w:rPr>
          <w:b/>
          <w:sz w:val="32"/>
          <w:szCs w:val="32"/>
        </w:rPr>
        <w:t>¿Qué es MEAN?</w:t>
      </w:r>
    </w:p>
    <w:p w14:paraId="7DFAB4E9" w14:textId="77777777" w:rsidR="00F06CD3" w:rsidRPr="00F06CD3" w:rsidRDefault="00F06CD3" w:rsidP="00F06CD3"/>
    <w:p w14:paraId="15FB5239" w14:textId="23BA7C2A" w:rsid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w:t>
      </w:r>
      <w:del w:id="735" w:author="Nahuel Defossé" w:date="2017-12-22T11:36:00Z">
        <w:r w:rsidRPr="00F06CD3" w:rsidDel="00E51D87">
          <w:rPr>
            <w:rFonts w:ascii="Arial" w:hAnsi="Arial" w:cs="Arial"/>
            <w:color w:val="222222"/>
            <w:sz w:val="24"/>
            <w:szCs w:val="24"/>
            <w:shd w:val="clear" w:color="auto" w:fill="FFFFFF"/>
          </w:rPr>
          <w:delText xml:space="preserve">Es </w:delText>
        </w:r>
      </w:del>
      <w:ins w:id="736" w:author="Nahuel Defossé" w:date="2017-12-22T11:36:00Z">
        <w:r w:rsidR="00E51D87">
          <w:rPr>
            <w:rFonts w:ascii="Arial" w:hAnsi="Arial" w:cs="Arial"/>
            <w:color w:val="222222"/>
            <w:sz w:val="24"/>
            <w:szCs w:val="24"/>
            <w:shd w:val="clear" w:color="auto" w:fill="FFFFFF"/>
          </w:rPr>
          <w:t>Se denomina MEAN</w:t>
        </w:r>
      </w:ins>
      <w:ins w:id="737" w:author="Nahuel Defossé" w:date="2017-12-22T11:44:00Z">
        <w:r w:rsidR="00E51D87">
          <w:rPr>
            <w:rFonts w:ascii="Arial" w:hAnsi="Arial" w:cs="Arial"/>
            <w:color w:val="222222"/>
            <w:sz w:val="24"/>
            <w:szCs w:val="24"/>
            <w:shd w:val="clear" w:color="auto" w:fill="FFFFFF"/>
          </w:rPr>
          <w:t xml:space="preserve">, o MEAN </w:t>
        </w:r>
      </w:ins>
      <w:ins w:id="738" w:author="Nahuel Defossé" w:date="2017-12-22T11:45:00Z">
        <w:r w:rsidR="00E51D87">
          <w:rPr>
            <w:rFonts w:ascii="Arial" w:hAnsi="Arial" w:cs="Arial"/>
            <w:i/>
            <w:color w:val="222222"/>
            <w:sz w:val="24"/>
            <w:szCs w:val="24"/>
            <w:shd w:val="clear" w:color="auto" w:fill="FFFFFF"/>
          </w:rPr>
          <w:t>stak</w:t>
        </w:r>
        <w:r w:rsidR="00E51D87">
          <w:rPr>
            <w:rFonts w:ascii="Arial" w:hAnsi="Arial" w:cs="Arial"/>
            <w:color w:val="222222"/>
            <w:sz w:val="24"/>
            <w:szCs w:val="24"/>
            <w:shd w:val="clear" w:color="auto" w:fill="FFFFFF"/>
          </w:rPr>
          <w:t>,</w:t>
        </w:r>
      </w:ins>
      <w:ins w:id="739" w:author="Nahuel Defossé" w:date="2017-12-22T11:36:00Z">
        <w:r w:rsidR="00E51D87">
          <w:rPr>
            <w:rFonts w:ascii="Arial" w:hAnsi="Arial" w:cs="Arial"/>
            <w:color w:val="222222"/>
            <w:sz w:val="24"/>
            <w:szCs w:val="24"/>
            <w:shd w:val="clear" w:color="auto" w:fill="FFFFFF"/>
          </w:rPr>
          <w:t xml:space="preserve"> a un conunto de capas de software</w:t>
        </w:r>
        <w:r w:rsidR="00E51D87" w:rsidRPr="00F06CD3">
          <w:rPr>
            <w:rFonts w:ascii="Arial" w:hAnsi="Arial" w:cs="Arial"/>
            <w:color w:val="222222"/>
            <w:sz w:val="24"/>
            <w:szCs w:val="24"/>
            <w:shd w:val="clear" w:color="auto" w:fill="FFFFFF"/>
          </w:rPr>
          <w:t xml:space="preserve"> </w:t>
        </w:r>
      </w:ins>
      <w:del w:id="740" w:author="Nahuel Defossé" w:date="2017-12-22T11:37:00Z">
        <w:r w:rsidRPr="00F06CD3" w:rsidDel="00E51D87">
          <w:rPr>
            <w:rFonts w:ascii="Arial" w:hAnsi="Arial" w:cs="Arial"/>
            <w:color w:val="222222"/>
            <w:sz w:val="24"/>
            <w:szCs w:val="24"/>
            <w:shd w:val="clear" w:color="auto" w:fill="FFFFFF"/>
          </w:rPr>
          <w:delText>un </w:delText>
        </w:r>
        <w:r w:rsidRPr="00F06CD3" w:rsidDel="00E51D87">
          <w:rPr>
            <w:rFonts w:ascii="Arial" w:hAnsi="Arial" w:cs="Arial"/>
            <w:sz w:val="24"/>
            <w:szCs w:val="24"/>
            <w:shd w:val="clear" w:color="auto" w:fill="FFFFFF"/>
          </w:rPr>
          <w:delText>framework</w:delText>
        </w:r>
        <w:r w:rsidRPr="00F06CD3" w:rsidDel="00E51D87">
          <w:rPr>
            <w:rFonts w:ascii="Arial" w:hAnsi="Arial" w:cs="Arial"/>
            <w:color w:val="222222"/>
            <w:sz w:val="24"/>
            <w:szCs w:val="24"/>
            <w:shd w:val="clear" w:color="auto" w:fill="FFFFFF"/>
          </w:rPr>
          <w:delText> o conjunto de subsistemas de software</w:delText>
        </w:r>
      </w:del>
      <w:r w:rsidRPr="00F06CD3">
        <w:rPr>
          <w:rFonts w:ascii="Arial" w:hAnsi="Arial" w:cs="Arial"/>
          <w:color w:val="222222"/>
          <w:sz w:val="24"/>
          <w:szCs w:val="24"/>
          <w:shd w:val="clear" w:color="auto" w:fill="FFFFFF"/>
        </w:rPr>
        <w:t xml:space="preserve"> para el desarrollo de aplicaciones</w:t>
      </w:r>
      <w:del w:id="741" w:author="Nahuel Defossé" w:date="2017-12-22T11:38:00Z">
        <w:r w:rsidRPr="00F06CD3" w:rsidDel="00E51D87">
          <w:rPr>
            <w:rFonts w:ascii="Arial" w:hAnsi="Arial" w:cs="Arial"/>
            <w:color w:val="222222"/>
            <w:sz w:val="24"/>
            <w:szCs w:val="24"/>
            <w:shd w:val="clear" w:color="auto" w:fill="FFFFFF"/>
          </w:rPr>
          <w:delText>, y páginas web dinámicas</w:delText>
        </w:r>
      </w:del>
      <w:r w:rsidRPr="00F06CD3">
        <w:rPr>
          <w:rFonts w:ascii="Arial" w:hAnsi="Arial" w:cs="Arial"/>
          <w:color w:val="222222"/>
          <w:sz w:val="24"/>
          <w:szCs w:val="24"/>
          <w:shd w:val="clear" w:color="auto" w:fill="FFFFFF"/>
        </w:rPr>
        <w:t xml:space="preserve">, </w:t>
      </w:r>
      <w:del w:id="742" w:author="Nahuel Defossé" w:date="2017-12-22T11:38:00Z">
        <w:r w:rsidRPr="00F06CD3" w:rsidDel="00E51D87">
          <w:rPr>
            <w:rFonts w:ascii="Arial" w:hAnsi="Arial" w:cs="Arial"/>
            <w:color w:val="222222"/>
            <w:sz w:val="24"/>
            <w:szCs w:val="24"/>
            <w:shd w:val="clear" w:color="auto" w:fill="FFFFFF"/>
          </w:rPr>
          <w:delText xml:space="preserve">que </w:delText>
        </w:r>
      </w:del>
      <w:ins w:id="743" w:author="Nahuel Defossé" w:date="2017-12-22T11:38:00Z">
        <w:r w:rsidR="00E51D87">
          <w:rPr>
            <w:rFonts w:ascii="Arial" w:hAnsi="Arial" w:cs="Arial"/>
            <w:color w:val="222222"/>
            <w:sz w:val="24"/>
            <w:szCs w:val="24"/>
            <w:shd w:val="clear" w:color="auto" w:fill="FFFFFF"/>
          </w:rPr>
          <w:t xml:space="preserve">dónde la característica predominante es el uso del </w:t>
        </w:r>
      </w:ins>
      <w:del w:id="744" w:author="Nahuel Defossé" w:date="2017-12-22T11:38:00Z">
        <w:r w:rsidRPr="00F06CD3" w:rsidDel="00E51D87">
          <w:rPr>
            <w:rFonts w:ascii="Arial" w:hAnsi="Arial" w:cs="Arial"/>
            <w:color w:val="222222"/>
            <w:sz w:val="24"/>
            <w:szCs w:val="24"/>
            <w:shd w:val="clear" w:color="auto" w:fill="FFFFFF"/>
          </w:rPr>
          <w:delText xml:space="preserve">están basadas, cada una de estas en el popular </w:delText>
        </w:r>
      </w:del>
      <w:r w:rsidRPr="00F06CD3">
        <w:rPr>
          <w:rFonts w:ascii="Arial" w:hAnsi="Arial" w:cs="Arial"/>
          <w:color w:val="222222"/>
          <w:sz w:val="24"/>
          <w:szCs w:val="24"/>
          <w:shd w:val="clear" w:color="auto" w:fill="FFFFFF"/>
        </w:rPr>
        <w:t xml:space="preserve">lenguaje de programación </w:t>
      </w:r>
      <w:del w:id="745" w:author="Nahuel Defossé" w:date="2017-12-22T11:39:00Z">
        <w:r w:rsidRPr="00F06CD3" w:rsidDel="00E51D87">
          <w:rPr>
            <w:rFonts w:ascii="Arial" w:hAnsi="Arial" w:cs="Arial"/>
            <w:color w:val="222222"/>
            <w:sz w:val="24"/>
            <w:szCs w:val="24"/>
            <w:shd w:val="clear" w:color="auto" w:fill="FFFFFF"/>
          </w:rPr>
          <w:delText xml:space="preserve">conocido </w:delText>
        </w:r>
      </w:del>
      <w:ins w:id="746" w:author="Nahuel Defossé" w:date="2017-12-22T11:39:00Z">
        <w:r w:rsidR="00E51D87">
          <w:rPr>
            <w:rFonts w:ascii="Arial" w:hAnsi="Arial" w:cs="Arial"/>
            <w:color w:val="222222"/>
            <w:sz w:val="24"/>
            <w:szCs w:val="24"/>
            <w:shd w:val="clear" w:color="auto" w:fill="FFFFFF"/>
          </w:rPr>
          <w:t>popularizado</w:t>
        </w:r>
        <w:r w:rsidR="00E51D87" w:rsidRPr="00F06CD3">
          <w:rPr>
            <w:rFonts w:ascii="Arial" w:hAnsi="Arial" w:cs="Arial"/>
            <w:color w:val="222222"/>
            <w:sz w:val="24"/>
            <w:szCs w:val="24"/>
            <w:shd w:val="clear" w:color="auto" w:fill="FFFFFF"/>
          </w:rPr>
          <w:t xml:space="preserve"> </w:t>
        </w:r>
      </w:ins>
      <w:r w:rsidRPr="00F06CD3">
        <w:rPr>
          <w:rFonts w:ascii="Arial" w:hAnsi="Arial" w:cs="Arial"/>
          <w:color w:val="222222"/>
          <w:sz w:val="24"/>
          <w:szCs w:val="24"/>
          <w:shd w:val="clear" w:color="auto" w:fill="FFFFFF"/>
        </w:rPr>
        <w:t>como </w:t>
      </w:r>
      <w:r w:rsidRPr="00F06CD3">
        <w:rPr>
          <w:rFonts w:ascii="Arial" w:hAnsi="Arial" w:cs="Arial"/>
          <w:sz w:val="24"/>
          <w:szCs w:val="24"/>
          <w:shd w:val="clear" w:color="auto" w:fill="FFFFFF"/>
        </w:rPr>
        <w:t>JavaScript</w:t>
      </w:r>
      <w:del w:id="747" w:author="Nahuel Defossé" w:date="2017-12-22T11:39:00Z">
        <w:r w:rsidRPr="00F06CD3" w:rsidDel="00E51D87">
          <w:rPr>
            <w:rFonts w:ascii="Arial" w:hAnsi="Arial" w:cs="Arial"/>
            <w:color w:val="222222"/>
            <w:sz w:val="24"/>
            <w:szCs w:val="24"/>
            <w:shd w:val="clear" w:color="auto" w:fill="FFFFFF"/>
          </w:rPr>
          <w:delText>. Gracias a esta característica el conjunto se integra exitosamente en una plataforma auto-suficiente</w:delText>
        </w:r>
      </w:del>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w:t>
      </w:r>
    </w:p>
    <w:p w14:paraId="658E06AF" w14:textId="77777777" w:rsidR="00F06CD3" w:rsidRPr="00F06CD3" w:rsidRDefault="00F06CD3" w:rsidP="00F06CD3">
      <w:pPr>
        <w:rPr>
          <w:rFonts w:ascii="Arial" w:hAnsi="Arial" w:cs="Arial"/>
          <w:color w:val="222222"/>
          <w:sz w:val="24"/>
          <w:szCs w:val="24"/>
          <w:shd w:val="clear" w:color="auto" w:fill="FFFFFF"/>
        </w:rPr>
      </w:pPr>
    </w:p>
    <w:p w14:paraId="14A34756" w14:textId="77777777" w:rsidR="00F06CD3" w:rsidRDefault="00F06CD3" w:rsidP="00F06CD3">
      <w:pPr>
        <w:keepNext/>
        <w:jc w:val="center"/>
      </w:pPr>
      <w:r>
        <w:rPr>
          <w:noProof/>
          <w:lang w:val="es-ES_tradnl" w:eastAsia="es-ES_tradnl"/>
        </w:rPr>
        <w:drawing>
          <wp:inline distT="0" distB="0" distL="0" distR="0" wp14:anchorId="76920BBC" wp14:editId="5BD91ACA">
            <wp:extent cx="4114800" cy="2314575"/>
            <wp:effectExtent l="0" t="0" r="0" b="9525"/>
            <wp:docPr id="54" name="Imagen 54" descr="https://el.javier.pro/wp-content/uploads/2016/10/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l.javier.pro/wp-content/uploads/2016/10/maxresdefault.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28114" cy="2322064"/>
                    </a:xfrm>
                    <a:prstGeom prst="rect">
                      <a:avLst/>
                    </a:prstGeom>
                    <a:noFill/>
                    <a:ln>
                      <a:noFill/>
                    </a:ln>
                  </pic:spPr>
                </pic:pic>
              </a:graphicData>
            </a:graphic>
          </wp:inline>
        </w:drawing>
      </w:r>
    </w:p>
    <w:p w14:paraId="56F466F6" w14:textId="77777777" w:rsidR="00F06CD3" w:rsidRPr="00F06CD3" w:rsidRDefault="00F06CD3" w:rsidP="00F06CD3">
      <w:pPr>
        <w:pStyle w:val="Descripcin"/>
        <w:jc w:val="center"/>
        <w:rPr>
          <w:b/>
        </w:rPr>
      </w:pPr>
      <w:r>
        <w:t xml:space="preserve">Ilustración </w:t>
      </w:r>
      <w:r w:rsidR="004533E2">
        <w:t>31</w:t>
      </w:r>
      <w:r>
        <w:t xml:space="preserve"> - Acrónimo MEAN</w:t>
      </w:r>
    </w:p>
    <w:p w14:paraId="791ED876" w14:textId="15F0D51D" w:rsidR="00F06CD3" w:rsidRPr="00F06CD3" w:rsidRDefault="00F06CD3" w:rsidP="00F06CD3">
      <w:pPr>
        <w:pStyle w:val="Ttulo2"/>
        <w:rPr>
          <w:b/>
          <w:sz w:val="32"/>
          <w:szCs w:val="32"/>
        </w:rPr>
      </w:pPr>
      <w:r>
        <w:rPr>
          <w:b/>
          <w:sz w:val="32"/>
          <w:szCs w:val="32"/>
        </w:rPr>
        <w:t xml:space="preserve">6.2 </w:t>
      </w:r>
      <w:ins w:id="748" w:author="Nahuel Defossé" w:date="2017-12-22T11:39:00Z">
        <w:r w:rsidR="00E51D87">
          <w:rPr>
            <w:b/>
            <w:sz w:val="32"/>
            <w:szCs w:val="32"/>
          </w:rPr>
          <w:t>Componentes de MEAN</w:t>
        </w:r>
      </w:ins>
      <w:del w:id="749" w:author="Nahuel Defossé" w:date="2017-12-22T11:39:00Z">
        <w:r w:rsidRPr="00F06CD3" w:rsidDel="00E51D87">
          <w:rPr>
            <w:b/>
            <w:sz w:val="32"/>
            <w:szCs w:val="32"/>
          </w:rPr>
          <w:delText>¿Cómo se compone MEAN?</w:delText>
        </w:r>
      </w:del>
    </w:p>
    <w:p w14:paraId="2F6312B1" w14:textId="24D760A4" w:rsidR="00F06CD3" w:rsidRPr="00F06CD3" w:rsidRDefault="00F06CD3" w:rsidP="00F06CD3">
      <w:pPr>
        <w:pStyle w:val="Ttulo3"/>
        <w:rPr>
          <w:b w:val="0"/>
          <w:sz w:val="28"/>
          <w:szCs w:val="28"/>
        </w:rPr>
      </w:pPr>
      <w:r>
        <w:rPr>
          <w:b w:val="0"/>
          <w:sz w:val="28"/>
          <w:szCs w:val="28"/>
        </w:rPr>
        <w:t xml:space="preserve">6.2.1 </w:t>
      </w:r>
      <w:r w:rsidRPr="00F06CD3">
        <w:rPr>
          <w:b w:val="0"/>
          <w:sz w:val="28"/>
          <w:szCs w:val="28"/>
        </w:rPr>
        <w:t>Mongo</w:t>
      </w:r>
      <w:ins w:id="750" w:author="Nahuel Defossé" w:date="2017-12-22T11:39:00Z">
        <w:r w:rsidR="00E51D87">
          <w:rPr>
            <w:b w:val="0"/>
            <w:sz w:val="28"/>
            <w:szCs w:val="28"/>
          </w:rPr>
          <w:t>DB</w:t>
        </w:r>
      </w:ins>
    </w:p>
    <w:p w14:paraId="06D0D277" w14:textId="77777777" w:rsidR="00F06CD3" w:rsidRDefault="00F06CD3" w:rsidP="00F06CD3">
      <w:pPr>
        <w:rPr>
          <w:rFonts w:ascii="Arial" w:hAnsi="Arial" w:cs="Arial"/>
          <w:color w:val="222222"/>
          <w:sz w:val="24"/>
          <w:szCs w:val="24"/>
          <w:shd w:val="clear" w:color="auto" w:fill="FFFFFF"/>
        </w:rPr>
      </w:pPr>
    </w:p>
    <w:p w14:paraId="1426E19F" w14:textId="3C16B2F2"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sistema de base de datos NoSQL, </w:t>
      </w:r>
      <w:ins w:id="751" w:author="Nahuel Defossé" w:date="2017-12-22T11:39:00Z">
        <w:r w:rsidR="00E51D87">
          <w:rPr>
            <w:rFonts w:ascii="Arial" w:hAnsi="Arial" w:cs="Arial"/>
            <w:color w:val="222222"/>
            <w:sz w:val="24"/>
            <w:szCs w:val="24"/>
            <w:shd w:val="clear" w:color="auto" w:fill="FFFFFF"/>
          </w:rPr>
          <w:t xml:space="preserve">es decir, </w:t>
        </w:r>
      </w:ins>
      <w:r w:rsidRPr="00F06CD3">
        <w:rPr>
          <w:rFonts w:ascii="Arial" w:hAnsi="Arial" w:cs="Arial"/>
          <w:color w:val="222222"/>
          <w:sz w:val="24"/>
          <w:szCs w:val="24"/>
          <w:shd w:val="clear" w:color="auto" w:fill="FFFFFF"/>
        </w:rPr>
        <w:t xml:space="preserve">que almacena los datos en estructuras o “documentos”, los cuales están </w:t>
      </w:r>
      <w:del w:id="752" w:author="Nahuel Defossé" w:date="2017-12-22T11:40:00Z">
        <w:r w:rsidRPr="00F06CD3" w:rsidDel="00E51D87">
          <w:rPr>
            <w:rFonts w:ascii="Arial" w:hAnsi="Arial" w:cs="Arial"/>
            <w:color w:val="222222"/>
            <w:sz w:val="24"/>
            <w:szCs w:val="24"/>
            <w:shd w:val="clear" w:color="auto" w:fill="FFFFFF"/>
          </w:rPr>
          <w:delText xml:space="preserve">definidos </w:delText>
        </w:r>
      </w:del>
      <w:ins w:id="753" w:author="Nahuel Defossé" w:date="2017-12-22T11:40:00Z">
        <w:r w:rsidR="00E51D87">
          <w:rPr>
            <w:rFonts w:ascii="Arial" w:hAnsi="Arial" w:cs="Arial"/>
            <w:color w:val="222222"/>
            <w:sz w:val="24"/>
            <w:szCs w:val="24"/>
            <w:shd w:val="clear" w:color="auto" w:fill="FFFFFF"/>
          </w:rPr>
          <w:t>estructurados</w:t>
        </w:r>
        <w:r w:rsidR="00E51D87" w:rsidRPr="00F06CD3">
          <w:rPr>
            <w:rFonts w:ascii="Arial" w:hAnsi="Arial" w:cs="Arial"/>
            <w:color w:val="222222"/>
            <w:sz w:val="24"/>
            <w:szCs w:val="24"/>
            <w:shd w:val="clear" w:color="auto" w:fill="FFFFFF"/>
          </w:rPr>
          <w:t xml:space="preserve"> </w:t>
        </w:r>
      </w:ins>
      <w:r w:rsidRPr="00F06CD3">
        <w:rPr>
          <w:rFonts w:ascii="Arial" w:hAnsi="Arial" w:cs="Arial"/>
          <w:color w:val="222222"/>
          <w:sz w:val="24"/>
          <w:szCs w:val="24"/>
          <w:shd w:val="clear" w:color="auto" w:fill="FFFFFF"/>
        </w:rPr>
        <w:t>co</w:t>
      </w:r>
      <w:ins w:id="754" w:author="Nahuel Defossé" w:date="2017-12-22T11:40:00Z">
        <w:r w:rsidR="00E51D87">
          <w:rPr>
            <w:rFonts w:ascii="Arial" w:hAnsi="Arial" w:cs="Arial"/>
            <w:color w:val="222222"/>
            <w:sz w:val="24"/>
            <w:szCs w:val="24"/>
            <w:shd w:val="clear" w:color="auto" w:fill="FFFFFF"/>
          </w:rPr>
          <w:t>mo</w:t>
        </w:r>
      </w:ins>
      <w:del w:id="755" w:author="Nahuel Defossé" w:date="2017-12-22T11:40:00Z">
        <w:r w:rsidRPr="00F06CD3" w:rsidDel="00E51D87">
          <w:rPr>
            <w:rFonts w:ascii="Arial" w:hAnsi="Arial" w:cs="Arial"/>
            <w:color w:val="222222"/>
            <w:sz w:val="24"/>
            <w:szCs w:val="24"/>
            <w:shd w:val="clear" w:color="auto" w:fill="FFFFFF"/>
          </w:rPr>
          <w:delText>n</w:delText>
        </w:r>
      </w:del>
      <w:r w:rsidRPr="00F06CD3">
        <w:rPr>
          <w:rFonts w:ascii="Arial" w:hAnsi="Arial" w:cs="Arial"/>
          <w:color w:val="222222"/>
          <w:sz w:val="24"/>
          <w:szCs w:val="24"/>
          <w:shd w:val="clear" w:color="auto" w:fill="FFFFFF"/>
        </w:rPr>
        <w:t xml:space="preserve"> </w:t>
      </w:r>
      <w:ins w:id="756" w:author="Nahuel Defossé" w:date="2017-12-22T11:40:00Z">
        <w:r w:rsidR="00E51D87">
          <w:rPr>
            <w:rFonts w:ascii="Arial" w:hAnsi="Arial" w:cs="Arial"/>
            <w:color w:val="222222"/>
            <w:sz w:val="24"/>
            <w:szCs w:val="24"/>
            <w:shd w:val="clear" w:color="auto" w:fill="FFFFFF"/>
          </w:rPr>
          <w:t xml:space="preserve">objetos bajo </w:t>
        </w:r>
      </w:ins>
      <w:r w:rsidRPr="00F06CD3">
        <w:rPr>
          <w:rFonts w:ascii="Arial" w:hAnsi="Arial" w:cs="Arial"/>
          <w:color w:val="222222"/>
          <w:sz w:val="24"/>
          <w:szCs w:val="24"/>
          <w:shd w:val="clear" w:color="auto" w:fill="FFFFFF"/>
        </w:rPr>
        <w:t>la notación JSON (Notación simple de objeto tipo JavaScript),</w:t>
      </w:r>
      <w:ins w:id="757" w:author="Nahuel Defossé" w:date="2017-12-22T11:40:00Z">
        <w:r w:rsidR="00E51D87">
          <w:rPr>
            <w:rFonts w:ascii="Arial" w:hAnsi="Arial" w:cs="Arial"/>
            <w:color w:val="222222"/>
            <w:sz w:val="24"/>
            <w:szCs w:val="24"/>
            <w:shd w:val="clear" w:color="auto" w:fill="FFFFFF"/>
          </w:rPr>
          <w:t xml:space="preserve"> en vez de filas y agrupdos en colecciones en contraposici</w:t>
        </w:r>
      </w:ins>
      <w:ins w:id="758" w:author="Nahuel Defossé" w:date="2017-12-22T11:41:00Z">
        <w:r w:rsidR="00E51D87">
          <w:rPr>
            <w:rFonts w:ascii="Arial" w:hAnsi="Arial" w:cs="Arial"/>
            <w:color w:val="222222"/>
            <w:sz w:val="24"/>
            <w:szCs w:val="24"/>
            <w:shd w:val="clear" w:color="auto" w:fill="FFFFFF"/>
          </w:rPr>
          <w:t>ón a las tablas de un RDBMS. Debido a la ausencia de comprobación de integridad referencial</w:t>
        </w:r>
      </w:ins>
      <w:r w:rsidRPr="00F06CD3">
        <w:rPr>
          <w:rFonts w:ascii="Arial" w:hAnsi="Arial" w:cs="Arial"/>
          <w:color w:val="222222"/>
          <w:sz w:val="24"/>
          <w:szCs w:val="24"/>
          <w:shd w:val="clear" w:color="auto" w:fill="FFFFFF"/>
        </w:rPr>
        <w:t xml:space="preserve"> </w:t>
      </w:r>
      <w:del w:id="759" w:author="Nahuel Defossé" w:date="2017-12-22T11:41:00Z">
        <w:r w:rsidRPr="00F06CD3" w:rsidDel="00E51D87">
          <w:rPr>
            <w:rFonts w:ascii="Arial" w:hAnsi="Arial" w:cs="Arial"/>
            <w:color w:val="222222"/>
            <w:sz w:val="24"/>
            <w:szCs w:val="24"/>
            <w:shd w:val="clear" w:color="auto" w:fill="FFFFFF"/>
          </w:rPr>
          <w:delText>lo que permite</w:delText>
        </w:r>
      </w:del>
      <w:ins w:id="760" w:author="Nahuel Defossé" w:date="2017-12-22T11:42:00Z">
        <w:r w:rsidR="00E51D87">
          <w:rPr>
            <w:rFonts w:ascii="Arial" w:hAnsi="Arial" w:cs="Arial"/>
            <w:color w:val="222222"/>
            <w:sz w:val="24"/>
            <w:szCs w:val="24"/>
            <w:shd w:val="clear" w:color="auto" w:fill="FFFFFF"/>
          </w:rPr>
          <w:t xml:space="preserve">tine un </w:t>
        </w:r>
      </w:ins>
      <w:del w:id="761" w:author="Nahuel Defossé" w:date="2017-12-22T11:41:00Z">
        <w:r w:rsidRPr="00F06CD3" w:rsidDel="00E51D87">
          <w:rPr>
            <w:rFonts w:ascii="Arial" w:hAnsi="Arial" w:cs="Arial"/>
            <w:color w:val="222222"/>
            <w:sz w:val="24"/>
            <w:szCs w:val="24"/>
            <w:shd w:val="clear" w:color="auto" w:fill="FFFFFF"/>
          </w:rPr>
          <w:delText xml:space="preserve"> </w:delText>
        </w:r>
      </w:del>
      <w:del w:id="762" w:author="Nahuel Defossé" w:date="2017-12-22T11:42:00Z">
        <w:r w:rsidRPr="00F06CD3" w:rsidDel="00E51D87">
          <w:rPr>
            <w:rFonts w:ascii="Arial" w:hAnsi="Arial" w:cs="Arial"/>
            <w:color w:val="222222"/>
            <w:sz w:val="24"/>
            <w:szCs w:val="24"/>
            <w:shd w:val="clear" w:color="auto" w:fill="FFFFFF"/>
          </w:rPr>
          <w:delText xml:space="preserve">una rápida </w:delText>
        </w:r>
      </w:del>
      <w:ins w:id="763" w:author="Nahuel Defossé" w:date="2017-12-22T11:42:00Z">
        <w:r w:rsidR="00E51D87">
          <w:rPr>
            <w:rFonts w:ascii="Arial" w:hAnsi="Arial" w:cs="Arial"/>
            <w:color w:val="222222"/>
            <w:sz w:val="24"/>
            <w:szCs w:val="24"/>
            <w:shd w:val="clear" w:color="auto" w:fill="FFFFFF"/>
          </w:rPr>
          <w:t xml:space="preserve">alto desempeño </w:t>
        </w:r>
      </w:ins>
      <w:del w:id="764" w:author="Nahuel Defossé" w:date="2017-12-22T11:42:00Z">
        <w:r w:rsidRPr="00F06CD3" w:rsidDel="00E51D87">
          <w:rPr>
            <w:rFonts w:ascii="Arial" w:hAnsi="Arial" w:cs="Arial"/>
            <w:color w:val="222222"/>
            <w:sz w:val="24"/>
            <w:szCs w:val="24"/>
            <w:shd w:val="clear" w:color="auto" w:fill="FFFFFF"/>
          </w:rPr>
          <w:delText>manipulación y transferencia de los datos</w:delText>
        </w:r>
      </w:del>
      <w:r w:rsidRPr="00F06CD3">
        <w:rPr>
          <w:rFonts w:ascii="Arial" w:hAnsi="Arial" w:cs="Arial"/>
          <w:color w:val="222222"/>
          <w:sz w:val="24"/>
          <w:szCs w:val="24"/>
          <w:shd w:val="clear" w:color="auto" w:fill="FFFFFF"/>
        </w:rPr>
        <w:t xml:space="preserve">. </w:t>
      </w:r>
    </w:p>
    <w:p w14:paraId="32AA41B1" w14:textId="77777777" w:rsidR="00F06CD3" w:rsidRDefault="00F06CD3" w:rsidP="00F06CD3"/>
    <w:p w14:paraId="48A6EE3B" w14:textId="77777777" w:rsidR="00F06CD3" w:rsidRDefault="00F06CD3" w:rsidP="00F06CD3">
      <w:pPr>
        <w:pStyle w:val="Ttulo3"/>
        <w:rPr>
          <w:b w:val="0"/>
          <w:sz w:val="28"/>
          <w:szCs w:val="28"/>
        </w:rPr>
      </w:pPr>
      <w:r>
        <w:rPr>
          <w:b w:val="0"/>
          <w:sz w:val="28"/>
          <w:szCs w:val="28"/>
        </w:rPr>
        <w:t xml:space="preserve">6.2.2 </w:t>
      </w:r>
      <w:r w:rsidRPr="00F06CD3">
        <w:rPr>
          <w:b w:val="0"/>
          <w:sz w:val="28"/>
          <w:szCs w:val="28"/>
        </w:rPr>
        <w:t>Express</w:t>
      </w:r>
    </w:p>
    <w:p w14:paraId="470E197C" w14:textId="77777777" w:rsidR="00F06CD3" w:rsidRPr="00F06CD3" w:rsidRDefault="00F06CD3" w:rsidP="00F06CD3"/>
    <w:p w14:paraId="02F491E7" w14:textId="30C42444"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w:t>
      </w:r>
      <w:del w:id="765" w:author="Nahuel Defossé" w:date="2017-12-22T11:43:00Z">
        <w:r w:rsidRPr="00F06CD3" w:rsidDel="00E51D87">
          <w:rPr>
            <w:rFonts w:ascii="Arial" w:hAnsi="Arial" w:cs="Arial"/>
            <w:color w:val="222222"/>
            <w:sz w:val="24"/>
            <w:szCs w:val="24"/>
            <w:shd w:val="clear" w:color="auto" w:fill="FFFFFF"/>
          </w:rPr>
          <w:delText xml:space="preserve">módulo </w:delText>
        </w:r>
      </w:del>
      <w:ins w:id="766" w:author="Nahuel Defossé" w:date="2017-12-22T11:43:00Z">
        <w:r w:rsidR="00E51D87">
          <w:rPr>
            <w:rFonts w:ascii="Arial" w:hAnsi="Arial" w:cs="Arial"/>
            <w:color w:val="222222"/>
            <w:sz w:val="24"/>
            <w:szCs w:val="24"/>
            <w:shd w:val="clear" w:color="auto" w:fill="FFFFFF"/>
          </w:rPr>
          <w:t>paquete</w:t>
        </w:r>
        <w:r w:rsidR="00E51D87" w:rsidRPr="00F06CD3">
          <w:rPr>
            <w:rFonts w:ascii="Arial" w:hAnsi="Arial" w:cs="Arial"/>
            <w:color w:val="222222"/>
            <w:sz w:val="24"/>
            <w:szCs w:val="24"/>
            <w:shd w:val="clear" w:color="auto" w:fill="FFFFFF"/>
          </w:rPr>
          <w:t xml:space="preserve"> </w:t>
        </w:r>
      </w:ins>
      <w:r w:rsidRPr="00F06CD3">
        <w:rPr>
          <w:rFonts w:ascii="Arial" w:hAnsi="Arial" w:cs="Arial"/>
          <w:color w:val="222222"/>
          <w:sz w:val="24"/>
          <w:szCs w:val="24"/>
          <w:shd w:val="clear" w:color="auto" w:fill="FFFFFF"/>
        </w:rPr>
        <w:t>de NodeJS</w:t>
      </w:r>
      <w:ins w:id="767" w:author="Nahuel Defossé" w:date="2017-12-22T11:43:00Z">
        <w:r w:rsidR="00E51D87">
          <w:rPr>
            <w:rFonts w:ascii="Arial" w:hAnsi="Arial" w:cs="Arial"/>
            <w:color w:val="222222"/>
            <w:sz w:val="24"/>
            <w:szCs w:val="24"/>
            <w:shd w:val="clear" w:color="auto" w:fill="FFFFFF"/>
          </w:rPr>
          <w:t xml:space="preserve"> que </w:t>
        </w:r>
      </w:ins>
      <w:del w:id="768" w:author="Nahuel Defossé" w:date="2017-12-22T11:43:00Z">
        <w:r w:rsidRPr="00F06CD3" w:rsidDel="00E51D87">
          <w:rPr>
            <w:rFonts w:ascii="Arial" w:hAnsi="Arial" w:cs="Arial"/>
            <w:color w:val="222222"/>
            <w:sz w:val="24"/>
            <w:szCs w:val="24"/>
            <w:shd w:val="clear" w:color="auto" w:fill="FFFFFF"/>
          </w:rPr>
          <w:delText xml:space="preserve">, </w:delText>
        </w:r>
      </w:del>
      <w:r w:rsidRPr="00F06CD3">
        <w:rPr>
          <w:rFonts w:ascii="Arial" w:hAnsi="Arial" w:cs="Arial"/>
          <w:color w:val="222222"/>
          <w:sz w:val="24"/>
          <w:szCs w:val="24"/>
          <w:shd w:val="clear" w:color="auto" w:fill="FFFFFF"/>
        </w:rPr>
        <w:t xml:space="preserve">ofrece </w:t>
      </w:r>
      <w:del w:id="769" w:author="Nahuel Defossé" w:date="2017-12-22T11:43:00Z">
        <w:r w:rsidRPr="00F06CD3" w:rsidDel="00E51D87">
          <w:rPr>
            <w:rFonts w:ascii="Arial" w:hAnsi="Arial" w:cs="Arial"/>
            <w:color w:val="222222"/>
            <w:sz w:val="24"/>
            <w:szCs w:val="24"/>
            <w:shd w:val="clear" w:color="auto" w:fill="FFFFFF"/>
          </w:rPr>
          <w:delText xml:space="preserve">los </w:delText>
        </w:r>
      </w:del>
      <w:ins w:id="770" w:author="Nahuel Defossé" w:date="2017-12-22T11:43:00Z">
        <w:r w:rsidR="00E51D87">
          <w:rPr>
            <w:rFonts w:ascii="Arial" w:hAnsi="Arial" w:cs="Arial"/>
            <w:color w:val="222222"/>
            <w:sz w:val="24"/>
            <w:szCs w:val="24"/>
            <w:shd w:val="clear" w:color="auto" w:fill="FFFFFF"/>
          </w:rPr>
          <w:t xml:space="preserve">una interface mínima para manejo de </w:t>
        </w:r>
      </w:ins>
      <w:del w:id="771" w:author="Nahuel Defossé" w:date="2017-12-22T11:44:00Z">
        <w:r w:rsidRPr="00F06CD3" w:rsidDel="00E51D87">
          <w:rPr>
            <w:rFonts w:ascii="Arial" w:hAnsi="Arial" w:cs="Arial"/>
            <w:color w:val="222222"/>
            <w:sz w:val="24"/>
            <w:szCs w:val="24"/>
            <w:shd w:val="clear" w:color="auto" w:fill="FFFFFF"/>
          </w:rPr>
          <w:delText xml:space="preserve">métodos suficientes en JavaScript, para poder manejar las </w:delText>
        </w:r>
      </w:del>
      <w:r w:rsidRPr="00F06CD3">
        <w:rPr>
          <w:rFonts w:ascii="Arial" w:hAnsi="Arial" w:cs="Arial"/>
          <w:color w:val="222222"/>
          <w:sz w:val="24"/>
          <w:szCs w:val="24"/>
          <w:shd w:val="clear" w:color="auto" w:fill="FFFFFF"/>
        </w:rPr>
        <w:t>solicitudes o peticiones</w:t>
      </w:r>
      <w:ins w:id="772" w:author="Nahuel Defossé" w:date="2017-12-22T11:44:00Z">
        <w:r w:rsidR="00E51D87">
          <w:rPr>
            <w:rFonts w:ascii="Arial" w:hAnsi="Arial" w:cs="Arial"/>
            <w:color w:val="222222"/>
            <w:sz w:val="24"/>
            <w:szCs w:val="24"/>
            <w:shd w:val="clear" w:color="auto" w:fill="FFFFFF"/>
          </w:rPr>
          <w:t xml:space="preserve"> HTTP</w:t>
        </w:r>
      </w:ins>
      <w:del w:id="773" w:author="Nahuel Defossé" w:date="2017-12-22T11:44:00Z">
        <w:r w:rsidRPr="00F06CD3" w:rsidDel="00E51D87">
          <w:rPr>
            <w:rFonts w:ascii="Arial" w:hAnsi="Arial" w:cs="Arial"/>
            <w:color w:val="222222"/>
            <w:sz w:val="24"/>
            <w:szCs w:val="24"/>
            <w:shd w:val="clear" w:color="auto" w:fill="FFFFFF"/>
          </w:rPr>
          <w:delText xml:space="preserve"> que se hacen por medio de los métodos del protocolo</w:delText>
        </w:r>
      </w:del>
      <w:r w:rsidRPr="00F06CD3">
        <w:rPr>
          <w:rFonts w:ascii="Arial" w:hAnsi="Arial" w:cs="Arial"/>
          <w:color w:val="222222"/>
          <w:sz w:val="24"/>
          <w:szCs w:val="24"/>
          <w:shd w:val="clear" w:color="auto" w:fill="FFFFFF"/>
        </w:rPr>
        <w:t xml:space="preserve">. </w:t>
      </w:r>
      <w:del w:id="774" w:author="Nahuel Defossé" w:date="2017-12-22T11:44:00Z">
        <w:r w:rsidRPr="00F06CD3" w:rsidDel="00E51D87">
          <w:rPr>
            <w:rFonts w:ascii="Arial" w:hAnsi="Arial" w:cs="Arial"/>
            <w:color w:val="222222"/>
            <w:sz w:val="24"/>
            <w:szCs w:val="24"/>
            <w:shd w:val="clear" w:color="auto" w:fill="FFFFFF"/>
          </w:rPr>
          <w:delText>También o</w:delText>
        </w:r>
      </w:del>
      <w:ins w:id="775" w:author="Nahuel Defossé" w:date="2017-12-22T11:44:00Z">
        <w:r w:rsidR="00E51D87">
          <w:rPr>
            <w:rFonts w:ascii="Arial" w:hAnsi="Arial" w:cs="Arial"/>
            <w:color w:val="222222"/>
            <w:sz w:val="24"/>
            <w:szCs w:val="24"/>
            <w:shd w:val="clear" w:color="auto" w:fill="FFFFFF"/>
          </w:rPr>
          <w:t>O</w:t>
        </w:r>
      </w:ins>
      <w:r w:rsidRPr="00F06CD3">
        <w:rPr>
          <w:rFonts w:ascii="Arial" w:hAnsi="Arial" w:cs="Arial"/>
          <w:color w:val="222222"/>
          <w:sz w:val="24"/>
          <w:szCs w:val="24"/>
          <w:shd w:val="clear" w:color="auto" w:fill="FFFFFF"/>
        </w:rPr>
        <w:t>frece</w:t>
      </w:r>
      <w:ins w:id="776" w:author="Nahuel Defossé" w:date="2017-12-22T11:44:00Z">
        <w:r w:rsidR="00E51D87">
          <w:rPr>
            <w:rFonts w:ascii="Arial" w:hAnsi="Arial" w:cs="Arial"/>
            <w:color w:val="222222"/>
            <w:sz w:val="24"/>
            <w:szCs w:val="24"/>
            <w:shd w:val="clear" w:color="auto" w:fill="FFFFFF"/>
          </w:rPr>
          <w:t xml:space="preserve"> también</w:t>
        </w:r>
      </w:ins>
      <w:r w:rsidRPr="00F06CD3">
        <w:rPr>
          <w:rFonts w:ascii="Arial" w:hAnsi="Arial" w:cs="Arial"/>
          <w:color w:val="222222"/>
          <w:sz w:val="24"/>
          <w:szCs w:val="24"/>
          <w:shd w:val="clear" w:color="auto" w:fill="FFFFFF"/>
        </w:rPr>
        <w:t xml:space="preserve"> un sistema simple de enrutamiento (Routing)</w:t>
      </w:r>
      <w:ins w:id="777" w:author="Nahuel Defossé" w:date="2017-12-22T11:45:00Z">
        <w:r w:rsidR="00E51D87">
          <w:rPr>
            <w:rFonts w:ascii="Arial" w:hAnsi="Arial" w:cs="Arial"/>
            <w:color w:val="222222"/>
            <w:sz w:val="24"/>
            <w:szCs w:val="24"/>
            <w:shd w:val="clear" w:color="auto" w:fill="FFFFFF"/>
          </w:rPr>
          <w:t>. D</w:t>
        </w:r>
      </w:ins>
      <w:del w:id="778" w:author="Nahuel Defossé" w:date="2017-12-22T11:45:00Z">
        <w:r w:rsidRPr="00F06CD3" w:rsidDel="00E51D87">
          <w:rPr>
            <w:rFonts w:ascii="Arial" w:hAnsi="Arial" w:cs="Arial"/>
            <w:color w:val="222222"/>
            <w:sz w:val="24"/>
            <w:szCs w:val="24"/>
            <w:shd w:val="clear" w:color="auto" w:fill="FFFFFF"/>
          </w:rPr>
          <w:delText>, que d</w:delText>
        </w:r>
      </w:del>
      <w:r w:rsidRPr="00F06CD3">
        <w:rPr>
          <w:rFonts w:ascii="Arial" w:hAnsi="Arial" w:cs="Arial"/>
          <w:color w:val="222222"/>
          <w:sz w:val="24"/>
          <w:szCs w:val="24"/>
          <w:shd w:val="clear" w:color="auto" w:fill="FFFFFF"/>
        </w:rPr>
        <w:t xml:space="preserve">entro del </w:t>
      </w:r>
      <w:del w:id="779" w:author="Nahuel Defossé" w:date="2017-12-22T11:44:00Z">
        <w:r w:rsidRPr="00F06CD3" w:rsidDel="00E51D87">
          <w:rPr>
            <w:rFonts w:ascii="Arial" w:hAnsi="Arial" w:cs="Arial"/>
            <w:color w:val="222222"/>
            <w:sz w:val="24"/>
            <w:szCs w:val="24"/>
            <w:shd w:val="clear" w:color="auto" w:fill="FFFFFF"/>
          </w:rPr>
          <w:delText xml:space="preserve">mean </w:delText>
        </w:r>
      </w:del>
      <w:ins w:id="780" w:author="Nahuel Defossé" w:date="2017-12-22T11:44:00Z">
        <w:r w:rsidR="00E51D87">
          <w:rPr>
            <w:rFonts w:ascii="Arial" w:hAnsi="Arial" w:cs="Arial"/>
            <w:color w:val="222222"/>
            <w:sz w:val="24"/>
            <w:szCs w:val="24"/>
            <w:shd w:val="clear" w:color="auto" w:fill="FFFFFF"/>
          </w:rPr>
          <w:t>MEAN</w:t>
        </w:r>
        <w:r w:rsidR="00E51D87" w:rsidRPr="00F06CD3">
          <w:rPr>
            <w:rFonts w:ascii="Arial" w:hAnsi="Arial" w:cs="Arial"/>
            <w:color w:val="222222"/>
            <w:sz w:val="24"/>
            <w:szCs w:val="24"/>
            <w:shd w:val="clear" w:color="auto" w:fill="FFFFFF"/>
          </w:rPr>
          <w:t xml:space="preserve"> </w:t>
        </w:r>
      </w:ins>
      <w:r w:rsidRPr="00E51D87">
        <w:rPr>
          <w:rFonts w:ascii="Arial" w:hAnsi="Arial" w:cs="Arial"/>
          <w:i/>
          <w:color w:val="222222"/>
          <w:sz w:val="24"/>
          <w:szCs w:val="24"/>
          <w:shd w:val="clear" w:color="auto" w:fill="FFFFFF"/>
          <w:rPrChange w:id="781" w:author="Nahuel Defossé" w:date="2017-12-22T11:44:00Z">
            <w:rPr>
              <w:rFonts w:ascii="Arial" w:hAnsi="Arial" w:cs="Arial"/>
              <w:color w:val="222222"/>
              <w:sz w:val="24"/>
              <w:szCs w:val="24"/>
              <w:shd w:val="clear" w:color="auto" w:fill="FFFFFF"/>
            </w:rPr>
          </w:rPrChange>
        </w:rPr>
        <w:t>stack</w:t>
      </w:r>
      <w:r w:rsidRPr="00F06CD3">
        <w:rPr>
          <w:rFonts w:ascii="Arial" w:hAnsi="Arial" w:cs="Arial"/>
          <w:color w:val="222222"/>
          <w:sz w:val="24"/>
          <w:szCs w:val="24"/>
          <w:shd w:val="clear" w:color="auto" w:fill="FFFFFF"/>
        </w:rPr>
        <w:t xml:space="preserve"> </w:t>
      </w:r>
      <w:del w:id="782" w:author="Nahuel Defossé" w:date="2017-12-22T11:45:00Z">
        <w:r w:rsidRPr="00F06CD3" w:rsidDel="00E51D87">
          <w:rPr>
            <w:rFonts w:ascii="Arial" w:hAnsi="Arial" w:cs="Arial"/>
            <w:color w:val="222222"/>
            <w:sz w:val="24"/>
            <w:szCs w:val="24"/>
            <w:shd w:val="clear" w:color="auto" w:fill="FFFFFF"/>
          </w:rPr>
          <w:delText xml:space="preserve">es aprovechado </w:delText>
        </w:r>
      </w:del>
      <w:ins w:id="783" w:author="Nahuel Defossé" w:date="2017-12-22T11:45:00Z">
        <w:r w:rsidR="00E51D87">
          <w:rPr>
            <w:rFonts w:ascii="Arial" w:hAnsi="Arial" w:cs="Arial"/>
            <w:color w:val="222222"/>
            <w:sz w:val="24"/>
            <w:szCs w:val="24"/>
            <w:shd w:val="clear" w:color="auto" w:fill="FFFFFF"/>
          </w:rPr>
          <w:t xml:space="preserve">opera </w:t>
        </w:r>
      </w:ins>
      <w:del w:id="784" w:author="Nahuel Defossé" w:date="2017-12-22T11:45:00Z">
        <w:r w:rsidRPr="00F06CD3" w:rsidDel="00E51D87">
          <w:rPr>
            <w:rFonts w:ascii="Arial" w:hAnsi="Arial" w:cs="Arial"/>
            <w:color w:val="222222"/>
            <w:sz w:val="24"/>
            <w:szCs w:val="24"/>
            <w:shd w:val="clear" w:color="auto" w:fill="FFFFFF"/>
          </w:rPr>
          <w:delText xml:space="preserve">en </w:delText>
        </w:r>
      </w:del>
      <w:ins w:id="785" w:author="Nahuel Defossé" w:date="2017-12-22T11:45:00Z">
        <w:r w:rsidR="00E51D87">
          <w:rPr>
            <w:rFonts w:ascii="Arial" w:hAnsi="Arial" w:cs="Arial"/>
            <w:color w:val="222222"/>
            <w:sz w:val="24"/>
            <w:szCs w:val="24"/>
            <w:shd w:val="clear" w:color="auto" w:fill="FFFFFF"/>
          </w:rPr>
          <w:t>d</w:t>
        </w:r>
      </w:ins>
      <w:r w:rsidRPr="00F06CD3">
        <w:rPr>
          <w:rFonts w:ascii="Arial" w:hAnsi="Arial" w:cs="Arial"/>
          <w:color w:val="222222"/>
          <w:sz w:val="24"/>
          <w:szCs w:val="24"/>
          <w:shd w:val="clear" w:color="auto" w:fill="FFFFFF"/>
        </w:rPr>
        <w:t>el</w:t>
      </w:r>
      <w:ins w:id="786" w:author="Nahuel Defossé" w:date="2017-12-22T11:46:00Z">
        <w:r w:rsidR="00E51D87">
          <w:rPr>
            <w:rFonts w:ascii="Arial" w:hAnsi="Arial" w:cs="Arial"/>
            <w:color w:val="222222"/>
            <w:sz w:val="24"/>
            <w:szCs w:val="24"/>
            <w:shd w:val="clear" w:color="auto" w:fill="FFFFFF"/>
          </w:rPr>
          <w:t xml:space="preserve"> </w:t>
        </w:r>
        <w:r w:rsidR="00E51D87" w:rsidRPr="00F06CD3">
          <w:rPr>
            <w:rFonts w:ascii="Arial" w:hAnsi="Arial" w:cs="Arial"/>
            <w:color w:val="222222"/>
            <w:sz w:val="24"/>
            <w:szCs w:val="24"/>
            <w:shd w:val="clear" w:color="auto" w:fill="FFFFFF"/>
          </w:rPr>
          <w:t>lado del servidor</w:t>
        </w:r>
        <w:r w:rsidR="00E51D87">
          <w:rPr>
            <w:rFonts w:ascii="Arial" w:hAnsi="Arial" w:cs="Arial"/>
            <w:color w:val="222222"/>
            <w:sz w:val="24"/>
            <w:szCs w:val="24"/>
            <w:shd w:val="clear" w:color="auto" w:fill="FFFFFF"/>
          </w:rPr>
          <w:t>, también conicido como</w:t>
        </w:r>
      </w:ins>
      <w:r w:rsidRPr="00F06CD3">
        <w:rPr>
          <w:rFonts w:ascii="Arial" w:hAnsi="Arial" w:cs="Arial"/>
          <w:color w:val="222222"/>
          <w:sz w:val="24"/>
          <w:szCs w:val="24"/>
          <w:shd w:val="clear" w:color="auto" w:fill="FFFFFF"/>
        </w:rPr>
        <w:t xml:space="preserve"> </w:t>
      </w:r>
      <w:r w:rsidRPr="00E51D87">
        <w:rPr>
          <w:rFonts w:ascii="Arial" w:hAnsi="Arial" w:cs="Arial"/>
          <w:i/>
          <w:color w:val="222222"/>
          <w:sz w:val="24"/>
          <w:szCs w:val="24"/>
          <w:shd w:val="clear" w:color="auto" w:fill="FFFFFF"/>
          <w:rPrChange w:id="787" w:author="Nahuel Defossé" w:date="2017-12-22T11:46:00Z">
            <w:rPr>
              <w:rFonts w:ascii="Arial" w:hAnsi="Arial" w:cs="Arial"/>
              <w:color w:val="222222"/>
              <w:sz w:val="24"/>
              <w:szCs w:val="24"/>
              <w:shd w:val="clear" w:color="auto" w:fill="FFFFFF"/>
            </w:rPr>
          </w:rPrChange>
        </w:rPr>
        <w:t>back-end</w:t>
      </w:r>
      <w:del w:id="788" w:author="Nahuel Defossé" w:date="2017-12-22T11:46:00Z">
        <w:r w:rsidRPr="00F06CD3" w:rsidDel="00E51D87">
          <w:rPr>
            <w:rFonts w:ascii="Arial" w:hAnsi="Arial" w:cs="Arial"/>
            <w:color w:val="222222"/>
            <w:sz w:val="24"/>
            <w:szCs w:val="24"/>
            <w:shd w:val="clear" w:color="auto" w:fill="FFFFFF"/>
          </w:rPr>
          <w:delText xml:space="preserve"> o en el</w:delText>
        </w:r>
      </w:del>
      <w:del w:id="789" w:author="Nahuel Defossé" w:date="2017-12-22T11:45:00Z">
        <w:r w:rsidRPr="00F06CD3" w:rsidDel="00E51D87">
          <w:rPr>
            <w:rFonts w:ascii="Arial" w:hAnsi="Arial" w:cs="Arial"/>
            <w:color w:val="222222"/>
            <w:sz w:val="24"/>
            <w:szCs w:val="24"/>
            <w:shd w:val="clear" w:color="auto" w:fill="FFFFFF"/>
          </w:rPr>
          <w:delText xml:space="preserve"> lado del servidor</w:delText>
        </w:r>
      </w:del>
      <w:r w:rsidRPr="00F06CD3">
        <w:rPr>
          <w:rFonts w:ascii="Arial" w:hAnsi="Arial" w:cs="Arial"/>
          <w:color w:val="222222"/>
          <w:sz w:val="24"/>
          <w:szCs w:val="24"/>
          <w:shd w:val="clear" w:color="auto" w:fill="FFFFFF"/>
        </w:rPr>
        <w:t>.</w:t>
      </w:r>
    </w:p>
    <w:p w14:paraId="7B8DF4F3" w14:textId="77777777" w:rsidR="00F06CD3" w:rsidRDefault="00F06CD3" w:rsidP="00F06CD3">
      <w:pPr>
        <w:pStyle w:val="Ttulo3"/>
        <w:rPr>
          <w:b w:val="0"/>
          <w:sz w:val="28"/>
          <w:szCs w:val="28"/>
        </w:rPr>
      </w:pPr>
      <w:r>
        <w:rPr>
          <w:b w:val="0"/>
          <w:sz w:val="28"/>
          <w:szCs w:val="28"/>
        </w:rPr>
        <w:t xml:space="preserve">6.2.3 </w:t>
      </w:r>
      <w:r w:rsidRPr="00F06CD3">
        <w:rPr>
          <w:b w:val="0"/>
          <w:sz w:val="28"/>
          <w:szCs w:val="28"/>
        </w:rPr>
        <w:t>Angular</w:t>
      </w:r>
    </w:p>
    <w:p w14:paraId="0FFB0AAA" w14:textId="77777777" w:rsidR="00F06CD3" w:rsidRPr="00F06CD3" w:rsidRDefault="00F06CD3" w:rsidP="00F06CD3"/>
    <w:p w14:paraId="2CD4D408" w14:textId="6981EB81"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framework </w:t>
      </w:r>
      <w:del w:id="790" w:author="Nahuel Defossé" w:date="2017-12-22T11:47:00Z">
        <w:r w:rsidRPr="00F06CD3" w:rsidDel="000A73C4">
          <w:rPr>
            <w:rFonts w:ascii="Arial" w:hAnsi="Arial" w:cs="Arial"/>
            <w:color w:val="222222"/>
            <w:sz w:val="24"/>
            <w:szCs w:val="24"/>
            <w:shd w:val="clear" w:color="auto" w:fill="FFFFFF"/>
          </w:rPr>
          <w:delText xml:space="preserve">para </w:delText>
        </w:r>
      </w:del>
      <w:ins w:id="791" w:author="Nahuel Defossé" w:date="2017-12-22T11:47:00Z">
        <w:r w:rsidR="000A73C4">
          <w:rPr>
            <w:rFonts w:ascii="Arial" w:hAnsi="Arial" w:cs="Arial"/>
            <w:color w:val="222222"/>
            <w:sz w:val="24"/>
            <w:szCs w:val="24"/>
            <w:shd w:val="clear" w:color="auto" w:fill="FFFFFF"/>
          </w:rPr>
          <w:t xml:space="preserve">orientado a </w:t>
        </w:r>
        <w:r w:rsidR="000A73C4" w:rsidRPr="00F06CD3">
          <w:rPr>
            <w:rFonts w:ascii="Arial" w:hAnsi="Arial" w:cs="Arial"/>
            <w:color w:val="222222"/>
            <w:sz w:val="24"/>
            <w:szCs w:val="24"/>
            <w:shd w:val="clear" w:color="auto" w:fill="FFFFFF"/>
          </w:rPr>
          <w:t xml:space="preserve">crear </w:t>
        </w:r>
        <w:r w:rsidR="000A73C4">
          <w:rPr>
            <w:rFonts w:ascii="Arial" w:hAnsi="Arial" w:cs="Arial"/>
            <w:color w:val="222222"/>
            <w:sz w:val="24"/>
            <w:szCs w:val="24"/>
            <w:shd w:val="clear" w:color="auto" w:fill="FFFFFF"/>
          </w:rPr>
          <w:t xml:space="preserve"> </w:t>
        </w:r>
      </w:ins>
      <w:r w:rsidRPr="00F06CD3">
        <w:rPr>
          <w:rFonts w:ascii="Arial" w:hAnsi="Arial" w:cs="Arial"/>
          <w:color w:val="222222"/>
          <w:sz w:val="24"/>
          <w:szCs w:val="24"/>
          <w:shd w:val="clear" w:color="auto" w:fill="FFFFFF"/>
        </w:rPr>
        <w:t>aplicaciones web</w:t>
      </w:r>
      <w:ins w:id="792" w:author="Nahuel Defossé" w:date="2017-12-22T11:47:00Z">
        <w:r w:rsidR="000A73C4">
          <w:rPr>
            <w:rFonts w:ascii="Arial" w:hAnsi="Arial" w:cs="Arial"/>
            <w:color w:val="222222"/>
            <w:sz w:val="24"/>
            <w:szCs w:val="24"/>
            <w:shd w:val="clear" w:color="auto" w:fill="FFFFFF"/>
          </w:rPr>
          <w:t xml:space="preserve">, basado en el sub-lenguaje </w:t>
        </w:r>
      </w:ins>
      <w:del w:id="793" w:author="Nahuel Defossé" w:date="2017-12-22T11:47:00Z">
        <w:r w:rsidRPr="00F06CD3" w:rsidDel="000A73C4">
          <w:rPr>
            <w:rFonts w:ascii="Arial" w:hAnsi="Arial" w:cs="Arial"/>
            <w:color w:val="222222"/>
            <w:sz w:val="24"/>
            <w:szCs w:val="24"/>
            <w:shd w:val="clear" w:color="auto" w:fill="FFFFFF"/>
          </w:rPr>
          <w:delText xml:space="preserve"> de </w:delText>
        </w:r>
      </w:del>
      <w:r w:rsidRPr="00F06CD3">
        <w:rPr>
          <w:rFonts w:ascii="Arial" w:hAnsi="Arial" w:cs="Arial"/>
          <w:color w:val="222222"/>
          <w:sz w:val="24"/>
          <w:szCs w:val="24"/>
          <w:shd w:val="clear" w:color="auto" w:fill="FFFFFF"/>
        </w:rPr>
        <w:t>TypeScript</w:t>
      </w:r>
      <w:hyperlink r:id="rId55" w:tooltip="TypeScript" w:history="1"/>
      <w:r w:rsidRPr="00F06CD3">
        <w:rPr>
          <w:rFonts w:ascii="Arial" w:hAnsi="Arial" w:cs="Arial"/>
          <w:color w:val="222222"/>
          <w:sz w:val="24"/>
          <w:szCs w:val="24"/>
          <w:shd w:val="clear" w:color="auto" w:fill="FFFFFF"/>
        </w:rPr>
        <w:t> </w:t>
      </w:r>
      <w:ins w:id="794" w:author="Nahuel Defossé" w:date="2017-12-22T11:47:00Z">
        <w:r w:rsidR="000A73C4">
          <w:rPr>
            <w:rFonts w:ascii="Arial" w:hAnsi="Arial" w:cs="Arial"/>
            <w:color w:val="222222"/>
            <w:sz w:val="24"/>
            <w:szCs w:val="24"/>
            <w:shd w:val="clear" w:color="auto" w:fill="FFFFFF"/>
          </w:rPr>
          <w:t xml:space="preserve">(JavaScript con </w:t>
        </w:r>
      </w:ins>
      <w:ins w:id="795" w:author="Nahuel Defossé" w:date="2017-12-22T11:48:00Z">
        <w:r w:rsidR="000A73C4">
          <w:rPr>
            <w:rFonts w:ascii="Arial" w:hAnsi="Arial" w:cs="Arial"/>
            <w:color w:val="222222"/>
            <w:sz w:val="24"/>
            <w:szCs w:val="24"/>
            <w:shd w:val="clear" w:color="auto" w:fill="FFFFFF"/>
          </w:rPr>
          <w:t xml:space="preserve">verificación de tipos de dato </w:t>
        </w:r>
        <w:r w:rsidR="000A73C4">
          <w:rPr>
            <w:rFonts w:ascii="Arial" w:hAnsi="Arial" w:cs="Arial"/>
            <w:i/>
            <w:color w:val="222222"/>
            <w:sz w:val="24"/>
            <w:szCs w:val="24"/>
            <w:shd w:val="clear" w:color="auto" w:fill="FFFFFF"/>
          </w:rPr>
          <w:t>ahead of time</w:t>
        </w:r>
        <w:r w:rsidR="000A73C4">
          <w:rPr>
            <w:rFonts w:ascii="Arial" w:hAnsi="Arial" w:cs="Arial"/>
            <w:color w:val="222222"/>
            <w:sz w:val="24"/>
            <w:szCs w:val="24"/>
            <w:shd w:val="clear" w:color="auto" w:fill="FFFFFF"/>
          </w:rPr>
          <w:t>)</w:t>
        </w:r>
      </w:ins>
      <w:del w:id="796" w:author="Nahuel Defossé" w:date="2017-12-22T11:47:00Z">
        <w:r w:rsidRPr="00F06CD3" w:rsidDel="000A73C4">
          <w:rPr>
            <w:rFonts w:ascii="Arial" w:hAnsi="Arial" w:cs="Arial"/>
            <w:color w:val="222222"/>
            <w:sz w:val="24"/>
            <w:szCs w:val="24"/>
            <w:shd w:val="clear" w:color="auto" w:fill="FFFFFF"/>
          </w:rPr>
          <w:delText>de código abierto</w:delText>
        </w:r>
      </w:del>
      <w:r w:rsidRPr="00F06CD3">
        <w:rPr>
          <w:rFonts w:ascii="Arial" w:hAnsi="Arial" w:cs="Arial"/>
          <w:color w:val="222222"/>
          <w:sz w:val="24"/>
          <w:szCs w:val="24"/>
          <w:shd w:val="clear" w:color="auto" w:fill="FFFFFF"/>
        </w:rPr>
        <w:t xml:space="preserve">, mantenido por Google, </w:t>
      </w:r>
      <w:del w:id="797" w:author="Nahuel Defossé" w:date="2017-12-22T11:47:00Z">
        <w:r w:rsidRPr="00F06CD3" w:rsidDel="000A73C4">
          <w:rPr>
            <w:rFonts w:ascii="Arial" w:hAnsi="Arial" w:cs="Arial"/>
            <w:color w:val="222222"/>
            <w:sz w:val="24"/>
            <w:szCs w:val="24"/>
            <w:shd w:val="clear" w:color="auto" w:fill="FFFFFF"/>
          </w:rPr>
          <w:delText xml:space="preserve">que se utiliza para crear </w:delText>
        </w:r>
      </w:del>
      <w:del w:id="798" w:author="Nahuel Defossé" w:date="2017-12-22T11:48:00Z">
        <w:r w:rsidRPr="00F06CD3" w:rsidDel="000A73C4">
          <w:rPr>
            <w:rFonts w:ascii="Arial" w:hAnsi="Arial" w:cs="Arial"/>
            <w:color w:val="222222"/>
            <w:sz w:val="24"/>
            <w:szCs w:val="24"/>
            <w:shd w:val="clear" w:color="auto" w:fill="FFFFFF"/>
          </w:rPr>
          <w:delText>y mantener </w:delText>
        </w:r>
      </w:del>
      <w:ins w:id="799" w:author="Nahuel Defossé" w:date="2017-12-22T11:48:00Z">
        <w:r w:rsidR="000A73C4">
          <w:rPr>
            <w:rFonts w:ascii="Arial" w:hAnsi="Arial" w:cs="Arial"/>
            <w:color w:val="222222"/>
            <w:sz w:val="24"/>
            <w:szCs w:val="24"/>
            <w:shd w:val="clear" w:color="auto" w:fill="FFFFFF"/>
          </w:rPr>
          <w:t xml:space="preserve">enfocado en </w:t>
        </w:r>
      </w:ins>
      <w:r w:rsidRPr="00F06CD3">
        <w:rPr>
          <w:rFonts w:ascii="Arial" w:hAnsi="Arial" w:cs="Arial"/>
          <w:color w:val="222222"/>
          <w:sz w:val="24"/>
          <w:szCs w:val="24"/>
          <w:shd w:val="clear" w:color="auto" w:fill="FFFFFF"/>
        </w:rPr>
        <w:t>aplicaciones web de una sola página</w:t>
      </w:r>
      <w:ins w:id="800" w:author="Nahuel Defossé" w:date="2017-12-22T11:54:00Z">
        <w:r w:rsidR="00D34D61">
          <w:rPr>
            <w:rFonts w:ascii="Arial" w:hAnsi="Arial" w:cs="Arial"/>
            <w:color w:val="222222"/>
            <w:sz w:val="24"/>
            <w:szCs w:val="24"/>
            <w:shd w:val="clear" w:color="auto" w:fill="FFFFFF"/>
          </w:rPr>
          <w:t xml:space="preserve"> o SPA</w:t>
        </w:r>
      </w:ins>
      <w:r w:rsidRPr="00F06CD3">
        <w:rPr>
          <w:rFonts w:ascii="Arial" w:hAnsi="Arial" w:cs="Arial"/>
          <w:color w:val="222222"/>
          <w:sz w:val="24"/>
          <w:szCs w:val="24"/>
          <w:shd w:val="clear" w:color="auto" w:fill="FFFFFF"/>
        </w:rPr>
        <w:t xml:space="preserve">. Su objetivo es aumentar las aplicaciones basadas en navegador con </w:t>
      </w:r>
      <w:r w:rsidRPr="00F06CD3">
        <w:rPr>
          <w:rFonts w:ascii="Arial" w:hAnsi="Arial" w:cs="Arial"/>
          <w:color w:val="222222"/>
          <w:sz w:val="24"/>
          <w:szCs w:val="24"/>
          <w:shd w:val="clear" w:color="auto" w:fill="FFFFFF"/>
        </w:rPr>
        <w:lastRenderedPageBreak/>
        <w:t xml:space="preserve">capacidad de Modelo Vista Controlador (MVC), </w:t>
      </w:r>
      <w:del w:id="801" w:author="Nahuel Defossé" w:date="2017-12-22T11:54:00Z">
        <w:r w:rsidRPr="00F06CD3" w:rsidDel="00D34D61">
          <w:rPr>
            <w:rFonts w:ascii="Arial" w:hAnsi="Arial" w:cs="Arial"/>
            <w:color w:val="222222"/>
            <w:sz w:val="24"/>
            <w:szCs w:val="24"/>
            <w:shd w:val="clear" w:color="auto" w:fill="FFFFFF"/>
          </w:rPr>
          <w:delText xml:space="preserve">en un esfuerzo </w:delText>
        </w:r>
      </w:del>
      <w:ins w:id="802" w:author="Nahuel Defossé" w:date="2017-12-22T11:54:00Z">
        <w:r w:rsidR="00D34D61">
          <w:rPr>
            <w:rFonts w:ascii="Arial" w:hAnsi="Arial" w:cs="Arial"/>
            <w:color w:val="222222"/>
            <w:sz w:val="24"/>
            <w:szCs w:val="24"/>
            <w:shd w:val="clear" w:color="auto" w:fill="FFFFFF"/>
          </w:rPr>
          <w:t xml:space="preserve">con el objetivo de </w:t>
        </w:r>
      </w:ins>
      <w:del w:id="803" w:author="Nahuel Defossé" w:date="2017-12-22T11:54:00Z">
        <w:r w:rsidRPr="00F06CD3" w:rsidDel="00D34D61">
          <w:rPr>
            <w:rFonts w:ascii="Arial" w:hAnsi="Arial" w:cs="Arial"/>
            <w:color w:val="222222"/>
            <w:sz w:val="24"/>
            <w:szCs w:val="24"/>
            <w:shd w:val="clear" w:color="auto" w:fill="FFFFFF"/>
          </w:rPr>
          <w:delText xml:space="preserve">para hacer </w:delText>
        </w:r>
      </w:del>
      <w:r w:rsidRPr="00F06CD3">
        <w:rPr>
          <w:rFonts w:ascii="Arial" w:hAnsi="Arial" w:cs="Arial"/>
          <w:color w:val="222222"/>
          <w:sz w:val="24"/>
          <w:szCs w:val="24"/>
          <w:shd w:val="clear" w:color="auto" w:fill="FFFFFF"/>
        </w:rPr>
        <w:t xml:space="preserve">que el desarrollo y las pruebas sean más </w:t>
      </w:r>
      <w:del w:id="804" w:author="Nahuel Defossé" w:date="2017-12-22T11:54:00Z">
        <w:r w:rsidRPr="00F06CD3" w:rsidDel="00D34D61">
          <w:rPr>
            <w:rFonts w:ascii="Arial" w:hAnsi="Arial" w:cs="Arial"/>
            <w:color w:val="222222"/>
            <w:sz w:val="24"/>
            <w:szCs w:val="24"/>
            <w:shd w:val="clear" w:color="auto" w:fill="FFFFFF"/>
          </w:rPr>
          <w:delText>fáciles</w:delText>
        </w:r>
      </w:del>
      <w:ins w:id="805" w:author="Nahuel Defossé" w:date="2017-12-22T11:54:00Z">
        <w:r w:rsidR="00D34D61">
          <w:rPr>
            <w:rFonts w:ascii="Arial" w:hAnsi="Arial" w:cs="Arial"/>
            <w:color w:val="222222"/>
            <w:sz w:val="24"/>
            <w:szCs w:val="24"/>
            <w:shd w:val="clear" w:color="auto" w:fill="FFFFFF"/>
          </w:rPr>
          <w:t>sencillas</w:t>
        </w:r>
      </w:ins>
      <w:r w:rsidRPr="00F06CD3">
        <w:rPr>
          <w:rFonts w:ascii="Arial" w:hAnsi="Arial" w:cs="Arial"/>
          <w:color w:val="222222"/>
          <w:sz w:val="24"/>
          <w:szCs w:val="24"/>
          <w:shd w:val="clear" w:color="auto" w:fill="FFFFFF"/>
        </w:rPr>
        <w:t>.</w:t>
      </w:r>
    </w:p>
    <w:p w14:paraId="7BD6FA30" w14:textId="77777777" w:rsidR="00F06CD3" w:rsidRDefault="00F06CD3" w:rsidP="00F06CD3">
      <w:pPr>
        <w:pStyle w:val="Ttulo3"/>
        <w:rPr>
          <w:b w:val="0"/>
          <w:sz w:val="28"/>
          <w:szCs w:val="28"/>
        </w:rPr>
      </w:pPr>
      <w:r>
        <w:rPr>
          <w:b w:val="0"/>
          <w:sz w:val="28"/>
          <w:szCs w:val="28"/>
        </w:rPr>
        <w:t xml:space="preserve">6.2.4 </w:t>
      </w:r>
      <w:r w:rsidRPr="00F06CD3">
        <w:rPr>
          <w:b w:val="0"/>
          <w:sz w:val="28"/>
          <w:szCs w:val="28"/>
        </w:rPr>
        <w:t>Node</w:t>
      </w:r>
    </w:p>
    <w:p w14:paraId="014907FD" w14:textId="77777777" w:rsidR="00F06CD3" w:rsidRPr="00F06CD3" w:rsidRDefault="00F06CD3" w:rsidP="00F06CD3"/>
    <w:p w14:paraId="69C434D2" w14:textId="7391D59A" w:rsidR="00F06CD3" w:rsidRPr="00F06CD3" w:rsidRDefault="00F06CD3" w:rsidP="00F06CD3">
      <w:pPr>
        <w:rPr>
          <w:rFonts w:ascii="Arial" w:hAnsi="Arial" w:cs="Arial"/>
          <w:color w:val="222222"/>
          <w:sz w:val="24"/>
          <w:szCs w:val="24"/>
          <w:shd w:val="clear" w:color="auto" w:fill="FFFFFF"/>
        </w:rPr>
      </w:pPr>
      <w:r w:rsidRPr="00F06CD3">
        <w:rPr>
          <w:rFonts w:ascii="Arial" w:hAnsi="Arial" w:cs="Arial"/>
          <w:noProof/>
          <w:color w:val="222222"/>
          <w:sz w:val="24"/>
          <w:szCs w:val="24"/>
          <w:shd w:val="clear" w:color="auto" w:fill="FFFFFF"/>
          <w:lang w:val="es-ES_tradnl" w:eastAsia="es-ES_tradnl"/>
        </w:rPr>
        <w:drawing>
          <wp:anchor distT="0" distB="0" distL="114300" distR="114300" simplePos="0" relativeHeight="251645952" behindDoc="0" locked="0" layoutInCell="1" allowOverlap="1" wp14:anchorId="32E59C03" wp14:editId="2D9EF6C2">
            <wp:simplePos x="0" y="0"/>
            <wp:positionH relativeFrom="column">
              <wp:posOffset>4040333</wp:posOffset>
            </wp:positionH>
            <wp:positionV relativeFrom="paragraph">
              <wp:posOffset>5080</wp:posOffset>
            </wp:positionV>
            <wp:extent cx="1355725" cy="1204595"/>
            <wp:effectExtent l="0" t="0" r="0" b="0"/>
            <wp:wrapSquare wrapText="bothSides"/>
            <wp:docPr id="55" name="Imagen 55" descr="V8 JavaScript engine logo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8 JavaScript engine logo 2.sv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55725" cy="1204595"/>
                    </a:xfrm>
                    <a:prstGeom prst="rect">
                      <a:avLst/>
                    </a:prstGeom>
                    <a:noFill/>
                    <a:ln>
                      <a:noFill/>
                    </a:ln>
                  </pic:spPr>
                </pic:pic>
              </a:graphicData>
            </a:graphic>
            <wp14:sizeRelH relativeFrom="page">
              <wp14:pctWidth>0</wp14:pctWidth>
            </wp14:sizeRelH>
            <wp14:sizeRelV relativeFrom="page">
              <wp14:pctHeight>0</wp14:pctHeight>
            </wp14:sizeRelV>
          </wp:anchor>
        </w:drawing>
      </w:r>
      <w:ins w:id="806" w:author="Nahuel Defossé" w:date="2017-12-22T11:55:00Z">
        <w:r w:rsidR="00D34D61">
          <w:rPr>
            <w:rFonts w:ascii="Arial" w:hAnsi="Arial" w:cs="Arial"/>
            <w:color w:val="222222"/>
            <w:sz w:val="24"/>
            <w:szCs w:val="24"/>
            <w:shd w:val="clear" w:color="auto" w:fill="FFFFFF"/>
          </w:rPr>
          <w:t xml:space="preserve">En MEAN, Node, </w:t>
        </w:r>
      </w:ins>
      <w:del w:id="807" w:author="Nahuel Defossé" w:date="2017-12-22T11:55:00Z">
        <w:r w:rsidRPr="00F06CD3" w:rsidDel="00D34D61">
          <w:rPr>
            <w:rFonts w:ascii="Arial" w:hAnsi="Arial" w:cs="Arial"/>
            <w:color w:val="222222"/>
            <w:sz w:val="24"/>
            <w:szCs w:val="24"/>
            <w:shd w:val="clear" w:color="auto" w:fill="FFFFFF"/>
          </w:rPr>
          <w:delText xml:space="preserve">Es </w:delText>
        </w:r>
      </w:del>
      <w:ins w:id="808" w:author="Nahuel Defossé" w:date="2017-12-22T11:55:00Z">
        <w:r w:rsidR="00D34D61">
          <w:rPr>
            <w:rFonts w:ascii="Arial" w:hAnsi="Arial" w:cs="Arial"/>
            <w:color w:val="222222"/>
            <w:sz w:val="24"/>
            <w:szCs w:val="24"/>
            <w:shd w:val="clear" w:color="auto" w:fill="FFFFFF"/>
          </w:rPr>
          <w:t>e</w:t>
        </w:r>
        <w:r w:rsidR="00D34D61" w:rsidRPr="00F06CD3">
          <w:rPr>
            <w:rFonts w:ascii="Arial" w:hAnsi="Arial" w:cs="Arial"/>
            <w:color w:val="222222"/>
            <w:sz w:val="24"/>
            <w:szCs w:val="24"/>
            <w:shd w:val="clear" w:color="auto" w:fill="FFFFFF"/>
          </w:rPr>
          <w:t xml:space="preserve">s </w:t>
        </w:r>
      </w:ins>
      <w:r w:rsidRPr="00F06CD3">
        <w:rPr>
          <w:rFonts w:ascii="Arial" w:hAnsi="Arial" w:cs="Arial"/>
          <w:color w:val="222222"/>
          <w:sz w:val="24"/>
          <w:szCs w:val="24"/>
          <w:shd w:val="clear" w:color="auto" w:fill="FFFFFF"/>
        </w:rPr>
        <w:t>la plataforma encargada del funcionamiento del servidor</w:t>
      </w:r>
      <w:del w:id="809" w:author="Nahuel Defossé" w:date="2017-12-22T11:55:00Z">
        <w:r w:rsidRPr="00F06CD3" w:rsidDel="00D34D61">
          <w:rPr>
            <w:rFonts w:ascii="Arial" w:hAnsi="Arial" w:cs="Arial"/>
            <w:color w:val="222222"/>
            <w:sz w:val="24"/>
            <w:szCs w:val="24"/>
            <w:shd w:val="clear" w:color="auto" w:fill="FFFFFF"/>
          </w:rPr>
          <w:delText xml:space="preserve">, </w:delText>
        </w:r>
      </w:del>
      <w:ins w:id="810" w:author="Nahuel Defossé" w:date="2017-12-22T11:55:00Z">
        <w:r w:rsidR="00D34D61">
          <w:rPr>
            <w:rFonts w:ascii="Arial" w:hAnsi="Arial" w:cs="Arial"/>
            <w:color w:val="222222"/>
            <w:sz w:val="24"/>
            <w:szCs w:val="24"/>
            <w:shd w:val="clear" w:color="auto" w:fill="FFFFFF"/>
          </w:rPr>
          <w:t>. Se trata de un intérprete de</w:t>
        </w:r>
      </w:ins>
      <w:del w:id="811" w:author="Nahuel Defossé" w:date="2017-12-22T11:55:00Z">
        <w:r w:rsidRPr="00F06CD3" w:rsidDel="00D34D61">
          <w:rPr>
            <w:rFonts w:ascii="Arial" w:hAnsi="Arial" w:cs="Arial"/>
            <w:color w:val="222222"/>
            <w:sz w:val="24"/>
            <w:szCs w:val="24"/>
            <w:shd w:val="clear" w:color="auto" w:fill="FFFFFF"/>
          </w:rPr>
          <w:delText>y trabaja totalmente con</w:delText>
        </w:r>
      </w:del>
      <w:r w:rsidRPr="00F06CD3">
        <w:rPr>
          <w:rFonts w:ascii="Arial" w:hAnsi="Arial" w:cs="Arial"/>
          <w:color w:val="222222"/>
          <w:sz w:val="24"/>
          <w:szCs w:val="24"/>
          <w:shd w:val="clear" w:color="auto" w:fill="FFFFFF"/>
        </w:rPr>
        <w:t xml:space="preserve"> JavaScript</w:t>
      </w:r>
      <w:ins w:id="812" w:author="Nahuel Defossé" w:date="2017-12-22T11:55:00Z">
        <w:r w:rsidR="00D34D61">
          <w:rPr>
            <w:rFonts w:ascii="Arial" w:hAnsi="Arial" w:cs="Arial"/>
            <w:color w:val="222222"/>
            <w:sz w:val="24"/>
            <w:szCs w:val="24"/>
            <w:shd w:val="clear" w:color="auto" w:fill="FFFFFF"/>
          </w:rPr>
          <w:t xml:space="preserve"> enfocado en la programación del lado del servior</w:t>
        </w:r>
      </w:ins>
      <w:r w:rsidRPr="00F06CD3">
        <w:rPr>
          <w:rFonts w:ascii="Arial" w:hAnsi="Arial" w:cs="Arial"/>
          <w:color w:val="222222"/>
          <w:sz w:val="24"/>
          <w:szCs w:val="24"/>
          <w:shd w:val="clear" w:color="auto" w:fill="FFFFFF"/>
        </w:rPr>
        <w:t>.</w:t>
      </w:r>
    </w:p>
    <w:p w14:paraId="272B5A2C" w14:textId="7ED2B98A" w:rsidR="00F06CD3" w:rsidRPr="00F06CD3" w:rsidRDefault="006C2FA0" w:rsidP="00F06CD3">
      <w:pPr>
        <w:rPr>
          <w:rFonts w:ascii="Arial" w:hAnsi="Arial" w:cs="Arial"/>
          <w:color w:val="222222"/>
          <w:sz w:val="24"/>
          <w:szCs w:val="24"/>
          <w:shd w:val="clear" w:color="auto" w:fill="FFFFFF"/>
        </w:rPr>
      </w:pPr>
      <w:r>
        <w:rPr>
          <w:noProof/>
          <w:lang w:val="es-ES_tradnl" w:eastAsia="es-ES_tradnl"/>
        </w:rPr>
        <mc:AlternateContent>
          <mc:Choice Requires="wps">
            <w:drawing>
              <wp:anchor distT="0" distB="0" distL="114300" distR="114300" simplePos="0" relativeHeight="251681792" behindDoc="0" locked="0" layoutInCell="1" allowOverlap="1" wp14:anchorId="466D37E2" wp14:editId="6705B6E9">
                <wp:simplePos x="0" y="0"/>
                <wp:positionH relativeFrom="column">
                  <wp:posOffset>4039870</wp:posOffset>
                </wp:positionH>
                <wp:positionV relativeFrom="paragraph">
                  <wp:posOffset>840890</wp:posOffset>
                </wp:positionV>
                <wp:extent cx="1355725" cy="405765"/>
                <wp:effectExtent l="0" t="0" r="0" b="0"/>
                <wp:wrapSquare wrapText="bothSides"/>
                <wp:docPr id="196" name="Cuadro de texto 196"/>
                <wp:cNvGraphicFramePr/>
                <a:graphic xmlns:a="http://schemas.openxmlformats.org/drawingml/2006/main">
                  <a:graphicData uri="http://schemas.microsoft.com/office/word/2010/wordprocessingShape">
                    <wps:wsp>
                      <wps:cNvSpPr txBox="1"/>
                      <wps:spPr>
                        <a:xfrm>
                          <a:off x="0" y="0"/>
                          <a:ext cx="1355725" cy="405765"/>
                        </a:xfrm>
                        <a:prstGeom prst="rect">
                          <a:avLst/>
                        </a:prstGeom>
                        <a:solidFill>
                          <a:prstClr val="white"/>
                        </a:solidFill>
                        <a:ln>
                          <a:noFill/>
                        </a:ln>
                      </wps:spPr>
                      <wps:txbx>
                        <w:txbxContent>
                          <w:p w14:paraId="7E339591" w14:textId="77777777" w:rsidR="00FD763E" w:rsidRPr="005C564D" w:rsidRDefault="00FD763E" w:rsidP="004533E2">
                            <w:pPr>
                              <w:pStyle w:val="Descripcin"/>
                              <w:rPr>
                                <w:rFonts w:ascii="Arial" w:eastAsia="Calibri" w:hAnsi="Arial" w:cs="Arial"/>
                                <w:color w:val="222222"/>
                                <w:sz w:val="24"/>
                                <w:szCs w:val="24"/>
                                <w:shd w:val="clear" w:color="auto" w:fill="FFFFFF"/>
                              </w:rPr>
                            </w:pPr>
                            <w:r>
                              <w:t xml:space="preserve">Ilustración </w:t>
                            </w:r>
                            <w:fldSimple w:instr=" SEQ Ilustración \* ARABIC ">
                              <w:r>
                                <w:rPr>
                                  <w:noProof/>
                                </w:rPr>
                                <w:t>31</w:t>
                              </w:r>
                            </w:fldSimple>
                            <w:r>
                              <w:t>2 - Logo del motor V8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6D37E2" id="Cuadro de texto 196" o:spid="_x0000_s1045" type="#_x0000_t202" style="position:absolute;left:0;text-align:left;margin-left:318.1pt;margin-top:66.2pt;width:106.75pt;height:31.9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" stroked="f">
                <v:textbox style="mso-fit-shape-to-text:t" inset="0,0,0,0">
                  <w:txbxContent>
                    <w:p w14:paraId="7E339591" w14:textId="77777777" w:rsidR="00FD763E" w:rsidRPr="005C564D" w:rsidRDefault="00FD763E" w:rsidP="004533E2">
                      <w:pPr>
                        <w:pStyle w:val="Descripcin"/>
                        <w:rPr>
                          <w:rFonts w:ascii="Arial" w:eastAsia="Calibri" w:hAnsi="Arial" w:cs="Arial"/>
                          <w:color w:val="222222"/>
                          <w:sz w:val="24"/>
                          <w:szCs w:val="24"/>
                          <w:shd w:val="clear" w:color="auto" w:fill="FFFFFF"/>
                        </w:rPr>
                      </w:pPr>
                      <w:r>
                        <w:t xml:space="preserve">Ilustración </w:t>
                      </w:r>
                      <w:fldSimple w:instr=" SEQ Ilustración \* ARABIC ">
                        <w:r>
                          <w:rPr>
                            <w:noProof/>
                          </w:rPr>
                          <w:t>31</w:t>
                        </w:r>
                      </w:fldSimple>
                      <w:r>
                        <w:t>2 - Logo del motor V8</w:t>
                      </w:r>
                    </w:p>
                  </w:txbxContent>
                </v:textbox>
                <w10:wrap type="square"/>
              </v:shape>
            </w:pict>
          </mc:Fallback>
        </mc:AlternateContent>
      </w:r>
      <w:del w:id="813" w:author="Nahuel Defossé" w:date="2017-12-22T11:56:00Z">
        <w:r w:rsidR="00F06CD3" w:rsidRPr="00F06CD3" w:rsidDel="00D34D61">
          <w:rPr>
            <w:rFonts w:ascii="Arial" w:hAnsi="Arial" w:cs="Arial"/>
            <w:color w:val="222222"/>
            <w:sz w:val="24"/>
            <w:szCs w:val="24"/>
            <w:shd w:val="clear" w:color="auto" w:fill="FFFFFF"/>
          </w:rPr>
          <w:delText>Node.js u</w:delText>
        </w:r>
      </w:del>
      <w:ins w:id="814" w:author="Nahuel Defossé" w:date="2017-12-22T11:56:00Z">
        <w:r w:rsidR="00D34D61">
          <w:rPr>
            <w:rFonts w:ascii="Arial" w:hAnsi="Arial" w:cs="Arial"/>
            <w:color w:val="222222"/>
            <w:sz w:val="24"/>
            <w:szCs w:val="24"/>
            <w:shd w:val="clear" w:color="auto" w:fill="FFFFFF"/>
          </w:rPr>
          <w:t>U</w:t>
        </w:r>
      </w:ins>
      <w:r w:rsidR="00F06CD3" w:rsidRPr="00F06CD3">
        <w:rPr>
          <w:rFonts w:ascii="Arial" w:hAnsi="Arial" w:cs="Arial"/>
          <w:color w:val="222222"/>
          <w:sz w:val="24"/>
          <w:szCs w:val="24"/>
          <w:shd w:val="clear" w:color="auto" w:fill="FFFFFF"/>
        </w:rPr>
        <w:t xml:space="preserve">tiliza </w:t>
      </w:r>
      <w:del w:id="815" w:author="Nahuel Defossé" w:date="2017-12-22T11:56:00Z">
        <w:r w:rsidR="00F06CD3" w:rsidRPr="00F06CD3" w:rsidDel="00D34D61">
          <w:rPr>
            <w:rFonts w:ascii="Arial" w:hAnsi="Arial" w:cs="Arial"/>
            <w:color w:val="222222"/>
            <w:sz w:val="24"/>
            <w:szCs w:val="24"/>
            <w:shd w:val="clear" w:color="auto" w:fill="FFFFFF"/>
          </w:rPr>
          <w:delText xml:space="preserve">por debajo </w:delText>
        </w:r>
      </w:del>
      <w:r w:rsidR="00F06CD3" w:rsidRPr="00F06CD3">
        <w:rPr>
          <w:rFonts w:ascii="Arial" w:hAnsi="Arial" w:cs="Arial"/>
          <w:color w:val="222222"/>
          <w:sz w:val="24"/>
          <w:szCs w:val="24"/>
          <w:shd w:val="clear" w:color="auto" w:fill="FFFFFF"/>
        </w:rPr>
        <w:t>el motor de</w:t>
      </w:r>
      <w:ins w:id="816" w:author="Nahuel Defossé" w:date="2017-12-22T11:56:00Z">
        <w:r w:rsidR="00D34D61">
          <w:rPr>
            <w:rFonts w:ascii="Arial" w:hAnsi="Arial" w:cs="Arial"/>
            <w:color w:val="222222"/>
            <w:sz w:val="24"/>
            <w:szCs w:val="24"/>
            <w:shd w:val="clear" w:color="auto" w:fill="FFFFFF"/>
          </w:rPr>
          <w:t xml:space="preserve"> ejecución de</w:t>
        </w:r>
      </w:ins>
      <w:r w:rsidR="00F06CD3" w:rsidRPr="00F06CD3">
        <w:rPr>
          <w:rFonts w:ascii="Arial" w:hAnsi="Arial" w:cs="Arial"/>
          <w:color w:val="222222"/>
          <w:sz w:val="24"/>
          <w:szCs w:val="24"/>
          <w:shd w:val="clear" w:color="auto" w:fill="FFFFFF"/>
        </w:rPr>
        <w:t xml:space="preserve"> JavaScript de Google, denominado V8</w:t>
      </w:r>
      <w:hyperlink r:id="rId57" w:tgtFrame="_blank" w:history="1"/>
      <w:r w:rsidR="00F06CD3" w:rsidRPr="00F06CD3">
        <w:rPr>
          <w:rFonts w:ascii="Arial" w:hAnsi="Arial" w:cs="Arial"/>
          <w:color w:val="222222"/>
          <w:sz w:val="24"/>
          <w:szCs w:val="24"/>
          <w:shd w:val="clear" w:color="auto" w:fill="FFFFFF"/>
        </w:rPr>
        <w:t xml:space="preserve">, y </w:t>
      </w:r>
      <w:del w:id="817" w:author="Nahuel Defossé" w:date="2017-12-22T11:56:00Z">
        <w:r w:rsidR="00F06CD3" w:rsidRPr="00F06CD3" w:rsidDel="00D34D61">
          <w:rPr>
            <w:rFonts w:ascii="Arial" w:hAnsi="Arial" w:cs="Arial"/>
            <w:color w:val="222222"/>
            <w:sz w:val="24"/>
            <w:szCs w:val="24"/>
            <w:shd w:val="clear" w:color="auto" w:fill="FFFFFF"/>
          </w:rPr>
          <w:delText xml:space="preserve">provee </w:delText>
        </w:r>
      </w:del>
      <w:ins w:id="818" w:author="Nahuel Defossé" w:date="2017-12-22T11:56:00Z">
        <w:r w:rsidR="00D34D61">
          <w:rPr>
            <w:rFonts w:ascii="Arial" w:hAnsi="Arial" w:cs="Arial"/>
            <w:color w:val="222222"/>
            <w:sz w:val="24"/>
            <w:szCs w:val="24"/>
            <w:shd w:val="clear" w:color="auto" w:fill="FFFFFF"/>
          </w:rPr>
          <w:t>presenta</w:t>
        </w:r>
        <w:r w:rsidR="00D34D61" w:rsidRPr="00F06CD3">
          <w:rPr>
            <w:rFonts w:ascii="Arial" w:hAnsi="Arial" w:cs="Arial"/>
            <w:color w:val="222222"/>
            <w:sz w:val="24"/>
            <w:szCs w:val="24"/>
            <w:shd w:val="clear" w:color="auto" w:fill="FFFFFF"/>
          </w:rPr>
          <w:t xml:space="preserve"> </w:t>
        </w:r>
      </w:ins>
      <w:del w:id="819" w:author="Nahuel Defossé" w:date="2017-12-22T11:56:00Z">
        <w:r w:rsidR="00F06CD3" w:rsidRPr="00F06CD3" w:rsidDel="00D34D61">
          <w:rPr>
            <w:rFonts w:ascii="Arial" w:hAnsi="Arial" w:cs="Arial"/>
            <w:color w:val="222222"/>
            <w:sz w:val="24"/>
            <w:szCs w:val="24"/>
            <w:shd w:val="clear" w:color="auto" w:fill="FFFFFF"/>
          </w:rPr>
          <w:delText xml:space="preserve">de </w:delText>
        </w:r>
      </w:del>
      <w:r w:rsidR="00F06CD3" w:rsidRPr="00F06CD3">
        <w:rPr>
          <w:rFonts w:ascii="Arial" w:hAnsi="Arial" w:cs="Arial"/>
          <w:color w:val="222222"/>
          <w:sz w:val="24"/>
          <w:szCs w:val="24"/>
          <w:shd w:val="clear" w:color="auto" w:fill="FFFFFF"/>
        </w:rPr>
        <w:t>una arquitectura orientada a eventos</w:t>
      </w:r>
      <w:ins w:id="820" w:author="Nahuel Defossé" w:date="2017-12-22T11:57:00Z">
        <w:r w:rsidR="00D34D61">
          <w:rPr>
            <w:rFonts w:ascii="Arial" w:hAnsi="Arial" w:cs="Arial"/>
            <w:color w:val="222222"/>
            <w:sz w:val="24"/>
            <w:szCs w:val="24"/>
            <w:shd w:val="clear" w:color="auto" w:fill="FFFFFF"/>
          </w:rPr>
          <w:t xml:space="preserve">, en conjunto con </w:t>
        </w:r>
      </w:ins>
      <w:del w:id="821" w:author="Nahuel Defossé" w:date="2017-12-22T11:57:00Z">
        <w:r w:rsidR="00F06CD3" w:rsidRPr="00F06CD3" w:rsidDel="00D34D61">
          <w:rPr>
            <w:rFonts w:ascii="Arial" w:hAnsi="Arial" w:cs="Arial"/>
            <w:color w:val="222222"/>
            <w:sz w:val="24"/>
            <w:szCs w:val="24"/>
            <w:shd w:val="clear" w:color="auto" w:fill="FFFFFF"/>
          </w:rPr>
          <w:delText xml:space="preserve"> (como la de los navegadores) así como </w:delText>
        </w:r>
      </w:del>
      <w:r w:rsidR="00F06CD3" w:rsidRPr="00F06CD3">
        <w:rPr>
          <w:rFonts w:ascii="Arial" w:hAnsi="Arial" w:cs="Arial"/>
          <w:color w:val="222222"/>
          <w:sz w:val="24"/>
          <w:szCs w:val="24"/>
          <w:shd w:val="clear" w:color="auto" w:fill="FFFFFF"/>
        </w:rPr>
        <w:t>una serie de APIs no-bloqueantes (</w:t>
      </w:r>
      <w:commentRangeStart w:id="822"/>
      <w:r w:rsidR="00F06CD3" w:rsidRPr="00F06CD3">
        <w:rPr>
          <w:rFonts w:ascii="Arial" w:hAnsi="Arial" w:cs="Arial"/>
          <w:color w:val="222222"/>
          <w:sz w:val="24"/>
          <w:szCs w:val="24"/>
          <w:shd w:val="clear" w:color="auto" w:fill="FFFFFF"/>
        </w:rPr>
        <w:t>asíncronas</w:t>
      </w:r>
      <w:commentRangeEnd w:id="822"/>
      <w:r w:rsidR="00D34D61">
        <w:rPr>
          <w:rStyle w:val="Refdecomentario"/>
        </w:rPr>
        <w:commentReference w:id="822"/>
      </w:r>
      <w:r w:rsidR="00F06CD3" w:rsidRPr="00F06CD3">
        <w:rPr>
          <w:rFonts w:ascii="Arial" w:hAnsi="Arial" w:cs="Arial"/>
          <w:color w:val="222222"/>
          <w:sz w:val="24"/>
          <w:szCs w:val="24"/>
          <w:shd w:val="clear" w:color="auto" w:fill="FFFFFF"/>
        </w:rPr>
        <w:t>) que le proporcionan un rendimiento y una escalabilidad muy elevadas.</w:t>
      </w:r>
    </w:p>
    <w:p w14:paraId="452F0EEB" w14:textId="77777777"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 </w:t>
      </w:r>
    </w:p>
    <w:p w14:paraId="395C2B68" w14:textId="2B307956" w:rsidR="00F06CD3" w:rsidRPr="00F06CD3" w:rsidRDefault="00D34D61" w:rsidP="00F06CD3">
      <w:pPr>
        <w:rPr>
          <w:rFonts w:ascii="Arial" w:hAnsi="Arial" w:cs="Arial"/>
          <w:color w:val="222222"/>
          <w:sz w:val="24"/>
          <w:szCs w:val="24"/>
          <w:shd w:val="clear" w:color="auto" w:fill="FFFFFF"/>
        </w:rPr>
      </w:pPr>
      <w:ins w:id="823" w:author="Nahuel Defossé" w:date="2017-12-22T11:58:00Z">
        <w:r>
          <w:rPr>
            <w:rFonts w:ascii="Arial" w:hAnsi="Arial" w:cs="Arial"/>
            <w:color w:val="222222"/>
            <w:sz w:val="24"/>
            <w:szCs w:val="24"/>
            <w:shd w:val="clear" w:color="auto" w:fill="FFFFFF"/>
          </w:rPr>
          <w:t xml:space="preserve">Si bien </w:t>
        </w:r>
      </w:ins>
      <w:del w:id="824" w:author="Nahuel Defossé" w:date="2017-12-22T11:58:00Z">
        <w:r w:rsidR="00F06CD3" w:rsidRPr="00F06CD3" w:rsidDel="00D34D61">
          <w:rPr>
            <w:rFonts w:ascii="Arial" w:hAnsi="Arial" w:cs="Arial"/>
            <w:color w:val="222222"/>
            <w:sz w:val="24"/>
            <w:szCs w:val="24"/>
            <w:shd w:val="clear" w:color="auto" w:fill="FFFFFF"/>
          </w:rPr>
          <w:delText xml:space="preserve">Se </w:delText>
        </w:r>
      </w:del>
      <w:ins w:id="825" w:author="Nahuel Defossé" w:date="2017-12-22T11:58:00Z">
        <w:r>
          <w:rPr>
            <w:rFonts w:ascii="Arial" w:hAnsi="Arial" w:cs="Arial"/>
            <w:color w:val="222222"/>
            <w:sz w:val="24"/>
            <w:szCs w:val="24"/>
            <w:shd w:val="clear" w:color="auto" w:fill="FFFFFF"/>
          </w:rPr>
          <w:t>s</w:t>
        </w:r>
        <w:r w:rsidRPr="00F06CD3">
          <w:rPr>
            <w:rFonts w:ascii="Arial" w:hAnsi="Arial" w:cs="Arial"/>
            <w:color w:val="222222"/>
            <w:sz w:val="24"/>
            <w:szCs w:val="24"/>
            <w:shd w:val="clear" w:color="auto" w:fill="FFFFFF"/>
          </w:rPr>
          <w:t xml:space="preserve">e </w:t>
        </w:r>
      </w:ins>
      <w:r w:rsidR="00F06CD3" w:rsidRPr="00F06CD3">
        <w:rPr>
          <w:rFonts w:ascii="Arial" w:hAnsi="Arial" w:cs="Arial"/>
          <w:color w:val="222222"/>
          <w:sz w:val="24"/>
          <w:szCs w:val="24"/>
          <w:shd w:val="clear" w:color="auto" w:fill="FFFFFF"/>
        </w:rPr>
        <w:t xml:space="preserve">puede utilizar para crear cualquier tipo de </w:t>
      </w:r>
      <w:del w:id="826" w:author="Nahuel Defossé" w:date="2017-12-22T11:58:00Z">
        <w:r w:rsidR="00F06CD3" w:rsidRPr="00F06CD3" w:rsidDel="00D34D61">
          <w:rPr>
            <w:rFonts w:ascii="Arial" w:hAnsi="Arial" w:cs="Arial"/>
            <w:color w:val="222222"/>
            <w:sz w:val="24"/>
            <w:szCs w:val="24"/>
            <w:shd w:val="clear" w:color="auto" w:fill="FFFFFF"/>
          </w:rPr>
          <w:delText xml:space="preserve">lógica de </w:delText>
        </w:r>
      </w:del>
      <w:r w:rsidR="00F06CD3" w:rsidRPr="00F06CD3">
        <w:rPr>
          <w:rFonts w:ascii="Arial" w:hAnsi="Arial" w:cs="Arial"/>
          <w:color w:val="222222"/>
          <w:sz w:val="24"/>
          <w:szCs w:val="24"/>
          <w:shd w:val="clear" w:color="auto" w:fill="FFFFFF"/>
        </w:rPr>
        <w:t xml:space="preserve">aplicación, </w:t>
      </w:r>
      <w:del w:id="827" w:author="Nahuel Defossé" w:date="2017-12-22T11:58:00Z">
        <w:r w:rsidR="00F06CD3" w:rsidRPr="00F06CD3" w:rsidDel="00D34D61">
          <w:rPr>
            <w:rFonts w:ascii="Arial" w:hAnsi="Arial" w:cs="Arial"/>
            <w:color w:val="222222"/>
            <w:sz w:val="24"/>
            <w:szCs w:val="24"/>
            <w:shd w:val="clear" w:color="auto" w:fill="FFFFFF"/>
          </w:rPr>
          <w:delText xml:space="preserve">pero </w:delText>
        </w:r>
      </w:del>
      <w:r w:rsidR="00F06CD3" w:rsidRPr="00F06CD3">
        <w:rPr>
          <w:rFonts w:ascii="Arial" w:hAnsi="Arial" w:cs="Arial"/>
          <w:color w:val="222222"/>
          <w:sz w:val="24"/>
          <w:szCs w:val="24"/>
          <w:shd w:val="clear" w:color="auto" w:fill="FFFFFF"/>
        </w:rPr>
        <w:t>dado que incorpora un módulo para poder actuar como un servidor web</w:t>
      </w:r>
      <w:ins w:id="828" w:author="Nahuel Defossé" w:date="2017-12-22T11:58:00Z">
        <w:r>
          <w:rPr>
            <w:rFonts w:ascii="Arial" w:hAnsi="Arial" w:cs="Arial"/>
            <w:color w:val="222222"/>
            <w:sz w:val="24"/>
            <w:szCs w:val="24"/>
            <w:shd w:val="clear" w:color="auto" w:fill="FFFFFF"/>
          </w:rPr>
          <w:t xml:space="preserve"> dentro de su biblioteca standard</w:t>
        </w:r>
      </w:ins>
      <w:r w:rsidR="00F06CD3" w:rsidRPr="00F06CD3">
        <w:rPr>
          <w:rFonts w:ascii="Arial" w:hAnsi="Arial" w:cs="Arial"/>
          <w:color w:val="222222"/>
          <w:sz w:val="24"/>
          <w:szCs w:val="24"/>
          <w:shd w:val="clear" w:color="auto" w:fill="FFFFFF"/>
        </w:rPr>
        <w:t xml:space="preserve">, es especialmente popular para crear aplicaciones web. </w:t>
      </w:r>
      <w:commentRangeStart w:id="829"/>
      <w:r w:rsidR="00F06CD3" w:rsidRPr="00F06CD3">
        <w:rPr>
          <w:rFonts w:ascii="Arial" w:hAnsi="Arial" w:cs="Arial"/>
          <w:color w:val="222222"/>
          <w:sz w:val="24"/>
          <w:szCs w:val="24"/>
          <w:shd w:val="clear" w:color="auto" w:fill="FFFFFF"/>
        </w:rPr>
        <w:t>Actualmente lo emplean para sus aplicaciones multitud de empresas de todos los ámbitos, pero especialmente de Internet.</w:t>
      </w:r>
      <w:commentRangeEnd w:id="829"/>
      <w:r>
        <w:rPr>
          <w:rStyle w:val="Refdecomentario"/>
        </w:rPr>
        <w:commentReference w:id="829"/>
      </w:r>
    </w:p>
    <w:p w14:paraId="1FFA0D0D" w14:textId="77777777" w:rsidR="00F06CD3" w:rsidRPr="00F06CD3" w:rsidRDefault="00F06CD3" w:rsidP="00F06CD3">
      <w:pPr>
        <w:pStyle w:val="Ttulo2"/>
        <w:rPr>
          <w:b/>
          <w:sz w:val="32"/>
          <w:szCs w:val="32"/>
        </w:rPr>
      </w:pPr>
      <w:r>
        <w:rPr>
          <w:b/>
          <w:sz w:val="32"/>
          <w:szCs w:val="32"/>
        </w:rPr>
        <w:t xml:space="preserve">6.3 </w:t>
      </w:r>
      <w:r w:rsidRPr="00F06CD3">
        <w:rPr>
          <w:b/>
          <w:sz w:val="32"/>
          <w:szCs w:val="32"/>
        </w:rPr>
        <w:t>Otros complementos</w:t>
      </w:r>
    </w:p>
    <w:p w14:paraId="56D35E26" w14:textId="77777777" w:rsidR="00F06CD3" w:rsidRDefault="00F06CD3" w:rsidP="00F06CD3">
      <w:pPr>
        <w:pStyle w:val="Ttulo3"/>
        <w:rPr>
          <w:b w:val="0"/>
          <w:sz w:val="28"/>
          <w:szCs w:val="28"/>
        </w:rPr>
      </w:pPr>
      <w:r>
        <w:rPr>
          <w:b w:val="0"/>
          <w:sz w:val="28"/>
          <w:szCs w:val="28"/>
        </w:rPr>
        <w:t xml:space="preserve">6.3.1 </w:t>
      </w:r>
      <w:r w:rsidRPr="00F06CD3">
        <w:rPr>
          <w:b w:val="0"/>
          <w:sz w:val="28"/>
          <w:szCs w:val="28"/>
        </w:rPr>
        <w:t>Twitter Bootstrap</w:t>
      </w:r>
    </w:p>
    <w:p w14:paraId="05CFBB03" w14:textId="77777777" w:rsidR="00F06CD3" w:rsidRPr="00F06CD3" w:rsidRDefault="00F06CD3" w:rsidP="00F06CD3"/>
    <w:p w14:paraId="0D462873" w14:textId="2B764496" w:rsidR="00F06CD3" w:rsidRPr="00F06CD3" w:rsidRDefault="00F06CD3" w:rsidP="00F06CD3">
      <w:pPr>
        <w:rPr>
          <w:rFonts w:ascii="Arial" w:hAnsi="Arial" w:cs="Arial"/>
          <w:color w:val="222222"/>
          <w:sz w:val="24"/>
          <w:szCs w:val="24"/>
          <w:shd w:val="clear" w:color="auto" w:fill="FFFFFF"/>
        </w:rPr>
      </w:pPr>
      <w:del w:id="830" w:author="Nahuel Defossé" w:date="2017-12-22T11:59:00Z">
        <w:r w:rsidRPr="00F06CD3" w:rsidDel="008B6B28">
          <w:rPr>
            <w:rFonts w:ascii="Arial" w:hAnsi="Arial" w:cs="Arial"/>
            <w:color w:val="222222"/>
            <w:sz w:val="24"/>
            <w:szCs w:val="24"/>
            <w:shd w:val="clear" w:color="auto" w:fill="FFFFFF"/>
          </w:rPr>
          <w:delText xml:space="preserve">El más popular </w:delText>
        </w:r>
      </w:del>
      <w:ins w:id="831" w:author="Nahuel Defossé" w:date="2017-12-22T11:59:00Z">
        <w:r w:rsidR="008B6B28">
          <w:rPr>
            <w:rFonts w:ascii="Arial" w:hAnsi="Arial" w:cs="Arial"/>
            <w:color w:val="222222"/>
            <w:sz w:val="24"/>
            <w:szCs w:val="24"/>
            <w:shd w:val="clear" w:color="auto" w:fill="FFFFFF"/>
          </w:rPr>
          <w:t xml:space="preserve">Es uno de los </w:t>
        </w:r>
      </w:ins>
      <w:r w:rsidRPr="00F06CD3">
        <w:rPr>
          <w:rFonts w:ascii="Arial" w:hAnsi="Arial" w:cs="Arial"/>
          <w:color w:val="222222"/>
          <w:sz w:val="24"/>
          <w:szCs w:val="24"/>
          <w:shd w:val="clear" w:color="auto" w:fill="FFFFFF"/>
        </w:rPr>
        <w:t>framework</w:t>
      </w:r>
      <w:ins w:id="832" w:author="Nahuel Defossé" w:date="2017-12-22T11:59:00Z">
        <w:r w:rsidR="008B6B28">
          <w:rPr>
            <w:rFonts w:ascii="Arial" w:hAnsi="Arial" w:cs="Arial"/>
            <w:color w:val="222222"/>
            <w:sz w:val="24"/>
            <w:szCs w:val="24"/>
            <w:shd w:val="clear" w:color="auto" w:fill="FFFFFF"/>
          </w:rPr>
          <w:t>s más populares</w:t>
        </w:r>
      </w:ins>
      <w:r w:rsidRPr="00F06CD3">
        <w:rPr>
          <w:rFonts w:ascii="Arial" w:hAnsi="Arial" w:cs="Arial"/>
          <w:color w:val="222222"/>
          <w:sz w:val="24"/>
          <w:szCs w:val="24"/>
          <w:shd w:val="clear" w:color="auto" w:fill="FFFFFF"/>
        </w:rPr>
        <w:t xml:space="preserve"> que integra HTML, CSS, y JS para el desarrollo de proyectos adaptables a diferentes medios de reproducción (Responsive).</w:t>
      </w:r>
      <w:ins w:id="833" w:author="Nahuel Defossé" w:date="2017-12-22T11:59:00Z">
        <w:r w:rsidR="008B6B28">
          <w:rPr>
            <w:rFonts w:ascii="Arial" w:hAnsi="Arial" w:cs="Arial"/>
            <w:color w:val="222222"/>
            <w:sz w:val="24"/>
            <w:szCs w:val="24"/>
            <w:shd w:val="clear" w:color="auto" w:fill="FFFFFF"/>
          </w:rPr>
          <w:t xml:space="preserve"> </w:t>
        </w:r>
      </w:ins>
      <w:ins w:id="834" w:author="Nahuel Defossé" w:date="2017-12-22T12:00:00Z">
        <w:r w:rsidR="008B6B28">
          <w:rPr>
            <w:rFonts w:ascii="Arial" w:hAnsi="Arial" w:cs="Arial"/>
            <w:color w:val="222222"/>
            <w:sz w:val="24"/>
            <w:szCs w:val="24"/>
            <w:shd w:val="clear" w:color="auto" w:fill="FFFFFF"/>
          </w:rPr>
          <w:t>Falta</w:t>
        </w:r>
      </w:ins>
    </w:p>
    <w:p w14:paraId="578A8CC2" w14:textId="77777777" w:rsidR="00F06CD3" w:rsidRDefault="00F06CD3" w:rsidP="00F06CD3">
      <w:pPr>
        <w:pStyle w:val="Ttulo3"/>
        <w:rPr>
          <w:b w:val="0"/>
          <w:sz w:val="28"/>
          <w:szCs w:val="28"/>
        </w:rPr>
      </w:pPr>
      <w:r>
        <w:rPr>
          <w:b w:val="0"/>
          <w:sz w:val="28"/>
          <w:szCs w:val="28"/>
        </w:rPr>
        <w:t xml:space="preserve">6.3.2 </w:t>
      </w:r>
      <w:r w:rsidRPr="00F06CD3">
        <w:rPr>
          <w:b w:val="0"/>
          <w:sz w:val="28"/>
          <w:szCs w:val="28"/>
        </w:rPr>
        <w:t>Compodoc</w:t>
      </w:r>
    </w:p>
    <w:p w14:paraId="7946C52A" w14:textId="77777777" w:rsidR="004533E2" w:rsidRPr="004533E2" w:rsidRDefault="004533E2" w:rsidP="004533E2"/>
    <w:p w14:paraId="2B06E288" w14:textId="77777777"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Documentador JavaScript estático.</w:t>
      </w:r>
    </w:p>
    <w:p w14:paraId="422D4210" w14:textId="77777777" w:rsidR="00F06CD3" w:rsidRDefault="00F06CD3" w:rsidP="00F06CD3"/>
    <w:p w14:paraId="5D4C44AA" w14:textId="77777777" w:rsidR="00F06CD3" w:rsidRDefault="00F06CD3" w:rsidP="00F06CD3">
      <w:pPr>
        <w:keepNext/>
      </w:pPr>
      <w:r>
        <w:rPr>
          <w:noProof/>
          <w:lang w:val="es-ES_tradnl" w:eastAsia="es-ES_tradnl"/>
        </w:rPr>
        <w:drawing>
          <wp:inline distT="0" distB="0" distL="0" distR="0" wp14:anchorId="6146F25E" wp14:editId="79CCE54C">
            <wp:extent cx="5400040" cy="1644012"/>
            <wp:effectExtent l="0" t="0" r="0" b="0"/>
            <wp:docPr id="56" name="Imagen 56" descr="MEAN_arquitectura_jar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AN_arquitectura_jarrob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644012"/>
                    </a:xfrm>
                    <a:prstGeom prst="rect">
                      <a:avLst/>
                    </a:prstGeom>
                    <a:noFill/>
                    <a:ln>
                      <a:noFill/>
                    </a:ln>
                  </pic:spPr>
                </pic:pic>
              </a:graphicData>
            </a:graphic>
          </wp:inline>
        </w:drawing>
      </w:r>
    </w:p>
    <w:p w14:paraId="51F31A54" w14:textId="77777777" w:rsidR="00F06CD3" w:rsidRDefault="00F06CD3" w:rsidP="006C2FA0">
      <w:pPr>
        <w:pStyle w:val="Descripcin"/>
        <w:jc w:val="center"/>
      </w:pPr>
      <w:r>
        <w:t xml:space="preserve">Ilustración </w:t>
      </w:r>
      <w:r w:rsidR="006C2FA0">
        <w:t>3</w:t>
      </w:r>
      <w:r w:rsidR="006C2FA0">
        <w:rPr>
          <w:noProof/>
        </w:rPr>
        <w:t xml:space="preserve">3 </w:t>
      </w:r>
      <w:r>
        <w:t>- Arquitectura de interacción MEAN</w:t>
      </w:r>
    </w:p>
    <w:p w14:paraId="7645E9EB" w14:textId="77777777" w:rsidR="00F06CD3" w:rsidRDefault="00F06CD3" w:rsidP="00F06CD3"/>
    <w:p w14:paraId="732BE1AA" w14:textId="68468F78" w:rsidR="00F06CD3" w:rsidRDefault="00F06CD3" w:rsidP="00F06CD3">
      <w:pPr>
        <w:pStyle w:val="Ttulo3"/>
        <w:rPr>
          <w:b w:val="0"/>
          <w:sz w:val="28"/>
          <w:szCs w:val="28"/>
        </w:rPr>
      </w:pPr>
      <w:r>
        <w:rPr>
          <w:b w:val="0"/>
          <w:sz w:val="28"/>
          <w:szCs w:val="28"/>
        </w:rPr>
        <w:t xml:space="preserve">6.3.3 </w:t>
      </w:r>
      <w:del w:id="835" w:author="Nahuel Defossé" w:date="2017-12-22T12:00:00Z">
        <w:r w:rsidRPr="00F06CD3" w:rsidDel="008B6B28">
          <w:rPr>
            <w:b w:val="0"/>
            <w:sz w:val="28"/>
            <w:szCs w:val="28"/>
          </w:rPr>
          <w:delText>Json</w:delText>
        </w:r>
      </w:del>
      <w:ins w:id="836" w:author="Nahuel Defossé" w:date="2017-12-22T12:00:00Z">
        <w:r w:rsidR="008B6B28">
          <w:rPr>
            <w:b w:val="0"/>
            <w:sz w:val="28"/>
            <w:szCs w:val="28"/>
          </w:rPr>
          <w:t>JSON</w:t>
        </w:r>
      </w:ins>
    </w:p>
    <w:p w14:paraId="757D3C5A" w14:textId="77777777" w:rsidR="006C2FA0" w:rsidRPr="006C2FA0" w:rsidRDefault="006C2FA0" w:rsidP="006C2FA0"/>
    <w:p w14:paraId="608143CD" w14:textId="3BB723C4" w:rsidR="00F06CD3" w:rsidRPr="00186A4B"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lastRenderedPageBreak/>
        <w:t xml:space="preserve">Es </w:t>
      </w:r>
      <w:del w:id="837" w:author="Nahuel Defossé" w:date="2017-12-22T12:01:00Z">
        <w:r w:rsidRPr="00F06CD3" w:rsidDel="008B6B28">
          <w:rPr>
            <w:rFonts w:ascii="Arial" w:hAnsi="Arial" w:cs="Arial"/>
            <w:color w:val="222222"/>
            <w:sz w:val="24"/>
            <w:szCs w:val="24"/>
            <w:shd w:val="clear" w:color="auto" w:fill="FFFFFF"/>
          </w:rPr>
          <w:delText>también a su vez una palabra formada por iniciales de palabras, y significa:</w:delText>
        </w:r>
      </w:del>
      <w:ins w:id="838" w:author="Nahuel Defossé" w:date="2017-12-22T12:01:00Z">
        <w:r w:rsidR="008B6B28">
          <w:rPr>
            <w:rFonts w:ascii="Arial" w:hAnsi="Arial" w:cs="Arial"/>
            <w:color w:val="222222"/>
            <w:sz w:val="24"/>
            <w:szCs w:val="24"/>
            <w:shd w:val="clear" w:color="auto" w:fill="FFFFFF"/>
          </w:rPr>
          <w:t>el acrónimo de</w:t>
        </w:r>
      </w:ins>
      <w:r w:rsidRPr="00F06CD3">
        <w:rPr>
          <w:rFonts w:ascii="Arial" w:hAnsi="Arial" w:cs="Arial"/>
          <w:color w:val="222222"/>
          <w:sz w:val="24"/>
          <w:szCs w:val="24"/>
          <w:shd w:val="clear" w:color="auto" w:fill="FFFFFF"/>
        </w:rPr>
        <w:t> JavaScript Simple Object Notation.</w:t>
      </w:r>
      <w:ins w:id="839" w:author="Nahuel Defossé" w:date="2017-12-22T12:03:00Z">
        <w:r w:rsidR="00186A4B">
          <w:rPr>
            <w:rFonts w:ascii="Arial" w:hAnsi="Arial" w:cs="Arial"/>
            <w:color w:val="222222"/>
            <w:sz w:val="24"/>
            <w:szCs w:val="24"/>
            <w:shd w:val="clear" w:color="auto" w:fill="FFFFFF"/>
          </w:rPr>
          <w:t xml:space="preserve"> Se trata de un mecanismo de </w:t>
        </w:r>
        <w:r w:rsidR="00186A4B">
          <w:rPr>
            <w:rFonts w:ascii="Arial" w:hAnsi="Arial" w:cs="Arial"/>
            <w:i/>
            <w:color w:val="222222"/>
            <w:sz w:val="24"/>
            <w:szCs w:val="24"/>
            <w:shd w:val="clear" w:color="auto" w:fill="FFFFFF"/>
          </w:rPr>
          <w:t>marshaling</w:t>
        </w:r>
        <w:r w:rsidR="00186A4B">
          <w:rPr>
            <w:rFonts w:ascii="Arial" w:hAnsi="Arial" w:cs="Arial"/>
            <w:color w:val="222222"/>
            <w:sz w:val="24"/>
            <w:szCs w:val="24"/>
            <w:shd w:val="clear" w:color="auto" w:fill="FFFFFF"/>
          </w:rPr>
          <w:t>, que permite transmitir en formato de cadenas de texto objetos (o estructuras complejas) que pueden ser luego des</w:t>
        </w:r>
      </w:ins>
      <w:ins w:id="840" w:author="Nahuel Defossé" w:date="2017-12-22T12:04:00Z">
        <w:r w:rsidR="00186A4B">
          <w:rPr>
            <w:rFonts w:ascii="Arial" w:hAnsi="Arial" w:cs="Arial"/>
            <w:color w:val="222222"/>
            <w:sz w:val="24"/>
            <w:szCs w:val="24"/>
            <w:shd w:val="clear" w:color="auto" w:fill="FFFFFF"/>
          </w:rPr>
          <w:t>-</w:t>
        </w:r>
        <w:r w:rsidR="00186A4B">
          <w:rPr>
            <w:rFonts w:ascii="Arial" w:hAnsi="Arial" w:cs="Arial"/>
            <w:i/>
            <w:color w:val="222222"/>
            <w:sz w:val="24"/>
            <w:szCs w:val="24"/>
            <w:shd w:val="clear" w:color="auto" w:fill="FFFFFF"/>
          </w:rPr>
          <w:t>marshalizadas</w:t>
        </w:r>
        <w:r w:rsidR="00186A4B">
          <w:rPr>
            <w:rFonts w:ascii="Arial" w:hAnsi="Arial" w:cs="Arial"/>
            <w:color w:val="222222"/>
            <w:sz w:val="24"/>
            <w:szCs w:val="24"/>
            <w:shd w:val="clear" w:color="auto" w:fill="FFFFFF"/>
          </w:rPr>
          <w:t xml:space="preserve"> para recuperar los objetos origniales.</w:t>
        </w:r>
      </w:ins>
    </w:p>
    <w:p w14:paraId="5A12FA18" w14:textId="78101C4C" w:rsidR="00F06CD3" w:rsidRPr="00F06CD3" w:rsidDel="00186A4B" w:rsidRDefault="00F06CD3" w:rsidP="00F06CD3">
      <w:pPr>
        <w:rPr>
          <w:del w:id="841" w:author="Nahuel Defossé" w:date="2017-12-22T12:04:00Z"/>
          <w:rFonts w:ascii="Arial" w:hAnsi="Arial" w:cs="Arial"/>
          <w:color w:val="222222"/>
          <w:sz w:val="24"/>
          <w:szCs w:val="24"/>
          <w:shd w:val="clear" w:color="auto" w:fill="FFFFFF"/>
        </w:rPr>
      </w:pPr>
      <w:del w:id="842" w:author="Nahuel Defossé" w:date="2017-12-22T12:04:00Z">
        <w:r w:rsidRPr="00F06CD3" w:rsidDel="00186A4B">
          <w:rPr>
            <w:rFonts w:ascii="Arial" w:hAnsi="Arial" w:cs="Arial"/>
            <w:color w:val="222222"/>
            <w:sz w:val="24"/>
            <w:szCs w:val="24"/>
            <w:shd w:val="clear" w:color="auto" w:fill="FFFFFF"/>
          </w:rPr>
          <w:delText xml:space="preserve">Como su propio nombre indica JSON (pronunciado "yeison") permite representar objetos (en realidad estructuras </w:delText>
        </w:r>
      </w:del>
      <w:del w:id="843" w:author="Nahuel Defossé" w:date="2017-12-22T12:03:00Z">
        <w:r w:rsidRPr="00F06CD3" w:rsidDel="00186A4B">
          <w:rPr>
            <w:rFonts w:ascii="Arial" w:hAnsi="Arial" w:cs="Arial"/>
            <w:color w:val="222222"/>
            <w:sz w:val="24"/>
            <w:szCs w:val="24"/>
            <w:shd w:val="clear" w:color="auto" w:fill="FFFFFF"/>
          </w:rPr>
          <w:delText>complejas</w:delText>
        </w:r>
      </w:del>
      <w:del w:id="844" w:author="Nahuel Defossé" w:date="2017-12-22T12:04:00Z">
        <w:r w:rsidRPr="00F06CD3" w:rsidDel="00186A4B">
          <w:rPr>
            <w:rFonts w:ascii="Arial" w:hAnsi="Arial" w:cs="Arial"/>
            <w:color w:val="222222"/>
            <w:sz w:val="24"/>
            <w:szCs w:val="24"/>
            <w:shd w:val="clear" w:color="auto" w:fill="FFFFFF"/>
          </w:rPr>
          <w:delText xml:space="preserve">) en forma de código JavaScript que luego podemos evaluar. </w:delText>
        </w:r>
      </w:del>
    </w:p>
    <w:p w14:paraId="251156C4" w14:textId="77777777" w:rsidR="00F06CD3" w:rsidRPr="00B87FE2" w:rsidRDefault="006C2FA0" w:rsidP="00B87FE2">
      <w:pPr>
        <w:pStyle w:val="Descripcin"/>
        <w:jc w:val="both"/>
        <w:rPr>
          <w:rFonts w:ascii="Arial" w:hAnsi="Arial" w:cs="Arial"/>
          <w:i w:val="0"/>
          <w:color w:val="222222"/>
          <w:sz w:val="24"/>
          <w:szCs w:val="24"/>
          <w:shd w:val="clear" w:color="auto" w:fill="FFFFFF"/>
        </w:rPr>
      </w:pPr>
      <w:r>
        <w:rPr>
          <w:noProof/>
          <w:lang w:val="es-ES_tradnl" w:eastAsia="es-ES_tradnl"/>
        </w:rPr>
        <mc:AlternateContent>
          <mc:Choice Requires="wps">
            <w:drawing>
              <wp:anchor distT="0" distB="0" distL="114300" distR="114300" simplePos="0" relativeHeight="251682816" behindDoc="0" locked="0" layoutInCell="1" allowOverlap="1" wp14:anchorId="44859D0E" wp14:editId="54E6F315">
                <wp:simplePos x="0" y="0"/>
                <wp:positionH relativeFrom="column">
                  <wp:posOffset>4260850</wp:posOffset>
                </wp:positionH>
                <wp:positionV relativeFrom="paragraph">
                  <wp:posOffset>1127760</wp:posOffset>
                </wp:positionV>
                <wp:extent cx="1066800" cy="405765"/>
                <wp:effectExtent l="0" t="0" r="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1066800" cy="405765"/>
                        </a:xfrm>
                        <a:prstGeom prst="rect">
                          <a:avLst/>
                        </a:prstGeom>
                        <a:solidFill>
                          <a:prstClr val="white"/>
                        </a:solidFill>
                        <a:ln>
                          <a:noFill/>
                        </a:ln>
                      </wps:spPr>
                      <wps:txbx>
                        <w:txbxContent>
                          <w:p w14:paraId="7592B0ED" w14:textId="77777777" w:rsidR="00FD763E" w:rsidRPr="004F08F0" w:rsidRDefault="00FD763E" w:rsidP="006C2FA0">
                            <w:pPr>
                              <w:pStyle w:val="Descripcin"/>
                              <w:rPr>
                                <w:noProof/>
                              </w:rPr>
                            </w:pPr>
                            <w:r>
                              <w:t xml:space="preserve">Ilustración </w:t>
                            </w:r>
                            <w:fldSimple w:instr=" SEQ Ilustración \* ARABIC ">
                              <w:r>
                                <w:rPr>
                                  <w:noProof/>
                                </w:rPr>
                                <w:t>32</w:t>
                              </w:r>
                            </w:fldSimple>
                            <w:r>
                              <w:t>4 - Logo de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59D0E" id="Cuadro de texto 198" o:spid="_x0000_s1046" type="#_x0000_t202" style="position:absolute;left:0;text-align:left;margin-left:335.5pt;margin-top:88.8pt;width:84pt;height:31.9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" stroked="f">
                <v:textbox style="mso-fit-shape-to-text:t" inset="0,0,0,0">
                  <w:txbxContent>
                    <w:p w14:paraId="7592B0ED" w14:textId="77777777" w:rsidR="00FD763E" w:rsidRPr="004F08F0" w:rsidRDefault="00FD763E" w:rsidP="006C2FA0">
                      <w:pPr>
                        <w:pStyle w:val="Descripcin"/>
                        <w:rPr>
                          <w:noProof/>
                        </w:rPr>
                      </w:pPr>
                      <w:r>
                        <w:t xml:space="preserve">Ilustración </w:t>
                      </w:r>
                      <w:fldSimple w:instr=" SEQ Ilustración \* ARABIC ">
                        <w:r>
                          <w:rPr>
                            <w:noProof/>
                          </w:rPr>
                          <w:t>32</w:t>
                        </w:r>
                      </w:fldSimple>
                      <w:r>
                        <w:t>4 - Logo de JSON</w:t>
                      </w:r>
                    </w:p>
                  </w:txbxContent>
                </v:textbox>
                <w10:wrap type="square"/>
              </v:shape>
            </w:pict>
          </mc:Fallback>
        </mc:AlternateContent>
      </w:r>
      <w:r w:rsidRPr="006C2FA0">
        <w:rPr>
          <w:i w:val="0"/>
          <w:noProof/>
          <w:lang w:val="es-ES_tradnl" w:eastAsia="es-ES_tradnl"/>
        </w:rPr>
        <w:drawing>
          <wp:anchor distT="0" distB="0" distL="114300" distR="114300" simplePos="0" relativeHeight="251685888" behindDoc="0" locked="0" layoutInCell="1" allowOverlap="1" wp14:anchorId="3B085408" wp14:editId="498C83DB">
            <wp:simplePos x="0" y="0"/>
            <wp:positionH relativeFrom="column">
              <wp:posOffset>4260916</wp:posOffset>
            </wp:positionH>
            <wp:positionV relativeFrom="paragraph">
              <wp:posOffset>4360</wp:posOffset>
            </wp:positionV>
            <wp:extent cx="1066800" cy="1066800"/>
            <wp:effectExtent l="0" t="0" r="0" b="0"/>
            <wp:wrapSquare wrapText="bothSides"/>
            <wp:docPr id="57" name="Imagen 57"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flipH="1">
                      <a:off x="0" y="0"/>
                      <a:ext cx="10668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6CD3" w:rsidRPr="006C2FA0">
        <w:rPr>
          <w:rFonts w:ascii="Arial" w:hAnsi="Arial" w:cs="Arial"/>
          <w:i w:val="0"/>
          <w:color w:val="222222"/>
          <w:sz w:val="24"/>
          <w:szCs w:val="24"/>
          <w:shd w:val="clear" w:color="auto" w:fill="FFFFFF"/>
        </w:rPr>
        <w:t>Una de las supuestas ventajas de JSON sobre XML como formato de intercambio de datos es que es mucho más sencillo escribir un analizador sintáctico (parser) de JSON. En JavaScript, un texto JSON se puede analizar fácilmente usando la función </w:t>
      </w:r>
      <w:commentRangeStart w:id="845"/>
      <w:r w:rsidR="00F06CD3" w:rsidRPr="006C2FA0">
        <w:rPr>
          <w:rFonts w:ascii="Arial" w:hAnsi="Arial" w:cs="Arial"/>
          <w:i w:val="0"/>
          <w:color w:val="222222"/>
          <w:sz w:val="24"/>
          <w:szCs w:val="24"/>
          <w:shd w:val="clear" w:color="auto" w:fill="FFFFFF"/>
        </w:rPr>
        <w:t>eval()</w:t>
      </w:r>
      <w:commentRangeEnd w:id="845"/>
      <w:r w:rsidR="00186A4B">
        <w:rPr>
          <w:rStyle w:val="Refdecomentario"/>
          <w:rFonts w:ascii="Calibri" w:eastAsia="Calibri" w:hAnsi="Calibri" w:cs="Calibri"/>
          <w:i w:val="0"/>
          <w:iCs w:val="0"/>
          <w:color w:val="000000"/>
          <w:lang w:eastAsia="es-AR"/>
        </w:rPr>
        <w:commentReference w:id="845"/>
      </w:r>
      <w:r w:rsidR="00F06CD3" w:rsidRPr="006C2FA0">
        <w:rPr>
          <w:rFonts w:ascii="Arial" w:hAnsi="Arial" w:cs="Arial"/>
          <w:i w:val="0"/>
          <w:color w:val="222222"/>
          <w:sz w:val="24"/>
          <w:szCs w:val="24"/>
          <w:shd w:val="clear" w:color="auto" w:fill="FFFFFF"/>
        </w:rPr>
        <w:t>, lo cual ha sido fundamental para que JSON haya sido aceptado por parte de la comunidad de desarrolladores AJAX, debido a la ubicuidad de JavaScript en casi cualquier navegador web.</w:t>
      </w:r>
    </w:p>
    <w:p w14:paraId="253A7432" w14:textId="51D8591F" w:rsidR="00F06CD3" w:rsidRPr="00F06CD3" w:rsidRDefault="006C2FA0"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 </w:t>
      </w:r>
      <w:ins w:id="846" w:author="Nahuel Defossé" w:date="2017-12-22T12:06:00Z">
        <w:r w:rsidR="00186A4B">
          <w:rPr>
            <w:rFonts w:ascii="Arial" w:hAnsi="Arial" w:cs="Arial"/>
            <w:color w:val="222222"/>
            <w:sz w:val="24"/>
            <w:szCs w:val="24"/>
            <w:shd w:val="clear" w:color="auto" w:fill="FFFFFF"/>
          </w:rPr>
          <w:t xml:space="preserve">Podemos decir que en MEAN, </w:t>
        </w:r>
      </w:ins>
      <w:del w:id="847" w:author="Nahuel Defossé" w:date="2017-12-22T12:06:00Z">
        <w:r w:rsidR="00F06CD3" w:rsidRPr="00F06CD3" w:rsidDel="00186A4B">
          <w:rPr>
            <w:rFonts w:ascii="Arial" w:hAnsi="Arial" w:cs="Arial"/>
            <w:color w:val="222222"/>
            <w:sz w:val="24"/>
            <w:szCs w:val="24"/>
            <w:shd w:val="clear" w:color="auto" w:fill="FFFFFF"/>
          </w:rPr>
          <w:delText>“</w:delText>
        </w:r>
      </w:del>
      <w:r w:rsidR="00F06CD3" w:rsidRPr="00F06CD3">
        <w:rPr>
          <w:rFonts w:ascii="Arial" w:hAnsi="Arial" w:cs="Arial"/>
          <w:color w:val="222222"/>
          <w:sz w:val="24"/>
          <w:szCs w:val="24"/>
          <w:shd w:val="clear" w:color="auto" w:fill="FFFFFF"/>
        </w:rPr>
        <w:t xml:space="preserve">JSON es el </w:t>
      </w:r>
      <w:del w:id="848" w:author="Nahuel Defossé" w:date="2017-12-22T12:06:00Z">
        <w:r w:rsidR="00F06CD3" w:rsidRPr="00F06CD3" w:rsidDel="00186A4B">
          <w:rPr>
            <w:rFonts w:ascii="Arial" w:hAnsi="Arial" w:cs="Arial"/>
            <w:color w:val="222222"/>
            <w:sz w:val="24"/>
            <w:szCs w:val="24"/>
            <w:shd w:val="clear" w:color="auto" w:fill="FFFFFF"/>
          </w:rPr>
          <w:delText xml:space="preserve">pegamento </w:delText>
        </w:r>
      </w:del>
      <w:ins w:id="849" w:author="Nahuel Defossé" w:date="2017-12-22T12:06:00Z">
        <w:r w:rsidR="00186A4B">
          <w:rPr>
            <w:rFonts w:ascii="Arial" w:hAnsi="Arial" w:cs="Arial"/>
            <w:color w:val="222222"/>
            <w:sz w:val="24"/>
            <w:szCs w:val="24"/>
            <w:shd w:val="clear" w:color="auto" w:fill="FFFFFF"/>
          </w:rPr>
          <w:t>formato de transferencia</w:t>
        </w:r>
        <w:r w:rsidR="00186A4B" w:rsidRPr="00F06CD3">
          <w:rPr>
            <w:rFonts w:ascii="Arial" w:hAnsi="Arial" w:cs="Arial"/>
            <w:color w:val="222222"/>
            <w:sz w:val="24"/>
            <w:szCs w:val="24"/>
            <w:shd w:val="clear" w:color="auto" w:fill="FFFFFF"/>
          </w:rPr>
          <w:t xml:space="preserve"> </w:t>
        </w:r>
      </w:ins>
      <w:r w:rsidR="00F06CD3" w:rsidRPr="00F06CD3">
        <w:rPr>
          <w:rFonts w:ascii="Arial" w:hAnsi="Arial" w:cs="Arial"/>
          <w:color w:val="222222"/>
          <w:sz w:val="24"/>
          <w:szCs w:val="24"/>
          <w:shd w:val="clear" w:color="auto" w:fill="FFFFFF"/>
        </w:rPr>
        <w:t>de</w:t>
      </w:r>
      <w:ins w:id="850" w:author="Nahuel Defossé" w:date="2017-12-22T12:06:00Z">
        <w:r w:rsidR="00186A4B">
          <w:rPr>
            <w:rFonts w:ascii="Arial" w:hAnsi="Arial" w:cs="Arial"/>
            <w:color w:val="222222"/>
            <w:sz w:val="24"/>
            <w:szCs w:val="24"/>
            <w:shd w:val="clear" w:color="auto" w:fill="FFFFFF"/>
          </w:rPr>
          <w:t xml:space="preserve"> datos entre</w:t>
        </w:r>
      </w:ins>
      <w:r w:rsidR="00F06CD3" w:rsidRPr="00F06CD3">
        <w:rPr>
          <w:rFonts w:ascii="Arial" w:hAnsi="Arial" w:cs="Arial"/>
          <w:color w:val="222222"/>
          <w:sz w:val="24"/>
          <w:szCs w:val="24"/>
          <w:shd w:val="clear" w:color="auto" w:fill="FFFFFF"/>
        </w:rPr>
        <w:t xml:space="preserve"> todas las capas</w:t>
      </w:r>
      <w:del w:id="851" w:author="Nahuel Defossé" w:date="2017-12-22T12:06:00Z">
        <w:r w:rsidR="00F06CD3" w:rsidRPr="00F06CD3" w:rsidDel="00186A4B">
          <w:rPr>
            <w:rFonts w:ascii="Arial" w:hAnsi="Arial" w:cs="Arial"/>
            <w:color w:val="222222"/>
            <w:sz w:val="24"/>
            <w:szCs w:val="24"/>
            <w:shd w:val="clear" w:color="auto" w:fill="FFFFFF"/>
          </w:rPr>
          <w:delText>. Es el formato en el que se transfieren los datos entre todos los niveles de la aplicación</w:delText>
        </w:r>
      </w:del>
      <w:r w:rsidR="00F06CD3" w:rsidRPr="00F06CD3">
        <w:rPr>
          <w:rFonts w:ascii="Arial" w:hAnsi="Arial" w:cs="Arial"/>
          <w:color w:val="222222"/>
          <w:sz w:val="24"/>
          <w:szCs w:val="24"/>
          <w:shd w:val="clear" w:color="auto" w:fill="FFFFFF"/>
        </w:rPr>
        <w:t>: navegador, servidor web y servidor de datos”</w:t>
      </w:r>
    </w:p>
    <w:p w14:paraId="4E887795" w14:textId="77777777" w:rsidR="00F06CD3" w:rsidRDefault="00F06CD3" w:rsidP="00F06CD3">
      <w:pPr>
        <w:keepNext/>
      </w:pPr>
      <w:r>
        <w:rPr>
          <w:noProof/>
          <w:lang w:val="es-ES_tradnl" w:eastAsia="es-ES_tradnl"/>
        </w:rPr>
        <w:drawing>
          <wp:inline distT="0" distB="0" distL="0" distR="0" wp14:anchorId="2EAB574E" wp14:editId="7E4110A4">
            <wp:extent cx="5400040" cy="3796828"/>
            <wp:effectExtent l="0" t="0" r="0" b="0"/>
            <wp:docPr id="58" name="Imagen 58" descr="MEAN_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AN_7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796828"/>
                    </a:xfrm>
                    <a:prstGeom prst="rect">
                      <a:avLst/>
                    </a:prstGeom>
                    <a:noFill/>
                    <a:ln>
                      <a:noFill/>
                    </a:ln>
                  </pic:spPr>
                </pic:pic>
              </a:graphicData>
            </a:graphic>
          </wp:inline>
        </w:drawing>
      </w:r>
    </w:p>
    <w:p w14:paraId="64606BAA" w14:textId="77777777" w:rsidR="00F06CD3" w:rsidRDefault="00F06CD3" w:rsidP="00F06CD3">
      <w:pPr>
        <w:pStyle w:val="Descripcin"/>
      </w:pPr>
      <w:r>
        <w:t xml:space="preserve">Ilustración </w:t>
      </w:r>
      <w:r w:rsidR="00B87FE2">
        <w:t>35</w:t>
      </w:r>
      <w:r>
        <w:t xml:space="preserve"> - Json pegamento de tecnologías</w:t>
      </w:r>
    </w:p>
    <w:p w14:paraId="620F3F1C" w14:textId="77777777" w:rsidR="00F06CD3" w:rsidRDefault="00F06CD3" w:rsidP="00F06CD3"/>
    <w:p w14:paraId="7DF4F3A7" w14:textId="77777777" w:rsidR="00B87FE2" w:rsidRDefault="00B87FE2">
      <w:pPr>
        <w:rPr>
          <w:b/>
          <w:color w:val="434343"/>
          <w:sz w:val="36"/>
          <w:szCs w:val="36"/>
        </w:rPr>
      </w:pPr>
      <w:bookmarkStart w:id="852" w:name="_Toc499023887"/>
      <w:r>
        <w:rPr>
          <w:sz w:val="36"/>
          <w:szCs w:val="36"/>
        </w:rPr>
        <w:br w:type="page"/>
      </w:r>
    </w:p>
    <w:p w14:paraId="39344FBF" w14:textId="77777777" w:rsidR="008831B2" w:rsidRPr="008831B2" w:rsidRDefault="008831B2" w:rsidP="008831B2">
      <w:pPr>
        <w:pStyle w:val="Ttulo1"/>
        <w:rPr>
          <w:sz w:val="36"/>
          <w:szCs w:val="36"/>
        </w:rPr>
      </w:pPr>
      <w:r w:rsidRPr="008831B2">
        <w:rPr>
          <w:sz w:val="36"/>
          <w:szCs w:val="36"/>
        </w:rPr>
        <w:lastRenderedPageBreak/>
        <w:t>Capítulo 7 – Librería Johnny-five y el protocolo Firmata</w:t>
      </w:r>
      <w:bookmarkEnd w:id="852"/>
    </w:p>
    <w:p w14:paraId="26E41274" w14:textId="487DDD03" w:rsidR="008831B2" w:rsidRDefault="00186A4B" w:rsidP="008831B2">
      <w:ins w:id="853" w:author="Nahuel Defossé" w:date="2017-12-22T12:07:00Z">
        <w:r>
          <w:t>Intro</w:t>
        </w:r>
      </w:ins>
    </w:p>
    <w:p w14:paraId="16A4AB3C" w14:textId="77777777" w:rsidR="008831B2" w:rsidRPr="008831B2" w:rsidRDefault="008831B2" w:rsidP="008831B2">
      <w:pPr>
        <w:pStyle w:val="Ttulo2"/>
        <w:rPr>
          <w:b/>
          <w:sz w:val="32"/>
          <w:szCs w:val="32"/>
        </w:rPr>
      </w:pPr>
      <w:bookmarkStart w:id="854" w:name="_Toc499023888"/>
      <w:r>
        <w:rPr>
          <w:b/>
          <w:sz w:val="32"/>
          <w:szCs w:val="32"/>
        </w:rPr>
        <w:t xml:space="preserve">7.1 </w:t>
      </w:r>
      <w:r w:rsidRPr="008831B2">
        <w:rPr>
          <w:b/>
          <w:sz w:val="32"/>
          <w:szCs w:val="32"/>
        </w:rPr>
        <w:t>¿Qué es Johnny-five?</w:t>
      </w:r>
      <w:bookmarkEnd w:id="854"/>
    </w:p>
    <w:p w14:paraId="4649CE06" w14:textId="77777777" w:rsidR="008831B2" w:rsidRPr="0086071F" w:rsidRDefault="008831B2" w:rsidP="008831B2"/>
    <w:p w14:paraId="1871A2FC" w14:textId="71AC690E" w:rsidR="008831B2" w:rsidRPr="00E455FC" w:rsidRDefault="00B87FE2" w:rsidP="008831B2">
      <w:pPr>
        <w:rPr>
          <w:rFonts w:ascii="Arial" w:hAnsi="Arial" w:cs="Arial"/>
          <w:sz w:val="24"/>
          <w:szCs w:val="24"/>
          <w:shd w:val="clear" w:color="auto" w:fill="FFFFFF"/>
        </w:rPr>
      </w:pPr>
      <w:r>
        <w:rPr>
          <w:noProof/>
          <w:lang w:val="es-ES_tradnl" w:eastAsia="es-ES_tradnl"/>
        </w:rPr>
        <mc:AlternateContent>
          <mc:Choice Requires="wps">
            <w:drawing>
              <wp:anchor distT="0" distB="0" distL="114300" distR="114300" simplePos="0" relativeHeight="251684864" behindDoc="0" locked="0" layoutInCell="1" allowOverlap="1" wp14:anchorId="21286475" wp14:editId="25A2A02B">
                <wp:simplePos x="0" y="0"/>
                <wp:positionH relativeFrom="column">
                  <wp:posOffset>1695450</wp:posOffset>
                </wp:positionH>
                <wp:positionV relativeFrom="paragraph">
                  <wp:posOffset>1955800</wp:posOffset>
                </wp:positionV>
                <wp:extent cx="3704590" cy="266700"/>
                <wp:effectExtent l="0" t="0" r="0" b="0"/>
                <wp:wrapSquare wrapText="bothSides"/>
                <wp:docPr id="199" name="Cuadro de texto 199"/>
                <wp:cNvGraphicFramePr/>
                <a:graphic xmlns:a="http://schemas.openxmlformats.org/drawingml/2006/main">
                  <a:graphicData uri="http://schemas.microsoft.com/office/word/2010/wordprocessingShape">
                    <wps:wsp>
                      <wps:cNvSpPr txBox="1"/>
                      <wps:spPr>
                        <a:xfrm>
                          <a:off x="0" y="0"/>
                          <a:ext cx="3704590" cy="266700"/>
                        </a:xfrm>
                        <a:prstGeom prst="rect">
                          <a:avLst/>
                        </a:prstGeom>
                        <a:solidFill>
                          <a:prstClr val="white"/>
                        </a:solidFill>
                        <a:ln>
                          <a:noFill/>
                        </a:ln>
                      </wps:spPr>
                      <wps:txbx>
                        <w:txbxContent>
                          <w:p w14:paraId="1B809EE4" w14:textId="77777777" w:rsidR="00FD763E" w:rsidRPr="00D26706" w:rsidRDefault="00FD763E" w:rsidP="00B87FE2">
                            <w:pPr>
                              <w:pStyle w:val="Descripcin"/>
                              <w:jc w:val="center"/>
                              <w:rPr>
                                <w:rFonts w:ascii="Calibri" w:eastAsia="Calibri" w:hAnsi="Calibri" w:cs="Calibri"/>
                                <w:noProof/>
                                <w:color w:val="000000"/>
                              </w:rPr>
                            </w:pPr>
                            <w:r>
                              <w:t>Ilustración 36 - Página oficial de Johnny-Five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86475" id="Cuadro de texto 199" o:spid="_x0000_s1047" type="#_x0000_t202" style="position:absolute;left:0;text-align:left;margin-left:133.5pt;margin-top:154pt;width:291.7pt;height:21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" stroked="f">
                <v:textbox style="mso-fit-shape-to-text:t" inset="0,0,0,0">
                  <w:txbxContent>
                    <w:p w14:paraId="1B809EE4" w14:textId="77777777" w:rsidR="00FD763E" w:rsidRPr="00D26706" w:rsidRDefault="00FD763E" w:rsidP="00B87FE2">
                      <w:pPr>
                        <w:pStyle w:val="Descripcin"/>
                        <w:jc w:val="center"/>
                        <w:rPr>
                          <w:rFonts w:ascii="Calibri" w:eastAsia="Calibri" w:hAnsi="Calibri" w:cs="Calibri"/>
                          <w:noProof/>
                          <w:color w:val="000000"/>
                        </w:rPr>
                      </w:pPr>
                      <w:r>
                        <w:t>Ilustración 36 - Página oficial de Johnny-Five</w:t>
                      </w:r>
                    </w:p>
                  </w:txbxContent>
                </v:textbox>
                <w10:wrap type="square"/>
              </v:shape>
            </w:pict>
          </mc:Fallback>
        </mc:AlternateContent>
      </w:r>
      <w:r w:rsidR="008831B2">
        <w:rPr>
          <w:noProof/>
          <w:lang w:val="es-ES_tradnl" w:eastAsia="es-ES_tradnl"/>
        </w:rPr>
        <w:drawing>
          <wp:anchor distT="0" distB="0" distL="114300" distR="114300" simplePos="0" relativeHeight="251661312" behindDoc="0" locked="0" layoutInCell="1" allowOverlap="1" wp14:anchorId="6AE745EB" wp14:editId="45724055">
            <wp:simplePos x="0" y="0"/>
            <wp:positionH relativeFrom="margin">
              <wp:posOffset>1695450</wp:posOffset>
            </wp:positionH>
            <wp:positionV relativeFrom="paragraph">
              <wp:posOffset>12433</wp:posOffset>
            </wp:positionV>
            <wp:extent cx="3705013" cy="1886728"/>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4445"/>
                    <a:stretch/>
                  </pic:blipFill>
                  <pic:spPr bwMode="auto">
                    <a:xfrm>
                      <a:off x="0" y="0"/>
                      <a:ext cx="3705013" cy="1886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31B2" w:rsidRPr="00E455FC">
        <w:rPr>
          <w:rFonts w:ascii="Arial" w:hAnsi="Arial" w:cs="Arial"/>
          <w:sz w:val="24"/>
          <w:szCs w:val="24"/>
          <w:shd w:val="clear" w:color="auto" w:fill="FFFFFF"/>
        </w:rPr>
        <w:t xml:space="preserve">Johnny-five, más conocido </w:t>
      </w:r>
      <w:del w:id="855" w:author="Nahuel Defossé" w:date="2017-12-22T12:07:00Z">
        <w:r w:rsidR="008831B2" w:rsidRPr="00E455FC" w:rsidDel="00186A4B">
          <w:rPr>
            <w:rFonts w:ascii="Arial" w:hAnsi="Arial" w:cs="Arial"/>
            <w:sz w:val="24"/>
            <w:szCs w:val="24"/>
            <w:shd w:val="clear" w:color="auto" w:fill="FFFFFF"/>
          </w:rPr>
          <w:delText xml:space="preserve">en le jerga informática </w:delText>
        </w:r>
      </w:del>
      <w:r w:rsidR="008831B2" w:rsidRPr="00E455FC">
        <w:rPr>
          <w:rFonts w:ascii="Arial" w:hAnsi="Arial" w:cs="Arial"/>
          <w:sz w:val="24"/>
          <w:szCs w:val="24"/>
          <w:shd w:val="clear" w:color="auto" w:fill="FFFFFF"/>
        </w:rPr>
        <w:t xml:space="preserve">como J5, es un framework de programación robótica basado en javascript lanzado por la compañía de tecnología web Bocoup en el 2012, es de código abierto, </w:t>
      </w:r>
      <w:del w:id="856" w:author="Nahuel Defossé" w:date="2017-12-22T12:07:00Z">
        <w:r w:rsidR="008831B2" w:rsidRPr="00E455FC" w:rsidDel="00186A4B">
          <w:rPr>
            <w:rFonts w:ascii="Arial" w:hAnsi="Arial" w:cs="Arial"/>
            <w:sz w:val="24"/>
            <w:szCs w:val="24"/>
            <w:shd w:val="clear" w:color="auto" w:fill="FFFFFF"/>
          </w:rPr>
          <w:delText>por lo cua</w:delText>
        </w:r>
      </w:del>
      <w:ins w:id="857" w:author="Nahuel Defossé" w:date="2017-12-22T12:07:00Z">
        <w:r w:rsidR="00186A4B">
          <w:rPr>
            <w:rFonts w:ascii="Arial" w:hAnsi="Arial" w:cs="Arial"/>
            <w:sz w:val="24"/>
            <w:szCs w:val="24"/>
            <w:shd w:val="clear" w:color="auto" w:fill="FFFFFF"/>
          </w:rPr>
          <w:t xml:space="preserve">y </w:t>
        </w:r>
      </w:ins>
      <w:r w:rsidR="008831B2" w:rsidRPr="00E455FC">
        <w:rPr>
          <w:rFonts w:ascii="Arial" w:hAnsi="Arial" w:cs="Arial"/>
          <w:sz w:val="24"/>
          <w:szCs w:val="24"/>
          <w:shd w:val="clear" w:color="auto" w:fill="FFFFFF"/>
        </w:rPr>
        <w:t>l cuenta con una gran variedad de desarrolladores, ingenieros y colaboradores que están constantemente perfeccionando y agregando características nuevas a esta herramienta.</w:t>
      </w:r>
    </w:p>
    <w:p w14:paraId="5A86591D" w14:textId="77777777"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 xml:space="preserve">Es </w:t>
      </w:r>
      <w:commentRangeStart w:id="858"/>
      <w:r w:rsidRPr="00E455FC">
        <w:rPr>
          <w:rFonts w:ascii="Arial" w:hAnsi="Arial" w:cs="Arial"/>
          <w:sz w:val="24"/>
          <w:szCs w:val="24"/>
          <w:shd w:val="clear" w:color="auto" w:fill="FFFFFF"/>
        </w:rPr>
        <w:t>compatible y da soporte</w:t>
      </w:r>
      <w:commentRangeEnd w:id="858"/>
      <w:r w:rsidR="00186A4B">
        <w:rPr>
          <w:rStyle w:val="Refdecomentario"/>
        </w:rPr>
        <w:commentReference w:id="858"/>
      </w:r>
      <w:r w:rsidRPr="00E455FC">
        <w:rPr>
          <w:rFonts w:ascii="Arial" w:hAnsi="Arial" w:cs="Arial"/>
          <w:sz w:val="24"/>
          <w:szCs w:val="24"/>
          <w:shd w:val="clear" w:color="auto" w:fill="FFFFFF"/>
        </w:rPr>
        <w:t xml:space="preserve"> a la mayoría de los microcontroladores y SBC más populares como, los utilizados en el desarrollo de esta tesina, Arduino y Raspberry Pi (ambos en todas sus versiones). Además de placas como BeagleBone, SparkFun, ChipKit, Intel-Galileo, entre otras.</w:t>
      </w:r>
    </w:p>
    <w:p w14:paraId="6F1596E2" w14:textId="77777777" w:rsidR="008831B2"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Posee una librería muy completa, con compatibilidad a una vasta cantidad de sensores y actuadores, y ejemplos útiles de usos e implementación de los mismos.</w:t>
      </w:r>
      <w:r>
        <w:rPr>
          <w:rFonts w:ascii="Arial" w:hAnsi="Arial" w:cs="Arial"/>
          <w:sz w:val="24"/>
          <w:szCs w:val="24"/>
          <w:shd w:val="clear" w:color="auto" w:fill="FFFFFF"/>
        </w:rPr>
        <w:t xml:space="preserve"> Dichos ejemplos se encuentran disponibles en su página oficial con el esquema de conexión de los componentes a las distintas plataformas compatibles</w:t>
      </w:r>
      <w:r w:rsidR="00B87FE2">
        <w:rPr>
          <w:rFonts w:ascii="Arial" w:hAnsi="Arial" w:cs="Arial"/>
          <w:sz w:val="24"/>
          <w:szCs w:val="24"/>
          <w:shd w:val="clear" w:color="auto" w:fill="FFFFFF"/>
        </w:rPr>
        <w:t>.</w:t>
      </w:r>
    </w:p>
    <w:p w14:paraId="2A4A44C7" w14:textId="77777777" w:rsidR="008831B2" w:rsidRPr="00E455FC" w:rsidRDefault="008831B2" w:rsidP="008831B2">
      <w:pPr>
        <w:rPr>
          <w:rFonts w:ascii="Arial" w:hAnsi="Arial" w:cs="Arial"/>
          <w:sz w:val="24"/>
          <w:szCs w:val="24"/>
          <w:shd w:val="clear" w:color="auto" w:fill="FFFFFF"/>
        </w:rPr>
      </w:pPr>
    </w:p>
    <w:p w14:paraId="7E3D56B0" w14:textId="77777777" w:rsidR="008831B2" w:rsidRPr="008831B2" w:rsidRDefault="008831B2" w:rsidP="008831B2">
      <w:pPr>
        <w:pStyle w:val="Ttulo2"/>
        <w:rPr>
          <w:b/>
          <w:sz w:val="32"/>
          <w:szCs w:val="32"/>
        </w:rPr>
      </w:pPr>
      <w:bookmarkStart w:id="859" w:name="_Toc499023889"/>
      <w:r>
        <w:rPr>
          <w:b/>
          <w:sz w:val="32"/>
          <w:szCs w:val="32"/>
        </w:rPr>
        <w:t xml:space="preserve">7.2 </w:t>
      </w:r>
      <w:r w:rsidRPr="008831B2">
        <w:rPr>
          <w:b/>
          <w:sz w:val="32"/>
          <w:szCs w:val="32"/>
        </w:rPr>
        <w:t>Instalación</w:t>
      </w:r>
      <w:bookmarkEnd w:id="859"/>
    </w:p>
    <w:p w14:paraId="12339A52" w14:textId="77777777" w:rsidR="008831B2" w:rsidRPr="00D50977" w:rsidRDefault="008831B2" w:rsidP="008831B2">
      <w:pPr>
        <w:rPr>
          <w:rFonts w:ascii="Verdana" w:hAnsi="Verdana" w:cs="Helvetica"/>
          <w:color w:val="373737"/>
          <w:shd w:val="clear" w:color="auto" w:fill="FFFFFF"/>
        </w:rPr>
      </w:pPr>
    </w:p>
    <w:p w14:paraId="60B40358" w14:textId="346C77B0"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 xml:space="preserve">Para poder utilizar Johnny-Five, se debe contar con el </w:t>
      </w:r>
      <w:del w:id="860" w:author="Nahuel Defossé" w:date="2017-12-22T12:09:00Z">
        <w:r w:rsidRPr="00E455FC" w:rsidDel="00186A4B">
          <w:rPr>
            <w:rFonts w:ascii="Arial" w:hAnsi="Arial" w:cs="Arial"/>
            <w:sz w:val="24"/>
            <w:szCs w:val="24"/>
            <w:shd w:val="clear" w:color="auto" w:fill="FFFFFF"/>
          </w:rPr>
          <w:delText xml:space="preserve">Framework </w:delText>
        </w:r>
      </w:del>
      <w:del w:id="861" w:author="Nahuel Defossé" w:date="2017-12-22T12:10:00Z">
        <w:r w:rsidRPr="00E455FC" w:rsidDel="00186A4B">
          <w:rPr>
            <w:rFonts w:ascii="Arial" w:hAnsi="Arial" w:cs="Arial"/>
            <w:sz w:val="24"/>
            <w:szCs w:val="24"/>
            <w:shd w:val="clear" w:color="auto" w:fill="FFFFFF"/>
          </w:rPr>
          <w:delText>n</w:delText>
        </w:r>
      </w:del>
      <w:ins w:id="862" w:author="Nahuel Defossé" w:date="2017-12-22T12:10:00Z">
        <w:r w:rsidR="00186A4B">
          <w:rPr>
            <w:rFonts w:ascii="Arial" w:hAnsi="Arial" w:cs="Arial"/>
            <w:sz w:val="24"/>
            <w:szCs w:val="24"/>
            <w:shd w:val="clear" w:color="auto" w:fill="FFFFFF"/>
          </w:rPr>
          <w:t>N</w:t>
        </w:r>
      </w:ins>
      <w:r w:rsidRPr="00E455FC">
        <w:rPr>
          <w:rFonts w:ascii="Arial" w:hAnsi="Arial" w:cs="Arial"/>
          <w:sz w:val="24"/>
          <w:szCs w:val="24"/>
          <w:shd w:val="clear" w:color="auto" w:fill="FFFFFF"/>
        </w:rPr>
        <w:t>ode.js (</w:t>
      </w:r>
      <w:commentRangeStart w:id="863"/>
      <w:r w:rsidRPr="00E455FC">
        <w:rPr>
          <w:rFonts w:ascii="Arial" w:hAnsi="Arial" w:cs="Arial"/>
          <w:sz w:val="24"/>
          <w:szCs w:val="24"/>
          <w:shd w:val="clear" w:color="auto" w:fill="FFFFFF"/>
        </w:rPr>
        <w:t>visto en el capítulo 6</w:t>
      </w:r>
      <w:commentRangeEnd w:id="863"/>
      <w:r w:rsidR="00186A4B">
        <w:rPr>
          <w:rStyle w:val="Refdecomentario"/>
        </w:rPr>
        <w:commentReference w:id="863"/>
      </w:r>
      <w:r w:rsidRPr="00E455FC">
        <w:rPr>
          <w:rFonts w:ascii="Arial" w:hAnsi="Arial" w:cs="Arial"/>
          <w:sz w:val="24"/>
          <w:szCs w:val="24"/>
          <w:shd w:val="clear" w:color="auto" w:fill="FFFFFF"/>
        </w:rPr>
        <w:t>)</w:t>
      </w:r>
      <w:del w:id="864" w:author="Nahuel Defossé" w:date="2017-12-22T12:10:00Z">
        <w:r w:rsidRPr="00E455FC" w:rsidDel="00186A4B">
          <w:rPr>
            <w:rFonts w:ascii="Arial" w:hAnsi="Arial" w:cs="Arial"/>
            <w:sz w:val="24"/>
            <w:szCs w:val="24"/>
            <w:shd w:val="clear" w:color="auto" w:fill="FFFFFF"/>
          </w:rPr>
          <w:delText xml:space="preserve"> instalado en el Sistema Operativo de</w:delText>
        </w:r>
        <w:r w:rsidR="00B87FE2" w:rsidDel="00186A4B">
          <w:rPr>
            <w:rFonts w:ascii="Arial" w:hAnsi="Arial" w:cs="Arial"/>
            <w:sz w:val="24"/>
            <w:szCs w:val="24"/>
            <w:shd w:val="clear" w:color="auto" w:fill="FFFFFF"/>
          </w:rPr>
          <w:delText>l computador</w:delText>
        </w:r>
      </w:del>
      <w:r w:rsidRPr="00E455FC">
        <w:rPr>
          <w:rFonts w:ascii="Arial" w:hAnsi="Arial" w:cs="Arial"/>
          <w:sz w:val="24"/>
          <w:szCs w:val="24"/>
          <w:shd w:val="clear" w:color="auto" w:fill="FFFFFF"/>
        </w:rPr>
        <w:t xml:space="preserve">. </w:t>
      </w:r>
    </w:p>
    <w:p w14:paraId="74F132B6" w14:textId="088BB3FE" w:rsidR="008831B2"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 xml:space="preserve">La instalación de </w:t>
      </w:r>
      <w:ins w:id="865" w:author="Nahuel Defossé" w:date="2017-12-22T12:10:00Z">
        <w:r w:rsidR="00186A4B">
          <w:rPr>
            <w:rFonts w:ascii="Arial" w:hAnsi="Arial" w:cs="Arial"/>
            <w:sz w:val="24"/>
            <w:szCs w:val="24"/>
            <w:shd w:val="clear" w:color="auto" w:fill="FFFFFF"/>
          </w:rPr>
          <w:t>este m</w:t>
        </w:r>
      </w:ins>
      <w:ins w:id="866" w:author="Nahuel Defossé" w:date="2017-12-22T12:11:00Z">
        <w:r w:rsidR="00186A4B">
          <w:rPr>
            <w:rFonts w:ascii="Arial" w:hAnsi="Arial" w:cs="Arial"/>
            <w:sz w:val="24"/>
            <w:szCs w:val="24"/>
            <w:shd w:val="clear" w:color="auto" w:fill="FFFFFF"/>
          </w:rPr>
          <w:t xml:space="preserve">ódulo </w:t>
        </w:r>
      </w:ins>
      <w:del w:id="867" w:author="Nahuel Defossé" w:date="2017-12-22T12:10:00Z">
        <w:r w:rsidRPr="00E455FC" w:rsidDel="00186A4B">
          <w:rPr>
            <w:rFonts w:ascii="Arial" w:hAnsi="Arial" w:cs="Arial"/>
            <w:sz w:val="24"/>
            <w:szCs w:val="24"/>
            <w:shd w:val="clear" w:color="auto" w:fill="FFFFFF"/>
          </w:rPr>
          <w:delText xml:space="preserve">esta </w:delText>
        </w:r>
      </w:del>
      <w:del w:id="868" w:author="Nahuel Defossé" w:date="2017-12-22T12:11:00Z">
        <w:r w:rsidRPr="00E455FC" w:rsidDel="00186A4B">
          <w:rPr>
            <w:rFonts w:ascii="Arial" w:hAnsi="Arial" w:cs="Arial"/>
            <w:sz w:val="24"/>
            <w:szCs w:val="24"/>
            <w:shd w:val="clear" w:color="auto" w:fill="FFFFFF"/>
          </w:rPr>
          <w:delText xml:space="preserve">librería </w:delText>
        </w:r>
      </w:del>
      <w:r w:rsidRPr="00E455FC">
        <w:rPr>
          <w:rFonts w:ascii="Arial" w:hAnsi="Arial" w:cs="Arial"/>
          <w:sz w:val="24"/>
          <w:szCs w:val="24"/>
          <w:shd w:val="clear" w:color="auto" w:fill="FFFFFF"/>
        </w:rPr>
        <w:t xml:space="preserve">es sencilla, </w:t>
      </w:r>
      <w:commentRangeStart w:id="869"/>
      <w:r w:rsidRPr="00E455FC">
        <w:rPr>
          <w:rFonts w:ascii="Arial" w:hAnsi="Arial" w:cs="Arial"/>
          <w:sz w:val="24"/>
          <w:szCs w:val="24"/>
          <w:shd w:val="clear" w:color="auto" w:fill="FFFFFF"/>
        </w:rPr>
        <w:t>dado que la misma se puede agregar al paquete de librerías que se obtienen al crear un proyecto de node.js</w:t>
      </w:r>
      <w:commentRangeEnd w:id="869"/>
      <w:r w:rsidR="00186A4B">
        <w:rPr>
          <w:rStyle w:val="Refdecomentario"/>
        </w:rPr>
        <w:commentReference w:id="869"/>
      </w:r>
      <w:r w:rsidRPr="00E455FC">
        <w:rPr>
          <w:rFonts w:ascii="Arial" w:hAnsi="Arial" w:cs="Arial"/>
          <w:sz w:val="24"/>
          <w:szCs w:val="24"/>
          <w:shd w:val="clear" w:color="auto" w:fill="FFFFFF"/>
        </w:rPr>
        <w:t>. Para ello se debe ejecutar el siguiente comando, en una consola, dentro del directorio del proyecto:</w:t>
      </w:r>
    </w:p>
    <w:p w14:paraId="643377F6" w14:textId="77777777" w:rsidR="00B87FE2" w:rsidRPr="00E455FC" w:rsidRDefault="00B87FE2" w:rsidP="008831B2">
      <w:pPr>
        <w:rPr>
          <w:rFonts w:ascii="Arial" w:hAnsi="Arial" w:cs="Arial"/>
          <w:sz w:val="24"/>
          <w:szCs w:val="24"/>
          <w:shd w:val="clear" w:color="auto" w:fill="FFFFFF"/>
        </w:rPr>
      </w:pPr>
    </w:p>
    <w:p w14:paraId="258DFE59" w14:textId="77777777" w:rsidR="008831B2" w:rsidRDefault="008831B2" w:rsidP="008831B2">
      <w:pPr>
        <w:rPr>
          <w:rFonts w:ascii="Arial" w:hAnsi="Arial" w:cs="Arial"/>
          <w:i/>
          <w:sz w:val="24"/>
          <w:szCs w:val="24"/>
          <w:shd w:val="clear" w:color="auto" w:fill="FFFFFF"/>
        </w:rPr>
      </w:pPr>
      <w:commentRangeStart w:id="870"/>
      <w:r w:rsidRPr="00E455FC">
        <w:rPr>
          <w:rFonts w:ascii="Arial" w:hAnsi="Arial" w:cs="Arial"/>
          <w:i/>
          <w:sz w:val="24"/>
          <w:szCs w:val="24"/>
          <w:shd w:val="clear" w:color="auto" w:fill="FFFFFF"/>
        </w:rPr>
        <w:t>npm install Johnny-five</w:t>
      </w:r>
      <w:commentRangeEnd w:id="870"/>
      <w:r w:rsidR="004506BD">
        <w:rPr>
          <w:rStyle w:val="Refdecomentario"/>
        </w:rPr>
        <w:commentReference w:id="870"/>
      </w:r>
    </w:p>
    <w:p w14:paraId="536357F9" w14:textId="77777777" w:rsidR="00B87FE2" w:rsidRPr="00E455FC" w:rsidRDefault="00B87FE2" w:rsidP="008831B2">
      <w:pPr>
        <w:rPr>
          <w:rFonts w:ascii="Arial" w:hAnsi="Arial" w:cs="Arial"/>
          <w:i/>
          <w:sz w:val="24"/>
          <w:szCs w:val="24"/>
          <w:shd w:val="clear" w:color="auto" w:fill="FFFFFF"/>
        </w:rPr>
      </w:pPr>
    </w:p>
    <w:p w14:paraId="2532DBC7" w14:textId="77777777" w:rsidR="008831B2" w:rsidRDefault="008831B2" w:rsidP="008831B2">
      <w:pPr>
        <w:rPr>
          <w:rFonts w:ascii="Arial" w:hAnsi="Arial" w:cs="Arial"/>
          <w:sz w:val="24"/>
          <w:szCs w:val="24"/>
          <w:shd w:val="clear" w:color="auto" w:fill="FFFFFF"/>
        </w:rPr>
      </w:pPr>
      <w:commentRangeStart w:id="871"/>
      <w:r w:rsidRPr="00E455FC">
        <w:rPr>
          <w:rFonts w:ascii="Arial" w:hAnsi="Arial" w:cs="Arial"/>
          <w:sz w:val="24"/>
          <w:szCs w:val="24"/>
          <w:shd w:val="clear" w:color="auto" w:fill="FFFFFF"/>
        </w:rPr>
        <w:t>Como se puede apreciar, se utiliza el comando npm que no es más que el gestor de módulos y aplicaciones de node.js</w:t>
      </w:r>
      <w:commentRangeEnd w:id="871"/>
      <w:r w:rsidR="004506BD">
        <w:rPr>
          <w:rStyle w:val="Refdecomentario"/>
        </w:rPr>
        <w:commentReference w:id="871"/>
      </w:r>
    </w:p>
    <w:p w14:paraId="2B261F7C" w14:textId="77777777" w:rsidR="008831B2" w:rsidRDefault="008831B2">
      <w:pPr>
        <w:rPr>
          <w:rFonts w:ascii="Arial" w:hAnsi="Arial" w:cs="Arial"/>
          <w:sz w:val="24"/>
          <w:szCs w:val="24"/>
          <w:shd w:val="clear" w:color="auto" w:fill="FFFFFF"/>
        </w:rPr>
      </w:pPr>
      <w:r>
        <w:rPr>
          <w:rFonts w:ascii="Arial" w:hAnsi="Arial" w:cs="Arial"/>
          <w:sz w:val="24"/>
          <w:szCs w:val="24"/>
          <w:shd w:val="clear" w:color="auto" w:fill="FFFFFF"/>
        </w:rPr>
        <w:br w:type="page"/>
      </w:r>
    </w:p>
    <w:p w14:paraId="7092A8BE" w14:textId="77777777" w:rsidR="008831B2" w:rsidRDefault="008831B2" w:rsidP="008831B2">
      <w:pPr>
        <w:pStyle w:val="Ttulo2"/>
        <w:rPr>
          <w:b/>
          <w:sz w:val="32"/>
          <w:szCs w:val="32"/>
        </w:rPr>
      </w:pPr>
      <w:bookmarkStart w:id="872" w:name="_Toc499023890"/>
      <w:r>
        <w:rPr>
          <w:b/>
          <w:sz w:val="32"/>
          <w:szCs w:val="32"/>
        </w:rPr>
        <w:lastRenderedPageBreak/>
        <w:t xml:space="preserve">7.3 </w:t>
      </w:r>
      <w:r w:rsidRPr="008831B2">
        <w:rPr>
          <w:b/>
          <w:sz w:val="32"/>
          <w:szCs w:val="32"/>
        </w:rPr>
        <w:t>Arduino Firmata</w:t>
      </w:r>
      <w:bookmarkEnd w:id="872"/>
    </w:p>
    <w:p w14:paraId="456072EA" w14:textId="77777777" w:rsidR="008831B2" w:rsidRPr="008831B2" w:rsidRDefault="00EF2AEA" w:rsidP="008831B2">
      <w:r>
        <w:rPr>
          <w:noProof/>
          <w:lang w:val="es-ES_tradnl" w:eastAsia="es-ES_tradnl"/>
        </w:rPr>
        <mc:AlternateContent>
          <mc:Choice Requires="wps">
            <w:drawing>
              <wp:anchor distT="0" distB="0" distL="114300" distR="114300" simplePos="0" relativeHeight="251686912" behindDoc="0" locked="0" layoutInCell="1" allowOverlap="1" wp14:anchorId="4B1ACF60" wp14:editId="5E926F30">
                <wp:simplePos x="0" y="0"/>
                <wp:positionH relativeFrom="column">
                  <wp:posOffset>2359660</wp:posOffset>
                </wp:positionH>
                <wp:positionV relativeFrom="paragraph">
                  <wp:posOffset>2346960</wp:posOffset>
                </wp:positionV>
                <wp:extent cx="3037205" cy="266700"/>
                <wp:effectExtent l="0" t="0" r="0" b="0"/>
                <wp:wrapSquare wrapText="bothSides"/>
                <wp:docPr id="200" name="Cuadro de texto 200"/>
                <wp:cNvGraphicFramePr/>
                <a:graphic xmlns:a="http://schemas.openxmlformats.org/drawingml/2006/main">
                  <a:graphicData uri="http://schemas.microsoft.com/office/word/2010/wordprocessingShape">
                    <wps:wsp>
                      <wps:cNvSpPr txBox="1"/>
                      <wps:spPr>
                        <a:xfrm>
                          <a:off x="0" y="0"/>
                          <a:ext cx="3037205" cy="266700"/>
                        </a:xfrm>
                        <a:prstGeom prst="rect">
                          <a:avLst/>
                        </a:prstGeom>
                        <a:solidFill>
                          <a:prstClr val="white"/>
                        </a:solidFill>
                        <a:ln>
                          <a:noFill/>
                        </a:ln>
                      </wps:spPr>
                      <wps:txbx>
                        <w:txbxContent>
                          <w:p w14:paraId="6227AE4E" w14:textId="77777777" w:rsidR="00FD763E" w:rsidRPr="00AF1AD7" w:rsidRDefault="00FD763E" w:rsidP="00EF2AEA">
                            <w:pPr>
                              <w:pStyle w:val="Descripcin"/>
                              <w:jc w:val="center"/>
                              <w:rPr>
                                <w:rFonts w:ascii="Calibri" w:eastAsia="Calibri" w:hAnsi="Calibri" w:cs="Calibri"/>
                                <w:noProof/>
                                <w:color w:val="000000"/>
                              </w:rPr>
                            </w:pPr>
                            <w:r>
                              <w:t>Ilustración 37 - Remote Wiring de Windows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ACF60" id="Cuadro de texto 200" o:spid="_x0000_s1048" type="#_x0000_t202" style="position:absolute;left:0;text-align:left;margin-left:185.8pt;margin-top:184.8pt;width:239.15pt;height:21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" stroked="f">
                <v:textbox style="mso-fit-shape-to-text:t" inset="0,0,0,0">
                  <w:txbxContent>
                    <w:p w14:paraId="6227AE4E" w14:textId="77777777" w:rsidR="00FD763E" w:rsidRPr="00AF1AD7" w:rsidRDefault="00FD763E" w:rsidP="00EF2AEA">
                      <w:pPr>
                        <w:pStyle w:val="Descripcin"/>
                        <w:jc w:val="center"/>
                        <w:rPr>
                          <w:rFonts w:ascii="Calibri" w:eastAsia="Calibri" w:hAnsi="Calibri" w:cs="Calibri"/>
                          <w:noProof/>
                          <w:color w:val="000000"/>
                        </w:rPr>
                      </w:pPr>
                      <w:r>
                        <w:t>Ilustración 37 - Remote Wiring de Windows</w:t>
                      </w:r>
                    </w:p>
                  </w:txbxContent>
                </v:textbox>
                <w10:wrap type="square"/>
              </v:shape>
            </w:pict>
          </mc:Fallback>
        </mc:AlternateContent>
      </w:r>
      <w:r w:rsidR="008831B2">
        <w:rPr>
          <w:noProof/>
          <w:lang w:val="es-ES_tradnl" w:eastAsia="es-ES_tradnl"/>
        </w:rPr>
        <w:drawing>
          <wp:anchor distT="0" distB="0" distL="114300" distR="114300" simplePos="0" relativeHeight="251663360" behindDoc="0" locked="0" layoutInCell="1" allowOverlap="1" wp14:anchorId="32C0720F" wp14:editId="1BE47953">
            <wp:simplePos x="0" y="0"/>
            <wp:positionH relativeFrom="margin">
              <wp:posOffset>2359660</wp:posOffset>
            </wp:positionH>
            <wp:positionV relativeFrom="paragraph">
              <wp:posOffset>9525</wp:posOffset>
            </wp:positionV>
            <wp:extent cx="3037205" cy="2280285"/>
            <wp:effectExtent l="0" t="0" r="0" b="5715"/>
            <wp:wrapSquare wrapText="bothSides"/>
            <wp:docPr id="43" name="Imagen 43" descr="https://aprendiendoarduino.files.wordpress.com/2016/03/1_architecture.png?w=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rendiendoarduino.files.wordpress.com/2016/03/1_architecture.png?w=6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37205" cy="2280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255872" w14:textId="77777777"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Firmata es un protocolo genérico utilizado para la comunicación con microcontroladores desde software instalado en una computadora. Este protocolo se puede implementar en cualquier arquitectura de microcontroladores, así como en cualquier paquete de software.</w:t>
      </w:r>
    </w:p>
    <w:p w14:paraId="53BED44C" w14:textId="3642EE6E"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br/>
        <w:t>El objetivo de firmata es permitir controlar completamente un micricontrolador</w:t>
      </w:r>
      <w:ins w:id="873" w:author="Nahuel Defossé" w:date="2017-12-22T12:14:00Z">
        <w:r w:rsidR="004506BD">
          <w:rPr>
            <w:rFonts w:ascii="Arial" w:hAnsi="Arial" w:cs="Arial"/>
            <w:sz w:val="24"/>
            <w:szCs w:val="24"/>
            <w:shd w:val="clear" w:color="auto" w:fill="FFFFFF"/>
          </w:rPr>
          <w:t xml:space="preserve"> de forma remota</w:t>
        </w:r>
      </w:ins>
      <w:r w:rsidRPr="00E455FC">
        <w:rPr>
          <w:rFonts w:ascii="Arial" w:hAnsi="Arial" w:cs="Arial"/>
          <w:sz w:val="24"/>
          <w:szCs w:val="24"/>
          <w:shd w:val="clear" w:color="auto" w:fill="FFFFFF"/>
        </w:rPr>
        <w:t>, por ejemplo Arduino, desde un programa instalado en una computadora, sin escribir código de Arduino.</w:t>
      </w:r>
    </w:p>
    <w:p w14:paraId="5AE33B01" w14:textId="77777777" w:rsidR="008831B2" w:rsidRDefault="008831B2" w:rsidP="008831B2">
      <w:pPr>
        <w:rPr>
          <w:rFonts w:ascii="Arial" w:hAnsi="Arial" w:cs="Arial"/>
          <w:color w:val="373737"/>
          <w:sz w:val="24"/>
          <w:szCs w:val="24"/>
          <w:shd w:val="clear" w:color="auto" w:fill="FFFFFF"/>
        </w:rPr>
      </w:pPr>
      <w:r w:rsidRPr="00585D96">
        <w:rPr>
          <w:rFonts w:ascii="Arial" w:hAnsi="Arial" w:cs="Arial"/>
          <w:color w:val="373737"/>
          <w:sz w:val="24"/>
          <w:szCs w:val="24"/>
          <w:shd w:val="clear" w:color="auto" w:fill="FFFFFF"/>
        </w:rPr>
        <w:br/>
      </w:r>
      <w:r w:rsidRPr="00E455FC">
        <w:rPr>
          <w:rFonts w:ascii="Arial" w:hAnsi="Arial" w:cs="Arial"/>
          <w:color w:val="373737"/>
          <w:sz w:val="24"/>
          <w:szCs w:val="24"/>
          <w:u w:val="single"/>
          <w:shd w:val="clear" w:color="auto" w:fill="FFFFFF"/>
        </w:rPr>
        <w:t>Ventajas</w:t>
      </w:r>
      <w:r w:rsidRPr="00585D96">
        <w:rPr>
          <w:rFonts w:ascii="Arial" w:hAnsi="Arial" w:cs="Arial"/>
          <w:color w:val="373737"/>
          <w:sz w:val="24"/>
          <w:szCs w:val="24"/>
          <w:shd w:val="clear" w:color="auto" w:fill="FFFFFF"/>
        </w:rPr>
        <w:t>:</w:t>
      </w:r>
    </w:p>
    <w:p w14:paraId="5A5B7592" w14:textId="77777777" w:rsidR="00D15376" w:rsidRPr="00585D96" w:rsidRDefault="00D15376" w:rsidP="008831B2">
      <w:pPr>
        <w:rPr>
          <w:rFonts w:ascii="Arial" w:hAnsi="Arial" w:cs="Arial"/>
          <w:color w:val="373737"/>
          <w:sz w:val="24"/>
          <w:szCs w:val="24"/>
          <w:shd w:val="clear" w:color="auto" w:fill="FFFFFF"/>
        </w:rPr>
      </w:pPr>
    </w:p>
    <w:p w14:paraId="01BA4493" w14:textId="77777777" w:rsidR="008831B2" w:rsidRPr="00585D96" w:rsidRDefault="008831B2" w:rsidP="008831B2">
      <w:pPr>
        <w:numPr>
          <w:ilvl w:val="0"/>
          <w:numId w:val="21"/>
        </w:numPr>
        <w:shd w:val="clear" w:color="auto" w:fill="FFFFFF"/>
        <w:ind w:left="300"/>
        <w:textAlignment w:val="baseline"/>
        <w:rPr>
          <w:rFonts w:ascii="Arial" w:hAnsi="Arial" w:cs="Arial"/>
          <w:sz w:val="24"/>
          <w:szCs w:val="24"/>
        </w:rPr>
      </w:pPr>
      <w:r w:rsidRPr="00585D96">
        <w:rPr>
          <w:rFonts w:ascii="Arial" w:hAnsi="Arial" w:cs="Arial"/>
          <w:sz w:val="24"/>
          <w:szCs w:val="24"/>
        </w:rPr>
        <w:t>Nuestro programa no está limitado por la memoria RAM y Flash de Arduino</w:t>
      </w:r>
    </w:p>
    <w:p w14:paraId="61E56968" w14:textId="77777777" w:rsidR="008831B2" w:rsidRDefault="008831B2" w:rsidP="008831B2">
      <w:pPr>
        <w:numPr>
          <w:ilvl w:val="0"/>
          <w:numId w:val="21"/>
        </w:numPr>
        <w:shd w:val="clear" w:color="auto" w:fill="FFFFFF"/>
        <w:ind w:left="300"/>
        <w:textAlignment w:val="baseline"/>
        <w:rPr>
          <w:rFonts w:ascii="Arial" w:hAnsi="Arial" w:cs="Arial"/>
          <w:sz w:val="24"/>
          <w:szCs w:val="24"/>
        </w:rPr>
      </w:pPr>
      <w:r w:rsidRPr="00585D96">
        <w:rPr>
          <w:rFonts w:ascii="Arial" w:hAnsi="Arial" w:cs="Arial"/>
          <w:sz w:val="24"/>
          <w:szCs w:val="24"/>
        </w:rPr>
        <w:t xml:space="preserve">El software de control se puede programar en cualquier lenguaje, no solo C++, siempre que tenga soporte para firmata. Por ejemplo: Firmata: Processing, Visual Basic, Perl, C#, PHP, Java, </w:t>
      </w:r>
      <w:r w:rsidRPr="00A56233">
        <w:rPr>
          <w:rFonts w:ascii="Arial" w:hAnsi="Arial" w:cs="Arial"/>
          <w:b/>
          <w:sz w:val="24"/>
          <w:szCs w:val="24"/>
        </w:rPr>
        <w:t>JavaScript</w:t>
      </w:r>
      <w:r w:rsidRPr="00585D96">
        <w:rPr>
          <w:rFonts w:ascii="Arial" w:hAnsi="Arial" w:cs="Arial"/>
          <w:sz w:val="24"/>
          <w:szCs w:val="24"/>
        </w:rPr>
        <w:t>, Ruby y por su puesto Python.</w:t>
      </w:r>
    </w:p>
    <w:p w14:paraId="3909A8DB" w14:textId="77777777" w:rsidR="00D15376" w:rsidRPr="00361C40" w:rsidRDefault="00D15376" w:rsidP="00D15376">
      <w:pPr>
        <w:shd w:val="clear" w:color="auto" w:fill="FFFFFF"/>
        <w:ind w:left="300"/>
        <w:textAlignment w:val="baseline"/>
        <w:rPr>
          <w:rFonts w:ascii="Arial" w:hAnsi="Arial" w:cs="Arial"/>
          <w:sz w:val="24"/>
          <w:szCs w:val="24"/>
        </w:rPr>
      </w:pPr>
    </w:p>
    <w:p w14:paraId="429F9D85" w14:textId="77777777" w:rsidR="008831B2" w:rsidRDefault="008831B2" w:rsidP="008831B2">
      <w:pPr>
        <w:rPr>
          <w:rFonts w:ascii="Arial" w:hAnsi="Arial" w:cs="Arial"/>
          <w:sz w:val="24"/>
          <w:szCs w:val="24"/>
          <w:shd w:val="clear" w:color="auto" w:fill="FFFFFF"/>
        </w:rPr>
      </w:pPr>
      <w:r w:rsidRPr="00E455FC">
        <w:rPr>
          <w:rFonts w:ascii="Arial" w:hAnsi="Arial" w:cs="Arial"/>
          <w:sz w:val="24"/>
          <w:szCs w:val="24"/>
          <w:u w:val="single"/>
          <w:shd w:val="clear" w:color="auto" w:fill="FFFFFF"/>
        </w:rPr>
        <w:t>Desventajas</w:t>
      </w:r>
      <w:r w:rsidRPr="00585D96">
        <w:rPr>
          <w:rFonts w:ascii="Arial" w:hAnsi="Arial" w:cs="Arial"/>
          <w:sz w:val="24"/>
          <w:szCs w:val="24"/>
          <w:shd w:val="clear" w:color="auto" w:fill="FFFFFF"/>
        </w:rPr>
        <w:t>:</w:t>
      </w:r>
    </w:p>
    <w:p w14:paraId="006AC77E" w14:textId="77777777" w:rsidR="00D15376" w:rsidRDefault="00D15376" w:rsidP="008831B2">
      <w:pPr>
        <w:rPr>
          <w:rFonts w:ascii="Times New Roman" w:hAnsi="Times New Roman" w:cs="Times New Roman"/>
          <w:sz w:val="24"/>
          <w:szCs w:val="24"/>
        </w:rPr>
      </w:pPr>
    </w:p>
    <w:p w14:paraId="1B73EDE4" w14:textId="77777777" w:rsidR="008831B2" w:rsidRPr="00585D96" w:rsidRDefault="008831B2" w:rsidP="008831B2">
      <w:pPr>
        <w:numPr>
          <w:ilvl w:val="0"/>
          <w:numId w:val="22"/>
        </w:numPr>
        <w:shd w:val="clear" w:color="auto" w:fill="FFFFFF"/>
        <w:ind w:left="300"/>
        <w:textAlignment w:val="baseline"/>
        <w:rPr>
          <w:rFonts w:ascii="Arial" w:hAnsi="Arial" w:cs="Arial"/>
          <w:sz w:val="24"/>
          <w:szCs w:val="24"/>
        </w:rPr>
      </w:pPr>
      <w:r w:rsidRPr="00585D96">
        <w:rPr>
          <w:rFonts w:ascii="Arial" w:hAnsi="Arial" w:cs="Arial"/>
          <w:sz w:val="24"/>
          <w:szCs w:val="24"/>
        </w:rPr>
        <w:t>Programas más restringidos, es posible que algunas operaciones complejas no sea posible hacerlas. Por ejemplo, el uso de interrupciones.</w:t>
      </w:r>
    </w:p>
    <w:p w14:paraId="4979F163" w14:textId="735B30B6" w:rsidR="008831B2" w:rsidRPr="00D15376" w:rsidRDefault="00EF2AEA" w:rsidP="00D15376">
      <w:pPr>
        <w:numPr>
          <w:ilvl w:val="0"/>
          <w:numId w:val="22"/>
        </w:numPr>
        <w:shd w:val="clear" w:color="auto" w:fill="FFFFFF"/>
        <w:ind w:left="300"/>
        <w:textAlignment w:val="baseline"/>
        <w:rPr>
          <w:sz w:val="36"/>
        </w:rPr>
      </w:pPr>
      <w:r>
        <w:rPr>
          <w:noProof/>
          <w:lang w:val="es-ES_tradnl" w:eastAsia="es-ES_tradnl"/>
        </w:rPr>
        <w:drawing>
          <wp:anchor distT="0" distB="0" distL="114300" distR="114300" simplePos="0" relativeHeight="251656192" behindDoc="0" locked="0" layoutInCell="1" allowOverlap="1" wp14:anchorId="270F30C2" wp14:editId="0CCE4085">
            <wp:simplePos x="0" y="0"/>
            <wp:positionH relativeFrom="margin">
              <wp:posOffset>3141980</wp:posOffset>
            </wp:positionH>
            <wp:positionV relativeFrom="paragraph">
              <wp:posOffset>396600</wp:posOffset>
            </wp:positionV>
            <wp:extent cx="2254250" cy="2569845"/>
            <wp:effectExtent l="0" t="0" r="0" b="190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54250" cy="2569845"/>
                    </a:xfrm>
                    <a:prstGeom prst="rect">
                      <a:avLst/>
                    </a:prstGeom>
                  </pic:spPr>
                </pic:pic>
              </a:graphicData>
            </a:graphic>
            <wp14:sizeRelH relativeFrom="page">
              <wp14:pctWidth>0</wp14:pctWidth>
            </wp14:sizeRelH>
            <wp14:sizeRelV relativeFrom="page">
              <wp14:pctHeight>0</wp14:pctHeight>
            </wp14:sizeRelV>
          </wp:anchor>
        </w:drawing>
      </w:r>
      <w:r w:rsidR="008831B2" w:rsidRPr="007A7721">
        <w:rPr>
          <w:rFonts w:ascii="Arial" w:hAnsi="Arial" w:cs="Arial"/>
          <w:sz w:val="24"/>
          <w:szCs w:val="24"/>
        </w:rPr>
        <w:t xml:space="preserve">El </w:t>
      </w:r>
      <w:del w:id="874" w:author="Nahuel Defossé" w:date="2017-12-22T12:15:00Z">
        <w:r w:rsidR="008831B2" w:rsidRPr="007A7721" w:rsidDel="004506BD">
          <w:rPr>
            <w:rFonts w:ascii="Arial" w:hAnsi="Arial" w:cs="Arial"/>
            <w:sz w:val="24"/>
            <w:szCs w:val="24"/>
          </w:rPr>
          <w:delText xml:space="preserve">Arduino </w:delText>
        </w:r>
      </w:del>
      <w:ins w:id="875" w:author="Nahuel Defossé" w:date="2017-12-22T12:15:00Z">
        <w:r w:rsidR="004506BD">
          <w:rPr>
            <w:rFonts w:ascii="Arial" w:hAnsi="Arial" w:cs="Arial"/>
            <w:sz w:val="24"/>
            <w:szCs w:val="24"/>
          </w:rPr>
          <w:t>microcontrolador no es autónomo, es decir,</w:t>
        </w:r>
        <w:r w:rsidR="004506BD" w:rsidRPr="007A7721">
          <w:rPr>
            <w:rFonts w:ascii="Arial" w:hAnsi="Arial" w:cs="Arial"/>
            <w:sz w:val="24"/>
            <w:szCs w:val="24"/>
          </w:rPr>
          <w:t xml:space="preserve"> </w:t>
        </w:r>
      </w:ins>
      <w:r w:rsidR="008831B2" w:rsidRPr="007A7721">
        <w:rPr>
          <w:rFonts w:ascii="Arial" w:hAnsi="Arial" w:cs="Arial"/>
          <w:sz w:val="24"/>
          <w:szCs w:val="24"/>
        </w:rPr>
        <w:t>siempre debe estar conectado al computador</w:t>
      </w:r>
      <w:ins w:id="876" w:author="Nahuel Defossé" w:date="2017-12-22T12:15:00Z">
        <w:r w:rsidR="004506BD">
          <w:rPr>
            <w:rFonts w:ascii="Arial" w:hAnsi="Arial" w:cs="Arial"/>
            <w:sz w:val="24"/>
            <w:szCs w:val="24"/>
          </w:rPr>
          <w:t xml:space="preserve"> </w:t>
        </w:r>
      </w:ins>
      <w:del w:id="877" w:author="Nahuel Defossé" w:date="2017-12-22T12:15:00Z">
        <w:r w:rsidR="008831B2" w:rsidRPr="007A7721" w:rsidDel="004506BD">
          <w:rPr>
            <w:rFonts w:ascii="Arial" w:hAnsi="Arial" w:cs="Arial"/>
            <w:sz w:val="24"/>
            <w:szCs w:val="24"/>
          </w:rPr>
          <w:delText>. Debe tener comunicación</w:delText>
        </w:r>
      </w:del>
      <w:r w:rsidR="008831B2" w:rsidRPr="007A7721">
        <w:rPr>
          <w:rFonts w:ascii="Arial" w:hAnsi="Arial" w:cs="Arial"/>
          <w:sz w:val="24"/>
          <w:szCs w:val="24"/>
        </w:rPr>
        <w:t xml:space="preserve"> para poder </w:t>
      </w:r>
      <w:del w:id="878" w:author="Nahuel Defossé" w:date="2017-12-22T12:15:00Z">
        <w:r w:rsidR="008831B2" w:rsidRPr="007A7721" w:rsidDel="004506BD">
          <w:rPr>
            <w:rFonts w:ascii="Arial" w:hAnsi="Arial" w:cs="Arial"/>
            <w:sz w:val="24"/>
            <w:szCs w:val="24"/>
          </w:rPr>
          <w:delText>ejecutar acciones</w:delText>
        </w:r>
      </w:del>
      <w:ins w:id="879" w:author="Nahuel Defossé" w:date="2017-12-22T12:15:00Z">
        <w:r w:rsidR="004506BD">
          <w:rPr>
            <w:rFonts w:ascii="Arial" w:hAnsi="Arial" w:cs="Arial"/>
            <w:sz w:val="24"/>
            <w:szCs w:val="24"/>
          </w:rPr>
          <w:t>recibir comandos</w:t>
        </w:r>
      </w:ins>
      <w:r w:rsidR="008831B2" w:rsidRPr="007A7721">
        <w:rPr>
          <w:rFonts w:ascii="Arial" w:hAnsi="Arial" w:cs="Arial"/>
          <w:sz w:val="24"/>
          <w:szCs w:val="24"/>
        </w:rPr>
        <w:t>.</w:t>
      </w:r>
    </w:p>
    <w:p w14:paraId="662E32B9" w14:textId="77777777" w:rsidR="008831B2" w:rsidRPr="008831B2" w:rsidRDefault="00D15376" w:rsidP="008831B2">
      <w:pPr>
        <w:pStyle w:val="Ttulo2"/>
        <w:rPr>
          <w:b/>
          <w:sz w:val="32"/>
          <w:szCs w:val="32"/>
        </w:rPr>
      </w:pPr>
      <w:bookmarkStart w:id="880" w:name="_Toc499023891"/>
      <w:r>
        <w:rPr>
          <w:b/>
          <w:sz w:val="32"/>
          <w:szCs w:val="32"/>
        </w:rPr>
        <w:t xml:space="preserve">7.4 </w:t>
      </w:r>
      <w:r w:rsidR="008831B2" w:rsidRPr="008831B2">
        <w:rPr>
          <w:b/>
          <w:sz w:val="32"/>
          <w:szCs w:val="32"/>
        </w:rPr>
        <w:t>Instalación Firmata</w:t>
      </w:r>
      <w:bookmarkEnd w:id="880"/>
    </w:p>
    <w:p w14:paraId="155CDDF1" w14:textId="77777777" w:rsidR="008831B2" w:rsidRPr="007A7721" w:rsidRDefault="008831B2" w:rsidP="008831B2">
      <w:pPr>
        <w:shd w:val="clear" w:color="auto" w:fill="FFFFFF"/>
        <w:ind w:left="300"/>
        <w:textAlignment w:val="baseline"/>
        <w:rPr>
          <w:sz w:val="36"/>
        </w:rPr>
      </w:pPr>
    </w:p>
    <w:p w14:paraId="26BB2E42" w14:textId="77777777" w:rsidR="008831B2" w:rsidRDefault="008831B2" w:rsidP="008831B2">
      <w:pPr>
        <w:rPr>
          <w:rFonts w:ascii="Arial" w:hAnsi="Arial" w:cs="Arial"/>
          <w:sz w:val="24"/>
          <w:szCs w:val="24"/>
          <w:shd w:val="clear" w:color="auto" w:fill="FFFFFF"/>
        </w:rPr>
      </w:pPr>
      <w:r w:rsidRPr="00D34F34">
        <w:rPr>
          <w:rFonts w:ascii="Arial" w:hAnsi="Arial" w:cs="Arial"/>
          <w:sz w:val="24"/>
          <w:szCs w:val="24"/>
          <w:shd w:val="clear" w:color="auto" w:fill="FFFFFF"/>
        </w:rPr>
        <w:t>Para instalar Firmata</w:t>
      </w:r>
      <w:r>
        <w:rPr>
          <w:rFonts w:ascii="Arial" w:hAnsi="Arial" w:cs="Arial"/>
          <w:sz w:val="24"/>
          <w:szCs w:val="24"/>
          <w:shd w:val="clear" w:color="auto" w:fill="FFFFFF"/>
        </w:rPr>
        <w:t xml:space="preserve"> se</w:t>
      </w:r>
      <w:r w:rsidRPr="00D34F34">
        <w:rPr>
          <w:rFonts w:ascii="Arial" w:hAnsi="Arial" w:cs="Arial"/>
          <w:sz w:val="24"/>
          <w:szCs w:val="24"/>
          <w:shd w:val="clear" w:color="auto" w:fill="FFFFFF"/>
        </w:rPr>
        <w:t xml:space="preserve"> neces</w:t>
      </w:r>
      <w:r>
        <w:rPr>
          <w:rFonts w:ascii="Arial" w:hAnsi="Arial" w:cs="Arial"/>
          <w:sz w:val="24"/>
          <w:szCs w:val="24"/>
          <w:shd w:val="clear" w:color="auto" w:fill="FFFFFF"/>
        </w:rPr>
        <w:t xml:space="preserve">ita tener conectado </w:t>
      </w:r>
      <w:commentRangeStart w:id="881"/>
      <w:r>
        <w:rPr>
          <w:rFonts w:ascii="Arial" w:hAnsi="Arial" w:cs="Arial"/>
          <w:sz w:val="24"/>
          <w:szCs w:val="24"/>
          <w:shd w:val="clear" w:color="auto" w:fill="FFFFFF"/>
        </w:rPr>
        <w:t>el chip</w:t>
      </w:r>
      <w:commentRangeEnd w:id="881"/>
      <w:r w:rsidR="004506BD">
        <w:rPr>
          <w:rStyle w:val="Refdecomentario"/>
        </w:rPr>
        <w:commentReference w:id="881"/>
      </w:r>
      <w:r w:rsidRPr="00D34F34">
        <w:rPr>
          <w:rFonts w:ascii="Arial" w:hAnsi="Arial" w:cs="Arial"/>
          <w:sz w:val="24"/>
          <w:szCs w:val="24"/>
          <w:shd w:val="clear" w:color="auto" w:fill="FFFFFF"/>
        </w:rPr>
        <w:t xml:space="preserve"> Arduino a la computadora a través de un puerto USB.</w:t>
      </w:r>
      <w:r>
        <w:rPr>
          <w:rFonts w:ascii="Arial" w:hAnsi="Arial" w:cs="Arial"/>
          <w:sz w:val="24"/>
          <w:szCs w:val="24"/>
          <w:shd w:val="clear" w:color="auto" w:fill="FFFFFF"/>
        </w:rPr>
        <w:t xml:space="preserve"> Luego de ello se debe seleccionar desde el Sketch de Arduino el código Firmata, dentro de su respectiva librería, según los dispositivos que se requieran comunicar con el mismo. Para ello se debe ir a Archivo </w:t>
      </w:r>
      <w:r w:rsidRPr="00AE617A">
        <w:rPr>
          <w:rFonts w:ascii="Arial" w:hAnsi="Arial" w:cs="Arial"/>
          <w:sz w:val="24"/>
          <w:szCs w:val="24"/>
          <w:shd w:val="clear" w:color="auto" w:fill="FFFFFF"/>
        </w:rPr>
        <w:sym w:font="Wingdings" w:char="F0E0"/>
      </w:r>
      <w:r>
        <w:rPr>
          <w:rFonts w:ascii="Arial" w:hAnsi="Arial" w:cs="Arial"/>
          <w:sz w:val="24"/>
          <w:szCs w:val="24"/>
          <w:shd w:val="clear" w:color="auto" w:fill="FFFFFF"/>
        </w:rPr>
        <w:t xml:space="preserve"> Ejemplos </w:t>
      </w:r>
      <w:r w:rsidRPr="00AE617A">
        <w:rPr>
          <w:rFonts w:ascii="Arial" w:hAnsi="Arial" w:cs="Arial"/>
          <w:sz w:val="24"/>
          <w:szCs w:val="24"/>
          <w:shd w:val="clear" w:color="auto" w:fill="FFFFFF"/>
        </w:rPr>
        <w:sym w:font="Wingdings" w:char="F0E0"/>
      </w:r>
      <w:r>
        <w:rPr>
          <w:rFonts w:ascii="Arial" w:hAnsi="Arial" w:cs="Arial"/>
          <w:sz w:val="24"/>
          <w:szCs w:val="24"/>
          <w:shd w:val="clear" w:color="auto" w:fill="FFFFFF"/>
        </w:rPr>
        <w:t xml:space="preserve"> Firmata.</w:t>
      </w:r>
    </w:p>
    <w:p w14:paraId="75EA6D4B" w14:textId="77777777" w:rsidR="008831B2" w:rsidRDefault="00EF2AEA" w:rsidP="008831B2">
      <w:pPr>
        <w:rPr>
          <w:rFonts w:ascii="Arial" w:hAnsi="Arial" w:cs="Arial"/>
          <w:sz w:val="24"/>
          <w:szCs w:val="24"/>
        </w:rPr>
      </w:pPr>
      <w:r>
        <w:rPr>
          <w:noProof/>
          <w:lang w:val="es-ES_tradnl" w:eastAsia="es-ES_tradnl"/>
        </w:rPr>
        <mc:AlternateContent>
          <mc:Choice Requires="wps">
            <w:drawing>
              <wp:anchor distT="0" distB="0" distL="114300" distR="114300" simplePos="0" relativeHeight="251689984" behindDoc="0" locked="0" layoutInCell="1" allowOverlap="1" wp14:anchorId="5F8DF113" wp14:editId="63666009">
                <wp:simplePos x="0" y="0"/>
                <wp:positionH relativeFrom="column">
                  <wp:posOffset>3141980</wp:posOffset>
                </wp:positionH>
                <wp:positionV relativeFrom="paragraph">
                  <wp:posOffset>385760</wp:posOffset>
                </wp:positionV>
                <wp:extent cx="2254250" cy="266700"/>
                <wp:effectExtent l="0" t="0" r="0" b="0"/>
                <wp:wrapSquare wrapText="bothSides"/>
                <wp:docPr id="201" name="Cuadro de texto 201"/>
                <wp:cNvGraphicFramePr/>
                <a:graphic xmlns:a="http://schemas.openxmlformats.org/drawingml/2006/main">
                  <a:graphicData uri="http://schemas.microsoft.com/office/word/2010/wordprocessingShape">
                    <wps:wsp>
                      <wps:cNvSpPr txBox="1"/>
                      <wps:spPr>
                        <a:xfrm>
                          <a:off x="0" y="0"/>
                          <a:ext cx="2254250" cy="266700"/>
                        </a:xfrm>
                        <a:prstGeom prst="rect">
                          <a:avLst/>
                        </a:prstGeom>
                        <a:solidFill>
                          <a:prstClr val="white"/>
                        </a:solidFill>
                        <a:ln>
                          <a:noFill/>
                        </a:ln>
                      </wps:spPr>
                      <wps:txbx>
                        <w:txbxContent>
                          <w:p w14:paraId="4625AF5F" w14:textId="77777777" w:rsidR="00FD763E" w:rsidRPr="004A13AB" w:rsidRDefault="00FD763E" w:rsidP="00EF2AEA">
                            <w:pPr>
                              <w:pStyle w:val="Descripcin"/>
                              <w:jc w:val="center"/>
                              <w:rPr>
                                <w:rFonts w:ascii="Calibri" w:eastAsia="Calibri" w:hAnsi="Calibri" w:cs="Calibri"/>
                                <w:noProof/>
                                <w:color w:val="000000"/>
                              </w:rPr>
                            </w:pPr>
                            <w:r>
                              <w:t>Ilustración 38 - Sketch de Arduino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DF113" id="Cuadro de texto 201" o:spid="_x0000_s1049" type="#_x0000_t202" style="position:absolute;left:0;text-align:left;margin-left:247.4pt;margin-top:30.35pt;width:177.5pt;height:21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" stroked="f">
                <v:textbox style="mso-fit-shape-to-text:t" inset="0,0,0,0">
                  <w:txbxContent>
                    <w:p w14:paraId="4625AF5F" w14:textId="77777777" w:rsidR="00FD763E" w:rsidRPr="004A13AB" w:rsidRDefault="00FD763E" w:rsidP="00EF2AEA">
                      <w:pPr>
                        <w:pStyle w:val="Descripcin"/>
                        <w:jc w:val="center"/>
                        <w:rPr>
                          <w:rFonts w:ascii="Calibri" w:eastAsia="Calibri" w:hAnsi="Calibri" w:cs="Calibri"/>
                          <w:noProof/>
                          <w:color w:val="000000"/>
                        </w:rPr>
                      </w:pPr>
                      <w:r>
                        <w:t>Ilustración 38 - Sketch de Arduino</w:t>
                      </w:r>
                    </w:p>
                  </w:txbxContent>
                </v:textbox>
                <w10:wrap type="square"/>
              </v:shape>
            </w:pict>
          </mc:Fallback>
        </mc:AlternateContent>
      </w:r>
      <w:r w:rsidR="008831B2">
        <w:rPr>
          <w:rFonts w:ascii="Arial" w:hAnsi="Arial" w:cs="Arial"/>
          <w:sz w:val="24"/>
          <w:szCs w:val="24"/>
        </w:rPr>
        <w:t xml:space="preserve">En nuestro caso se utilizaron </w:t>
      </w:r>
      <w:commentRangeStart w:id="882"/>
      <w:r w:rsidR="008831B2">
        <w:rPr>
          <w:rFonts w:ascii="Arial" w:hAnsi="Arial" w:cs="Arial"/>
          <w:sz w:val="24"/>
          <w:szCs w:val="24"/>
        </w:rPr>
        <w:t>dos códigos</w:t>
      </w:r>
      <w:commentRangeEnd w:id="882"/>
      <w:r w:rsidR="001A4A76">
        <w:rPr>
          <w:rStyle w:val="Refdecomentario"/>
        </w:rPr>
        <w:commentReference w:id="882"/>
      </w:r>
      <w:r w:rsidR="008831B2">
        <w:rPr>
          <w:rFonts w:ascii="Arial" w:hAnsi="Arial" w:cs="Arial"/>
          <w:sz w:val="24"/>
          <w:szCs w:val="24"/>
        </w:rPr>
        <w:t xml:space="preserve"> Firmata:</w:t>
      </w:r>
    </w:p>
    <w:p w14:paraId="3D6FD5D9" w14:textId="77777777" w:rsidR="008831B2" w:rsidRDefault="00C452CC" w:rsidP="008831B2">
      <w:pPr>
        <w:rPr>
          <w:rFonts w:ascii="Arial" w:hAnsi="Arial" w:cs="Arial"/>
          <w:sz w:val="24"/>
          <w:szCs w:val="24"/>
        </w:rPr>
      </w:pPr>
      <w:r>
        <w:rPr>
          <w:noProof/>
          <w:lang w:val="es-ES_tradnl" w:eastAsia="es-ES_tradnl"/>
        </w:rPr>
        <w:lastRenderedPageBreak/>
        <mc:AlternateContent>
          <mc:Choice Requires="wps">
            <w:drawing>
              <wp:anchor distT="0" distB="0" distL="114300" distR="114300" simplePos="0" relativeHeight="251687936" behindDoc="0" locked="0" layoutInCell="1" allowOverlap="1" wp14:anchorId="697F15F4" wp14:editId="4B7A25EE">
                <wp:simplePos x="0" y="0"/>
                <wp:positionH relativeFrom="column">
                  <wp:posOffset>0</wp:posOffset>
                </wp:positionH>
                <wp:positionV relativeFrom="paragraph">
                  <wp:posOffset>2520315</wp:posOffset>
                </wp:positionV>
                <wp:extent cx="2601595" cy="266700"/>
                <wp:effectExtent l="0" t="0" r="0" b="0"/>
                <wp:wrapSquare wrapText="bothSides"/>
                <wp:docPr id="202" name="Cuadro de texto 202"/>
                <wp:cNvGraphicFramePr/>
                <a:graphic xmlns:a="http://schemas.openxmlformats.org/drawingml/2006/main">
                  <a:graphicData uri="http://schemas.microsoft.com/office/word/2010/wordprocessingShape">
                    <wps:wsp>
                      <wps:cNvSpPr txBox="1"/>
                      <wps:spPr>
                        <a:xfrm>
                          <a:off x="0" y="0"/>
                          <a:ext cx="2601595" cy="266700"/>
                        </a:xfrm>
                        <a:prstGeom prst="rect">
                          <a:avLst/>
                        </a:prstGeom>
                        <a:solidFill>
                          <a:prstClr val="white"/>
                        </a:solidFill>
                        <a:ln>
                          <a:noFill/>
                        </a:ln>
                      </wps:spPr>
                      <wps:txbx>
                        <w:txbxContent>
                          <w:p w14:paraId="7296B57D" w14:textId="77777777" w:rsidR="00FD763E" w:rsidRPr="00225941" w:rsidRDefault="00FD763E" w:rsidP="00C452CC">
                            <w:pPr>
                              <w:pStyle w:val="Descripcin"/>
                              <w:jc w:val="center"/>
                              <w:rPr>
                                <w:rFonts w:ascii="Calibri" w:eastAsia="Calibri" w:hAnsi="Calibri" w:cs="Calibri"/>
                                <w:noProof/>
                                <w:color w:val="000000"/>
                              </w:rPr>
                            </w:pPr>
                            <w:r>
                              <w:t>Ilustración 39 - Código StandardFirmata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F15F4" id="Cuadro de texto 202" o:spid="_x0000_s1050" type="#_x0000_t202" style="position:absolute;left:0;text-align:left;margin-left:0;margin-top:198.45pt;width:204.85pt;height:2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" stroked="f">
                <v:textbox style="mso-fit-shape-to-text:t" inset="0,0,0,0">
                  <w:txbxContent>
                    <w:p w14:paraId="7296B57D" w14:textId="77777777" w:rsidR="00FD763E" w:rsidRPr="00225941" w:rsidRDefault="00FD763E" w:rsidP="00C452CC">
                      <w:pPr>
                        <w:pStyle w:val="Descripcin"/>
                        <w:jc w:val="center"/>
                        <w:rPr>
                          <w:rFonts w:ascii="Calibri" w:eastAsia="Calibri" w:hAnsi="Calibri" w:cs="Calibri"/>
                          <w:noProof/>
                          <w:color w:val="000000"/>
                        </w:rPr>
                      </w:pPr>
                      <w:r>
                        <w:t>Ilustración 39 - Código StandardFirmata</w:t>
                      </w:r>
                    </w:p>
                  </w:txbxContent>
                </v:textbox>
                <w10:wrap type="square"/>
              </v:shape>
            </w:pict>
          </mc:Fallback>
        </mc:AlternateContent>
      </w:r>
      <w:r w:rsidR="008831B2">
        <w:rPr>
          <w:noProof/>
          <w:lang w:val="es-ES_tradnl" w:eastAsia="es-ES_tradnl"/>
        </w:rPr>
        <w:drawing>
          <wp:anchor distT="0" distB="0" distL="114300" distR="114300" simplePos="0" relativeHeight="251654144" behindDoc="0" locked="0" layoutInCell="1" allowOverlap="1" wp14:anchorId="280DF1B5" wp14:editId="39FE62DA">
            <wp:simplePos x="0" y="0"/>
            <wp:positionH relativeFrom="margin">
              <wp:posOffset>0</wp:posOffset>
            </wp:positionH>
            <wp:positionV relativeFrom="paragraph">
              <wp:posOffset>4344</wp:posOffset>
            </wp:positionV>
            <wp:extent cx="2601595" cy="2459355"/>
            <wp:effectExtent l="0" t="0" r="825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17064"/>
                    <a:stretch/>
                  </pic:blipFill>
                  <pic:spPr bwMode="auto">
                    <a:xfrm>
                      <a:off x="0" y="0"/>
                      <a:ext cx="2601595" cy="245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6BCC90" w14:textId="77777777" w:rsidR="008831B2" w:rsidRDefault="008831B2" w:rsidP="008831B2">
      <w:pPr>
        <w:rPr>
          <w:rFonts w:ascii="Arial" w:hAnsi="Arial" w:cs="Arial"/>
          <w:sz w:val="24"/>
          <w:szCs w:val="24"/>
        </w:rPr>
      </w:pPr>
      <w:r w:rsidRPr="00E455FC">
        <w:rPr>
          <w:rFonts w:ascii="Arial" w:hAnsi="Arial" w:cs="Arial"/>
          <w:b/>
          <w:sz w:val="24"/>
          <w:szCs w:val="24"/>
          <w:u w:val="single"/>
        </w:rPr>
        <w:t>Standar</w:t>
      </w:r>
      <w:r w:rsidR="00C452CC">
        <w:rPr>
          <w:rFonts w:ascii="Arial" w:hAnsi="Arial" w:cs="Arial"/>
          <w:b/>
          <w:sz w:val="24"/>
          <w:szCs w:val="24"/>
          <w:u w:val="single"/>
        </w:rPr>
        <w:t>d</w:t>
      </w:r>
      <w:r w:rsidRPr="00E455FC">
        <w:rPr>
          <w:rFonts w:ascii="Arial" w:hAnsi="Arial" w:cs="Arial"/>
          <w:b/>
          <w:sz w:val="24"/>
          <w:szCs w:val="24"/>
          <w:u w:val="single"/>
        </w:rPr>
        <w:t>Firmata</w:t>
      </w:r>
      <w:r>
        <w:rPr>
          <w:rFonts w:ascii="Arial" w:hAnsi="Arial" w:cs="Arial"/>
          <w:sz w:val="24"/>
          <w:szCs w:val="24"/>
        </w:rPr>
        <w:t>: Es, como su nombre lo indica, el estándar del protocolo que permite la comunicación con la mayoría de los componentes compatibles con Arduino</w:t>
      </w:r>
      <w:commentRangeStart w:id="883"/>
      <w:r>
        <w:rPr>
          <w:rFonts w:ascii="Arial" w:hAnsi="Arial" w:cs="Arial"/>
          <w:sz w:val="24"/>
          <w:szCs w:val="24"/>
        </w:rPr>
        <w:t>. En nuestro caso, es el utilizado para cargarlo dentro del Arduino Mega para manipular la mayoría de sensores y actuadores del SAR.</w:t>
      </w:r>
    </w:p>
    <w:p w14:paraId="709364E9" w14:textId="77777777" w:rsidR="008831B2" w:rsidRDefault="008831B2" w:rsidP="008831B2">
      <w:pPr>
        <w:rPr>
          <w:rFonts w:ascii="Arial" w:hAnsi="Arial" w:cs="Arial"/>
          <w:sz w:val="24"/>
          <w:szCs w:val="24"/>
        </w:rPr>
      </w:pPr>
    </w:p>
    <w:commentRangeEnd w:id="883"/>
    <w:p w14:paraId="61932C1D" w14:textId="77777777" w:rsidR="008831B2" w:rsidRDefault="001A4A76" w:rsidP="008831B2">
      <w:pPr>
        <w:rPr>
          <w:rFonts w:ascii="Arial" w:hAnsi="Arial" w:cs="Arial"/>
          <w:b/>
          <w:sz w:val="24"/>
          <w:szCs w:val="24"/>
          <w:u w:val="single"/>
        </w:rPr>
      </w:pPr>
      <w:r>
        <w:rPr>
          <w:rStyle w:val="Refdecomentario"/>
        </w:rPr>
        <w:commentReference w:id="883"/>
      </w:r>
    </w:p>
    <w:p w14:paraId="66103CE9" w14:textId="77777777" w:rsidR="008831B2" w:rsidRDefault="008831B2" w:rsidP="008831B2">
      <w:pPr>
        <w:rPr>
          <w:rFonts w:ascii="Arial" w:hAnsi="Arial" w:cs="Arial"/>
          <w:b/>
          <w:sz w:val="24"/>
          <w:szCs w:val="24"/>
          <w:u w:val="single"/>
        </w:rPr>
      </w:pPr>
    </w:p>
    <w:p w14:paraId="17FD9176" w14:textId="77777777" w:rsidR="008831B2" w:rsidRDefault="008831B2" w:rsidP="008831B2">
      <w:pPr>
        <w:rPr>
          <w:rFonts w:ascii="Arial" w:hAnsi="Arial" w:cs="Arial"/>
          <w:b/>
          <w:sz w:val="24"/>
          <w:szCs w:val="24"/>
          <w:u w:val="single"/>
        </w:rPr>
      </w:pPr>
    </w:p>
    <w:p w14:paraId="75C21509" w14:textId="77777777" w:rsidR="00D15376" w:rsidRDefault="00261589" w:rsidP="008831B2">
      <w:pPr>
        <w:rPr>
          <w:rFonts w:ascii="Arial" w:hAnsi="Arial" w:cs="Arial"/>
          <w:b/>
          <w:sz w:val="24"/>
          <w:szCs w:val="24"/>
          <w:u w:val="single"/>
        </w:rPr>
      </w:pPr>
      <w:r>
        <w:rPr>
          <w:noProof/>
          <w:lang w:val="es-ES_tradnl" w:eastAsia="es-ES_tradnl"/>
        </w:rPr>
        <mc:AlternateContent>
          <mc:Choice Requires="wps">
            <w:drawing>
              <wp:anchor distT="0" distB="0" distL="114300" distR="114300" simplePos="0" relativeHeight="251692032" behindDoc="0" locked="0" layoutInCell="1" allowOverlap="1" wp14:anchorId="6F232494" wp14:editId="323F245F">
                <wp:simplePos x="0" y="0"/>
                <wp:positionH relativeFrom="column">
                  <wp:posOffset>300355</wp:posOffset>
                </wp:positionH>
                <wp:positionV relativeFrom="paragraph">
                  <wp:posOffset>2313305</wp:posOffset>
                </wp:positionV>
                <wp:extent cx="2383790" cy="266700"/>
                <wp:effectExtent l="0" t="0" r="0" b="0"/>
                <wp:wrapSquare wrapText="bothSides"/>
                <wp:docPr id="203" name="Cuadro de texto 203"/>
                <wp:cNvGraphicFramePr/>
                <a:graphic xmlns:a="http://schemas.openxmlformats.org/drawingml/2006/main">
                  <a:graphicData uri="http://schemas.microsoft.com/office/word/2010/wordprocessingShape">
                    <wps:wsp>
                      <wps:cNvSpPr txBox="1"/>
                      <wps:spPr>
                        <a:xfrm>
                          <a:off x="0" y="0"/>
                          <a:ext cx="2383790" cy="266700"/>
                        </a:xfrm>
                        <a:prstGeom prst="rect">
                          <a:avLst/>
                        </a:prstGeom>
                        <a:solidFill>
                          <a:prstClr val="white"/>
                        </a:solidFill>
                        <a:ln>
                          <a:noFill/>
                        </a:ln>
                      </wps:spPr>
                      <wps:txbx>
                        <w:txbxContent>
                          <w:p w14:paraId="73623932" w14:textId="77777777" w:rsidR="00FD763E" w:rsidRPr="002B50DC" w:rsidRDefault="00FD763E" w:rsidP="00261589">
                            <w:pPr>
                              <w:pStyle w:val="Descripcin"/>
                              <w:rPr>
                                <w:rFonts w:ascii="Calibri" w:eastAsia="Calibri" w:hAnsi="Calibri" w:cs="Calibri"/>
                                <w:noProof/>
                                <w:color w:val="000000"/>
                              </w:rPr>
                            </w:pPr>
                            <w:r>
                              <w:t>Ilustración 40 - Código ConfigurableFirmata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32494" id="Cuadro de texto 203" o:spid="_x0000_s1051" type="#_x0000_t202" style="position:absolute;left:0;text-align:left;margin-left:23.65pt;margin-top:182.15pt;width:187.7pt;height:21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" stroked="f">
                <v:textbox style="mso-fit-shape-to-text:t" inset="0,0,0,0">
                  <w:txbxContent>
                    <w:p w14:paraId="73623932" w14:textId="77777777" w:rsidR="00FD763E" w:rsidRPr="002B50DC" w:rsidRDefault="00FD763E" w:rsidP="00261589">
                      <w:pPr>
                        <w:pStyle w:val="Descripcin"/>
                        <w:rPr>
                          <w:rFonts w:ascii="Calibri" w:eastAsia="Calibri" w:hAnsi="Calibri" w:cs="Calibri"/>
                          <w:noProof/>
                          <w:color w:val="000000"/>
                        </w:rPr>
                      </w:pPr>
                      <w:r>
                        <w:t>Ilustración 40 - Código ConfigurableFirmata</w:t>
                      </w:r>
                    </w:p>
                  </w:txbxContent>
                </v:textbox>
                <w10:wrap type="square"/>
              </v:shape>
            </w:pict>
          </mc:Fallback>
        </mc:AlternateContent>
      </w:r>
      <w:r w:rsidR="00D15376">
        <w:rPr>
          <w:noProof/>
          <w:lang w:val="es-ES_tradnl" w:eastAsia="es-ES_tradnl"/>
        </w:rPr>
        <w:drawing>
          <wp:anchor distT="0" distB="0" distL="114300" distR="114300" simplePos="0" relativeHeight="251658240" behindDoc="0" locked="0" layoutInCell="1" allowOverlap="1" wp14:anchorId="3B632BDA" wp14:editId="66960DC7">
            <wp:simplePos x="0" y="0"/>
            <wp:positionH relativeFrom="margin">
              <wp:posOffset>3016250</wp:posOffset>
            </wp:positionH>
            <wp:positionV relativeFrom="paragraph">
              <wp:posOffset>22225</wp:posOffset>
            </wp:positionV>
            <wp:extent cx="2383790" cy="2233930"/>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b="17771"/>
                    <a:stretch/>
                  </pic:blipFill>
                  <pic:spPr bwMode="auto">
                    <a:xfrm>
                      <a:off x="0" y="0"/>
                      <a:ext cx="2383790" cy="2233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ADEAD0" w14:textId="77777777" w:rsidR="008831B2" w:rsidRDefault="008831B2" w:rsidP="008831B2">
      <w:pPr>
        <w:rPr>
          <w:rFonts w:ascii="Arial" w:hAnsi="Arial" w:cs="Arial"/>
          <w:sz w:val="24"/>
          <w:szCs w:val="24"/>
        </w:rPr>
      </w:pPr>
      <w:commentRangeStart w:id="884"/>
      <w:r w:rsidRPr="00E455FC">
        <w:rPr>
          <w:rFonts w:ascii="Arial" w:hAnsi="Arial" w:cs="Arial"/>
          <w:b/>
          <w:sz w:val="24"/>
          <w:szCs w:val="24"/>
          <w:u w:val="single"/>
        </w:rPr>
        <w:t>ConfigurableFirmata</w:t>
      </w:r>
      <w:commentRangeEnd w:id="884"/>
      <w:r w:rsidR="00CE0CE6">
        <w:rPr>
          <w:rStyle w:val="Refdecomentario"/>
        </w:rPr>
        <w:commentReference w:id="884"/>
      </w:r>
      <w:r>
        <w:rPr>
          <w:rFonts w:ascii="Arial" w:hAnsi="Arial" w:cs="Arial"/>
          <w:sz w:val="24"/>
          <w:szCs w:val="24"/>
        </w:rPr>
        <w:t>:</w:t>
      </w:r>
      <w:r w:rsidR="00225E89">
        <w:rPr>
          <w:rFonts w:ascii="Arial" w:hAnsi="Arial" w:cs="Arial"/>
          <w:sz w:val="24"/>
          <w:szCs w:val="24"/>
        </w:rPr>
        <w:t xml:space="preserve"> </w:t>
      </w:r>
      <w:r>
        <w:rPr>
          <w:rFonts w:ascii="Arial" w:hAnsi="Arial" w:cs="Arial"/>
          <w:sz w:val="24"/>
          <w:szCs w:val="24"/>
        </w:rPr>
        <w:t xml:space="preserve">Esta versión personalizada del protocolo, es la utilizada para captar la temperatura mediante el sensor para dicho fin conectado al </w:t>
      </w:r>
      <w:commentRangeStart w:id="885"/>
      <w:r>
        <w:rPr>
          <w:rFonts w:ascii="Arial" w:hAnsi="Arial" w:cs="Arial"/>
          <w:sz w:val="24"/>
          <w:szCs w:val="24"/>
        </w:rPr>
        <w:t>Arduino Nano</w:t>
      </w:r>
      <w:commentRangeEnd w:id="885"/>
      <w:r w:rsidR="001A4A76">
        <w:rPr>
          <w:rStyle w:val="Refdecomentario"/>
        </w:rPr>
        <w:commentReference w:id="885"/>
      </w:r>
      <w:r>
        <w:rPr>
          <w:rFonts w:ascii="Arial" w:hAnsi="Arial" w:cs="Arial"/>
          <w:sz w:val="24"/>
          <w:szCs w:val="24"/>
        </w:rPr>
        <w:t>. Permite separar las características del protocolo en clases individuales, haciendo más sencillo mezclar las características estándar del protocolo con otras personalizadas.</w:t>
      </w:r>
    </w:p>
    <w:p w14:paraId="781600CE" w14:textId="77777777" w:rsidR="008831B2" w:rsidRDefault="008831B2" w:rsidP="008831B2">
      <w:pPr>
        <w:rPr>
          <w:rFonts w:ascii="Arial" w:hAnsi="Arial" w:cs="Arial"/>
          <w:sz w:val="24"/>
          <w:szCs w:val="24"/>
        </w:rPr>
      </w:pPr>
    </w:p>
    <w:p w14:paraId="7F29D778" w14:textId="77777777" w:rsidR="008831B2" w:rsidRDefault="008831B2" w:rsidP="008831B2">
      <w:pPr>
        <w:rPr>
          <w:rFonts w:ascii="Arial" w:hAnsi="Arial" w:cs="Arial"/>
          <w:sz w:val="24"/>
          <w:szCs w:val="24"/>
        </w:rPr>
      </w:pPr>
    </w:p>
    <w:p w14:paraId="033C0185" w14:textId="77777777" w:rsidR="008831B2" w:rsidRDefault="008831B2" w:rsidP="008831B2">
      <w:pPr>
        <w:rPr>
          <w:rFonts w:ascii="Arial" w:hAnsi="Arial" w:cs="Arial"/>
          <w:sz w:val="24"/>
          <w:szCs w:val="24"/>
        </w:rPr>
      </w:pPr>
    </w:p>
    <w:p w14:paraId="30130696" w14:textId="77777777" w:rsidR="00D15376" w:rsidRDefault="00D15376" w:rsidP="008831B2">
      <w:pPr>
        <w:rPr>
          <w:rFonts w:ascii="Verdana" w:hAnsi="Verdana" w:cs="Helvetica"/>
          <w:color w:val="373737"/>
          <w:shd w:val="clear" w:color="auto" w:fill="FFFFFF"/>
        </w:rPr>
      </w:pPr>
    </w:p>
    <w:p w14:paraId="64F075F8" w14:textId="77777777" w:rsidR="008831B2" w:rsidRDefault="008831B2" w:rsidP="008831B2">
      <w:pPr>
        <w:rPr>
          <w:rFonts w:ascii="Verdana" w:hAnsi="Verdana" w:cs="Helvetica"/>
          <w:color w:val="373737"/>
          <w:shd w:val="clear" w:color="auto" w:fill="FFFFFF"/>
        </w:rPr>
      </w:pPr>
    </w:p>
    <w:p w14:paraId="77EA94E4" w14:textId="77777777" w:rsidR="00D15376" w:rsidRDefault="00D15376">
      <w:pPr>
        <w:rPr>
          <w:rFonts w:ascii="Verdana" w:hAnsi="Verdana" w:cs="Helvetica"/>
          <w:color w:val="373737"/>
          <w:shd w:val="clear" w:color="auto" w:fill="FFFFFF"/>
        </w:rPr>
      </w:pPr>
      <w:r>
        <w:rPr>
          <w:rFonts w:ascii="Verdana" w:hAnsi="Verdana" w:cs="Helvetica"/>
          <w:color w:val="373737"/>
          <w:shd w:val="clear" w:color="auto" w:fill="FFFFFF"/>
        </w:rPr>
        <w:br w:type="page"/>
      </w:r>
    </w:p>
    <w:p w14:paraId="7D5EDAF2" w14:textId="77777777" w:rsidR="00D15376" w:rsidRPr="00D15376" w:rsidRDefault="00D15376" w:rsidP="00D15376">
      <w:pPr>
        <w:pStyle w:val="Ttulo1"/>
        <w:rPr>
          <w:sz w:val="36"/>
          <w:szCs w:val="36"/>
        </w:rPr>
      </w:pPr>
      <w:r w:rsidRPr="00D15376">
        <w:rPr>
          <w:sz w:val="36"/>
          <w:szCs w:val="36"/>
        </w:rPr>
        <w:lastRenderedPageBreak/>
        <w:t xml:space="preserve">Capítulo 8 - </w:t>
      </w:r>
      <w:r w:rsidRPr="00772445">
        <w:rPr>
          <w:strike/>
          <w:sz w:val="36"/>
          <w:szCs w:val="36"/>
          <w:rPrChange w:id="886" w:author="Nahuel Defossé" w:date="2017-12-22T12:46:00Z">
            <w:rPr>
              <w:sz w:val="36"/>
              <w:szCs w:val="36"/>
            </w:rPr>
          </w:rPrChange>
        </w:rPr>
        <w:t>Python en</w:t>
      </w:r>
      <w:r w:rsidRPr="00D15376">
        <w:rPr>
          <w:sz w:val="36"/>
          <w:szCs w:val="36"/>
        </w:rPr>
        <w:t xml:space="preserve"> Raspberry Pi</w:t>
      </w:r>
    </w:p>
    <w:p w14:paraId="3B027A50" w14:textId="77777777" w:rsidR="00D15376" w:rsidRDefault="00D15376" w:rsidP="00D15376">
      <w:pPr>
        <w:rPr>
          <w:rFonts w:ascii="Arial" w:hAnsi="Arial" w:cs="Arial"/>
          <w:b/>
          <w:bCs/>
          <w:color w:val="222222"/>
          <w:sz w:val="28"/>
          <w:szCs w:val="28"/>
          <w:shd w:val="clear" w:color="auto" w:fill="FFFFFF"/>
        </w:rPr>
      </w:pPr>
    </w:p>
    <w:p w14:paraId="691B2767" w14:textId="77777777" w:rsidR="00D15376" w:rsidRPr="00772445" w:rsidRDefault="00AD7C85" w:rsidP="00D15376">
      <w:pPr>
        <w:pStyle w:val="Ttulo2"/>
        <w:rPr>
          <w:b/>
          <w:strike/>
          <w:sz w:val="32"/>
          <w:szCs w:val="32"/>
          <w:rPrChange w:id="887" w:author="Nahuel Defossé" w:date="2017-12-22T12:49:00Z">
            <w:rPr>
              <w:b/>
              <w:sz w:val="32"/>
              <w:szCs w:val="32"/>
            </w:rPr>
          </w:rPrChange>
        </w:rPr>
      </w:pPr>
      <w:r w:rsidRPr="00772445">
        <w:rPr>
          <w:b/>
          <w:strike/>
          <w:sz w:val="32"/>
          <w:szCs w:val="32"/>
          <w:rPrChange w:id="888" w:author="Nahuel Defossé" w:date="2017-12-22T12:49:00Z">
            <w:rPr>
              <w:b/>
              <w:sz w:val="32"/>
              <w:szCs w:val="32"/>
            </w:rPr>
          </w:rPrChange>
        </w:rPr>
        <w:t xml:space="preserve">8.1 </w:t>
      </w:r>
      <w:r w:rsidR="00D15376" w:rsidRPr="00772445">
        <w:rPr>
          <w:b/>
          <w:strike/>
          <w:sz w:val="32"/>
          <w:szCs w:val="32"/>
          <w:rPrChange w:id="889" w:author="Nahuel Defossé" w:date="2017-12-22T12:49:00Z">
            <w:rPr>
              <w:b/>
              <w:sz w:val="32"/>
              <w:szCs w:val="32"/>
            </w:rPr>
          </w:rPrChange>
        </w:rPr>
        <w:t>¿Qué es Python?</w:t>
      </w:r>
    </w:p>
    <w:p w14:paraId="51C37A2D" w14:textId="77777777" w:rsidR="00D15376" w:rsidRPr="00772445" w:rsidRDefault="00D15376" w:rsidP="00D15376">
      <w:pPr>
        <w:rPr>
          <w:rFonts w:ascii="Arial" w:hAnsi="Arial" w:cs="Arial"/>
          <w:b/>
          <w:bCs/>
          <w:strike/>
          <w:color w:val="222222"/>
          <w:sz w:val="28"/>
          <w:szCs w:val="28"/>
          <w:shd w:val="clear" w:color="auto" w:fill="FFFFFF"/>
          <w:rPrChange w:id="890" w:author="Nahuel Defossé" w:date="2017-12-22T12:49:00Z">
            <w:rPr>
              <w:rFonts w:ascii="Arial" w:hAnsi="Arial" w:cs="Arial"/>
              <w:b/>
              <w:bCs/>
              <w:color w:val="222222"/>
              <w:sz w:val="28"/>
              <w:szCs w:val="28"/>
              <w:shd w:val="clear" w:color="auto" w:fill="FFFFFF"/>
            </w:rPr>
          </w:rPrChange>
        </w:rPr>
      </w:pPr>
    </w:p>
    <w:p w14:paraId="5332EF6E" w14:textId="77777777" w:rsidR="00D15376" w:rsidRPr="00772445" w:rsidRDefault="00D15376" w:rsidP="00D15376">
      <w:pPr>
        <w:rPr>
          <w:rFonts w:ascii="Arial" w:hAnsi="Arial" w:cs="Arial"/>
          <w:bCs/>
          <w:strike/>
          <w:color w:val="222222"/>
          <w:sz w:val="24"/>
          <w:szCs w:val="24"/>
          <w:shd w:val="clear" w:color="auto" w:fill="FFFFFF"/>
          <w:rPrChange w:id="891" w:author="Nahuel Defossé" w:date="2017-12-22T12:49:00Z">
            <w:rPr>
              <w:rFonts w:ascii="Arial" w:hAnsi="Arial" w:cs="Arial"/>
              <w:bCs/>
              <w:color w:val="222222"/>
              <w:sz w:val="24"/>
              <w:szCs w:val="24"/>
              <w:shd w:val="clear" w:color="auto" w:fill="FFFFFF"/>
            </w:rPr>
          </w:rPrChange>
        </w:rPr>
      </w:pPr>
      <w:r w:rsidRPr="00772445">
        <w:rPr>
          <w:strike/>
          <w:noProof/>
          <w:sz w:val="24"/>
          <w:szCs w:val="24"/>
          <w:lang w:val="es-ES_tradnl" w:eastAsia="es-ES_tradnl"/>
          <w:rPrChange w:id="892" w:author="Nahuel Defossé" w:date="2017-12-22T12:49:00Z">
            <w:rPr>
              <w:noProof/>
              <w:sz w:val="24"/>
              <w:szCs w:val="24"/>
              <w:lang w:val="es-ES_tradnl" w:eastAsia="es-ES_tradnl"/>
            </w:rPr>
          </w:rPrChange>
        </w:rPr>
        <mc:AlternateContent>
          <mc:Choice Requires="wps">
            <w:drawing>
              <wp:anchor distT="0" distB="0" distL="114300" distR="114300" simplePos="0" relativeHeight="251669504" behindDoc="0" locked="0" layoutInCell="1" allowOverlap="1" wp14:anchorId="259B855A" wp14:editId="5A57A369">
                <wp:simplePos x="0" y="0"/>
                <wp:positionH relativeFrom="column">
                  <wp:posOffset>2923540</wp:posOffset>
                </wp:positionH>
                <wp:positionV relativeFrom="paragraph">
                  <wp:posOffset>798830</wp:posOffset>
                </wp:positionV>
                <wp:extent cx="2476500" cy="26670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2476500" cy="266700"/>
                        </a:xfrm>
                        <a:prstGeom prst="rect">
                          <a:avLst/>
                        </a:prstGeom>
                        <a:solidFill>
                          <a:prstClr val="white"/>
                        </a:solidFill>
                        <a:ln>
                          <a:noFill/>
                        </a:ln>
                      </wps:spPr>
                      <wps:txbx>
                        <w:txbxContent>
                          <w:p w14:paraId="1C2A34DD" w14:textId="77777777" w:rsidR="00FD763E" w:rsidRPr="003B373A" w:rsidRDefault="00FD763E" w:rsidP="00D15376">
                            <w:pPr>
                              <w:pStyle w:val="Descripcin"/>
                              <w:jc w:val="center"/>
                              <w:rPr>
                                <w:noProof/>
                              </w:rPr>
                            </w:pPr>
                            <w:r>
                              <w:t>Ilustración 41 - Logo de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B855A" id="Cuadro de texto 47" o:spid="_x0000_s1052" type="#_x0000_t202" style="position:absolute;left:0;text-align:left;margin-left:230.2pt;margin-top:62.9pt;width:195pt;height:2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" stroked="f">
                <v:textbox style="mso-fit-shape-to-text:t" inset="0,0,0,0">
                  <w:txbxContent>
                    <w:p w14:paraId="1C2A34DD" w14:textId="77777777" w:rsidR="00FD763E" w:rsidRPr="003B373A" w:rsidRDefault="00FD763E" w:rsidP="00D15376">
                      <w:pPr>
                        <w:pStyle w:val="Descripcin"/>
                        <w:jc w:val="center"/>
                        <w:rPr>
                          <w:noProof/>
                        </w:rPr>
                      </w:pPr>
                      <w:r>
                        <w:t>Ilustración 41 - Logo de Python</w:t>
                      </w:r>
                    </w:p>
                  </w:txbxContent>
                </v:textbox>
                <w10:wrap type="square"/>
              </v:shape>
            </w:pict>
          </mc:Fallback>
        </mc:AlternateContent>
      </w:r>
      <w:r w:rsidRPr="00772445">
        <w:rPr>
          <w:strike/>
          <w:noProof/>
          <w:sz w:val="24"/>
          <w:szCs w:val="24"/>
          <w:lang w:val="es-ES_tradnl" w:eastAsia="es-ES_tradnl"/>
          <w:rPrChange w:id="893" w:author="Nahuel Defossé" w:date="2017-12-22T12:49:00Z">
            <w:rPr>
              <w:noProof/>
              <w:sz w:val="24"/>
              <w:szCs w:val="24"/>
              <w:lang w:val="es-ES_tradnl" w:eastAsia="es-ES_tradnl"/>
            </w:rPr>
          </w:rPrChange>
        </w:rPr>
        <w:drawing>
          <wp:anchor distT="0" distB="0" distL="114300" distR="114300" simplePos="0" relativeHeight="251666432" behindDoc="0" locked="0" layoutInCell="1" allowOverlap="1" wp14:anchorId="6F24EB8D" wp14:editId="766D7C73">
            <wp:simplePos x="0" y="0"/>
            <wp:positionH relativeFrom="margin">
              <wp:align>right</wp:align>
            </wp:positionH>
            <wp:positionV relativeFrom="paragraph">
              <wp:posOffset>8255</wp:posOffset>
            </wp:positionV>
            <wp:extent cx="2476500" cy="733425"/>
            <wp:effectExtent l="0" t="0" r="0" b="9525"/>
            <wp:wrapSquare wrapText="bothSides"/>
            <wp:docPr id="48" name="Imagen 48" descr="Pytho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_log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76500" cy="733425"/>
                    </a:xfrm>
                    <a:prstGeom prst="rect">
                      <a:avLst/>
                    </a:prstGeom>
                    <a:noFill/>
                    <a:ln>
                      <a:noFill/>
                    </a:ln>
                  </pic:spPr>
                </pic:pic>
              </a:graphicData>
            </a:graphic>
          </wp:anchor>
        </w:drawing>
      </w:r>
      <w:r w:rsidRPr="00772445">
        <w:rPr>
          <w:rFonts w:ascii="Arial" w:hAnsi="Arial" w:cs="Arial"/>
          <w:bCs/>
          <w:strike/>
          <w:color w:val="222222"/>
          <w:sz w:val="24"/>
          <w:szCs w:val="24"/>
          <w:shd w:val="clear" w:color="auto" w:fill="FFFFFF"/>
          <w:rPrChange w:id="894" w:author="Nahuel Defossé" w:date="2017-12-22T12:49:00Z">
            <w:rPr>
              <w:rFonts w:ascii="Arial" w:hAnsi="Arial" w:cs="Arial"/>
              <w:bCs/>
              <w:color w:val="222222"/>
              <w:sz w:val="24"/>
              <w:szCs w:val="24"/>
              <w:shd w:val="clear" w:color="auto" w:fill="FFFFFF"/>
            </w:rPr>
          </w:rPrChange>
        </w:rPr>
        <w:t xml:space="preserve">Se le llama Python a un lenguaje de programación multiparadigma y multiplataforma desarrollado en el año 1991 por Guido Van Rossum. A partir de marzo del 2001 la Python Software Foundation es la encargada de administrar este lenguaje. Su misión es la de fomentar el desarrollo de la comunidad Python. </w:t>
      </w:r>
    </w:p>
    <w:p w14:paraId="64183C0E" w14:textId="77777777" w:rsidR="00D15376" w:rsidRPr="00772445" w:rsidRDefault="00D15376" w:rsidP="00D15376">
      <w:pPr>
        <w:rPr>
          <w:rFonts w:ascii="Arial" w:hAnsi="Arial" w:cs="Arial"/>
          <w:bCs/>
          <w:strike/>
          <w:color w:val="222222"/>
          <w:sz w:val="24"/>
          <w:szCs w:val="24"/>
          <w:shd w:val="clear" w:color="auto" w:fill="FFFFFF"/>
          <w:rPrChange w:id="895" w:author="Nahuel Defossé" w:date="2017-12-22T12:49:00Z">
            <w:rPr>
              <w:rFonts w:ascii="Arial" w:hAnsi="Arial" w:cs="Arial"/>
              <w:bCs/>
              <w:color w:val="222222"/>
              <w:sz w:val="24"/>
              <w:szCs w:val="24"/>
              <w:shd w:val="clear" w:color="auto" w:fill="FFFFFF"/>
            </w:rPr>
          </w:rPrChange>
        </w:rPr>
      </w:pPr>
      <w:r w:rsidRPr="00772445">
        <w:rPr>
          <w:rFonts w:ascii="Arial" w:hAnsi="Arial" w:cs="Arial"/>
          <w:bCs/>
          <w:strike/>
          <w:color w:val="222222"/>
          <w:sz w:val="24"/>
          <w:szCs w:val="24"/>
          <w:shd w:val="clear" w:color="auto" w:fill="FFFFFF"/>
          <w:rPrChange w:id="896" w:author="Nahuel Defossé" w:date="2017-12-22T12:49:00Z">
            <w:rPr>
              <w:rFonts w:ascii="Arial" w:hAnsi="Arial" w:cs="Arial"/>
              <w:bCs/>
              <w:color w:val="222222"/>
              <w:sz w:val="24"/>
              <w:szCs w:val="24"/>
              <w:shd w:val="clear" w:color="auto" w:fill="FFFFFF"/>
            </w:rPr>
          </w:rPrChange>
        </w:rPr>
        <w:t>Este lenguaje de programación posee las siguientes características principales:</w:t>
      </w:r>
    </w:p>
    <w:p w14:paraId="10C4D0E9" w14:textId="77777777" w:rsidR="00D15376" w:rsidRPr="00772445" w:rsidRDefault="00D15376" w:rsidP="00D15376">
      <w:pPr>
        <w:pStyle w:val="Prrafodelista"/>
        <w:numPr>
          <w:ilvl w:val="0"/>
          <w:numId w:val="23"/>
        </w:numPr>
        <w:jc w:val="both"/>
        <w:rPr>
          <w:rFonts w:ascii="Arial" w:hAnsi="Arial" w:cs="Arial"/>
          <w:bCs/>
          <w:strike/>
          <w:color w:val="222222"/>
          <w:sz w:val="24"/>
          <w:szCs w:val="24"/>
          <w:shd w:val="clear" w:color="auto" w:fill="FFFFFF"/>
          <w:rPrChange w:id="897" w:author="Nahuel Defossé" w:date="2017-12-22T12:49:00Z">
            <w:rPr>
              <w:rFonts w:ascii="Arial" w:hAnsi="Arial" w:cs="Arial"/>
              <w:bCs/>
              <w:color w:val="222222"/>
              <w:sz w:val="24"/>
              <w:szCs w:val="24"/>
              <w:shd w:val="clear" w:color="auto" w:fill="FFFFFF"/>
            </w:rPr>
          </w:rPrChange>
        </w:rPr>
      </w:pPr>
      <w:r w:rsidRPr="00772445">
        <w:rPr>
          <w:rFonts w:ascii="Arial" w:hAnsi="Arial" w:cs="Arial"/>
          <w:bCs/>
          <w:strike/>
          <w:color w:val="222222"/>
          <w:sz w:val="24"/>
          <w:szCs w:val="24"/>
          <w:shd w:val="clear" w:color="auto" w:fill="FFFFFF"/>
          <w:rPrChange w:id="898" w:author="Nahuel Defossé" w:date="2017-12-22T12:49:00Z">
            <w:rPr>
              <w:rFonts w:ascii="Arial" w:hAnsi="Arial" w:cs="Arial"/>
              <w:bCs/>
              <w:color w:val="222222"/>
              <w:sz w:val="24"/>
              <w:szCs w:val="24"/>
              <w:shd w:val="clear" w:color="auto" w:fill="FFFFFF"/>
            </w:rPr>
          </w:rPrChange>
        </w:rPr>
        <w:t>Es de código abierto.</w:t>
      </w:r>
    </w:p>
    <w:p w14:paraId="698F3CBB" w14:textId="77777777" w:rsidR="00D15376" w:rsidRPr="00772445" w:rsidRDefault="00D15376" w:rsidP="00D15376">
      <w:pPr>
        <w:pStyle w:val="Prrafodelista"/>
        <w:numPr>
          <w:ilvl w:val="0"/>
          <w:numId w:val="23"/>
        </w:numPr>
        <w:jc w:val="both"/>
        <w:rPr>
          <w:rFonts w:ascii="Arial" w:hAnsi="Arial" w:cs="Arial"/>
          <w:bCs/>
          <w:strike/>
          <w:color w:val="222222"/>
          <w:sz w:val="24"/>
          <w:szCs w:val="24"/>
          <w:shd w:val="clear" w:color="auto" w:fill="FFFFFF"/>
          <w:rPrChange w:id="899" w:author="Nahuel Defossé" w:date="2017-12-22T12:49:00Z">
            <w:rPr>
              <w:rFonts w:ascii="Arial" w:hAnsi="Arial" w:cs="Arial"/>
              <w:bCs/>
              <w:color w:val="222222"/>
              <w:sz w:val="24"/>
              <w:szCs w:val="24"/>
              <w:shd w:val="clear" w:color="auto" w:fill="FFFFFF"/>
            </w:rPr>
          </w:rPrChange>
        </w:rPr>
      </w:pPr>
      <w:r w:rsidRPr="00772445">
        <w:rPr>
          <w:rFonts w:ascii="Arial" w:hAnsi="Arial" w:cs="Arial"/>
          <w:bCs/>
          <w:strike/>
          <w:color w:val="222222"/>
          <w:sz w:val="24"/>
          <w:szCs w:val="24"/>
          <w:shd w:val="clear" w:color="auto" w:fill="FFFFFF"/>
          <w:rPrChange w:id="900" w:author="Nahuel Defossé" w:date="2017-12-22T12:49:00Z">
            <w:rPr>
              <w:rFonts w:ascii="Arial" w:hAnsi="Arial" w:cs="Arial"/>
              <w:bCs/>
              <w:color w:val="222222"/>
              <w:sz w:val="24"/>
              <w:szCs w:val="24"/>
              <w:shd w:val="clear" w:color="auto" w:fill="FFFFFF"/>
            </w:rPr>
          </w:rPrChange>
        </w:rPr>
        <w:t>Es multiparadigma, permite los estilos de programación orientado a objetos, imperativo y funcional.</w:t>
      </w:r>
    </w:p>
    <w:p w14:paraId="3719B3B7" w14:textId="77777777" w:rsidR="00D15376" w:rsidRPr="00772445" w:rsidRDefault="00D15376" w:rsidP="00D15376">
      <w:pPr>
        <w:pStyle w:val="Prrafodelista"/>
        <w:numPr>
          <w:ilvl w:val="0"/>
          <w:numId w:val="23"/>
        </w:numPr>
        <w:jc w:val="both"/>
        <w:rPr>
          <w:rFonts w:ascii="Arial" w:hAnsi="Arial" w:cs="Arial"/>
          <w:bCs/>
          <w:strike/>
          <w:color w:val="222222"/>
          <w:sz w:val="24"/>
          <w:szCs w:val="24"/>
          <w:shd w:val="clear" w:color="auto" w:fill="FFFFFF"/>
          <w:rPrChange w:id="901" w:author="Nahuel Defossé" w:date="2017-12-22T12:49:00Z">
            <w:rPr>
              <w:rFonts w:ascii="Arial" w:hAnsi="Arial" w:cs="Arial"/>
              <w:bCs/>
              <w:color w:val="222222"/>
              <w:sz w:val="24"/>
              <w:szCs w:val="24"/>
              <w:shd w:val="clear" w:color="auto" w:fill="FFFFFF"/>
            </w:rPr>
          </w:rPrChange>
        </w:rPr>
      </w:pPr>
      <w:r w:rsidRPr="00772445">
        <w:rPr>
          <w:rFonts w:ascii="Arial" w:hAnsi="Arial" w:cs="Arial"/>
          <w:bCs/>
          <w:strike/>
          <w:color w:val="222222"/>
          <w:sz w:val="24"/>
          <w:szCs w:val="24"/>
          <w:shd w:val="clear" w:color="auto" w:fill="FFFFFF"/>
          <w:rPrChange w:id="902" w:author="Nahuel Defossé" w:date="2017-12-22T12:49:00Z">
            <w:rPr>
              <w:rFonts w:ascii="Arial" w:hAnsi="Arial" w:cs="Arial"/>
              <w:bCs/>
              <w:color w:val="222222"/>
              <w:sz w:val="24"/>
              <w:szCs w:val="24"/>
              <w:shd w:val="clear" w:color="auto" w:fill="FFFFFF"/>
            </w:rPr>
          </w:rPrChange>
        </w:rPr>
        <w:t>Permite otros paradigmas, a parte de los mencionados, con el uso de extensiones.</w:t>
      </w:r>
    </w:p>
    <w:p w14:paraId="70104EE4" w14:textId="77777777" w:rsidR="00D15376" w:rsidRPr="00772445" w:rsidRDefault="00D15376" w:rsidP="00D15376">
      <w:pPr>
        <w:pStyle w:val="Prrafodelista"/>
        <w:numPr>
          <w:ilvl w:val="0"/>
          <w:numId w:val="23"/>
        </w:numPr>
        <w:jc w:val="both"/>
        <w:rPr>
          <w:rFonts w:ascii="Arial" w:hAnsi="Arial" w:cs="Arial"/>
          <w:bCs/>
          <w:strike/>
          <w:color w:val="222222"/>
          <w:sz w:val="24"/>
          <w:szCs w:val="24"/>
          <w:shd w:val="clear" w:color="auto" w:fill="FFFFFF"/>
          <w:rPrChange w:id="903" w:author="Nahuel Defossé" w:date="2017-12-22T12:49:00Z">
            <w:rPr>
              <w:rFonts w:ascii="Arial" w:hAnsi="Arial" w:cs="Arial"/>
              <w:bCs/>
              <w:color w:val="222222"/>
              <w:sz w:val="24"/>
              <w:szCs w:val="24"/>
              <w:shd w:val="clear" w:color="auto" w:fill="FFFFFF"/>
            </w:rPr>
          </w:rPrChange>
        </w:rPr>
      </w:pPr>
      <w:r w:rsidRPr="00772445">
        <w:rPr>
          <w:rFonts w:ascii="Arial" w:hAnsi="Arial" w:cs="Arial"/>
          <w:bCs/>
          <w:strike/>
          <w:color w:val="222222"/>
          <w:sz w:val="24"/>
          <w:szCs w:val="24"/>
          <w:shd w:val="clear" w:color="auto" w:fill="FFFFFF"/>
          <w:rPrChange w:id="904" w:author="Nahuel Defossé" w:date="2017-12-22T12:49:00Z">
            <w:rPr>
              <w:rFonts w:ascii="Arial" w:hAnsi="Arial" w:cs="Arial"/>
              <w:bCs/>
              <w:color w:val="222222"/>
              <w:sz w:val="24"/>
              <w:szCs w:val="24"/>
              <w:shd w:val="clear" w:color="auto" w:fill="FFFFFF"/>
            </w:rPr>
          </w:rPrChange>
        </w:rPr>
        <w:t>Es interpretado.</w:t>
      </w:r>
    </w:p>
    <w:p w14:paraId="3CAF71BF" w14:textId="77777777" w:rsidR="00D15376" w:rsidRPr="00772445" w:rsidRDefault="00D15376" w:rsidP="00D15376">
      <w:pPr>
        <w:pStyle w:val="Prrafodelista"/>
        <w:numPr>
          <w:ilvl w:val="0"/>
          <w:numId w:val="23"/>
        </w:numPr>
        <w:jc w:val="both"/>
        <w:rPr>
          <w:rFonts w:ascii="Arial" w:hAnsi="Arial" w:cs="Arial"/>
          <w:bCs/>
          <w:strike/>
          <w:color w:val="222222"/>
          <w:sz w:val="24"/>
          <w:szCs w:val="24"/>
          <w:shd w:val="clear" w:color="auto" w:fill="FFFFFF"/>
          <w:rPrChange w:id="905" w:author="Nahuel Defossé" w:date="2017-12-22T12:49:00Z">
            <w:rPr>
              <w:rFonts w:ascii="Arial" w:hAnsi="Arial" w:cs="Arial"/>
              <w:bCs/>
              <w:color w:val="222222"/>
              <w:sz w:val="24"/>
              <w:szCs w:val="24"/>
              <w:shd w:val="clear" w:color="auto" w:fill="FFFFFF"/>
            </w:rPr>
          </w:rPrChange>
        </w:rPr>
      </w:pPr>
      <w:r w:rsidRPr="00772445">
        <w:rPr>
          <w:rFonts w:ascii="Arial" w:hAnsi="Arial" w:cs="Arial"/>
          <w:bCs/>
          <w:strike/>
          <w:color w:val="222222"/>
          <w:sz w:val="24"/>
          <w:szCs w:val="24"/>
          <w:shd w:val="clear" w:color="auto" w:fill="FFFFFF"/>
          <w:rPrChange w:id="906" w:author="Nahuel Defossé" w:date="2017-12-22T12:49:00Z">
            <w:rPr>
              <w:rFonts w:ascii="Arial" w:hAnsi="Arial" w:cs="Arial"/>
              <w:bCs/>
              <w:color w:val="222222"/>
              <w:sz w:val="24"/>
              <w:szCs w:val="24"/>
              <w:shd w:val="clear" w:color="auto" w:fill="FFFFFF"/>
            </w:rPr>
          </w:rPrChange>
        </w:rPr>
        <w:t>Utiliza tipado dinámico.</w:t>
      </w:r>
    </w:p>
    <w:p w14:paraId="31AB7C09" w14:textId="77777777" w:rsidR="00D15376" w:rsidRPr="00772445" w:rsidRDefault="00D15376" w:rsidP="00D15376">
      <w:pPr>
        <w:pStyle w:val="Prrafodelista"/>
        <w:numPr>
          <w:ilvl w:val="0"/>
          <w:numId w:val="23"/>
        </w:numPr>
        <w:jc w:val="both"/>
        <w:rPr>
          <w:rFonts w:ascii="Arial" w:hAnsi="Arial" w:cs="Arial"/>
          <w:bCs/>
          <w:strike/>
          <w:color w:val="222222"/>
          <w:sz w:val="24"/>
          <w:szCs w:val="24"/>
          <w:shd w:val="clear" w:color="auto" w:fill="FFFFFF"/>
          <w:rPrChange w:id="907" w:author="Nahuel Defossé" w:date="2017-12-22T12:49:00Z">
            <w:rPr>
              <w:rFonts w:ascii="Arial" w:hAnsi="Arial" w:cs="Arial"/>
              <w:bCs/>
              <w:color w:val="222222"/>
              <w:sz w:val="24"/>
              <w:szCs w:val="24"/>
              <w:shd w:val="clear" w:color="auto" w:fill="FFFFFF"/>
            </w:rPr>
          </w:rPrChange>
        </w:rPr>
      </w:pPr>
      <w:r w:rsidRPr="00772445">
        <w:rPr>
          <w:rFonts w:ascii="Arial" w:hAnsi="Arial" w:cs="Arial"/>
          <w:bCs/>
          <w:strike/>
          <w:color w:val="222222"/>
          <w:sz w:val="24"/>
          <w:szCs w:val="24"/>
          <w:shd w:val="clear" w:color="auto" w:fill="FFFFFF"/>
          <w:rPrChange w:id="908" w:author="Nahuel Defossé" w:date="2017-12-22T12:49:00Z">
            <w:rPr>
              <w:rFonts w:ascii="Arial" w:hAnsi="Arial" w:cs="Arial"/>
              <w:bCs/>
              <w:color w:val="222222"/>
              <w:sz w:val="24"/>
              <w:szCs w:val="24"/>
              <w:shd w:val="clear" w:color="auto" w:fill="FFFFFF"/>
            </w:rPr>
          </w:rPrChange>
        </w:rPr>
        <w:t>Extensible.</w:t>
      </w:r>
    </w:p>
    <w:p w14:paraId="1AC24255" w14:textId="77777777" w:rsidR="00D15376" w:rsidRDefault="00AD7C85" w:rsidP="00D15376">
      <w:pPr>
        <w:pStyle w:val="Ttulo2"/>
        <w:rPr>
          <w:b/>
          <w:sz w:val="32"/>
          <w:szCs w:val="32"/>
        </w:rPr>
      </w:pPr>
      <w:r>
        <w:rPr>
          <w:b/>
          <w:sz w:val="32"/>
          <w:szCs w:val="32"/>
        </w:rPr>
        <w:t xml:space="preserve">8.2 </w:t>
      </w:r>
      <w:r w:rsidR="00D15376" w:rsidRPr="00D15376">
        <w:rPr>
          <w:b/>
          <w:sz w:val="32"/>
          <w:szCs w:val="32"/>
        </w:rPr>
        <w:t>Python con Raspberry Pi</w:t>
      </w:r>
    </w:p>
    <w:p w14:paraId="29778149" w14:textId="77777777" w:rsidR="00D15376" w:rsidRPr="00D15376" w:rsidRDefault="00D15376" w:rsidP="00D15376"/>
    <w:p w14:paraId="68A78F28" w14:textId="027C222A" w:rsidR="00D15376" w:rsidRPr="00D15376" w:rsidRDefault="006C746C" w:rsidP="00D15376">
      <w:pPr>
        <w:rPr>
          <w:rFonts w:ascii="Arial" w:hAnsi="Arial" w:cs="Arial"/>
          <w:bCs/>
          <w:color w:val="222222"/>
          <w:sz w:val="24"/>
          <w:szCs w:val="24"/>
          <w:shd w:val="clear" w:color="auto" w:fill="FFFFFF"/>
        </w:rPr>
      </w:pPr>
      <w:r>
        <w:rPr>
          <w:noProof/>
          <w:lang w:val="es-ES_tradnl" w:eastAsia="es-ES_tradnl"/>
        </w:rPr>
        <mc:AlternateContent>
          <mc:Choice Requires="wps">
            <w:drawing>
              <wp:anchor distT="0" distB="0" distL="114300" distR="114300" simplePos="0" relativeHeight="251693056" behindDoc="0" locked="0" layoutInCell="1" allowOverlap="1" wp14:anchorId="614C4E46" wp14:editId="4763AF11">
                <wp:simplePos x="0" y="0"/>
                <wp:positionH relativeFrom="column">
                  <wp:posOffset>2428240</wp:posOffset>
                </wp:positionH>
                <wp:positionV relativeFrom="paragraph">
                  <wp:posOffset>2804160</wp:posOffset>
                </wp:positionV>
                <wp:extent cx="2962275" cy="266700"/>
                <wp:effectExtent l="0" t="0" r="0" b="0"/>
                <wp:wrapSquare wrapText="bothSides"/>
                <wp:docPr id="204" name="Cuadro de texto 204"/>
                <wp:cNvGraphicFramePr/>
                <a:graphic xmlns:a="http://schemas.openxmlformats.org/drawingml/2006/main">
                  <a:graphicData uri="http://schemas.microsoft.com/office/word/2010/wordprocessingShape">
                    <wps:wsp>
                      <wps:cNvSpPr txBox="1"/>
                      <wps:spPr>
                        <a:xfrm>
                          <a:off x="0" y="0"/>
                          <a:ext cx="2962275" cy="266700"/>
                        </a:xfrm>
                        <a:prstGeom prst="rect">
                          <a:avLst/>
                        </a:prstGeom>
                        <a:solidFill>
                          <a:prstClr val="white"/>
                        </a:solidFill>
                        <a:ln>
                          <a:noFill/>
                        </a:ln>
                      </wps:spPr>
                      <wps:txbx>
                        <w:txbxContent>
                          <w:p w14:paraId="5E1BB4CE" w14:textId="77777777" w:rsidR="00FD763E" w:rsidRPr="007711BD" w:rsidRDefault="00FD763E" w:rsidP="006C746C">
                            <w:pPr>
                              <w:pStyle w:val="Descripcin"/>
                              <w:jc w:val="center"/>
                              <w:rPr>
                                <w:rFonts w:ascii="Calibri" w:eastAsia="Calibri" w:hAnsi="Calibri" w:cs="Calibri"/>
                                <w:noProof/>
                                <w:color w:val="000000"/>
                                <w:sz w:val="24"/>
                                <w:szCs w:val="24"/>
                              </w:rPr>
                            </w:pPr>
                            <w:r>
                              <w:t>Ilustración 42 - Menú de Raspbian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C4E46" id="Cuadro de texto 204" o:spid="_x0000_s1053" type="#_x0000_t202" style="position:absolute;left:0;text-align:left;margin-left:191.2pt;margin-top:220.8pt;width:233.25pt;height:2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" stroked="f">
                <v:textbox style="mso-fit-shape-to-text:t" inset="0,0,0,0">
                  <w:txbxContent>
                    <w:p w14:paraId="5E1BB4CE" w14:textId="77777777" w:rsidR="00FD763E" w:rsidRPr="007711BD" w:rsidRDefault="00FD763E" w:rsidP="006C746C">
                      <w:pPr>
                        <w:pStyle w:val="Descripcin"/>
                        <w:jc w:val="center"/>
                        <w:rPr>
                          <w:rFonts w:ascii="Calibri" w:eastAsia="Calibri" w:hAnsi="Calibri" w:cs="Calibri"/>
                          <w:noProof/>
                          <w:color w:val="000000"/>
                          <w:sz w:val="24"/>
                          <w:szCs w:val="24"/>
                        </w:rPr>
                      </w:pPr>
                      <w:r>
                        <w:t>Ilustración 42 - Menú de Raspbian</w:t>
                      </w:r>
                    </w:p>
                  </w:txbxContent>
                </v:textbox>
                <w10:wrap type="square"/>
              </v:shape>
            </w:pict>
          </mc:Fallback>
        </mc:AlternateContent>
      </w:r>
      <w:r w:rsidR="00D15376" w:rsidRPr="00D15376">
        <w:rPr>
          <w:noProof/>
          <w:sz w:val="24"/>
          <w:szCs w:val="24"/>
          <w:lang w:val="es-ES_tradnl" w:eastAsia="es-ES_tradnl"/>
        </w:rPr>
        <w:drawing>
          <wp:anchor distT="0" distB="0" distL="114300" distR="114300" simplePos="0" relativeHeight="251670528" behindDoc="0" locked="0" layoutInCell="1" allowOverlap="1" wp14:anchorId="563FFEA2" wp14:editId="7018766C">
            <wp:simplePos x="0" y="0"/>
            <wp:positionH relativeFrom="margin">
              <wp:align>right</wp:align>
            </wp:positionH>
            <wp:positionV relativeFrom="paragraph">
              <wp:posOffset>6985</wp:posOffset>
            </wp:positionV>
            <wp:extent cx="2962275" cy="2740025"/>
            <wp:effectExtent l="0" t="0" r="9525" b="3175"/>
            <wp:wrapSquare wrapText="bothSides"/>
            <wp:docPr id="49" name="Imagen 49" descr="Python in the applic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in the applications menu"/>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62275" cy="2740025"/>
                    </a:xfrm>
                    <a:prstGeom prst="rect">
                      <a:avLst/>
                    </a:prstGeom>
                    <a:noFill/>
                    <a:ln>
                      <a:noFill/>
                    </a:ln>
                  </pic:spPr>
                </pic:pic>
              </a:graphicData>
            </a:graphic>
            <wp14:sizeRelH relativeFrom="page">
              <wp14:pctWidth>0</wp14:pctWidth>
            </wp14:sizeRelH>
            <wp14:sizeRelV relativeFrom="page">
              <wp14:pctHeight>0</wp14:pctHeight>
            </wp14:sizeRelV>
          </wp:anchor>
        </w:drawing>
      </w:r>
      <w:r w:rsidR="00D15376" w:rsidRPr="00D15376">
        <w:rPr>
          <w:rFonts w:ascii="Arial" w:hAnsi="Arial" w:cs="Arial"/>
          <w:bCs/>
          <w:color w:val="222222"/>
          <w:sz w:val="24"/>
          <w:szCs w:val="24"/>
          <w:shd w:val="clear" w:color="auto" w:fill="FFFFFF"/>
        </w:rPr>
        <w:t xml:space="preserve">A Python </w:t>
      </w:r>
      <w:ins w:id="909" w:author="Nahuel Defossé" w:date="2017-12-22T12:46:00Z">
        <w:r w:rsidR="00772445">
          <w:rPr>
            <w:rFonts w:ascii="Arial" w:hAnsi="Arial" w:cs="Arial"/>
            <w:bCs/>
            <w:color w:val="222222"/>
            <w:sz w:val="24"/>
            <w:szCs w:val="24"/>
            <w:shd w:val="clear" w:color="auto" w:fill="FFFFFF"/>
          </w:rPr>
          <w:t>e</w:t>
        </w:r>
      </w:ins>
      <w:r w:rsidR="00D15376" w:rsidRPr="00D15376">
        <w:rPr>
          <w:rFonts w:ascii="Arial" w:hAnsi="Arial" w:cs="Arial"/>
          <w:bCs/>
          <w:color w:val="222222"/>
          <w:sz w:val="24"/>
          <w:szCs w:val="24"/>
          <w:shd w:val="clear" w:color="auto" w:fill="FFFFFF"/>
        </w:rPr>
        <w:t>s</w:t>
      </w:r>
      <w:del w:id="910" w:author="Nahuel Defossé" w:date="2017-12-22T12:46:00Z">
        <w:r w:rsidR="00D15376" w:rsidRPr="00D15376" w:rsidDel="00772445">
          <w:rPr>
            <w:rFonts w:ascii="Arial" w:hAnsi="Arial" w:cs="Arial"/>
            <w:bCs/>
            <w:color w:val="222222"/>
            <w:sz w:val="24"/>
            <w:szCs w:val="24"/>
            <w:shd w:val="clear" w:color="auto" w:fill="FFFFFF"/>
          </w:rPr>
          <w:delText>e</w:delText>
        </w:r>
      </w:del>
      <w:r w:rsidR="00D15376" w:rsidRPr="00D15376">
        <w:rPr>
          <w:rFonts w:ascii="Arial" w:hAnsi="Arial" w:cs="Arial"/>
          <w:bCs/>
          <w:color w:val="222222"/>
          <w:sz w:val="24"/>
          <w:szCs w:val="24"/>
          <w:shd w:val="clear" w:color="auto" w:fill="FFFFFF"/>
        </w:rPr>
        <w:t xml:space="preserve"> lo considera</w:t>
      </w:r>
      <w:ins w:id="911" w:author="Nahuel Defossé" w:date="2017-12-22T12:46:00Z">
        <w:r w:rsidR="00772445">
          <w:rPr>
            <w:rFonts w:ascii="Arial" w:hAnsi="Arial" w:cs="Arial"/>
            <w:bCs/>
            <w:color w:val="222222"/>
            <w:sz w:val="24"/>
            <w:szCs w:val="24"/>
            <w:shd w:val="clear" w:color="auto" w:fill="FFFFFF"/>
          </w:rPr>
          <w:t>do</w:t>
        </w:r>
      </w:ins>
      <w:r w:rsidR="00D15376" w:rsidRPr="00D15376">
        <w:rPr>
          <w:rFonts w:ascii="Arial" w:hAnsi="Arial" w:cs="Arial"/>
          <w:bCs/>
          <w:color w:val="222222"/>
          <w:sz w:val="24"/>
          <w:szCs w:val="24"/>
          <w:shd w:val="clear" w:color="auto" w:fill="FFFFFF"/>
        </w:rPr>
        <w:t xml:space="preserve"> un lenguaje de programación fácil de aprender</w:t>
      </w:r>
      <w:ins w:id="912" w:author="Nahuel Defossé" w:date="2017-12-22T12:47:00Z">
        <w:r w:rsidR="00772445">
          <w:rPr>
            <w:rFonts w:ascii="Arial" w:hAnsi="Arial" w:cs="Arial"/>
            <w:bCs/>
            <w:color w:val="222222"/>
            <w:sz w:val="24"/>
            <w:szCs w:val="24"/>
            <w:shd w:val="clear" w:color="auto" w:fill="FFFFFF"/>
          </w:rPr>
          <w:t>.</w:t>
        </w:r>
      </w:ins>
      <w:del w:id="913" w:author="Nahuel Defossé" w:date="2017-12-22T12:47:00Z">
        <w:r w:rsidR="00D15376" w:rsidRPr="00D15376" w:rsidDel="00772445">
          <w:rPr>
            <w:rFonts w:ascii="Arial" w:hAnsi="Arial" w:cs="Arial"/>
            <w:bCs/>
            <w:color w:val="222222"/>
            <w:sz w:val="24"/>
            <w:szCs w:val="24"/>
            <w:shd w:val="clear" w:color="auto" w:fill="FFFFFF"/>
          </w:rPr>
          <w:delText xml:space="preserve">, </w:delText>
        </w:r>
      </w:del>
      <w:del w:id="914" w:author="Nahuel Defossé" w:date="2017-12-22T12:46:00Z">
        <w:r w:rsidR="00D15376" w:rsidRPr="00D15376" w:rsidDel="00772445">
          <w:rPr>
            <w:rFonts w:ascii="Arial" w:hAnsi="Arial" w:cs="Arial"/>
            <w:bCs/>
            <w:color w:val="222222"/>
            <w:sz w:val="24"/>
            <w:szCs w:val="24"/>
            <w:shd w:val="clear" w:color="auto" w:fill="FFFFFF"/>
          </w:rPr>
          <w:delText xml:space="preserve">además de ser muy popular y potente, es un lenguaje </w:delText>
        </w:r>
      </w:del>
      <w:del w:id="915" w:author="Nahuel Defossé" w:date="2017-12-22T12:44:00Z">
        <w:r w:rsidR="00D15376" w:rsidRPr="00D15376" w:rsidDel="00772445">
          <w:rPr>
            <w:rFonts w:ascii="Arial" w:hAnsi="Arial" w:cs="Arial"/>
            <w:bCs/>
            <w:color w:val="222222"/>
            <w:sz w:val="24"/>
            <w:szCs w:val="24"/>
            <w:shd w:val="clear" w:color="auto" w:fill="FFFFFF"/>
          </w:rPr>
          <w:delText xml:space="preserve">serio, </w:delText>
        </w:r>
      </w:del>
      <w:del w:id="916" w:author="Nahuel Defossé" w:date="2017-12-22T12:46:00Z">
        <w:r w:rsidR="00D15376" w:rsidRPr="00D15376" w:rsidDel="00772445">
          <w:rPr>
            <w:rFonts w:ascii="Arial" w:hAnsi="Arial" w:cs="Arial"/>
            <w:bCs/>
            <w:color w:val="222222"/>
            <w:sz w:val="24"/>
            <w:szCs w:val="24"/>
            <w:shd w:val="clear" w:color="auto" w:fill="FFFFFF"/>
          </w:rPr>
          <w:delText xml:space="preserve">usado en distintos ámbitos </w:delText>
        </w:r>
        <w:commentRangeStart w:id="917"/>
        <w:r w:rsidR="00D15376" w:rsidRPr="00D15376" w:rsidDel="00772445">
          <w:rPr>
            <w:rFonts w:ascii="Arial" w:hAnsi="Arial" w:cs="Arial"/>
            <w:bCs/>
            <w:color w:val="222222"/>
            <w:sz w:val="24"/>
            <w:szCs w:val="24"/>
            <w:shd w:val="clear" w:color="auto" w:fill="FFFFFF"/>
          </w:rPr>
          <w:delText>profesionales</w:delText>
        </w:r>
        <w:commentRangeEnd w:id="917"/>
        <w:r w:rsidR="00772445" w:rsidDel="00772445">
          <w:rPr>
            <w:rStyle w:val="Refdecomentario"/>
          </w:rPr>
          <w:commentReference w:id="917"/>
        </w:r>
        <w:r w:rsidR="00D15376" w:rsidRPr="00D15376" w:rsidDel="00772445">
          <w:rPr>
            <w:rFonts w:ascii="Arial" w:hAnsi="Arial" w:cs="Arial"/>
            <w:bCs/>
            <w:color w:val="222222"/>
            <w:sz w:val="24"/>
            <w:szCs w:val="24"/>
            <w:shd w:val="clear" w:color="auto" w:fill="FFFFFF"/>
          </w:rPr>
          <w:delText>. Como se identificó en el apartado anterior, es un lenguaje de código abierto y multiplataforma, por lo que se puede utilizar en cualquier sistema con total libertad e incluso con fines comerciales si se quisiese.</w:delText>
        </w:r>
      </w:del>
    </w:p>
    <w:p w14:paraId="7F2BCFDD" w14:textId="4A70DAFE" w:rsidR="00D15376" w:rsidRPr="00D15376" w:rsidRDefault="00D15376" w:rsidP="00D15376">
      <w:pPr>
        <w:rPr>
          <w:rFonts w:ascii="Arial" w:hAnsi="Arial" w:cs="Arial"/>
          <w:bCs/>
          <w:color w:val="222222"/>
          <w:sz w:val="24"/>
          <w:szCs w:val="24"/>
          <w:shd w:val="clear" w:color="auto" w:fill="FFFFFF"/>
        </w:rPr>
      </w:pPr>
      <w:del w:id="918" w:author="Nahuel Defossé" w:date="2017-12-22T12:47:00Z">
        <w:r w:rsidRPr="00D15376" w:rsidDel="00772445">
          <w:rPr>
            <w:rFonts w:ascii="Arial" w:hAnsi="Arial" w:cs="Arial"/>
            <w:bCs/>
            <w:color w:val="222222"/>
            <w:sz w:val="24"/>
            <w:szCs w:val="24"/>
            <w:shd w:val="clear" w:color="auto" w:fill="FFFFFF"/>
          </w:rPr>
          <w:delText>Dicho esto, y po</w:delText>
        </w:r>
      </w:del>
      <w:ins w:id="919" w:author="Nahuel Defossé" w:date="2017-12-22T12:47:00Z">
        <w:r w:rsidR="00772445">
          <w:rPr>
            <w:rFonts w:ascii="Arial" w:hAnsi="Arial" w:cs="Arial"/>
            <w:bCs/>
            <w:color w:val="222222"/>
            <w:sz w:val="24"/>
            <w:szCs w:val="24"/>
            <w:shd w:val="clear" w:color="auto" w:fill="FFFFFF"/>
          </w:rPr>
          <w:t>L</w:t>
        </w:r>
      </w:ins>
      <w:del w:id="920" w:author="Nahuel Defossé" w:date="2017-12-22T12:47:00Z">
        <w:r w:rsidRPr="00D15376" w:rsidDel="00772445">
          <w:rPr>
            <w:rFonts w:ascii="Arial" w:hAnsi="Arial" w:cs="Arial"/>
            <w:bCs/>
            <w:color w:val="222222"/>
            <w:sz w:val="24"/>
            <w:szCs w:val="24"/>
            <w:shd w:val="clear" w:color="auto" w:fill="FFFFFF"/>
          </w:rPr>
          <w:delText>r otros motivos, es que l</w:delText>
        </w:r>
      </w:del>
      <w:r w:rsidRPr="00D15376">
        <w:rPr>
          <w:rFonts w:ascii="Arial" w:hAnsi="Arial" w:cs="Arial"/>
          <w:bCs/>
          <w:color w:val="222222"/>
          <w:sz w:val="24"/>
          <w:szCs w:val="24"/>
          <w:shd w:val="clear" w:color="auto" w:fill="FFFFFF"/>
        </w:rPr>
        <w:t>a Raspberry Pi Foundation lo ha seleccionado como el lenguaje de programación “estándar” para su plataforma Raspberry Pi</w:t>
      </w:r>
      <w:ins w:id="921" w:author="Nahuel Defossé" w:date="2017-12-22T12:47:00Z">
        <w:r w:rsidR="00772445">
          <w:rPr>
            <w:rFonts w:ascii="Arial" w:hAnsi="Arial" w:cs="Arial"/>
            <w:bCs/>
            <w:color w:val="222222"/>
            <w:sz w:val="24"/>
            <w:szCs w:val="24"/>
            <w:shd w:val="clear" w:color="auto" w:fill="FFFFFF"/>
          </w:rPr>
          <w:t xml:space="preserve">, qunque </w:t>
        </w:r>
      </w:ins>
      <w:del w:id="922" w:author="Nahuel Defossé" w:date="2017-12-22T12:47:00Z">
        <w:r w:rsidRPr="00D15376" w:rsidDel="00772445">
          <w:rPr>
            <w:rFonts w:ascii="Arial" w:hAnsi="Arial" w:cs="Arial"/>
            <w:bCs/>
            <w:color w:val="222222"/>
            <w:sz w:val="24"/>
            <w:szCs w:val="24"/>
            <w:shd w:val="clear" w:color="auto" w:fill="FFFFFF"/>
          </w:rPr>
          <w:delText xml:space="preserve">. Lo que </w:delText>
        </w:r>
      </w:del>
      <w:r w:rsidRPr="00D15376">
        <w:rPr>
          <w:rFonts w:ascii="Arial" w:hAnsi="Arial" w:cs="Arial"/>
          <w:bCs/>
          <w:color w:val="222222"/>
          <w:sz w:val="24"/>
          <w:szCs w:val="24"/>
          <w:shd w:val="clear" w:color="auto" w:fill="FFFFFF"/>
        </w:rPr>
        <w:t xml:space="preserve">no significa que la misma se </w:t>
      </w:r>
      <w:del w:id="923" w:author="Nahuel Defossé" w:date="2017-12-22T12:47:00Z">
        <w:r w:rsidRPr="00D15376" w:rsidDel="00772445">
          <w:rPr>
            <w:rFonts w:ascii="Arial" w:hAnsi="Arial" w:cs="Arial"/>
            <w:bCs/>
            <w:color w:val="222222"/>
            <w:sz w:val="24"/>
            <w:szCs w:val="24"/>
            <w:shd w:val="clear" w:color="auto" w:fill="FFFFFF"/>
          </w:rPr>
          <w:delText xml:space="preserve">deba </w:delText>
        </w:r>
      </w:del>
      <w:ins w:id="924" w:author="Nahuel Defossé" w:date="2017-12-22T12:47:00Z">
        <w:r w:rsidR="00772445">
          <w:rPr>
            <w:rFonts w:ascii="Arial" w:hAnsi="Arial" w:cs="Arial"/>
            <w:bCs/>
            <w:color w:val="222222"/>
            <w:sz w:val="24"/>
            <w:szCs w:val="24"/>
            <w:shd w:val="clear" w:color="auto" w:fill="FFFFFF"/>
          </w:rPr>
          <w:t>solo pueda</w:t>
        </w:r>
        <w:r w:rsidR="00772445" w:rsidRPr="00D15376">
          <w:rPr>
            <w:rFonts w:ascii="Arial" w:hAnsi="Arial" w:cs="Arial"/>
            <w:bCs/>
            <w:color w:val="222222"/>
            <w:sz w:val="24"/>
            <w:szCs w:val="24"/>
            <w:shd w:val="clear" w:color="auto" w:fill="FFFFFF"/>
          </w:rPr>
          <w:t xml:space="preserve"> </w:t>
        </w:r>
      </w:ins>
      <w:r w:rsidRPr="00D15376">
        <w:rPr>
          <w:rFonts w:ascii="Arial" w:hAnsi="Arial" w:cs="Arial"/>
          <w:bCs/>
          <w:color w:val="222222"/>
          <w:sz w:val="24"/>
          <w:szCs w:val="24"/>
          <w:shd w:val="clear" w:color="auto" w:fill="FFFFFF"/>
        </w:rPr>
        <w:t>programar</w:t>
      </w:r>
      <w:ins w:id="925" w:author="Nahuel Defossé" w:date="2017-12-22T12:47:00Z">
        <w:r w:rsidR="00772445">
          <w:rPr>
            <w:rFonts w:ascii="Arial" w:hAnsi="Arial" w:cs="Arial"/>
            <w:bCs/>
            <w:color w:val="222222"/>
            <w:sz w:val="24"/>
            <w:szCs w:val="24"/>
            <w:shd w:val="clear" w:color="auto" w:fill="FFFFFF"/>
          </w:rPr>
          <w:t>se</w:t>
        </w:r>
      </w:ins>
      <w:r w:rsidRPr="00D15376">
        <w:rPr>
          <w:rFonts w:ascii="Arial" w:hAnsi="Arial" w:cs="Arial"/>
          <w:bCs/>
          <w:color w:val="222222"/>
          <w:sz w:val="24"/>
          <w:szCs w:val="24"/>
          <w:shd w:val="clear" w:color="auto" w:fill="FFFFFF"/>
        </w:rPr>
        <w:t xml:space="preserve"> </w:t>
      </w:r>
      <w:del w:id="926" w:author="Nahuel Defossé" w:date="2017-12-22T12:47:00Z">
        <w:r w:rsidRPr="00D15376" w:rsidDel="00772445">
          <w:rPr>
            <w:rFonts w:ascii="Arial" w:hAnsi="Arial" w:cs="Arial"/>
            <w:bCs/>
            <w:color w:val="222222"/>
            <w:sz w:val="24"/>
            <w:szCs w:val="24"/>
            <w:shd w:val="clear" w:color="auto" w:fill="FFFFFF"/>
          </w:rPr>
          <w:delText>solo en Python</w:delText>
        </w:r>
      </w:del>
      <w:ins w:id="927" w:author="Nahuel Defossé" w:date="2017-12-22T12:47:00Z">
        <w:r w:rsidR="00772445">
          <w:rPr>
            <w:rFonts w:ascii="Arial" w:hAnsi="Arial" w:cs="Arial"/>
            <w:bCs/>
            <w:color w:val="222222"/>
            <w:sz w:val="24"/>
            <w:szCs w:val="24"/>
            <w:shd w:val="clear" w:color="auto" w:fill="FFFFFF"/>
          </w:rPr>
          <w:t>en este lenguaje</w:t>
        </w:r>
      </w:ins>
      <w:r w:rsidRPr="00D15376">
        <w:rPr>
          <w:rFonts w:ascii="Arial" w:hAnsi="Arial" w:cs="Arial"/>
          <w:bCs/>
          <w:color w:val="222222"/>
          <w:sz w:val="24"/>
          <w:szCs w:val="24"/>
          <w:shd w:val="clear" w:color="auto" w:fill="FFFFFF"/>
        </w:rPr>
        <w:t xml:space="preserve">. Raspberry Pi es una computadora que corre un </w:t>
      </w:r>
      <w:del w:id="928" w:author="Nahuel Defossé" w:date="2017-12-22T12:48:00Z">
        <w:r w:rsidRPr="00D15376" w:rsidDel="00772445">
          <w:rPr>
            <w:rFonts w:ascii="Arial" w:hAnsi="Arial" w:cs="Arial"/>
            <w:bCs/>
            <w:color w:val="222222"/>
            <w:sz w:val="24"/>
            <w:szCs w:val="24"/>
            <w:shd w:val="clear" w:color="auto" w:fill="FFFFFF"/>
          </w:rPr>
          <w:delText>sistema operativo</w:delText>
        </w:r>
      </w:del>
      <w:ins w:id="929" w:author="Nahuel Defossé" w:date="2017-12-22T12:48:00Z">
        <w:r w:rsidR="00772445">
          <w:rPr>
            <w:rFonts w:ascii="Arial" w:hAnsi="Arial" w:cs="Arial"/>
            <w:bCs/>
            <w:color w:val="222222"/>
            <w:sz w:val="24"/>
            <w:szCs w:val="24"/>
            <w:shd w:val="clear" w:color="auto" w:fill="FFFFFF"/>
          </w:rPr>
          <w:t>SO</w:t>
        </w:r>
      </w:ins>
      <w:r w:rsidRPr="00D15376">
        <w:rPr>
          <w:rFonts w:ascii="Arial" w:hAnsi="Arial" w:cs="Arial"/>
          <w:bCs/>
          <w:color w:val="222222"/>
          <w:sz w:val="24"/>
          <w:szCs w:val="24"/>
          <w:shd w:val="clear" w:color="auto" w:fill="FFFFFF"/>
        </w:rPr>
        <w:t>, lo cual le da la facultad de correr diversos programas y por ende variados lenguajes.</w:t>
      </w:r>
    </w:p>
    <w:p w14:paraId="4ED2456C" w14:textId="77777777" w:rsidR="00D15376" w:rsidRPr="00772445" w:rsidRDefault="00D15376" w:rsidP="00D15376">
      <w:pPr>
        <w:pStyle w:val="NormalWeb"/>
        <w:shd w:val="clear" w:color="auto" w:fill="FFFFFF"/>
        <w:spacing w:before="204" w:beforeAutospacing="0" w:after="204" w:afterAutospacing="0"/>
        <w:jc w:val="both"/>
        <w:rPr>
          <w:rFonts w:ascii="Arial" w:eastAsiaTheme="minorHAnsi" w:hAnsi="Arial" w:cs="Arial"/>
          <w:bCs/>
          <w:strike/>
          <w:color w:val="222222"/>
          <w:shd w:val="clear" w:color="auto" w:fill="FFFFFF"/>
          <w:lang w:eastAsia="en-US"/>
          <w:rPrChange w:id="930" w:author="Nahuel Defossé" w:date="2017-12-22T12:48:00Z">
            <w:rPr>
              <w:rFonts w:ascii="Arial" w:eastAsiaTheme="minorHAnsi" w:hAnsi="Arial" w:cs="Arial"/>
              <w:bCs/>
              <w:color w:val="222222"/>
              <w:shd w:val="clear" w:color="auto" w:fill="FFFFFF"/>
              <w:lang w:eastAsia="en-US"/>
            </w:rPr>
          </w:rPrChange>
        </w:rPr>
      </w:pPr>
      <w:r w:rsidRPr="00772445">
        <w:rPr>
          <w:rFonts w:ascii="Arial" w:eastAsiaTheme="minorHAnsi" w:hAnsi="Arial" w:cs="Arial"/>
          <w:bCs/>
          <w:strike/>
          <w:color w:val="222222"/>
          <w:shd w:val="clear" w:color="auto" w:fill="FFFFFF"/>
          <w:lang w:eastAsia="en-US"/>
          <w:rPrChange w:id="931" w:author="Nahuel Defossé" w:date="2017-12-22T12:48:00Z">
            <w:rPr>
              <w:rFonts w:ascii="Arial" w:eastAsiaTheme="minorHAnsi" w:hAnsi="Arial" w:cs="Arial"/>
              <w:bCs/>
              <w:color w:val="222222"/>
              <w:shd w:val="clear" w:color="auto" w:fill="FFFFFF"/>
              <w:lang w:eastAsia="en-US"/>
            </w:rPr>
          </w:rPrChange>
        </w:rPr>
        <w:t>Python es un lenguaje interpretado, que quiere decir que un “interprete” va leyendo las instrucciones y ejecutándolas en tiempo real. Un intérprete es un software encargado de convertir nuestras sentencias a código máquina. Puede instalar</w:t>
      </w:r>
      <w:r w:rsidR="006C746C" w:rsidRPr="00772445">
        <w:rPr>
          <w:rFonts w:ascii="Arial" w:eastAsiaTheme="minorHAnsi" w:hAnsi="Arial" w:cs="Arial"/>
          <w:bCs/>
          <w:strike/>
          <w:color w:val="222222"/>
          <w:shd w:val="clear" w:color="auto" w:fill="FFFFFF"/>
          <w:lang w:eastAsia="en-US"/>
          <w:rPrChange w:id="932" w:author="Nahuel Defossé" w:date="2017-12-22T12:48:00Z">
            <w:rPr>
              <w:rFonts w:ascii="Arial" w:eastAsiaTheme="minorHAnsi" w:hAnsi="Arial" w:cs="Arial"/>
              <w:bCs/>
              <w:color w:val="222222"/>
              <w:shd w:val="clear" w:color="auto" w:fill="FFFFFF"/>
              <w:lang w:eastAsia="en-US"/>
            </w:rPr>
          </w:rPrChange>
        </w:rPr>
        <w:t>se</w:t>
      </w:r>
      <w:r w:rsidRPr="00772445">
        <w:rPr>
          <w:rFonts w:ascii="Arial" w:eastAsiaTheme="minorHAnsi" w:hAnsi="Arial" w:cs="Arial"/>
          <w:bCs/>
          <w:strike/>
          <w:color w:val="222222"/>
          <w:shd w:val="clear" w:color="auto" w:fill="FFFFFF"/>
          <w:lang w:eastAsia="en-US"/>
          <w:rPrChange w:id="933" w:author="Nahuel Defossé" w:date="2017-12-22T12:48:00Z">
            <w:rPr>
              <w:rFonts w:ascii="Arial" w:eastAsiaTheme="minorHAnsi" w:hAnsi="Arial" w:cs="Arial"/>
              <w:bCs/>
              <w:color w:val="222222"/>
              <w:shd w:val="clear" w:color="auto" w:fill="FFFFFF"/>
              <w:lang w:eastAsia="en-US"/>
            </w:rPr>
          </w:rPrChange>
        </w:rPr>
        <w:t xml:space="preserve"> cualquiera de los muchos intérpretes que existen para tu máquina, ya sea </w:t>
      </w:r>
      <w:r w:rsidR="006C746C" w:rsidRPr="00772445">
        <w:rPr>
          <w:rFonts w:ascii="Arial" w:eastAsiaTheme="minorHAnsi" w:hAnsi="Arial" w:cs="Arial"/>
          <w:bCs/>
          <w:strike/>
          <w:color w:val="222222"/>
          <w:shd w:val="clear" w:color="auto" w:fill="FFFFFF"/>
          <w:lang w:eastAsia="en-US"/>
          <w:rPrChange w:id="934" w:author="Nahuel Defossé" w:date="2017-12-22T12:48:00Z">
            <w:rPr>
              <w:rFonts w:ascii="Arial" w:eastAsiaTheme="minorHAnsi" w:hAnsi="Arial" w:cs="Arial"/>
              <w:bCs/>
              <w:color w:val="222222"/>
              <w:shd w:val="clear" w:color="auto" w:fill="FFFFFF"/>
              <w:lang w:eastAsia="en-US"/>
            </w:rPr>
          </w:rPrChange>
        </w:rPr>
        <w:t>la</w:t>
      </w:r>
      <w:r w:rsidRPr="00772445">
        <w:rPr>
          <w:rFonts w:ascii="Arial" w:eastAsiaTheme="minorHAnsi" w:hAnsi="Arial" w:cs="Arial"/>
          <w:bCs/>
          <w:strike/>
          <w:color w:val="222222"/>
          <w:shd w:val="clear" w:color="auto" w:fill="FFFFFF"/>
          <w:lang w:eastAsia="en-US"/>
          <w:rPrChange w:id="935" w:author="Nahuel Defossé" w:date="2017-12-22T12:48:00Z">
            <w:rPr>
              <w:rFonts w:ascii="Arial" w:eastAsiaTheme="minorHAnsi" w:hAnsi="Arial" w:cs="Arial"/>
              <w:bCs/>
              <w:color w:val="222222"/>
              <w:shd w:val="clear" w:color="auto" w:fill="FFFFFF"/>
              <w:lang w:eastAsia="en-US"/>
            </w:rPr>
          </w:rPrChange>
        </w:rPr>
        <w:t xml:space="preserve"> Raspberry Pi </w:t>
      </w:r>
      <w:r w:rsidR="006C746C" w:rsidRPr="00772445">
        <w:rPr>
          <w:rFonts w:ascii="Arial" w:eastAsiaTheme="minorHAnsi" w:hAnsi="Arial" w:cs="Arial"/>
          <w:bCs/>
          <w:strike/>
          <w:color w:val="222222"/>
          <w:shd w:val="clear" w:color="auto" w:fill="FFFFFF"/>
          <w:lang w:eastAsia="en-US"/>
          <w:rPrChange w:id="936" w:author="Nahuel Defossé" w:date="2017-12-22T12:48:00Z">
            <w:rPr>
              <w:rFonts w:ascii="Arial" w:eastAsiaTheme="minorHAnsi" w:hAnsi="Arial" w:cs="Arial"/>
              <w:bCs/>
              <w:color w:val="222222"/>
              <w:shd w:val="clear" w:color="auto" w:fill="FFFFFF"/>
              <w:lang w:eastAsia="en-US"/>
            </w:rPr>
          </w:rPrChange>
        </w:rPr>
        <w:t>o un</w:t>
      </w:r>
      <w:r w:rsidRPr="00772445">
        <w:rPr>
          <w:rFonts w:ascii="Arial" w:eastAsiaTheme="minorHAnsi" w:hAnsi="Arial" w:cs="Arial"/>
          <w:bCs/>
          <w:strike/>
          <w:color w:val="222222"/>
          <w:shd w:val="clear" w:color="auto" w:fill="FFFFFF"/>
          <w:lang w:eastAsia="en-US"/>
          <w:rPrChange w:id="937" w:author="Nahuel Defossé" w:date="2017-12-22T12:48:00Z">
            <w:rPr>
              <w:rFonts w:ascii="Arial" w:eastAsiaTheme="minorHAnsi" w:hAnsi="Arial" w:cs="Arial"/>
              <w:bCs/>
              <w:color w:val="222222"/>
              <w:shd w:val="clear" w:color="auto" w:fill="FFFFFF"/>
              <w:lang w:eastAsia="en-US"/>
            </w:rPr>
          </w:rPrChange>
        </w:rPr>
        <w:t xml:space="preserve"> ordenador personal.</w:t>
      </w:r>
    </w:p>
    <w:p w14:paraId="73BE2F0D" w14:textId="77777777" w:rsidR="00D15376" w:rsidRPr="00772445" w:rsidRDefault="00D15376" w:rsidP="00D15376">
      <w:pPr>
        <w:pStyle w:val="NormalWeb"/>
        <w:shd w:val="clear" w:color="auto" w:fill="FFFFFF"/>
        <w:spacing w:before="204" w:beforeAutospacing="0" w:after="204" w:afterAutospacing="0"/>
        <w:jc w:val="both"/>
        <w:rPr>
          <w:rFonts w:ascii="Arial" w:eastAsiaTheme="minorHAnsi" w:hAnsi="Arial" w:cs="Arial"/>
          <w:bCs/>
          <w:strike/>
          <w:color w:val="222222"/>
          <w:shd w:val="clear" w:color="auto" w:fill="FFFFFF"/>
          <w:lang w:eastAsia="en-US"/>
          <w:rPrChange w:id="938" w:author="Nahuel Defossé" w:date="2017-12-22T12:48:00Z">
            <w:rPr>
              <w:rFonts w:ascii="Arial" w:eastAsiaTheme="minorHAnsi" w:hAnsi="Arial" w:cs="Arial"/>
              <w:bCs/>
              <w:color w:val="222222"/>
              <w:shd w:val="clear" w:color="auto" w:fill="FFFFFF"/>
              <w:lang w:eastAsia="en-US"/>
            </w:rPr>
          </w:rPrChange>
        </w:rPr>
      </w:pPr>
      <w:r w:rsidRPr="00772445">
        <w:rPr>
          <w:rFonts w:ascii="Arial" w:eastAsiaTheme="minorHAnsi" w:hAnsi="Arial" w:cs="Arial"/>
          <w:bCs/>
          <w:strike/>
          <w:color w:val="222222"/>
          <w:shd w:val="clear" w:color="auto" w:fill="FFFFFF"/>
          <w:lang w:eastAsia="en-US"/>
          <w:rPrChange w:id="939" w:author="Nahuel Defossé" w:date="2017-12-22T12:48:00Z">
            <w:rPr>
              <w:rFonts w:ascii="Arial" w:eastAsiaTheme="minorHAnsi" w:hAnsi="Arial" w:cs="Arial"/>
              <w:bCs/>
              <w:color w:val="222222"/>
              <w:shd w:val="clear" w:color="auto" w:fill="FFFFFF"/>
              <w:lang w:eastAsia="en-US"/>
            </w:rPr>
          </w:rPrChange>
        </w:rPr>
        <w:lastRenderedPageBreak/>
        <w:t>El sistema operativo Raspbian, desarrollado específicamente para la Raspberry Pi, viene con las versiones de Python 2 y 3 pre- instaladas, con sus respectivos intérpretes.</w:t>
      </w:r>
    </w:p>
    <w:p w14:paraId="621FF85C" w14:textId="77777777" w:rsidR="00D15376" w:rsidRDefault="00AD7C85" w:rsidP="00D15376">
      <w:pPr>
        <w:pStyle w:val="Ttulo2"/>
        <w:rPr>
          <w:b/>
          <w:sz w:val="32"/>
          <w:szCs w:val="32"/>
        </w:rPr>
      </w:pPr>
      <w:r>
        <w:rPr>
          <w:b/>
          <w:sz w:val="32"/>
          <w:szCs w:val="32"/>
        </w:rPr>
        <w:t xml:space="preserve">8.3 </w:t>
      </w:r>
      <w:r w:rsidR="00D15376" w:rsidRPr="00D15376">
        <w:rPr>
          <w:b/>
          <w:sz w:val="32"/>
          <w:szCs w:val="32"/>
        </w:rPr>
        <w:t xml:space="preserve">Raspberry PI </w:t>
      </w:r>
      <w:r w:rsidR="00D15376">
        <w:rPr>
          <w:b/>
          <w:sz w:val="32"/>
          <w:szCs w:val="32"/>
        </w:rPr>
        <w:t>–</w:t>
      </w:r>
      <w:r w:rsidR="00D15376" w:rsidRPr="00D15376">
        <w:rPr>
          <w:b/>
          <w:sz w:val="32"/>
          <w:szCs w:val="32"/>
        </w:rPr>
        <w:t xml:space="preserve"> GPIO</w:t>
      </w:r>
    </w:p>
    <w:p w14:paraId="7F87DE53" w14:textId="77777777" w:rsidR="00D15376" w:rsidRPr="00D15376" w:rsidRDefault="00D15376" w:rsidP="00D15376"/>
    <w:p w14:paraId="1A690E7D" w14:textId="77777777" w:rsidR="006C746C"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La Raspberry Pi 3 cuenta con una cantidad de 40 pines del tipo GPIO (</w:t>
      </w:r>
      <w:r w:rsidRPr="00D15376">
        <w:rPr>
          <w:rFonts w:ascii="Arial" w:hAnsi="Arial" w:cs="Arial"/>
          <w:bCs/>
          <w:i/>
          <w:color w:val="222222"/>
          <w:sz w:val="24"/>
          <w:szCs w:val="24"/>
          <w:shd w:val="clear" w:color="auto" w:fill="FFFFFF"/>
        </w:rPr>
        <w:t>General Purpose Input/Output, Entrada/Salida de propósito general</w:t>
      </w:r>
      <w:r w:rsidRPr="00D15376">
        <w:rPr>
          <w:rFonts w:ascii="Arial" w:hAnsi="Arial" w:cs="Arial"/>
          <w:bCs/>
          <w:color w:val="222222"/>
          <w:sz w:val="24"/>
          <w:szCs w:val="24"/>
          <w:shd w:val="clear" w:color="auto" w:fill="FFFFFF"/>
        </w:rPr>
        <w:t>)</w:t>
      </w:r>
    </w:p>
    <w:p w14:paraId="4B5DA076" w14:textId="77777777" w:rsidR="006C746C" w:rsidRPr="00D15376" w:rsidRDefault="006C746C" w:rsidP="00D15376">
      <w:pPr>
        <w:rPr>
          <w:rFonts w:ascii="Arial" w:hAnsi="Arial" w:cs="Arial"/>
          <w:bCs/>
          <w:color w:val="222222"/>
          <w:sz w:val="24"/>
          <w:szCs w:val="24"/>
          <w:shd w:val="clear" w:color="auto" w:fill="FFFFFF"/>
        </w:rPr>
      </w:pPr>
    </w:p>
    <w:p w14:paraId="61E19A8B" w14:textId="77777777" w:rsidR="006C746C" w:rsidRDefault="00D15376" w:rsidP="006C746C">
      <w:pPr>
        <w:keepNext/>
        <w:jc w:val="center"/>
      </w:pPr>
      <w:r w:rsidRPr="00D15376">
        <w:rPr>
          <w:noProof/>
          <w:sz w:val="24"/>
          <w:szCs w:val="24"/>
          <w:lang w:val="es-ES_tradnl" w:eastAsia="es-ES_tradnl"/>
        </w:rPr>
        <w:drawing>
          <wp:inline distT="0" distB="0" distL="0" distR="0" wp14:anchorId="75840AD0" wp14:editId="659FB7E2">
            <wp:extent cx="4610100" cy="3153675"/>
            <wp:effectExtent l="0" t="0" r="0" b="8890"/>
            <wp:docPr id="50" name="Imagen 50" descr="detalle y posi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lle y posic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17193" cy="3158527"/>
                    </a:xfrm>
                    <a:prstGeom prst="rect">
                      <a:avLst/>
                    </a:prstGeom>
                    <a:noFill/>
                    <a:ln>
                      <a:noFill/>
                    </a:ln>
                  </pic:spPr>
                </pic:pic>
              </a:graphicData>
            </a:graphic>
          </wp:inline>
        </w:drawing>
      </w:r>
    </w:p>
    <w:p w14:paraId="26F2B1DF" w14:textId="77777777" w:rsidR="00D15376" w:rsidRPr="00D15376" w:rsidRDefault="006C746C" w:rsidP="006C746C">
      <w:pPr>
        <w:pStyle w:val="Descripcin"/>
        <w:jc w:val="center"/>
        <w:rPr>
          <w:rFonts w:ascii="Arial" w:hAnsi="Arial" w:cs="Arial"/>
          <w:bCs/>
          <w:color w:val="222222"/>
          <w:sz w:val="24"/>
          <w:szCs w:val="24"/>
          <w:shd w:val="clear" w:color="auto" w:fill="FFFFFF"/>
        </w:rPr>
      </w:pPr>
      <w:r>
        <w:t xml:space="preserve">Ilustración </w:t>
      </w:r>
      <w:r w:rsidR="005A7426">
        <w:t>43</w:t>
      </w:r>
      <w:r>
        <w:t xml:space="preserve"> - Raspbery Pi 3 y sus GPIOs</w:t>
      </w:r>
    </w:p>
    <w:p w14:paraId="479E76A7" w14:textId="373882BF"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 xml:space="preserve">Con los cuales, al igual que en la plataforma Arduino, se pueden conectar y manipular un </w:t>
      </w:r>
      <w:ins w:id="940" w:author="Nahuel Defossé" w:date="2017-12-22T12:49:00Z">
        <w:r w:rsidR="00772445">
          <w:rPr>
            <w:rFonts w:ascii="Arial" w:hAnsi="Arial" w:cs="Arial"/>
            <w:bCs/>
            <w:color w:val="222222"/>
            <w:sz w:val="24"/>
            <w:szCs w:val="24"/>
            <w:shd w:val="clear" w:color="auto" w:fill="FFFFFF"/>
          </w:rPr>
          <w:t xml:space="preserve">grán </w:t>
        </w:r>
      </w:ins>
      <w:r w:rsidRPr="00D15376">
        <w:rPr>
          <w:rFonts w:ascii="Arial" w:hAnsi="Arial" w:cs="Arial"/>
          <w:bCs/>
          <w:color w:val="222222"/>
          <w:sz w:val="24"/>
          <w:szCs w:val="24"/>
          <w:shd w:val="clear" w:color="auto" w:fill="FFFFFF"/>
        </w:rPr>
        <w:t xml:space="preserve">número </w:t>
      </w:r>
      <w:del w:id="941" w:author="Nahuel Defossé" w:date="2017-12-22T12:49:00Z">
        <w:r w:rsidRPr="00D15376" w:rsidDel="00772445">
          <w:rPr>
            <w:rFonts w:ascii="Arial" w:hAnsi="Arial" w:cs="Arial"/>
            <w:bCs/>
            <w:color w:val="222222"/>
            <w:sz w:val="24"/>
            <w:szCs w:val="24"/>
            <w:shd w:val="clear" w:color="auto" w:fill="FFFFFF"/>
          </w:rPr>
          <w:delText xml:space="preserve">considerable </w:delText>
        </w:r>
      </w:del>
      <w:r w:rsidRPr="00D15376">
        <w:rPr>
          <w:rFonts w:ascii="Arial" w:hAnsi="Arial" w:cs="Arial"/>
          <w:bCs/>
          <w:color w:val="222222"/>
          <w:sz w:val="24"/>
          <w:szCs w:val="24"/>
          <w:shd w:val="clear" w:color="auto" w:fill="FFFFFF"/>
        </w:rPr>
        <w:t xml:space="preserve">de actuadores y sensores. Cabe aclarar que todos estos pines son del tipo digital, </w:t>
      </w:r>
      <w:del w:id="942" w:author="Nahuel Defossé" w:date="2017-12-22T12:49:00Z">
        <w:r w:rsidRPr="00D15376" w:rsidDel="00772445">
          <w:rPr>
            <w:rFonts w:ascii="Arial" w:hAnsi="Arial" w:cs="Arial"/>
            <w:bCs/>
            <w:color w:val="222222"/>
            <w:sz w:val="24"/>
            <w:szCs w:val="24"/>
            <w:shd w:val="clear" w:color="auto" w:fill="FFFFFF"/>
          </w:rPr>
          <w:delText xml:space="preserve">por lo que, este computador </w:delText>
        </w:r>
      </w:del>
      <w:r w:rsidRPr="00D15376">
        <w:rPr>
          <w:rFonts w:ascii="Arial" w:hAnsi="Arial" w:cs="Arial"/>
          <w:bCs/>
          <w:color w:val="222222"/>
          <w:sz w:val="24"/>
          <w:szCs w:val="24"/>
          <w:shd w:val="clear" w:color="auto" w:fill="FFFFFF"/>
        </w:rPr>
        <w:t xml:space="preserve">no cuenta con pines del tipo analógico. Para la lectura de sensores que devuelvan valores analógicos se debe utilizar un convertidor externo </w:t>
      </w:r>
      <w:ins w:id="943" w:author="Nahuel Defossé" w:date="2017-12-22T12:50:00Z">
        <w:r w:rsidR="00772445">
          <w:rPr>
            <w:rFonts w:ascii="Arial" w:hAnsi="Arial" w:cs="Arial"/>
            <w:bCs/>
            <w:color w:val="222222"/>
            <w:sz w:val="24"/>
            <w:szCs w:val="24"/>
            <w:shd w:val="clear" w:color="auto" w:fill="FFFFFF"/>
          </w:rPr>
          <w:t xml:space="preserve">ADC </w:t>
        </w:r>
      </w:ins>
      <w:r w:rsidRPr="00D15376">
        <w:rPr>
          <w:rFonts w:ascii="Arial" w:hAnsi="Arial" w:cs="Arial"/>
          <w:bCs/>
          <w:color w:val="222222"/>
          <w:sz w:val="24"/>
          <w:szCs w:val="24"/>
          <w:shd w:val="clear" w:color="auto" w:fill="FFFFFF"/>
        </w:rPr>
        <w:t>o un Arduino.</w:t>
      </w:r>
    </w:p>
    <w:p w14:paraId="253AB8D0" w14:textId="77777777"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 xml:space="preserve">Para manipular estos pines, existe una librería nombrada como RPi.GPIO que nos permite, mediante Python, configurarlos rápidamente. </w:t>
      </w:r>
    </w:p>
    <w:p w14:paraId="58D0DCBA" w14:textId="47DF372C"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 xml:space="preserve">Como se puede apreciar en la </w:t>
      </w:r>
      <w:commentRangeStart w:id="944"/>
      <w:r w:rsidRPr="00D15376">
        <w:rPr>
          <w:rFonts w:ascii="Arial" w:hAnsi="Arial" w:cs="Arial"/>
          <w:bCs/>
          <w:color w:val="222222"/>
          <w:sz w:val="24"/>
          <w:szCs w:val="24"/>
          <w:shd w:val="clear" w:color="auto" w:fill="FFFFFF"/>
        </w:rPr>
        <w:t xml:space="preserve">ilustración anterior </w:t>
      </w:r>
      <w:commentRangeEnd w:id="944"/>
      <w:r w:rsidR="00772445">
        <w:rPr>
          <w:rStyle w:val="Refdecomentario"/>
        </w:rPr>
        <w:commentReference w:id="944"/>
      </w:r>
      <w:r w:rsidRPr="00D15376">
        <w:rPr>
          <w:rFonts w:ascii="Arial" w:hAnsi="Arial" w:cs="Arial"/>
          <w:bCs/>
          <w:color w:val="222222"/>
          <w:sz w:val="24"/>
          <w:szCs w:val="24"/>
          <w:shd w:val="clear" w:color="auto" w:fill="FFFFFF"/>
        </w:rPr>
        <w:t xml:space="preserve">podemos distinguir entre dos tipos de identificación de estos pines, según su orden físico en la placa o según su posición correspondiente a su conexión física a su CPU (en Raspberry Pi, </w:t>
      </w:r>
      <w:ins w:id="945" w:author="Nahuel Defossé" w:date="2017-12-22T12:52:00Z">
        <w:r w:rsidR="00E945C6">
          <w:rPr>
            <w:rFonts w:ascii="Arial" w:hAnsi="Arial" w:cs="Arial"/>
            <w:bCs/>
            <w:color w:val="222222"/>
            <w:sz w:val="24"/>
            <w:szCs w:val="24"/>
            <w:shd w:val="clear" w:color="auto" w:fill="FFFFFF"/>
          </w:rPr>
          <w:t xml:space="preserve">fabricado por </w:t>
        </w:r>
      </w:ins>
      <w:commentRangeStart w:id="946"/>
      <w:r w:rsidRPr="00D15376">
        <w:rPr>
          <w:rFonts w:ascii="Arial" w:hAnsi="Arial" w:cs="Arial"/>
          <w:bCs/>
          <w:color w:val="222222"/>
          <w:sz w:val="24"/>
          <w:szCs w:val="24"/>
          <w:shd w:val="clear" w:color="auto" w:fill="FFFFFF"/>
        </w:rPr>
        <w:t>Broadcom</w:t>
      </w:r>
      <w:commentRangeEnd w:id="946"/>
      <w:r w:rsidR="00772445">
        <w:rPr>
          <w:rStyle w:val="Refdecomentario"/>
        </w:rPr>
        <w:commentReference w:id="946"/>
      </w:r>
      <w:r w:rsidRPr="00D15376">
        <w:rPr>
          <w:rFonts w:ascii="Arial" w:hAnsi="Arial" w:cs="Arial"/>
          <w:bCs/>
          <w:color w:val="222222"/>
          <w:sz w:val="24"/>
          <w:szCs w:val="24"/>
          <w:shd w:val="clear" w:color="auto" w:fill="FFFFFF"/>
        </w:rPr>
        <w:t xml:space="preserve">), estas formas de identificación se llaman BCM y BOARD respectivamente. </w:t>
      </w:r>
    </w:p>
    <w:p w14:paraId="5FB0AB41" w14:textId="77777777" w:rsidR="00D15376" w:rsidRPr="00F06CD3" w:rsidRDefault="00D15376" w:rsidP="00D15376">
      <w:pPr>
        <w:rPr>
          <w:rStyle w:val="Hipervnculo"/>
          <w:rFonts w:ascii="Arial" w:hAnsi="Arial" w:cs="Arial"/>
          <w:bCs/>
          <w:color w:val="222222"/>
          <w:sz w:val="24"/>
          <w:szCs w:val="24"/>
          <w:u w:val="none"/>
          <w:shd w:val="clear" w:color="auto" w:fill="FFFFFF"/>
        </w:rPr>
      </w:pPr>
      <w:r w:rsidRPr="00D15376">
        <w:rPr>
          <w:rFonts w:ascii="Arial" w:hAnsi="Arial" w:cs="Arial"/>
          <w:bCs/>
          <w:color w:val="222222"/>
          <w:sz w:val="24"/>
          <w:szCs w:val="24"/>
          <w:shd w:val="clear" w:color="auto" w:fill="FFFFFF"/>
        </w:rPr>
        <w:t>El número que identifica al pin en el modo BCM es el que esta después de la palabra GPIO (ver diagrama anterior), el índice para identificar los pines en modo BOARD son los que están dentro del círculo. Es importante mencionar que la identificación de los pines en modo BCM cambio entre la revisión 1 y la revisión 2 del hardware.</w:t>
      </w:r>
    </w:p>
    <w:p w14:paraId="17A6B4BB" w14:textId="77777777" w:rsidR="00A05517" w:rsidRDefault="00A05517">
      <w:pPr>
        <w:rPr>
          <w:rFonts w:ascii="Arial" w:hAnsi="Arial" w:cs="Arial"/>
          <w:bCs/>
          <w:color w:val="222222"/>
          <w:sz w:val="28"/>
          <w:szCs w:val="28"/>
          <w:shd w:val="clear" w:color="auto" w:fill="FFFFFF"/>
        </w:rPr>
      </w:pPr>
    </w:p>
    <w:p w14:paraId="717034C9" w14:textId="77777777" w:rsidR="00882DCD" w:rsidRDefault="00882DCD">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78A5EE77" w14:textId="77777777" w:rsidR="00882DCD" w:rsidRPr="00882DCD" w:rsidRDefault="00882DCD" w:rsidP="00882DCD">
      <w:pPr>
        <w:pStyle w:val="Ttulo1"/>
        <w:rPr>
          <w:sz w:val="36"/>
          <w:szCs w:val="36"/>
        </w:rPr>
      </w:pPr>
      <w:r w:rsidRPr="00882DCD">
        <w:rPr>
          <w:sz w:val="36"/>
          <w:szCs w:val="36"/>
        </w:rPr>
        <w:lastRenderedPageBreak/>
        <w:t>Capítulo 9 - Análisis y selección de tecnologías para desarrollo del SAR</w:t>
      </w:r>
    </w:p>
    <w:p w14:paraId="10BA375B" w14:textId="77777777" w:rsidR="00882DCD" w:rsidRPr="009254E0" w:rsidRDefault="00882DCD" w:rsidP="00882DCD">
      <w:pPr>
        <w:rPr>
          <w:rFonts w:ascii="Times New Roman" w:eastAsia="Times New Roman" w:hAnsi="Times New Roman" w:cs="Times New Roman"/>
          <w:sz w:val="24"/>
          <w:szCs w:val="24"/>
        </w:rPr>
      </w:pPr>
    </w:p>
    <w:p w14:paraId="52EA55BB" w14:textId="77777777" w:rsidR="00882DCD" w:rsidRPr="007640BC" w:rsidRDefault="007640BC" w:rsidP="007640BC">
      <w:pPr>
        <w:pStyle w:val="Ttulo2"/>
        <w:rPr>
          <w:b/>
          <w:sz w:val="32"/>
          <w:szCs w:val="32"/>
        </w:rPr>
      </w:pPr>
      <w:r>
        <w:rPr>
          <w:b/>
          <w:sz w:val="32"/>
          <w:szCs w:val="32"/>
        </w:rPr>
        <w:t xml:space="preserve">9.1 </w:t>
      </w:r>
      <w:r w:rsidR="00AD7C85" w:rsidRPr="007640BC">
        <w:rPr>
          <w:b/>
          <w:sz w:val="32"/>
          <w:szCs w:val="32"/>
        </w:rPr>
        <w:t xml:space="preserve">Primer </w:t>
      </w:r>
      <w:r w:rsidRPr="007640BC">
        <w:rPr>
          <w:b/>
          <w:sz w:val="32"/>
          <w:szCs w:val="32"/>
        </w:rPr>
        <w:t>análisis</w:t>
      </w:r>
    </w:p>
    <w:p w14:paraId="02E7BF34" w14:textId="77777777" w:rsidR="00882DCD" w:rsidRDefault="00882DCD" w:rsidP="00882DCD">
      <w:pPr>
        <w:rPr>
          <w:rFonts w:ascii="Arial" w:eastAsia="Times New Roman" w:hAnsi="Arial" w:cs="Arial"/>
        </w:rPr>
      </w:pPr>
    </w:p>
    <w:p w14:paraId="0F9EE052" w14:textId="77777777"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A partir del análisis de las distintas tecnologías hardware en microcontroladores, microprocesadores actuales y teniendo en cuenta las ventajas y desventajas, tanto en factores como rendimientos, tiempos de respuesta, consumo energético, portabilidad; examinada con la experiencia de la utilización de la familia de Arduino (Arduino Uno, Arduino Mega</w:t>
      </w:r>
      <w:r w:rsidR="007640BC">
        <w:rPr>
          <w:rFonts w:ascii="Arial" w:eastAsia="Times New Roman" w:hAnsi="Arial" w:cs="Arial"/>
          <w:sz w:val="24"/>
          <w:szCs w:val="24"/>
        </w:rPr>
        <w:t xml:space="preserve"> y Arduino Nano</w:t>
      </w:r>
      <w:r w:rsidRPr="007640BC">
        <w:rPr>
          <w:rFonts w:ascii="Arial" w:eastAsia="Times New Roman" w:hAnsi="Arial" w:cs="Arial"/>
          <w:sz w:val="24"/>
          <w:szCs w:val="24"/>
        </w:rPr>
        <w:t xml:space="preserve">), PC (Ubuntu Mate), Raspberry Pi 3 Modelo B, como así también los distintos módulos arduino-compatibles como la cámara OV7670, GPS, ESP8266(Wifi), Bluetooth, entre otros; y articulando con el software dentro del desarrollo de aplicaciones móviles, permitió analizar Android con sus respectivos entornos de desarrollo como: Android Studio, Intel XDK, Ionic, App Inventor, Cordova, etc; y dada la necesidad de que el SAR debiera ser portable para cualquier dispositivo que posea una conexión Wifi, es que se decide realizar una aplicación </w:t>
      </w:r>
      <w:r w:rsidR="007640BC">
        <w:rPr>
          <w:rFonts w:ascii="Arial" w:eastAsia="Times New Roman" w:hAnsi="Arial" w:cs="Arial"/>
          <w:sz w:val="24"/>
          <w:szCs w:val="24"/>
        </w:rPr>
        <w:t>web</w:t>
      </w:r>
      <w:r w:rsidRPr="007640BC">
        <w:rPr>
          <w:rFonts w:ascii="Arial" w:eastAsia="Times New Roman" w:hAnsi="Arial" w:cs="Arial"/>
          <w:sz w:val="24"/>
          <w:szCs w:val="24"/>
        </w:rPr>
        <w:t xml:space="preserve">, seleccionando el </w:t>
      </w:r>
      <w:r w:rsidRPr="007640BC">
        <w:rPr>
          <w:rFonts w:ascii="Arial" w:eastAsia="Times New Roman" w:hAnsi="Arial" w:cs="Arial"/>
          <w:color w:val="auto"/>
          <w:sz w:val="24"/>
          <w:szCs w:val="24"/>
        </w:rPr>
        <w:t xml:space="preserve">stack </w:t>
      </w:r>
      <w:commentRangeStart w:id="947"/>
      <w:r w:rsidRPr="007640BC">
        <w:rPr>
          <w:rFonts w:ascii="Arial" w:eastAsia="Times New Roman" w:hAnsi="Arial" w:cs="Arial"/>
          <w:color w:val="auto"/>
          <w:sz w:val="24"/>
          <w:szCs w:val="24"/>
        </w:rPr>
        <w:t>MEAN</w:t>
      </w:r>
      <w:commentRangeEnd w:id="947"/>
      <w:r w:rsidR="000364DC">
        <w:rPr>
          <w:rStyle w:val="Refdecomentario"/>
        </w:rPr>
        <w:commentReference w:id="947"/>
      </w:r>
      <w:r w:rsidRPr="007640BC">
        <w:rPr>
          <w:rFonts w:ascii="Arial" w:eastAsia="Times New Roman" w:hAnsi="Arial" w:cs="Arial"/>
          <w:sz w:val="24"/>
          <w:szCs w:val="24"/>
        </w:rPr>
        <w:t>.</w:t>
      </w:r>
    </w:p>
    <w:p w14:paraId="5D1066A2" w14:textId="77777777"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Estas investigaciones nos permiten </w:t>
      </w:r>
      <w:commentRangeStart w:id="948"/>
      <w:r w:rsidRPr="007640BC">
        <w:rPr>
          <w:rFonts w:ascii="Arial" w:eastAsia="Times New Roman" w:hAnsi="Arial" w:cs="Arial"/>
          <w:sz w:val="24"/>
          <w:szCs w:val="24"/>
        </w:rPr>
        <w:t xml:space="preserve">concluir </w:t>
      </w:r>
      <w:commentRangeEnd w:id="948"/>
      <w:r w:rsidR="000364DC">
        <w:rPr>
          <w:rStyle w:val="Refdecomentario"/>
        </w:rPr>
        <w:commentReference w:id="948"/>
      </w:r>
      <w:r w:rsidRPr="007640BC">
        <w:rPr>
          <w:rFonts w:ascii="Arial" w:eastAsia="Times New Roman" w:hAnsi="Arial" w:cs="Arial"/>
          <w:sz w:val="24"/>
          <w:szCs w:val="24"/>
        </w:rPr>
        <w:t>en la siguiente selección final de tecnologías hardware y software para la creación del SAR.</w:t>
      </w:r>
    </w:p>
    <w:p w14:paraId="593E3236" w14:textId="77777777" w:rsidR="00882DCD" w:rsidRPr="009254E0" w:rsidRDefault="00882DCD" w:rsidP="00882DCD">
      <w:pPr>
        <w:rPr>
          <w:rFonts w:ascii="Times New Roman" w:eastAsia="Times New Roman" w:hAnsi="Times New Roman" w:cs="Times New Roman"/>
          <w:sz w:val="24"/>
          <w:szCs w:val="24"/>
        </w:rPr>
      </w:pPr>
    </w:p>
    <w:p w14:paraId="421927E5" w14:textId="77777777" w:rsidR="00882DCD" w:rsidRPr="007640BC" w:rsidRDefault="007640BC" w:rsidP="007640BC">
      <w:pPr>
        <w:pStyle w:val="Ttulo2"/>
        <w:rPr>
          <w:b/>
          <w:sz w:val="32"/>
          <w:szCs w:val="32"/>
        </w:rPr>
      </w:pPr>
      <w:r>
        <w:rPr>
          <w:b/>
          <w:sz w:val="32"/>
          <w:szCs w:val="32"/>
        </w:rPr>
        <w:t xml:space="preserve">9.2 </w:t>
      </w:r>
      <w:r w:rsidR="00882DCD" w:rsidRPr="007640BC">
        <w:rPr>
          <w:b/>
          <w:sz w:val="32"/>
          <w:szCs w:val="32"/>
        </w:rPr>
        <w:t>Selección tecnologías hardware</w:t>
      </w:r>
    </w:p>
    <w:p w14:paraId="5A1C53B5" w14:textId="77777777" w:rsidR="00882DCD" w:rsidRPr="009254E0" w:rsidRDefault="00882DCD" w:rsidP="00882DCD">
      <w:pPr>
        <w:rPr>
          <w:rFonts w:ascii="Times New Roman" w:eastAsia="Times New Roman" w:hAnsi="Times New Roman" w:cs="Times New Roman"/>
          <w:sz w:val="24"/>
          <w:szCs w:val="24"/>
        </w:rPr>
      </w:pPr>
    </w:p>
    <w:p w14:paraId="0BC42697" w14:textId="77777777" w:rsidR="00882DCD" w:rsidRDefault="007640BC" w:rsidP="007640BC">
      <w:pPr>
        <w:pStyle w:val="Ttulo3"/>
        <w:rPr>
          <w:b w:val="0"/>
          <w:sz w:val="28"/>
          <w:szCs w:val="28"/>
        </w:rPr>
      </w:pPr>
      <w:r>
        <w:rPr>
          <w:b w:val="0"/>
          <w:sz w:val="28"/>
          <w:szCs w:val="28"/>
        </w:rPr>
        <w:t xml:space="preserve">9.2.1 </w:t>
      </w:r>
      <w:r w:rsidR="00882DCD" w:rsidRPr="007640BC">
        <w:rPr>
          <w:b w:val="0"/>
          <w:sz w:val="28"/>
          <w:szCs w:val="28"/>
        </w:rPr>
        <w:t>¿Por qué Arduino?</w:t>
      </w:r>
    </w:p>
    <w:p w14:paraId="7F092E8A" w14:textId="77777777" w:rsidR="007640BC" w:rsidRPr="007640BC" w:rsidRDefault="007640BC" w:rsidP="007640BC"/>
    <w:p w14:paraId="1E4B7379" w14:textId="77777777"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Como se abordó en el capítulo 5 (Arduino), siendo una arquitectura hardware pensada para hobbistas, diseñadores y personas no relacionadas con la electrónica ni la programación a bajo nivel, Arduino permite una curva de aprendizaje </w:t>
      </w:r>
      <w:commentRangeStart w:id="949"/>
      <w:r w:rsidRPr="007640BC">
        <w:rPr>
          <w:rFonts w:ascii="Arial" w:eastAsia="Times New Roman" w:hAnsi="Arial" w:cs="Arial"/>
          <w:sz w:val="24"/>
          <w:szCs w:val="24"/>
        </w:rPr>
        <w:t>más corta</w:t>
      </w:r>
      <w:commentRangeEnd w:id="949"/>
      <w:r w:rsidR="00CC6716">
        <w:rPr>
          <w:rStyle w:val="Refdecomentario"/>
        </w:rPr>
        <w:commentReference w:id="949"/>
      </w:r>
      <w:r w:rsidRPr="007640BC">
        <w:rPr>
          <w:rFonts w:ascii="Arial" w:eastAsia="Times New Roman" w:hAnsi="Arial" w:cs="Arial"/>
          <w:sz w:val="24"/>
          <w:szCs w:val="24"/>
        </w:rPr>
        <w:t xml:space="preserve"> y la facilidad de conexión de los distintos componentes la hace muy atractiva, para encarar distintos proyectos con diversos niveles de complejidad. </w:t>
      </w:r>
    </w:p>
    <w:p w14:paraId="4F99AEDD" w14:textId="77777777"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Las placas </w:t>
      </w:r>
      <w:r w:rsidR="007640BC" w:rsidRPr="007640BC">
        <w:rPr>
          <w:rFonts w:ascii="Arial" w:eastAsia="Times New Roman" w:hAnsi="Arial" w:cs="Arial"/>
          <w:sz w:val="24"/>
          <w:szCs w:val="24"/>
        </w:rPr>
        <w:t>Arduino, fueron</w:t>
      </w:r>
      <w:r w:rsidRPr="007640BC">
        <w:rPr>
          <w:rFonts w:ascii="Arial" w:eastAsia="Times New Roman" w:hAnsi="Arial" w:cs="Arial"/>
          <w:sz w:val="24"/>
          <w:szCs w:val="24"/>
        </w:rPr>
        <w:t xml:space="preserve"> pensadas mayormente para un uso del control de sensores y actuadores utilizando un microcontrolador, esto genera </w:t>
      </w:r>
      <w:r w:rsidR="007640BC" w:rsidRPr="007640BC">
        <w:rPr>
          <w:rFonts w:ascii="Arial" w:eastAsia="Times New Roman" w:hAnsi="Arial" w:cs="Arial"/>
          <w:sz w:val="24"/>
          <w:szCs w:val="24"/>
        </w:rPr>
        <w:t>una mejor transición</w:t>
      </w:r>
      <w:r w:rsidRPr="007640BC">
        <w:rPr>
          <w:rFonts w:ascii="Arial" w:eastAsia="Times New Roman" w:hAnsi="Arial" w:cs="Arial"/>
          <w:sz w:val="24"/>
          <w:szCs w:val="24"/>
        </w:rPr>
        <w:t xml:space="preserve"> desde la electrónica discreta a la electrónica programable. </w:t>
      </w:r>
    </w:p>
    <w:p w14:paraId="55D6402E" w14:textId="094B95D8" w:rsidR="00882DCD" w:rsidRPr="007640BC" w:rsidRDefault="00882DCD" w:rsidP="00882DCD">
      <w:pPr>
        <w:rPr>
          <w:rFonts w:ascii="Times New Roman" w:eastAsia="Times New Roman" w:hAnsi="Times New Roman" w:cs="Times New Roman"/>
          <w:sz w:val="24"/>
          <w:szCs w:val="24"/>
        </w:rPr>
      </w:pPr>
      <w:del w:id="950" w:author="Nahuel Defossé" w:date="2017-12-22T12:59:00Z">
        <w:r w:rsidRPr="007640BC" w:rsidDel="00ED0BD0">
          <w:rPr>
            <w:rFonts w:ascii="Arial" w:eastAsia="Times New Roman" w:hAnsi="Arial" w:cs="Arial"/>
            <w:sz w:val="24"/>
            <w:szCs w:val="24"/>
          </w:rPr>
          <w:delText xml:space="preserve">Las </w:delText>
        </w:r>
      </w:del>
      <w:ins w:id="951" w:author="Nahuel Defossé" w:date="2017-12-22T12:59:00Z">
        <w:r w:rsidR="00ED0BD0">
          <w:rPr>
            <w:rFonts w:ascii="Arial" w:eastAsia="Times New Roman" w:hAnsi="Arial" w:cs="Arial"/>
            <w:sz w:val="24"/>
            <w:szCs w:val="24"/>
          </w:rPr>
          <w:t>Dentro de la plataforma Arduino, se seleccionó</w:t>
        </w:r>
      </w:ins>
      <w:del w:id="952" w:author="Nahuel Defossé" w:date="2017-12-22T12:59:00Z">
        <w:r w:rsidRPr="007640BC" w:rsidDel="00ED0BD0">
          <w:rPr>
            <w:rFonts w:ascii="Arial" w:eastAsia="Times New Roman" w:hAnsi="Arial" w:cs="Arial"/>
            <w:sz w:val="24"/>
            <w:szCs w:val="24"/>
          </w:rPr>
          <w:delText>placas utilizadas fueron la</w:delText>
        </w:r>
      </w:del>
      <w:r w:rsidRPr="007640BC">
        <w:rPr>
          <w:rFonts w:ascii="Arial" w:eastAsia="Times New Roman" w:hAnsi="Arial" w:cs="Arial"/>
          <w:sz w:val="24"/>
          <w:szCs w:val="24"/>
        </w:rPr>
        <w:t xml:space="preserve"> </w:t>
      </w:r>
      <w:r w:rsidR="007640BC">
        <w:rPr>
          <w:rFonts w:ascii="Arial" w:eastAsia="Times New Roman" w:hAnsi="Arial" w:cs="Arial"/>
          <w:sz w:val="24"/>
          <w:szCs w:val="24"/>
        </w:rPr>
        <w:t>A</w:t>
      </w:r>
      <w:r w:rsidRPr="007640BC">
        <w:rPr>
          <w:rFonts w:ascii="Arial" w:eastAsia="Times New Roman" w:hAnsi="Arial" w:cs="Arial"/>
          <w:sz w:val="24"/>
          <w:szCs w:val="24"/>
        </w:rPr>
        <w:t>rduino UNO, donde se elaboraron distintos prototipos</w:t>
      </w:r>
      <w:ins w:id="953" w:author="Nahuel Defossé" w:date="2017-12-22T12:59:00Z">
        <w:r w:rsidR="00ED0BD0">
          <w:rPr>
            <w:rFonts w:ascii="Arial" w:eastAsia="Times New Roman" w:hAnsi="Arial" w:cs="Arial"/>
            <w:sz w:val="24"/>
            <w:szCs w:val="24"/>
          </w:rPr>
          <w:t xml:space="preserve"> </w:t>
        </w:r>
        <w:r w:rsidR="00ED0BD0" w:rsidRPr="007640BC">
          <w:rPr>
            <w:rFonts w:ascii="Arial" w:eastAsia="Times New Roman" w:hAnsi="Arial" w:cs="Arial"/>
            <w:sz w:val="24"/>
            <w:szCs w:val="24"/>
          </w:rPr>
          <w:t>simples</w:t>
        </w:r>
      </w:ins>
      <w:r w:rsidRPr="007640BC">
        <w:rPr>
          <w:rFonts w:ascii="Arial" w:eastAsia="Times New Roman" w:hAnsi="Arial" w:cs="Arial"/>
          <w:sz w:val="24"/>
          <w:szCs w:val="24"/>
        </w:rPr>
        <w:t xml:space="preserve"> con </w:t>
      </w:r>
      <w:r w:rsidRPr="00ED0BD0">
        <w:rPr>
          <w:rFonts w:ascii="Arial" w:eastAsia="Times New Roman" w:hAnsi="Arial" w:cs="Arial"/>
          <w:i/>
          <w:sz w:val="24"/>
          <w:szCs w:val="24"/>
          <w:rPrChange w:id="954" w:author="Nahuel Defossé" w:date="2017-12-22T12:59:00Z">
            <w:rPr>
              <w:rFonts w:ascii="Arial" w:eastAsia="Times New Roman" w:hAnsi="Arial" w:cs="Arial"/>
              <w:sz w:val="24"/>
              <w:szCs w:val="24"/>
            </w:rPr>
          </w:rPrChange>
        </w:rPr>
        <w:t>protoboard</w:t>
      </w:r>
      <w:del w:id="955" w:author="Nahuel Defossé" w:date="2017-12-22T12:59:00Z">
        <w:r w:rsidRPr="007640BC" w:rsidDel="00ED0BD0">
          <w:rPr>
            <w:rFonts w:ascii="Arial" w:eastAsia="Times New Roman" w:hAnsi="Arial" w:cs="Arial"/>
            <w:sz w:val="24"/>
            <w:szCs w:val="24"/>
          </w:rPr>
          <w:delText xml:space="preserve"> simples</w:delText>
        </w:r>
      </w:del>
      <w:r w:rsidRPr="007640BC">
        <w:rPr>
          <w:rFonts w:ascii="Arial" w:eastAsia="Times New Roman" w:hAnsi="Arial" w:cs="Arial"/>
          <w:sz w:val="24"/>
          <w:szCs w:val="24"/>
        </w:rPr>
        <w:t>, desde la manipulación de actuadores con motores hasta la toma de datos de distintos sensores como temperatura, humedad</w:t>
      </w:r>
      <w:r w:rsidR="007640BC">
        <w:rPr>
          <w:rFonts w:ascii="Arial" w:eastAsia="Times New Roman" w:hAnsi="Arial" w:cs="Arial"/>
          <w:sz w:val="24"/>
          <w:szCs w:val="24"/>
        </w:rPr>
        <w:t xml:space="preserve">, </w:t>
      </w:r>
      <w:r w:rsidRPr="007640BC">
        <w:rPr>
          <w:rFonts w:ascii="Arial" w:eastAsia="Times New Roman" w:hAnsi="Arial" w:cs="Arial"/>
          <w:sz w:val="24"/>
          <w:szCs w:val="24"/>
        </w:rPr>
        <w:t>obstáculos</w:t>
      </w:r>
      <w:r w:rsidR="007640BC">
        <w:rPr>
          <w:rFonts w:ascii="Arial" w:eastAsia="Times New Roman" w:hAnsi="Arial" w:cs="Arial"/>
          <w:sz w:val="24"/>
          <w:szCs w:val="24"/>
        </w:rPr>
        <w:t>, entre otros</w:t>
      </w:r>
      <w:r w:rsidRPr="007640BC">
        <w:rPr>
          <w:rFonts w:ascii="Arial" w:eastAsia="Times New Roman" w:hAnsi="Arial" w:cs="Arial"/>
          <w:sz w:val="24"/>
          <w:szCs w:val="24"/>
        </w:rPr>
        <w:t xml:space="preserve">. </w:t>
      </w:r>
      <w:del w:id="956" w:author="Nahuel Defossé" w:date="2017-12-22T13:00:00Z">
        <w:r w:rsidRPr="007640BC" w:rsidDel="00ED0BD0">
          <w:rPr>
            <w:rFonts w:ascii="Arial" w:eastAsia="Times New Roman" w:hAnsi="Arial" w:cs="Arial"/>
            <w:sz w:val="24"/>
            <w:szCs w:val="24"/>
          </w:rPr>
          <w:delText xml:space="preserve">El problema </w:delText>
        </w:r>
      </w:del>
      <w:ins w:id="957" w:author="Nahuel Defossé" w:date="2017-12-22T13:00:00Z">
        <w:r w:rsidR="00ED0BD0">
          <w:rPr>
            <w:rFonts w:ascii="Arial" w:eastAsia="Times New Roman" w:hAnsi="Arial" w:cs="Arial"/>
            <w:sz w:val="24"/>
            <w:szCs w:val="24"/>
          </w:rPr>
          <w:t xml:space="preserve">Se </w:t>
        </w:r>
      </w:ins>
      <w:del w:id="958" w:author="Nahuel Defossé" w:date="2017-12-22T13:00:00Z">
        <w:r w:rsidRPr="007640BC" w:rsidDel="00ED0BD0">
          <w:rPr>
            <w:rFonts w:ascii="Arial" w:eastAsia="Times New Roman" w:hAnsi="Arial" w:cs="Arial"/>
            <w:sz w:val="24"/>
            <w:szCs w:val="24"/>
          </w:rPr>
          <w:delText xml:space="preserve">encontrado </w:delText>
        </w:r>
      </w:del>
      <w:ins w:id="959" w:author="Nahuel Defossé" w:date="2017-12-22T13:00:00Z">
        <w:r w:rsidR="00ED0BD0">
          <w:rPr>
            <w:rFonts w:ascii="Arial" w:eastAsia="Times New Roman" w:hAnsi="Arial" w:cs="Arial"/>
            <w:sz w:val="24"/>
            <w:szCs w:val="24"/>
          </w:rPr>
          <w:t xml:space="preserve">encontró </w:t>
        </w:r>
      </w:ins>
      <w:r w:rsidRPr="007640BC">
        <w:rPr>
          <w:rFonts w:ascii="Arial" w:eastAsia="Times New Roman" w:hAnsi="Arial" w:cs="Arial"/>
          <w:sz w:val="24"/>
          <w:szCs w:val="24"/>
        </w:rPr>
        <w:t xml:space="preserve">en la placa </w:t>
      </w:r>
      <w:r w:rsidR="007640BC">
        <w:rPr>
          <w:rFonts w:ascii="Arial" w:eastAsia="Times New Roman" w:hAnsi="Arial" w:cs="Arial"/>
          <w:sz w:val="24"/>
          <w:szCs w:val="24"/>
        </w:rPr>
        <w:t>A</w:t>
      </w:r>
      <w:r w:rsidRPr="007640BC">
        <w:rPr>
          <w:rFonts w:ascii="Arial" w:eastAsia="Times New Roman" w:hAnsi="Arial" w:cs="Arial"/>
          <w:sz w:val="24"/>
          <w:szCs w:val="24"/>
        </w:rPr>
        <w:t xml:space="preserve">rduino UNO </w:t>
      </w:r>
      <w:del w:id="960" w:author="Nahuel Defossé" w:date="2017-12-22T13:00:00Z">
        <w:r w:rsidRPr="007640BC" w:rsidDel="00ED0BD0">
          <w:rPr>
            <w:rFonts w:ascii="Arial" w:eastAsia="Times New Roman" w:hAnsi="Arial" w:cs="Arial"/>
            <w:sz w:val="24"/>
            <w:szCs w:val="24"/>
          </w:rPr>
          <w:delText xml:space="preserve">era la poca disponibilidad de pines </w:delText>
        </w:r>
      </w:del>
      <w:ins w:id="961" w:author="Nahuel Defossé" w:date="2017-12-22T13:00:00Z">
        <w:r w:rsidR="00ED0BD0">
          <w:rPr>
            <w:rFonts w:ascii="Arial" w:eastAsia="Times New Roman" w:hAnsi="Arial" w:cs="Arial"/>
            <w:sz w:val="24"/>
            <w:szCs w:val="24"/>
          </w:rPr>
          <w:t xml:space="preserve">una baja disponibilidad de pines </w:t>
        </w:r>
      </w:ins>
      <w:r w:rsidRPr="007640BC">
        <w:rPr>
          <w:rFonts w:ascii="Arial" w:eastAsia="Times New Roman" w:hAnsi="Arial" w:cs="Arial"/>
          <w:sz w:val="24"/>
          <w:szCs w:val="24"/>
        </w:rPr>
        <w:t>E/S para la cantidad de sensores/actuadores y módulos que se requerían conectar</w:t>
      </w:r>
      <w:ins w:id="962" w:author="Nahuel Defossé" w:date="2017-12-22T13:00:00Z">
        <w:r w:rsidR="00ED0BD0">
          <w:rPr>
            <w:rFonts w:ascii="Arial" w:eastAsia="Times New Roman" w:hAnsi="Arial" w:cs="Arial"/>
            <w:sz w:val="24"/>
            <w:szCs w:val="24"/>
          </w:rPr>
          <w:t xml:space="preserve">. Por tal motivo se decidió </w:t>
        </w:r>
      </w:ins>
      <w:del w:id="963" w:author="Nahuel Defossé" w:date="2017-12-22T13:00:00Z">
        <w:r w:rsidRPr="007640BC" w:rsidDel="00ED0BD0">
          <w:rPr>
            <w:rFonts w:ascii="Arial" w:eastAsia="Times New Roman" w:hAnsi="Arial" w:cs="Arial"/>
            <w:sz w:val="24"/>
            <w:szCs w:val="24"/>
          </w:rPr>
          <w:delText xml:space="preserve">, es por ello que se prefirió </w:delText>
        </w:r>
      </w:del>
      <w:r w:rsidRPr="007640BC">
        <w:rPr>
          <w:rFonts w:ascii="Arial" w:eastAsia="Times New Roman" w:hAnsi="Arial" w:cs="Arial"/>
          <w:sz w:val="24"/>
          <w:szCs w:val="24"/>
        </w:rPr>
        <w:t xml:space="preserve">ampliar la cantidad de pines </w:t>
      </w:r>
      <w:r w:rsidR="007640BC">
        <w:rPr>
          <w:rFonts w:ascii="Arial" w:eastAsia="Times New Roman" w:hAnsi="Arial" w:cs="Arial"/>
          <w:sz w:val="24"/>
          <w:szCs w:val="24"/>
        </w:rPr>
        <w:t xml:space="preserve">optando por </w:t>
      </w:r>
      <w:r w:rsidRPr="007640BC">
        <w:rPr>
          <w:rFonts w:ascii="Arial" w:eastAsia="Times New Roman" w:hAnsi="Arial" w:cs="Arial"/>
          <w:sz w:val="24"/>
          <w:szCs w:val="24"/>
        </w:rPr>
        <w:t xml:space="preserve">la placa Arduino Mega. Esta última, </w:t>
      </w:r>
      <w:del w:id="964" w:author="Nahuel Defossé" w:date="2017-12-22T13:01:00Z">
        <w:r w:rsidRPr="007640BC" w:rsidDel="00ED0BD0">
          <w:rPr>
            <w:rFonts w:ascii="Arial" w:eastAsia="Times New Roman" w:hAnsi="Arial" w:cs="Arial"/>
            <w:sz w:val="24"/>
            <w:szCs w:val="24"/>
          </w:rPr>
          <w:delText xml:space="preserve">otorgaba </w:delText>
        </w:r>
      </w:del>
      <w:ins w:id="965" w:author="Nahuel Defossé" w:date="2017-12-22T13:01:00Z">
        <w:r w:rsidR="00ED0BD0">
          <w:rPr>
            <w:rFonts w:ascii="Arial" w:eastAsia="Times New Roman" w:hAnsi="Arial" w:cs="Arial"/>
            <w:sz w:val="24"/>
            <w:szCs w:val="24"/>
          </w:rPr>
          <w:t>otorga</w:t>
        </w:r>
        <w:r w:rsidR="00ED0BD0" w:rsidRPr="007640BC">
          <w:rPr>
            <w:rFonts w:ascii="Arial" w:eastAsia="Times New Roman" w:hAnsi="Arial" w:cs="Arial"/>
            <w:sz w:val="24"/>
            <w:szCs w:val="24"/>
          </w:rPr>
          <w:t xml:space="preserve"> </w:t>
        </w:r>
      </w:ins>
      <w:r w:rsidRPr="007640BC">
        <w:rPr>
          <w:rFonts w:ascii="Arial" w:eastAsia="Times New Roman" w:hAnsi="Arial" w:cs="Arial"/>
          <w:sz w:val="24"/>
          <w:szCs w:val="24"/>
        </w:rPr>
        <w:t xml:space="preserve">mayor cantidad de pines, </w:t>
      </w:r>
      <w:del w:id="966" w:author="Nahuel Defossé" w:date="2017-12-22T13:01:00Z">
        <w:r w:rsidRPr="007640BC" w:rsidDel="00ED0BD0">
          <w:rPr>
            <w:rFonts w:ascii="Arial" w:eastAsia="Times New Roman" w:hAnsi="Arial" w:cs="Arial"/>
            <w:sz w:val="24"/>
            <w:szCs w:val="24"/>
          </w:rPr>
          <w:delText xml:space="preserve">pero </w:delText>
        </w:r>
      </w:del>
      <w:ins w:id="967" w:author="Nahuel Defossé" w:date="2017-12-22T13:01:00Z">
        <w:r w:rsidR="00ED0BD0">
          <w:rPr>
            <w:rFonts w:ascii="Arial" w:eastAsia="Times New Roman" w:hAnsi="Arial" w:cs="Arial"/>
            <w:sz w:val="24"/>
            <w:szCs w:val="24"/>
          </w:rPr>
          <w:t>sin</w:t>
        </w:r>
      </w:ins>
      <w:del w:id="968" w:author="Nahuel Defossé" w:date="2017-12-22T13:01:00Z">
        <w:r w:rsidRPr="007640BC" w:rsidDel="00ED0BD0">
          <w:rPr>
            <w:rFonts w:ascii="Arial" w:eastAsia="Times New Roman" w:hAnsi="Arial" w:cs="Arial"/>
            <w:sz w:val="24"/>
            <w:szCs w:val="24"/>
          </w:rPr>
          <w:delText>no</w:delText>
        </w:r>
      </w:del>
      <w:r w:rsidRPr="007640BC">
        <w:rPr>
          <w:rFonts w:ascii="Arial" w:eastAsia="Times New Roman" w:hAnsi="Arial" w:cs="Arial"/>
          <w:sz w:val="24"/>
          <w:szCs w:val="24"/>
        </w:rPr>
        <w:t xml:space="preserve"> </w:t>
      </w:r>
      <w:del w:id="969" w:author="Nahuel Defossé" w:date="2017-12-22T13:01:00Z">
        <w:r w:rsidRPr="007640BC" w:rsidDel="00ED0BD0">
          <w:rPr>
            <w:rFonts w:ascii="Arial" w:eastAsia="Times New Roman" w:hAnsi="Arial" w:cs="Arial"/>
            <w:sz w:val="24"/>
            <w:szCs w:val="24"/>
          </w:rPr>
          <w:delText xml:space="preserve">expandía </w:delText>
        </w:r>
      </w:del>
      <w:ins w:id="970" w:author="Nahuel Defossé" w:date="2017-12-22T13:01:00Z">
        <w:r w:rsidR="00ED0BD0" w:rsidRPr="007640BC">
          <w:rPr>
            <w:rFonts w:ascii="Arial" w:eastAsia="Times New Roman" w:hAnsi="Arial" w:cs="Arial"/>
            <w:sz w:val="24"/>
            <w:szCs w:val="24"/>
          </w:rPr>
          <w:t>expand</w:t>
        </w:r>
        <w:r w:rsidR="00ED0BD0">
          <w:rPr>
            <w:rFonts w:ascii="Arial" w:eastAsia="Times New Roman" w:hAnsi="Arial" w:cs="Arial"/>
            <w:sz w:val="24"/>
            <w:szCs w:val="24"/>
          </w:rPr>
          <w:t>ir</w:t>
        </w:r>
        <w:r w:rsidR="00ED0BD0" w:rsidRPr="007640BC">
          <w:rPr>
            <w:rFonts w:ascii="Arial" w:eastAsia="Times New Roman" w:hAnsi="Arial" w:cs="Arial"/>
            <w:sz w:val="24"/>
            <w:szCs w:val="24"/>
          </w:rPr>
          <w:t xml:space="preserve"> </w:t>
        </w:r>
      </w:ins>
      <w:r w:rsidRPr="007640BC">
        <w:rPr>
          <w:rFonts w:ascii="Arial" w:eastAsia="Times New Roman" w:hAnsi="Arial" w:cs="Arial"/>
          <w:sz w:val="24"/>
          <w:szCs w:val="24"/>
        </w:rPr>
        <w:t xml:space="preserve">la cantidad de memoria </w:t>
      </w:r>
      <w:del w:id="971" w:author="Nahuel Defossé" w:date="2017-12-22T13:01:00Z">
        <w:r w:rsidRPr="007640BC" w:rsidDel="00ED0BD0">
          <w:rPr>
            <w:rFonts w:ascii="Arial" w:eastAsia="Times New Roman" w:hAnsi="Arial" w:cs="Arial"/>
            <w:sz w:val="24"/>
            <w:szCs w:val="24"/>
          </w:rPr>
          <w:delText xml:space="preserve">y </w:delText>
        </w:r>
      </w:del>
      <w:ins w:id="972" w:author="Nahuel Defossé" w:date="2017-12-22T13:01:00Z">
        <w:r w:rsidR="00ED0BD0">
          <w:rPr>
            <w:rFonts w:ascii="Arial" w:eastAsia="Times New Roman" w:hAnsi="Arial" w:cs="Arial"/>
            <w:sz w:val="24"/>
            <w:szCs w:val="24"/>
          </w:rPr>
          <w:t>ni</w:t>
        </w:r>
        <w:r w:rsidR="00ED0BD0" w:rsidRPr="007640BC">
          <w:rPr>
            <w:rFonts w:ascii="Arial" w:eastAsia="Times New Roman" w:hAnsi="Arial" w:cs="Arial"/>
            <w:sz w:val="24"/>
            <w:szCs w:val="24"/>
          </w:rPr>
          <w:t xml:space="preserve"> </w:t>
        </w:r>
      </w:ins>
      <w:r w:rsidRPr="007640BC">
        <w:rPr>
          <w:rFonts w:ascii="Arial" w:eastAsia="Times New Roman" w:hAnsi="Arial" w:cs="Arial"/>
          <w:sz w:val="24"/>
          <w:szCs w:val="24"/>
        </w:rPr>
        <w:t>procesamiento</w:t>
      </w:r>
      <w:ins w:id="973" w:author="Nahuel Defossé" w:date="2017-12-22T13:01:00Z">
        <w:r w:rsidR="00ED0BD0">
          <w:rPr>
            <w:rFonts w:ascii="Arial" w:eastAsia="Times New Roman" w:hAnsi="Arial" w:cs="Arial"/>
            <w:sz w:val="24"/>
            <w:szCs w:val="24"/>
          </w:rPr>
          <w:t xml:space="preserve">. Este detalle devino </w:t>
        </w:r>
      </w:ins>
      <w:del w:id="974" w:author="Nahuel Defossé" w:date="2017-12-22T13:01:00Z">
        <w:r w:rsidRPr="007640BC" w:rsidDel="00ED0BD0">
          <w:rPr>
            <w:rFonts w:ascii="Arial" w:eastAsia="Times New Roman" w:hAnsi="Arial" w:cs="Arial"/>
            <w:sz w:val="24"/>
            <w:szCs w:val="24"/>
          </w:rPr>
          <w:delText xml:space="preserve">, generando </w:delText>
        </w:r>
      </w:del>
      <w:ins w:id="975" w:author="Nahuel Defossé" w:date="2017-12-22T13:01:00Z">
        <w:r w:rsidR="00ED0BD0">
          <w:rPr>
            <w:rFonts w:ascii="Arial" w:eastAsia="Times New Roman" w:hAnsi="Arial" w:cs="Arial"/>
            <w:sz w:val="24"/>
            <w:szCs w:val="24"/>
          </w:rPr>
          <w:t xml:space="preserve">en la </w:t>
        </w:r>
      </w:ins>
      <w:r w:rsidRPr="007640BC">
        <w:rPr>
          <w:rFonts w:ascii="Arial" w:eastAsia="Times New Roman" w:hAnsi="Arial" w:cs="Arial"/>
          <w:sz w:val="24"/>
          <w:szCs w:val="24"/>
        </w:rPr>
        <w:t>dificultad a la hora de</w:t>
      </w:r>
      <w:ins w:id="976" w:author="Nahuel Defossé" w:date="2017-12-22T13:01:00Z">
        <w:r w:rsidR="00ED0BD0">
          <w:rPr>
            <w:rFonts w:ascii="Arial" w:eastAsia="Times New Roman" w:hAnsi="Arial" w:cs="Arial"/>
            <w:sz w:val="24"/>
            <w:szCs w:val="24"/>
          </w:rPr>
          <w:t xml:space="preserve"> la</w:t>
        </w:r>
      </w:ins>
      <w:r w:rsidRPr="007640BC">
        <w:rPr>
          <w:rFonts w:ascii="Arial" w:eastAsia="Times New Roman" w:hAnsi="Arial" w:cs="Arial"/>
          <w:sz w:val="24"/>
          <w:szCs w:val="24"/>
        </w:rPr>
        <w:t xml:space="preserve"> programa</w:t>
      </w:r>
      <w:ins w:id="977" w:author="Nahuel Defossé" w:date="2017-12-22T13:01:00Z">
        <w:r w:rsidR="00ED0BD0">
          <w:rPr>
            <w:rFonts w:ascii="Arial" w:eastAsia="Times New Roman" w:hAnsi="Arial" w:cs="Arial"/>
            <w:sz w:val="24"/>
            <w:szCs w:val="24"/>
          </w:rPr>
          <w:t>ción</w:t>
        </w:r>
      </w:ins>
      <w:del w:id="978" w:author="Nahuel Defossé" w:date="2017-12-22T13:01:00Z">
        <w:r w:rsidRPr="007640BC" w:rsidDel="00ED0BD0">
          <w:rPr>
            <w:rFonts w:ascii="Arial" w:eastAsia="Times New Roman" w:hAnsi="Arial" w:cs="Arial"/>
            <w:sz w:val="24"/>
            <w:szCs w:val="24"/>
          </w:rPr>
          <w:delText>r</w:delText>
        </w:r>
      </w:del>
      <w:r w:rsidRPr="007640BC">
        <w:rPr>
          <w:rFonts w:ascii="Arial" w:eastAsia="Times New Roman" w:hAnsi="Arial" w:cs="Arial"/>
          <w:sz w:val="24"/>
          <w:szCs w:val="24"/>
        </w:rPr>
        <w:t xml:space="preserve">, </w:t>
      </w:r>
      <w:del w:id="979" w:author="Nahuel Defossé" w:date="2017-12-22T13:02:00Z">
        <w:r w:rsidRPr="007640BC" w:rsidDel="00ED0BD0">
          <w:rPr>
            <w:rFonts w:ascii="Arial" w:eastAsia="Times New Roman" w:hAnsi="Arial" w:cs="Arial"/>
            <w:sz w:val="24"/>
            <w:szCs w:val="24"/>
          </w:rPr>
          <w:delText xml:space="preserve">sin </w:delText>
        </w:r>
      </w:del>
      <w:ins w:id="980" w:author="Nahuel Defossé" w:date="2017-12-22T13:02:00Z">
        <w:r w:rsidR="00ED0BD0">
          <w:rPr>
            <w:rFonts w:ascii="Arial" w:eastAsia="Times New Roman" w:hAnsi="Arial" w:cs="Arial"/>
            <w:sz w:val="24"/>
            <w:szCs w:val="24"/>
          </w:rPr>
          <w:t>por</w:t>
        </w:r>
        <w:r w:rsidR="00ED0BD0" w:rsidRPr="007640BC">
          <w:rPr>
            <w:rFonts w:ascii="Arial" w:eastAsia="Times New Roman" w:hAnsi="Arial" w:cs="Arial"/>
            <w:sz w:val="24"/>
            <w:szCs w:val="24"/>
          </w:rPr>
          <w:t xml:space="preserve"> </w:t>
        </w:r>
      </w:ins>
      <w:r w:rsidRPr="007640BC">
        <w:rPr>
          <w:rFonts w:ascii="Arial" w:eastAsia="Times New Roman" w:hAnsi="Arial" w:cs="Arial"/>
          <w:sz w:val="24"/>
          <w:szCs w:val="24"/>
        </w:rPr>
        <w:t xml:space="preserve">contar con </w:t>
      </w:r>
      <w:del w:id="981" w:author="Nahuel Defossé" w:date="2017-12-22T13:02:00Z">
        <w:r w:rsidRPr="007640BC" w:rsidDel="00ED0BD0">
          <w:rPr>
            <w:rFonts w:ascii="Arial" w:eastAsia="Times New Roman" w:hAnsi="Arial" w:cs="Arial"/>
            <w:sz w:val="24"/>
            <w:szCs w:val="24"/>
          </w:rPr>
          <w:delText xml:space="preserve">tantas </w:delText>
        </w:r>
      </w:del>
      <w:ins w:id="982" w:author="Nahuel Defossé" w:date="2017-12-22T13:02:00Z">
        <w:r w:rsidR="00ED0BD0">
          <w:rPr>
            <w:rFonts w:ascii="Arial" w:eastAsia="Times New Roman" w:hAnsi="Arial" w:cs="Arial"/>
            <w:sz w:val="24"/>
            <w:szCs w:val="24"/>
          </w:rPr>
          <w:t>pocas</w:t>
        </w:r>
        <w:r w:rsidR="00ED0BD0" w:rsidRPr="007640BC">
          <w:rPr>
            <w:rFonts w:ascii="Arial" w:eastAsia="Times New Roman" w:hAnsi="Arial" w:cs="Arial"/>
            <w:sz w:val="24"/>
            <w:szCs w:val="24"/>
          </w:rPr>
          <w:t xml:space="preserve"> </w:t>
        </w:r>
      </w:ins>
      <w:r w:rsidRPr="007640BC">
        <w:rPr>
          <w:rFonts w:ascii="Arial" w:eastAsia="Times New Roman" w:hAnsi="Arial" w:cs="Arial"/>
          <w:sz w:val="24"/>
          <w:szCs w:val="24"/>
        </w:rPr>
        <w:t>interrupciones hardware</w:t>
      </w:r>
      <w:del w:id="983" w:author="Nahuel Defossé" w:date="2017-12-22T13:02:00Z">
        <w:r w:rsidRPr="007640BC" w:rsidDel="00ED0BD0">
          <w:rPr>
            <w:rFonts w:ascii="Arial" w:eastAsia="Times New Roman" w:hAnsi="Arial" w:cs="Arial"/>
            <w:sz w:val="24"/>
            <w:szCs w:val="24"/>
          </w:rPr>
          <w:delText xml:space="preserve"> y</w:delText>
        </w:r>
      </w:del>
      <w:ins w:id="984" w:author="Nahuel Defossé" w:date="2017-12-22T13:02:00Z">
        <w:r w:rsidR="00ED0BD0">
          <w:rPr>
            <w:rFonts w:ascii="Arial" w:eastAsia="Times New Roman" w:hAnsi="Arial" w:cs="Arial"/>
            <w:sz w:val="24"/>
            <w:szCs w:val="24"/>
          </w:rPr>
          <w:t xml:space="preserve">, forzando a la utilización de consulta periódica o </w:t>
        </w:r>
      </w:ins>
      <w:del w:id="985" w:author="Nahuel Defossé" w:date="2017-12-22T13:02:00Z">
        <w:r w:rsidRPr="00ED0BD0" w:rsidDel="00ED0BD0">
          <w:rPr>
            <w:rFonts w:ascii="Arial" w:eastAsia="Times New Roman" w:hAnsi="Arial" w:cs="Arial"/>
            <w:i/>
            <w:sz w:val="24"/>
            <w:szCs w:val="24"/>
            <w:rPrChange w:id="986" w:author="Nahuel Defossé" w:date="2017-12-22T13:02:00Z">
              <w:rPr>
                <w:rFonts w:ascii="Arial" w:eastAsia="Times New Roman" w:hAnsi="Arial" w:cs="Arial"/>
                <w:sz w:val="24"/>
                <w:szCs w:val="24"/>
              </w:rPr>
            </w:rPrChange>
          </w:rPr>
          <w:delText xml:space="preserve"> generando un pool </w:delText>
        </w:r>
      </w:del>
      <w:ins w:id="987" w:author="Nahuel Defossé" w:date="2017-12-22T13:02:00Z">
        <w:r w:rsidR="00ED0BD0" w:rsidRPr="00ED0BD0">
          <w:rPr>
            <w:rFonts w:ascii="Arial" w:eastAsia="Times New Roman" w:hAnsi="Arial" w:cs="Arial"/>
            <w:i/>
            <w:sz w:val="24"/>
            <w:szCs w:val="24"/>
            <w:rPrChange w:id="988" w:author="Nahuel Defossé" w:date="2017-12-22T13:02:00Z">
              <w:rPr>
                <w:rFonts w:ascii="Arial" w:eastAsia="Times New Roman" w:hAnsi="Arial" w:cs="Arial"/>
                <w:sz w:val="24"/>
                <w:szCs w:val="24"/>
              </w:rPr>
            </w:rPrChange>
          </w:rPr>
          <w:t>pooling</w:t>
        </w:r>
        <w:r w:rsidR="00ED0BD0">
          <w:rPr>
            <w:rFonts w:ascii="Arial" w:eastAsia="Times New Roman" w:hAnsi="Arial" w:cs="Arial"/>
            <w:sz w:val="24"/>
            <w:szCs w:val="24"/>
          </w:rPr>
          <w:t xml:space="preserve"> </w:t>
        </w:r>
      </w:ins>
      <w:del w:id="989" w:author="Nahuel Defossé" w:date="2017-12-22T13:03:00Z">
        <w:r w:rsidRPr="007640BC" w:rsidDel="00ED0BD0">
          <w:rPr>
            <w:rFonts w:ascii="Arial" w:eastAsia="Times New Roman" w:hAnsi="Arial" w:cs="Arial"/>
            <w:sz w:val="24"/>
            <w:szCs w:val="24"/>
          </w:rPr>
          <w:delText xml:space="preserve">constante </w:delText>
        </w:r>
      </w:del>
      <w:r w:rsidRPr="007640BC">
        <w:rPr>
          <w:rFonts w:ascii="Arial" w:eastAsia="Times New Roman" w:hAnsi="Arial" w:cs="Arial"/>
          <w:sz w:val="24"/>
          <w:szCs w:val="24"/>
        </w:rPr>
        <w:t xml:space="preserve">en </w:t>
      </w:r>
      <w:del w:id="990" w:author="Nahuel Defossé" w:date="2017-12-22T13:03:00Z">
        <w:r w:rsidRPr="007640BC" w:rsidDel="00ED0BD0">
          <w:rPr>
            <w:rFonts w:ascii="Arial" w:eastAsia="Times New Roman" w:hAnsi="Arial" w:cs="Arial"/>
            <w:sz w:val="24"/>
            <w:szCs w:val="24"/>
          </w:rPr>
          <w:delText xml:space="preserve">su </w:delText>
        </w:r>
      </w:del>
      <w:ins w:id="991" w:author="Nahuel Defossé" w:date="2017-12-22T13:03:00Z">
        <w:r w:rsidR="00ED0BD0">
          <w:rPr>
            <w:rFonts w:ascii="Arial" w:eastAsia="Times New Roman" w:hAnsi="Arial" w:cs="Arial"/>
            <w:sz w:val="24"/>
            <w:szCs w:val="24"/>
          </w:rPr>
          <w:t>el</w:t>
        </w:r>
        <w:r w:rsidR="00ED0BD0" w:rsidRPr="007640BC">
          <w:rPr>
            <w:rFonts w:ascii="Arial" w:eastAsia="Times New Roman" w:hAnsi="Arial" w:cs="Arial"/>
            <w:sz w:val="24"/>
            <w:szCs w:val="24"/>
          </w:rPr>
          <w:t xml:space="preserve"> </w:t>
        </w:r>
      </w:ins>
      <w:r w:rsidRPr="007640BC">
        <w:rPr>
          <w:rFonts w:ascii="Arial" w:eastAsia="Times New Roman" w:hAnsi="Arial" w:cs="Arial"/>
          <w:sz w:val="24"/>
          <w:szCs w:val="24"/>
        </w:rPr>
        <w:t>bucle principal (</w:t>
      </w:r>
      <w:commentRangeStart w:id="992"/>
      <w:r w:rsidRPr="007640BC">
        <w:rPr>
          <w:rFonts w:ascii="Arial" w:eastAsia="Times New Roman" w:hAnsi="Arial" w:cs="Arial"/>
          <w:sz w:val="24"/>
          <w:szCs w:val="24"/>
        </w:rPr>
        <w:t>loop</w:t>
      </w:r>
      <w:commentRangeEnd w:id="992"/>
      <w:r w:rsidR="00ED0BD0">
        <w:rPr>
          <w:rStyle w:val="Refdecomentario"/>
        </w:rPr>
        <w:commentReference w:id="992"/>
      </w:r>
      <w:r w:rsidRPr="007640BC">
        <w:rPr>
          <w:rFonts w:ascii="Arial" w:eastAsia="Times New Roman" w:hAnsi="Arial" w:cs="Arial"/>
          <w:sz w:val="24"/>
          <w:szCs w:val="24"/>
        </w:rPr>
        <w:t xml:space="preserve">).  Estos </w:t>
      </w:r>
      <w:r w:rsidRPr="007640BC">
        <w:rPr>
          <w:rFonts w:ascii="Arial" w:eastAsia="Times New Roman" w:hAnsi="Arial" w:cs="Arial"/>
          <w:sz w:val="24"/>
          <w:szCs w:val="24"/>
        </w:rPr>
        <w:lastRenderedPageBreak/>
        <w:t xml:space="preserve">problemas surgieron a la hora de conectar el módulo de la cámara OV7670 y el módulo </w:t>
      </w:r>
      <w:del w:id="993" w:author="Nahuel Defossé" w:date="2017-12-22T13:03:00Z">
        <w:r w:rsidRPr="007640BC" w:rsidDel="00ED0BD0">
          <w:rPr>
            <w:rFonts w:ascii="Arial" w:eastAsia="Times New Roman" w:hAnsi="Arial" w:cs="Arial"/>
            <w:sz w:val="24"/>
            <w:szCs w:val="24"/>
          </w:rPr>
          <w:delText xml:space="preserve">wifi </w:delText>
        </w:r>
      </w:del>
      <w:ins w:id="994" w:author="Nahuel Defossé" w:date="2017-12-22T13:03:00Z">
        <w:r w:rsidR="00ED0BD0">
          <w:rPr>
            <w:rFonts w:ascii="Arial" w:eastAsia="Times New Roman" w:hAnsi="Arial" w:cs="Arial"/>
            <w:sz w:val="24"/>
            <w:szCs w:val="24"/>
          </w:rPr>
          <w:t>WiFi</w:t>
        </w:r>
        <w:r w:rsidR="00ED0BD0" w:rsidRPr="007640BC">
          <w:rPr>
            <w:rFonts w:ascii="Arial" w:eastAsia="Times New Roman" w:hAnsi="Arial" w:cs="Arial"/>
            <w:sz w:val="24"/>
            <w:szCs w:val="24"/>
          </w:rPr>
          <w:t xml:space="preserve"> </w:t>
        </w:r>
      </w:ins>
      <w:commentRangeStart w:id="995"/>
      <w:r w:rsidRPr="007640BC">
        <w:rPr>
          <w:rFonts w:ascii="Arial" w:eastAsia="Times New Roman" w:hAnsi="Arial" w:cs="Arial"/>
          <w:sz w:val="24"/>
          <w:szCs w:val="24"/>
        </w:rPr>
        <w:t>ESP8266</w:t>
      </w:r>
      <w:commentRangeEnd w:id="995"/>
      <w:r w:rsidR="00ED0BD0">
        <w:rPr>
          <w:rStyle w:val="Refdecomentario"/>
        </w:rPr>
        <w:commentReference w:id="995"/>
      </w:r>
      <w:r w:rsidRPr="007640BC">
        <w:rPr>
          <w:rFonts w:ascii="Arial" w:eastAsia="Times New Roman" w:hAnsi="Arial" w:cs="Arial"/>
          <w:sz w:val="24"/>
          <w:szCs w:val="24"/>
        </w:rPr>
        <w:t>, los cuales requerían una alta cantidad de pines y nivel de cómputo.</w:t>
      </w:r>
    </w:p>
    <w:p w14:paraId="17691422" w14:textId="77777777" w:rsidR="00882DCD" w:rsidRPr="007640BC" w:rsidRDefault="00882DCD" w:rsidP="00882DCD">
      <w:pPr>
        <w:rPr>
          <w:rFonts w:ascii="Times New Roman" w:eastAsia="Times New Roman" w:hAnsi="Times New Roman" w:cs="Times New Roman"/>
          <w:sz w:val="24"/>
          <w:szCs w:val="24"/>
        </w:rPr>
      </w:pPr>
      <w:commentRangeStart w:id="996"/>
      <w:r w:rsidRPr="007640BC">
        <w:rPr>
          <w:rFonts w:ascii="Arial" w:eastAsia="Times New Roman" w:hAnsi="Arial" w:cs="Arial"/>
          <w:sz w:val="24"/>
          <w:szCs w:val="24"/>
        </w:rPr>
        <w:t xml:space="preserve">Dado lo limitado en cuanto a poder de procesamiento y memoria, es por ello que se necesitaba otra plataforma que haga uso de las placas </w:t>
      </w:r>
      <w:r w:rsidR="007640BC">
        <w:rPr>
          <w:rFonts w:ascii="Arial" w:eastAsia="Times New Roman" w:hAnsi="Arial" w:cs="Arial"/>
          <w:sz w:val="24"/>
          <w:szCs w:val="24"/>
        </w:rPr>
        <w:t>A</w:t>
      </w:r>
      <w:r w:rsidRPr="007640BC">
        <w:rPr>
          <w:rFonts w:ascii="Arial" w:eastAsia="Times New Roman" w:hAnsi="Arial" w:cs="Arial"/>
          <w:sz w:val="24"/>
          <w:szCs w:val="24"/>
        </w:rPr>
        <w:t>rduino, resultando</w:t>
      </w:r>
      <w:r w:rsidR="007640BC">
        <w:rPr>
          <w:rFonts w:ascii="Arial" w:eastAsia="Times New Roman" w:hAnsi="Arial" w:cs="Arial"/>
          <w:sz w:val="24"/>
          <w:szCs w:val="24"/>
        </w:rPr>
        <w:t xml:space="preserve"> ser la </w:t>
      </w:r>
      <w:r w:rsidRPr="007640BC">
        <w:rPr>
          <w:rFonts w:ascii="Arial" w:eastAsia="Times New Roman" w:hAnsi="Arial" w:cs="Arial"/>
          <w:sz w:val="24"/>
          <w:szCs w:val="24"/>
        </w:rPr>
        <w:t>Raspberry</w:t>
      </w:r>
      <w:r w:rsidR="007640BC">
        <w:rPr>
          <w:rFonts w:ascii="Arial" w:eastAsia="Times New Roman" w:hAnsi="Arial" w:cs="Arial"/>
          <w:sz w:val="24"/>
          <w:szCs w:val="24"/>
        </w:rPr>
        <w:t xml:space="preserve"> Pi</w:t>
      </w:r>
      <w:r w:rsidRPr="007640BC">
        <w:rPr>
          <w:rFonts w:ascii="Arial" w:eastAsia="Times New Roman" w:hAnsi="Arial" w:cs="Arial"/>
          <w:sz w:val="24"/>
          <w:szCs w:val="24"/>
        </w:rPr>
        <w:t>.</w:t>
      </w:r>
      <w:commentRangeEnd w:id="996"/>
      <w:r w:rsidR="00ED0BD0">
        <w:rPr>
          <w:rStyle w:val="Refdecomentario"/>
        </w:rPr>
        <w:commentReference w:id="996"/>
      </w:r>
    </w:p>
    <w:p w14:paraId="353613A6" w14:textId="77777777" w:rsidR="00882DCD" w:rsidRDefault="00882DCD" w:rsidP="007640BC">
      <w:pPr>
        <w:pStyle w:val="Ttulo3"/>
        <w:rPr>
          <w:b w:val="0"/>
          <w:sz w:val="28"/>
          <w:szCs w:val="28"/>
        </w:rPr>
      </w:pPr>
      <w:r w:rsidRPr="007640BC">
        <w:rPr>
          <w:b w:val="0"/>
          <w:sz w:val="28"/>
          <w:szCs w:val="28"/>
        </w:rPr>
        <w:t>¿Por qué Raspberry?</w:t>
      </w:r>
    </w:p>
    <w:p w14:paraId="769CA317" w14:textId="77777777" w:rsidR="007640BC" w:rsidRPr="007640BC" w:rsidRDefault="007640BC" w:rsidP="007640BC">
      <w:pPr>
        <w:rPr>
          <w:sz w:val="24"/>
          <w:szCs w:val="24"/>
        </w:rPr>
      </w:pPr>
    </w:p>
    <w:p w14:paraId="722996BF" w14:textId="77777777"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En el capítulo 4 se mencionó y analizó el computador de placa reducida (SBC) Raspberry Pi, en el cual se pudo apreciar las características fundamentales del mismo. Esta plataforma se diseñó, primordialmente, con fines didácticos para la educación secundaria, es por esto, que su costo es relativamente bajo. Al contar, la misma, con todas las capacidades básicas de una computadora portátil de hoy en día con su respectivo microprocesador (bastante potente para nuestras necesidades), memorias y puertos físicos (como el USB, HDMI, microSD, entre otros); y la posibilidad de instalar un sistema operativo totalmente funcional y con interfaz gráfica (en este caso Raspbian), es que se seleccionó como centro de administración y control del SAR. </w:t>
      </w:r>
    </w:p>
    <w:p w14:paraId="40892515" w14:textId="15F46482"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Además, cuenta con pines GPIO para las conexión y manipulación de distintos módulos (como actuadores y sensores), aunque como se </w:t>
      </w:r>
      <w:del w:id="997" w:author="Nahuel Defossé" w:date="2017-12-22T13:05:00Z">
        <w:r w:rsidRPr="007640BC" w:rsidDel="00ED0BD0">
          <w:rPr>
            <w:rFonts w:ascii="Arial" w:eastAsia="Times New Roman" w:hAnsi="Arial" w:cs="Arial"/>
            <w:sz w:val="24"/>
            <w:szCs w:val="24"/>
          </w:rPr>
          <w:delText xml:space="preserve">justifica </w:delText>
        </w:r>
      </w:del>
      <w:ins w:id="998" w:author="Nahuel Defossé" w:date="2017-12-22T13:05:00Z">
        <w:r w:rsidR="00ED0BD0">
          <w:rPr>
            <w:rFonts w:ascii="Arial" w:eastAsia="Times New Roman" w:hAnsi="Arial" w:cs="Arial"/>
            <w:sz w:val="24"/>
            <w:szCs w:val="24"/>
          </w:rPr>
          <w:t>analiza</w:t>
        </w:r>
        <w:r w:rsidR="00ED0BD0" w:rsidRPr="007640BC">
          <w:rPr>
            <w:rFonts w:ascii="Arial" w:eastAsia="Times New Roman" w:hAnsi="Arial" w:cs="Arial"/>
            <w:sz w:val="24"/>
            <w:szCs w:val="24"/>
          </w:rPr>
          <w:t xml:space="preserve"> </w:t>
        </w:r>
      </w:ins>
      <w:r w:rsidRPr="007640BC">
        <w:rPr>
          <w:rFonts w:ascii="Arial" w:eastAsia="Times New Roman" w:hAnsi="Arial" w:cs="Arial"/>
          <w:sz w:val="24"/>
          <w:szCs w:val="24"/>
        </w:rPr>
        <w:t xml:space="preserve">en el apartado siguiente, </w:t>
      </w:r>
      <w:del w:id="999" w:author="Nahuel Defossé" w:date="2017-12-22T13:05:00Z">
        <w:r w:rsidRPr="007640BC" w:rsidDel="00ED0BD0">
          <w:rPr>
            <w:rFonts w:ascii="Arial" w:eastAsia="Times New Roman" w:hAnsi="Arial" w:cs="Arial"/>
            <w:sz w:val="24"/>
            <w:szCs w:val="24"/>
          </w:rPr>
          <w:delText xml:space="preserve">es </w:delText>
        </w:r>
      </w:del>
      <w:ins w:id="1000" w:author="Nahuel Defossé" w:date="2017-12-22T13:05:00Z">
        <w:r w:rsidR="00ED0BD0">
          <w:rPr>
            <w:rFonts w:ascii="Arial" w:eastAsia="Times New Roman" w:hAnsi="Arial" w:cs="Arial"/>
            <w:sz w:val="24"/>
            <w:szCs w:val="24"/>
          </w:rPr>
          <w:t>se delegó en placas</w:t>
        </w:r>
        <w:r w:rsidR="00ED0BD0" w:rsidRPr="007640BC">
          <w:rPr>
            <w:rFonts w:ascii="Arial" w:eastAsia="Times New Roman" w:hAnsi="Arial" w:cs="Arial"/>
            <w:sz w:val="24"/>
            <w:szCs w:val="24"/>
          </w:rPr>
          <w:t xml:space="preserve"> </w:t>
        </w:r>
      </w:ins>
      <w:r w:rsidRPr="007640BC">
        <w:rPr>
          <w:rFonts w:ascii="Arial" w:eastAsia="Times New Roman" w:hAnsi="Arial" w:cs="Arial"/>
          <w:sz w:val="24"/>
          <w:szCs w:val="24"/>
        </w:rPr>
        <w:t>Arduino Mega</w:t>
      </w:r>
      <w:r w:rsidR="007640BC">
        <w:rPr>
          <w:rFonts w:ascii="Arial" w:eastAsia="Times New Roman" w:hAnsi="Arial" w:cs="Arial"/>
          <w:sz w:val="24"/>
          <w:szCs w:val="24"/>
        </w:rPr>
        <w:t xml:space="preserve"> y Arduino Nano</w:t>
      </w:r>
      <w:r w:rsidRPr="007640BC">
        <w:rPr>
          <w:rFonts w:ascii="Arial" w:eastAsia="Times New Roman" w:hAnsi="Arial" w:cs="Arial"/>
          <w:sz w:val="24"/>
          <w:szCs w:val="24"/>
        </w:rPr>
        <w:t xml:space="preserve"> </w:t>
      </w:r>
      <w:del w:id="1001" w:author="Nahuel Defossé" w:date="2017-12-22T13:06:00Z">
        <w:r w:rsidRPr="007640BC" w:rsidDel="00ED0BD0">
          <w:rPr>
            <w:rFonts w:ascii="Arial" w:eastAsia="Times New Roman" w:hAnsi="Arial" w:cs="Arial"/>
            <w:sz w:val="24"/>
            <w:szCs w:val="24"/>
          </w:rPr>
          <w:delText>quien</w:delText>
        </w:r>
        <w:r w:rsidR="007640BC" w:rsidDel="00ED0BD0">
          <w:rPr>
            <w:rFonts w:ascii="Arial" w:eastAsia="Times New Roman" w:hAnsi="Arial" w:cs="Arial"/>
            <w:sz w:val="24"/>
            <w:szCs w:val="24"/>
          </w:rPr>
          <w:delText>es</w:delText>
        </w:r>
        <w:r w:rsidRPr="007640BC" w:rsidDel="00ED0BD0">
          <w:rPr>
            <w:rFonts w:ascii="Arial" w:eastAsia="Times New Roman" w:hAnsi="Arial" w:cs="Arial"/>
            <w:sz w:val="24"/>
            <w:szCs w:val="24"/>
          </w:rPr>
          <w:delText xml:space="preserve"> se encarga</w:delText>
        </w:r>
        <w:r w:rsidR="007640BC" w:rsidDel="00ED0BD0">
          <w:rPr>
            <w:rFonts w:ascii="Arial" w:eastAsia="Times New Roman" w:hAnsi="Arial" w:cs="Arial"/>
            <w:sz w:val="24"/>
            <w:szCs w:val="24"/>
          </w:rPr>
          <w:delText>n</w:delText>
        </w:r>
        <w:r w:rsidRPr="007640BC" w:rsidDel="00ED0BD0">
          <w:rPr>
            <w:rFonts w:ascii="Arial" w:eastAsia="Times New Roman" w:hAnsi="Arial" w:cs="Arial"/>
            <w:sz w:val="24"/>
            <w:szCs w:val="24"/>
          </w:rPr>
          <w:delText xml:space="preserve"> de estas </w:delText>
        </w:r>
      </w:del>
      <w:ins w:id="1002" w:author="Nahuel Defossé" w:date="2017-12-22T13:06:00Z">
        <w:r w:rsidR="00ED0BD0">
          <w:rPr>
            <w:rFonts w:ascii="Arial" w:eastAsia="Times New Roman" w:hAnsi="Arial" w:cs="Arial"/>
            <w:sz w:val="24"/>
            <w:szCs w:val="24"/>
          </w:rPr>
          <w:t xml:space="preserve">las </w:t>
        </w:r>
      </w:ins>
      <w:r w:rsidRPr="007640BC">
        <w:rPr>
          <w:rFonts w:ascii="Arial" w:eastAsia="Times New Roman" w:hAnsi="Arial" w:cs="Arial"/>
          <w:sz w:val="24"/>
          <w:szCs w:val="24"/>
        </w:rPr>
        <w:t>funcionalidades</w:t>
      </w:r>
      <w:ins w:id="1003" w:author="Nahuel Defossé" w:date="2017-12-22T13:06:00Z">
        <w:r w:rsidR="00ED0BD0">
          <w:rPr>
            <w:rFonts w:ascii="Arial" w:eastAsia="Times New Roman" w:hAnsi="Arial" w:cs="Arial"/>
            <w:sz w:val="24"/>
            <w:szCs w:val="24"/>
          </w:rPr>
          <w:t xml:space="preserve"> de control y sensado</w:t>
        </w:r>
      </w:ins>
      <w:r w:rsidRPr="007640BC">
        <w:rPr>
          <w:rFonts w:ascii="Arial" w:eastAsia="Times New Roman" w:hAnsi="Arial" w:cs="Arial"/>
          <w:sz w:val="24"/>
          <w:szCs w:val="24"/>
        </w:rPr>
        <w:t>, exceptuando la conexión y procesamiento de imágenes</w:t>
      </w:r>
      <w:ins w:id="1004" w:author="Nahuel Defossé" w:date="2017-12-22T13:06:00Z">
        <w:r w:rsidR="00ED0BD0">
          <w:rPr>
            <w:rFonts w:ascii="Arial" w:eastAsia="Times New Roman" w:hAnsi="Arial" w:cs="Arial"/>
            <w:sz w:val="24"/>
            <w:szCs w:val="24"/>
          </w:rPr>
          <w:t xml:space="preserve">, delegadas a </w:t>
        </w:r>
      </w:ins>
      <w:del w:id="1005" w:author="Nahuel Defossé" w:date="2017-12-22T13:06:00Z">
        <w:r w:rsidRPr="007640BC" w:rsidDel="00ED0BD0">
          <w:rPr>
            <w:rFonts w:ascii="Arial" w:eastAsia="Times New Roman" w:hAnsi="Arial" w:cs="Arial"/>
            <w:sz w:val="24"/>
            <w:szCs w:val="24"/>
          </w:rPr>
          <w:delText xml:space="preserve"> dadas por </w:delText>
        </w:r>
      </w:del>
      <w:r w:rsidRPr="007640BC">
        <w:rPr>
          <w:rFonts w:ascii="Arial" w:eastAsia="Times New Roman" w:hAnsi="Arial" w:cs="Arial"/>
          <w:sz w:val="24"/>
          <w:szCs w:val="24"/>
        </w:rPr>
        <w:t xml:space="preserve">la cámara </w:t>
      </w:r>
      <w:del w:id="1006" w:author="Nahuel Defossé" w:date="2017-12-22T13:06:00Z">
        <w:r w:rsidRPr="007640BC" w:rsidDel="00ED0BD0">
          <w:rPr>
            <w:rFonts w:ascii="Arial" w:eastAsia="Times New Roman" w:hAnsi="Arial" w:cs="Arial"/>
            <w:sz w:val="24"/>
            <w:szCs w:val="24"/>
          </w:rPr>
          <w:delText xml:space="preserve">v2 exclusiva </w:delText>
        </w:r>
      </w:del>
      <w:r w:rsidRPr="007640BC">
        <w:rPr>
          <w:rFonts w:ascii="Arial" w:eastAsia="Times New Roman" w:hAnsi="Arial" w:cs="Arial"/>
          <w:sz w:val="24"/>
          <w:szCs w:val="24"/>
        </w:rPr>
        <w:t>de Raspberry</w:t>
      </w:r>
      <w:r w:rsidR="002E56D9">
        <w:rPr>
          <w:rFonts w:ascii="Arial" w:eastAsia="Times New Roman" w:hAnsi="Arial" w:cs="Arial"/>
          <w:sz w:val="24"/>
          <w:szCs w:val="24"/>
        </w:rPr>
        <w:t xml:space="preserve"> Pi</w:t>
      </w:r>
      <w:r w:rsidRPr="007640BC">
        <w:rPr>
          <w:rFonts w:ascii="Arial" w:eastAsia="Times New Roman" w:hAnsi="Arial" w:cs="Arial"/>
          <w:sz w:val="24"/>
          <w:szCs w:val="24"/>
        </w:rPr>
        <w:t xml:space="preserve"> </w:t>
      </w:r>
      <w:ins w:id="1007" w:author="Nahuel Defossé" w:date="2017-12-22T13:06:00Z">
        <w:r w:rsidR="00ED0BD0">
          <w:rPr>
            <w:rFonts w:ascii="Arial" w:eastAsia="Times New Roman" w:hAnsi="Arial" w:cs="Arial"/>
            <w:sz w:val="24"/>
            <w:szCs w:val="24"/>
          </w:rPr>
          <w:t xml:space="preserve">v2 </w:t>
        </w:r>
      </w:ins>
      <w:r w:rsidRPr="007640BC">
        <w:rPr>
          <w:rFonts w:ascii="Arial" w:eastAsia="Times New Roman" w:hAnsi="Arial" w:cs="Arial"/>
          <w:sz w:val="24"/>
          <w:szCs w:val="24"/>
        </w:rPr>
        <w:t>y las comunicaciones inalámbricas proporcionadas por los módulos wifi y bluetooth integrados a este computador.</w:t>
      </w:r>
    </w:p>
    <w:p w14:paraId="68606EAB" w14:textId="77777777" w:rsidR="00882DCD" w:rsidRPr="007640BC" w:rsidRDefault="00882DCD" w:rsidP="007640BC">
      <w:pPr>
        <w:pStyle w:val="Ttulo2"/>
        <w:rPr>
          <w:b/>
          <w:sz w:val="32"/>
          <w:szCs w:val="32"/>
        </w:rPr>
      </w:pPr>
      <w:r w:rsidRPr="007640BC">
        <w:rPr>
          <w:b/>
          <w:sz w:val="32"/>
          <w:szCs w:val="32"/>
        </w:rPr>
        <w:t>Comparativa entre Arduino Mega</w:t>
      </w:r>
      <w:r w:rsidR="00063133">
        <w:rPr>
          <w:b/>
          <w:sz w:val="32"/>
          <w:szCs w:val="32"/>
        </w:rPr>
        <w:t>, Arduino Nano y</w:t>
      </w:r>
      <w:r w:rsidRPr="007640BC">
        <w:rPr>
          <w:b/>
          <w:sz w:val="32"/>
          <w:szCs w:val="32"/>
        </w:rPr>
        <w:t xml:space="preserve"> Raspberry Pi 3 Model b</w:t>
      </w:r>
    </w:p>
    <w:p w14:paraId="5682805E" w14:textId="77777777" w:rsidR="00882DCD" w:rsidRPr="009254E0" w:rsidRDefault="00882DCD" w:rsidP="00882DCD">
      <w:pPr>
        <w:rPr>
          <w:rFonts w:ascii="Times New Roman" w:eastAsia="Times New Roman" w:hAnsi="Times New Roman" w:cs="Times New Roman"/>
          <w:sz w:val="24"/>
          <w:szCs w:val="24"/>
        </w:rPr>
      </w:pPr>
    </w:p>
    <w:tbl>
      <w:tblPr>
        <w:tblW w:w="11057" w:type="dxa"/>
        <w:tblInd w:w="-1176" w:type="dxa"/>
        <w:tblCellMar>
          <w:top w:w="15" w:type="dxa"/>
          <w:left w:w="15" w:type="dxa"/>
          <w:bottom w:w="15" w:type="dxa"/>
          <w:right w:w="15" w:type="dxa"/>
        </w:tblCellMar>
        <w:tblLook w:val="04A0" w:firstRow="1" w:lastRow="0" w:firstColumn="1" w:lastColumn="0" w:noHBand="0" w:noVBand="1"/>
      </w:tblPr>
      <w:tblGrid>
        <w:gridCol w:w="2055"/>
        <w:gridCol w:w="2396"/>
        <w:gridCol w:w="1698"/>
        <w:gridCol w:w="4908"/>
      </w:tblGrid>
      <w:tr w:rsidR="00BB493A" w:rsidRPr="00894D02" w14:paraId="3D058042"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385B7"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Factor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DA914"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Arduino Mega</w:t>
            </w:r>
          </w:p>
        </w:tc>
        <w:tc>
          <w:tcPr>
            <w:tcW w:w="1701" w:type="dxa"/>
            <w:tcBorders>
              <w:top w:val="single" w:sz="8" w:space="0" w:color="000000"/>
              <w:left w:val="single" w:sz="8" w:space="0" w:color="000000"/>
              <w:bottom w:val="single" w:sz="8" w:space="0" w:color="000000"/>
              <w:right w:val="single" w:sz="8" w:space="0" w:color="000000"/>
            </w:tcBorders>
          </w:tcPr>
          <w:p w14:paraId="103C37D0" w14:textId="77777777"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Arduino Nano</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5EE57"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Raspberry Pi3 Model B</w:t>
            </w:r>
          </w:p>
        </w:tc>
      </w:tr>
      <w:tr w:rsidR="00BB493A" w:rsidRPr="0080122B" w14:paraId="1EA2774C"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6392C"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Microcontrolador/</w:t>
            </w:r>
          </w:p>
          <w:p w14:paraId="4A9C149E"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Microprocesador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FBDC0"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ATmega 1280 - 16Mhz 8bits</w:t>
            </w:r>
          </w:p>
        </w:tc>
        <w:tc>
          <w:tcPr>
            <w:tcW w:w="1701" w:type="dxa"/>
            <w:tcBorders>
              <w:top w:val="single" w:sz="8" w:space="0" w:color="000000"/>
              <w:left w:val="single" w:sz="8" w:space="0" w:color="000000"/>
              <w:bottom w:val="single" w:sz="8" w:space="0" w:color="000000"/>
              <w:right w:val="single" w:sz="8" w:space="0" w:color="000000"/>
            </w:tcBorders>
          </w:tcPr>
          <w:p w14:paraId="1CAF4C1D" w14:textId="77777777" w:rsidR="00BB493A" w:rsidRPr="00894D02" w:rsidRDefault="00BB493A" w:rsidP="00BB493A">
            <w:pPr>
              <w:ind w:left="127"/>
              <w:rPr>
                <w:rFonts w:ascii="Arial" w:eastAsia="Times New Roman" w:hAnsi="Arial" w:cs="Arial"/>
                <w:sz w:val="24"/>
                <w:szCs w:val="24"/>
                <w:lang w:val="en-US"/>
              </w:rPr>
            </w:pPr>
            <w:r w:rsidRPr="00894D02">
              <w:rPr>
                <w:rFonts w:ascii="Arial" w:eastAsia="Times New Roman" w:hAnsi="Arial" w:cs="Arial"/>
                <w:sz w:val="24"/>
                <w:szCs w:val="24"/>
                <w:lang w:val="en-US"/>
              </w:rPr>
              <w:t>ATmega328 – 16Mhz 8bits</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7B474" w14:textId="77777777" w:rsidR="00BB493A" w:rsidRPr="00894D02" w:rsidRDefault="00BB493A" w:rsidP="005A7426">
            <w:pPr>
              <w:rPr>
                <w:rFonts w:ascii="Arial" w:eastAsia="Times New Roman" w:hAnsi="Arial" w:cs="Arial"/>
                <w:sz w:val="24"/>
                <w:szCs w:val="24"/>
                <w:lang w:val="en-US"/>
              </w:rPr>
            </w:pPr>
            <w:r w:rsidRPr="00894D02">
              <w:rPr>
                <w:rFonts w:ascii="Arial" w:eastAsia="Times New Roman" w:hAnsi="Arial" w:cs="Arial"/>
                <w:sz w:val="24"/>
                <w:szCs w:val="24"/>
                <w:lang w:val="en-US"/>
              </w:rPr>
              <w:t xml:space="preserve">Quad Core 1.2GHz Broadcom BCM2837 64bit </w:t>
            </w:r>
          </w:p>
        </w:tc>
      </w:tr>
      <w:tr w:rsidR="00BB493A" w:rsidRPr="00894D02" w14:paraId="0E187A2F"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75814"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Tensión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ADD51"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5v</w:t>
            </w:r>
          </w:p>
        </w:tc>
        <w:tc>
          <w:tcPr>
            <w:tcW w:w="1701" w:type="dxa"/>
            <w:tcBorders>
              <w:top w:val="single" w:sz="8" w:space="0" w:color="000000"/>
              <w:left w:val="single" w:sz="8" w:space="0" w:color="000000"/>
              <w:bottom w:val="single" w:sz="8" w:space="0" w:color="000000"/>
              <w:right w:val="single" w:sz="8" w:space="0" w:color="000000"/>
            </w:tcBorders>
          </w:tcPr>
          <w:p w14:paraId="1D595567" w14:textId="77777777"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5v</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1641"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5v</w:t>
            </w:r>
          </w:p>
        </w:tc>
      </w:tr>
      <w:tr w:rsidR="00BB493A" w:rsidRPr="00894D02" w14:paraId="0F505F74"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403E3"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Memoria</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5F8C1"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128 KB (Bootloader 4KB)</w:t>
            </w:r>
          </w:p>
        </w:tc>
        <w:tc>
          <w:tcPr>
            <w:tcW w:w="1701" w:type="dxa"/>
            <w:tcBorders>
              <w:top w:val="single" w:sz="8" w:space="0" w:color="000000"/>
              <w:left w:val="single" w:sz="8" w:space="0" w:color="000000"/>
              <w:bottom w:val="single" w:sz="8" w:space="0" w:color="000000"/>
              <w:right w:val="single" w:sz="8" w:space="0" w:color="000000"/>
            </w:tcBorders>
          </w:tcPr>
          <w:p w14:paraId="3F84BD0F" w14:textId="77777777"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32 KB (Bootloader 2KB)</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5C416"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1 GB</w:t>
            </w:r>
          </w:p>
        </w:tc>
      </w:tr>
      <w:tr w:rsidR="00BB493A" w:rsidRPr="00894D02" w14:paraId="6673252D" w14:textId="77777777" w:rsidTr="00BB493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AA85B"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Digital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95BEA"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54, 15 PWM</w:t>
            </w:r>
          </w:p>
        </w:tc>
        <w:tc>
          <w:tcPr>
            <w:tcW w:w="1701" w:type="dxa"/>
            <w:tcBorders>
              <w:top w:val="single" w:sz="8" w:space="0" w:color="000000"/>
              <w:left w:val="single" w:sz="8" w:space="0" w:color="000000"/>
              <w:bottom w:val="single" w:sz="8" w:space="0" w:color="000000"/>
              <w:right w:val="single" w:sz="8" w:space="0" w:color="000000"/>
            </w:tcBorders>
          </w:tcPr>
          <w:p w14:paraId="66D7E3F7" w14:textId="77777777"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22, 6 PWM</w:t>
            </w:r>
          </w:p>
        </w:tc>
        <w:tc>
          <w:tcPr>
            <w:tcW w:w="496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17145"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40 GPIO</w:t>
            </w:r>
          </w:p>
        </w:tc>
      </w:tr>
      <w:tr w:rsidR="00BB493A" w:rsidRPr="00894D02" w14:paraId="73E773C7" w14:textId="77777777" w:rsidTr="00BB493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629A1"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Analog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8071D"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16</w:t>
            </w:r>
          </w:p>
        </w:tc>
        <w:tc>
          <w:tcPr>
            <w:tcW w:w="1701" w:type="dxa"/>
            <w:tcBorders>
              <w:top w:val="single" w:sz="8" w:space="0" w:color="000000"/>
              <w:left w:val="single" w:sz="8" w:space="0" w:color="000000"/>
              <w:bottom w:val="single" w:sz="8" w:space="0" w:color="000000"/>
              <w:right w:val="single" w:sz="8" w:space="0" w:color="000000"/>
            </w:tcBorders>
          </w:tcPr>
          <w:p w14:paraId="0815C685" w14:textId="77777777"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8</w:t>
            </w:r>
          </w:p>
        </w:tc>
        <w:tc>
          <w:tcPr>
            <w:tcW w:w="4961" w:type="dxa"/>
            <w:vMerge/>
            <w:tcBorders>
              <w:top w:val="single" w:sz="8" w:space="0" w:color="000000"/>
              <w:left w:val="single" w:sz="8" w:space="0" w:color="000000"/>
              <w:bottom w:val="single" w:sz="8" w:space="0" w:color="000000"/>
              <w:right w:val="single" w:sz="8" w:space="0" w:color="000000"/>
            </w:tcBorders>
            <w:vAlign w:val="center"/>
            <w:hideMark/>
          </w:tcPr>
          <w:p w14:paraId="466D8DD8" w14:textId="77777777" w:rsidR="00BB493A" w:rsidRPr="00894D02" w:rsidRDefault="00BB493A" w:rsidP="005A7426">
            <w:pPr>
              <w:rPr>
                <w:rFonts w:ascii="Arial" w:eastAsia="Times New Roman" w:hAnsi="Arial" w:cs="Arial"/>
                <w:sz w:val="24"/>
                <w:szCs w:val="24"/>
              </w:rPr>
            </w:pPr>
          </w:p>
        </w:tc>
      </w:tr>
      <w:tr w:rsidR="00BB493A" w:rsidRPr="00894D02" w14:paraId="0D02DAE0"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1911B"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Interfaces</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87D5F"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USB x 1(energía)</w:t>
            </w:r>
          </w:p>
        </w:tc>
        <w:tc>
          <w:tcPr>
            <w:tcW w:w="1701" w:type="dxa"/>
            <w:tcBorders>
              <w:top w:val="single" w:sz="8" w:space="0" w:color="000000"/>
              <w:left w:val="single" w:sz="8" w:space="0" w:color="000000"/>
              <w:bottom w:val="single" w:sz="8" w:space="0" w:color="000000"/>
              <w:right w:val="single" w:sz="8" w:space="0" w:color="000000"/>
            </w:tcBorders>
          </w:tcPr>
          <w:p w14:paraId="6F2E60B4" w14:textId="77777777"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USB x 1 (energia)</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0C643"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USB x 4, HDMI, CSI, DSI, MicroSD, WLAN y BLE, microUSB (Energía)</w:t>
            </w:r>
          </w:p>
        </w:tc>
      </w:tr>
    </w:tbl>
    <w:p w14:paraId="41937162" w14:textId="77777777" w:rsidR="00882DCD" w:rsidRPr="00894D02" w:rsidRDefault="00882DCD" w:rsidP="00882DCD">
      <w:pPr>
        <w:rPr>
          <w:rFonts w:ascii="Arial" w:eastAsia="Times New Roman" w:hAnsi="Arial" w:cs="Arial"/>
          <w:sz w:val="24"/>
          <w:szCs w:val="24"/>
        </w:rPr>
      </w:pPr>
    </w:p>
    <w:p w14:paraId="5071844F" w14:textId="77777777" w:rsidR="00DC00CE" w:rsidRPr="00894D02" w:rsidRDefault="00DC00CE">
      <w:pPr>
        <w:rPr>
          <w:rFonts w:ascii="Arial" w:eastAsia="Times New Roman" w:hAnsi="Arial" w:cs="Arial"/>
          <w:sz w:val="24"/>
          <w:szCs w:val="24"/>
        </w:rPr>
      </w:pPr>
      <w:r w:rsidRPr="00894D02">
        <w:rPr>
          <w:rFonts w:ascii="Arial" w:eastAsia="Times New Roman" w:hAnsi="Arial" w:cs="Arial"/>
          <w:sz w:val="24"/>
          <w:szCs w:val="24"/>
        </w:rPr>
        <w:lastRenderedPageBreak/>
        <w:br w:type="page"/>
      </w:r>
    </w:p>
    <w:p w14:paraId="2DED9E05" w14:textId="77777777" w:rsidR="00882DCD" w:rsidRPr="00894D02" w:rsidRDefault="00882DCD" w:rsidP="00882DCD">
      <w:pPr>
        <w:rPr>
          <w:rFonts w:ascii="Arial" w:eastAsia="Times New Roman" w:hAnsi="Arial" w:cs="Arial"/>
          <w:sz w:val="24"/>
          <w:szCs w:val="24"/>
        </w:rPr>
      </w:pPr>
      <w:commentRangeStart w:id="1008"/>
      <w:r w:rsidRPr="00894D02">
        <w:rPr>
          <w:rFonts w:ascii="Arial" w:eastAsia="Times New Roman" w:hAnsi="Arial" w:cs="Arial"/>
          <w:sz w:val="24"/>
          <w:szCs w:val="24"/>
        </w:rPr>
        <w:lastRenderedPageBreak/>
        <w:t>Dada la comparativa entre las tecnologías, se decide utilizar</w:t>
      </w:r>
      <w:r w:rsidR="00DC00CE" w:rsidRPr="00894D02">
        <w:rPr>
          <w:rFonts w:ascii="Arial" w:eastAsia="Times New Roman" w:hAnsi="Arial" w:cs="Arial"/>
          <w:sz w:val="24"/>
          <w:szCs w:val="24"/>
        </w:rPr>
        <w:t>las</w:t>
      </w:r>
      <w:r w:rsidRPr="00894D02">
        <w:rPr>
          <w:rFonts w:ascii="Arial" w:eastAsia="Times New Roman" w:hAnsi="Arial" w:cs="Arial"/>
          <w:sz w:val="24"/>
          <w:szCs w:val="24"/>
        </w:rPr>
        <w:t xml:space="preserve"> como articulación entre la computación física (Arduino</w:t>
      </w:r>
      <w:r w:rsidR="00DC00CE" w:rsidRPr="00894D02">
        <w:rPr>
          <w:rFonts w:ascii="Arial" w:eastAsia="Times New Roman" w:hAnsi="Arial" w:cs="Arial"/>
          <w:sz w:val="24"/>
          <w:szCs w:val="24"/>
        </w:rPr>
        <w:t>s</w:t>
      </w:r>
      <w:r w:rsidRPr="00894D02">
        <w:rPr>
          <w:rFonts w:ascii="Arial" w:eastAsia="Times New Roman" w:hAnsi="Arial" w:cs="Arial"/>
          <w:sz w:val="24"/>
          <w:szCs w:val="24"/>
        </w:rPr>
        <w:t>) con manejo de sensores y actuadores; y por otro lado el procesamiento y comunicación proporcionado por la Raspberry.</w:t>
      </w:r>
      <w:commentRangeEnd w:id="1008"/>
      <w:r w:rsidR="00BF1458">
        <w:rPr>
          <w:rStyle w:val="Refdecomentario"/>
        </w:rPr>
        <w:commentReference w:id="1008"/>
      </w:r>
    </w:p>
    <w:p w14:paraId="0FD3FF0F" w14:textId="77777777" w:rsidR="00882DCD" w:rsidRPr="00894D02" w:rsidRDefault="00882DCD" w:rsidP="00882DCD">
      <w:pPr>
        <w:rPr>
          <w:rFonts w:ascii="Arial" w:eastAsia="Times New Roman" w:hAnsi="Arial" w:cs="Arial"/>
          <w:sz w:val="24"/>
          <w:szCs w:val="24"/>
        </w:rPr>
      </w:pPr>
    </w:p>
    <w:p w14:paraId="52ECA2BD" w14:textId="64F1B6EC" w:rsidR="00882DCD" w:rsidRPr="00894D02" w:rsidRDefault="00882DCD" w:rsidP="00882DCD">
      <w:pPr>
        <w:rPr>
          <w:rFonts w:ascii="Arial" w:eastAsia="Times New Roman" w:hAnsi="Arial" w:cs="Arial"/>
          <w:sz w:val="24"/>
          <w:szCs w:val="24"/>
        </w:rPr>
      </w:pPr>
      <w:r w:rsidRPr="00894D02">
        <w:rPr>
          <w:rFonts w:ascii="Arial" w:eastAsia="Times New Roman" w:hAnsi="Arial" w:cs="Arial"/>
          <w:sz w:val="24"/>
          <w:szCs w:val="24"/>
        </w:rPr>
        <w:t xml:space="preserve">¿Cuáles son los beneficios de esta </w:t>
      </w:r>
      <w:del w:id="1009" w:author="Nahuel Defossé" w:date="2017-12-22T13:09:00Z">
        <w:r w:rsidR="00DC00CE" w:rsidRPr="00894D02" w:rsidDel="00BF1458">
          <w:rPr>
            <w:rFonts w:ascii="Arial" w:eastAsia="Times New Roman" w:hAnsi="Arial" w:cs="Arial"/>
            <w:sz w:val="24"/>
            <w:szCs w:val="24"/>
          </w:rPr>
          <w:delText>t</w:delText>
        </w:r>
        <w:r w:rsidRPr="00894D02" w:rsidDel="00BF1458">
          <w:rPr>
            <w:rFonts w:ascii="Arial" w:eastAsia="Times New Roman" w:hAnsi="Arial" w:cs="Arial"/>
            <w:sz w:val="24"/>
            <w:szCs w:val="24"/>
          </w:rPr>
          <w:delText>upla</w:delText>
        </w:r>
      </w:del>
      <w:ins w:id="1010" w:author="Nahuel Defossé" w:date="2017-12-22T13:09:00Z">
        <w:r w:rsidR="00BF1458">
          <w:rPr>
            <w:rFonts w:ascii="Arial" w:eastAsia="Times New Roman" w:hAnsi="Arial" w:cs="Arial"/>
            <w:sz w:val="24"/>
            <w:szCs w:val="24"/>
          </w:rPr>
          <w:t>combinación</w:t>
        </w:r>
      </w:ins>
      <w:r w:rsidRPr="00894D02">
        <w:rPr>
          <w:rFonts w:ascii="Arial" w:eastAsia="Times New Roman" w:hAnsi="Arial" w:cs="Arial"/>
          <w:sz w:val="24"/>
          <w:szCs w:val="24"/>
        </w:rPr>
        <w:t xml:space="preserve">? </w:t>
      </w:r>
      <w:del w:id="1011" w:author="Nahuel Defossé" w:date="2017-12-22T13:09:00Z">
        <w:r w:rsidRPr="00894D02" w:rsidDel="00BF1458">
          <w:rPr>
            <w:rFonts w:ascii="Arial" w:eastAsia="Times New Roman" w:hAnsi="Arial" w:cs="Arial"/>
            <w:sz w:val="24"/>
            <w:szCs w:val="24"/>
          </w:rPr>
          <w:delText xml:space="preserve">se </w:delText>
        </w:r>
      </w:del>
      <w:ins w:id="1012" w:author="Nahuel Defossé" w:date="2017-12-22T13:09:00Z">
        <w:r w:rsidR="00BF1458">
          <w:rPr>
            <w:rFonts w:ascii="Arial" w:eastAsia="Times New Roman" w:hAnsi="Arial" w:cs="Arial"/>
            <w:sz w:val="24"/>
            <w:szCs w:val="24"/>
          </w:rPr>
          <w:t>S</w:t>
        </w:r>
        <w:r w:rsidR="00BF1458" w:rsidRPr="00894D02">
          <w:rPr>
            <w:rFonts w:ascii="Arial" w:eastAsia="Times New Roman" w:hAnsi="Arial" w:cs="Arial"/>
            <w:sz w:val="24"/>
            <w:szCs w:val="24"/>
          </w:rPr>
          <w:t xml:space="preserve">e </w:t>
        </w:r>
      </w:ins>
      <w:r w:rsidRPr="00894D02">
        <w:rPr>
          <w:rFonts w:ascii="Arial" w:eastAsia="Times New Roman" w:hAnsi="Arial" w:cs="Arial"/>
          <w:sz w:val="24"/>
          <w:szCs w:val="24"/>
        </w:rPr>
        <w:t>podría utilizar únicamente Raspberry para la elaboración del SAR, pero existen numerosos beneficios que proporciona la</w:t>
      </w:r>
      <w:r w:rsidR="00DC00CE" w:rsidRPr="00894D02">
        <w:rPr>
          <w:rFonts w:ascii="Arial" w:eastAsia="Times New Roman" w:hAnsi="Arial" w:cs="Arial"/>
          <w:sz w:val="24"/>
          <w:szCs w:val="24"/>
        </w:rPr>
        <w:t>s</w:t>
      </w:r>
      <w:r w:rsidRPr="00894D02">
        <w:rPr>
          <w:rFonts w:ascii="Arial" w:eastAsia="Times New Roman" w:hAnsi="Arial" w:cs="Arial"/>
          <w:sz w:val="24"/>
          <w:szCs w:val="24"/>
        </w:rPr>
        <w:t xml:space="preserve"> placa</w:t>
      </w:r>
      <w:r w:rsidR="00DC00CE" w:rsidRPr="00894D02">
        <w:rPr>
          <w:rFonts w:ascii="Arial" w:eastAsia="Times New Roman" w:hAnsi="Arial" w:cs="Arial"/>
          <w:sz w:val="24"/>
          <w:szCs w:val="24"/>
        </w:rPr>
        <w:t>s</w:t>
      </w:r>
      <w:r w:rsidRPr="00894D02">
        <w:rPr>
          <w:rFonts w:ascii="Arial" w:eastAsia="Times New Roman" w:hAnsi="Arial" w:cs="Arial"/>
          <w:sz w:val="24"/>
          <w:szCs w:val="24"/>
        </w:rPr>
        <w:t xml:space="preserve"> Arduino frente a la Raspberry y son:</w:t>
      </w:r>
    </w:p>
    <w:p w14:paraId="5B2C00A7" w14:textId="77777777"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Menor costo de adquisición del producto en caso de fallos energéticos</w:t>
      </w:r>
      <w:r w:rsidR="00DC00CE" w:rsidRPr="00894D02">
        <w:rPr>
          <w:rFonts w:ascii="Arial" w:eastAsia="Times New Roman" w:hAnsi="Arial" w:cs="Arial"/>
          <w:sz w:val="24"/>
          <w:szCs w:val="24"/>
        </w:rPr>
        <w:t>.</w:t>
      </w:r>
    </w:p>
    <w:p w14:paraId="4221F842" w14:textId="77777777"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Mayor flexibilidad y facilidad en la conexión con distintos componentes electrónicos</w:t>
      </w:r>
      <w:r w:rsidR="00DC00CE" w:rsidRPr="00894D02">
        <w:rPr>
          <w:rFonts w:ascii="Arial" w:eastAsia="Times New Roman" w:hAnsi="Arial" w:cs="Arial"/>
          <w:sz w:val="24"/>
          <w:szCs w:val="24"/>
        </w:rPr>
        <w:t>.</w:t>
      </w:r>
    </w:p>
    <w:p w14:paraId="2C3DE3E7" w14:textId="77777777"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Mayor compatibilidad, con los módulos arduino-compatible y la familia adafruit</w:t>
      </w:r>
    </w:p>
    <w:p w14:paraId="5D5CEC48" w14:textId="77777777"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Buen tiempo de respuesta de I/O</w:t>
      </w:r>
      <w:r w:rsidR="00DC00CE" w:rsidRPr="00894D02">
        <w:rPr>
          <w:rFonts w:ascii="Arial" w:eastAsia="Times New Roman" w:hAnsi="Arial" w:cs="Arial"/>
          <w:sz w:val="24"/>
          <w:szCs w:val="24"/>
        </w:rPr>
        <w:t>.</w:t>
      </w:r>
    </w:p>
    <w:p w14:paraId="50E17E6A" w14:textId="77777777"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Alta confiabilidad en la lectura de sensores y en los valores de manipulación de actuadores</w:t>
      </w:r>
      <w:r w:rsidR="00DC00CE" w:rsidRPr="00894D02">
        <w:rPr>
          <w:rFonts w:ascii="Arial" w:eastAsia="Times New Roman" w:hAnsi="Arial" w:cs="Arial"/>
          <w:sz w:val="24"/>
          <w:szCs w:val="24"/>
        </w:rPr>
        <w:t>.</w:t>
      </w:r>
    </w:p>
    <w:p w14:paraId="75BB96CD" w14:textId="77777777" w:rsidR="00DC00CE" w:rsidRPr="00894D02" w:rsidRDefault="00DC00CE" w:rsidP="00DC00CE">
      <w:pPr>
        <w:ind w:left="720"/>
        <w:jc w:val="left"/>
        <w:textAlignment w:val="baseline"/>
        <w:rPr>
          <w:rFonts w:ascii="Arial" w:eastAsia="Times New Roman" w:hAnsi="Arial" w:cs="Arial"/>
          <w:sz w:val="24"/>
          <w:szCs w:val="24"/>
        </w:rPr>
      </w:pPr>
    </w:p>
    <w:p w14:paraId="38951EB3" w14:textId="77777777" w:rsidR="00882DCD" w:rsidRPr="00894D02" w:rsidRDefault="00882DCD" w:rsidP="00882DCD">
      <w:pPr>
        <w:rPr>
          <w:rFonts w:ascii="Arial" w:eastAsia="Times New Roman" w:hAnsi="Arial" w:cs="Arial"/>
          <w:sz w:val="24"/>
          <w:szCs w:val="24"/>
        </w:rPr>
      </w:pPr>
      <w:r w:rsidRPr="00894D02">
        <w:rPr>
          <w:rFonts w:ascii="Arial" w:eastAsia="Times New Roman" w:hAnsi="Arial" w:cs="Arial"/>
          <w:sz w:val="24"/>
          <w:szCs w:val="24"/>
        </w:rPr>
        <w:t>Varios de estos beneficios se deben a que Arduino no posee un sistema operativo, sino un único programa que se ejecuta indefinidamente (LOOP) sin necesidad de correr algún software auxiliar que lo dispare o ejecutando como servicio; logrando concentrar su poder de procesamiento en el único programa definido.  La ejecución de servicio genera retrasos propios de sistemas operativos.  </w:t>
      </w:r>
    </w:p>
    <w:p w14:paraId="4BC785FA" w14:textId="77777777" w:rsidR="00882DCD" w:rsidRDefault="00DC00CE" w:rsidP="007640BC">
      <w:pPr>
        <w:pStyle w:val="Ttulo2"/>
        <w:rPr>
          <w:b/>
          <w:sz w:val="32"/>
          <w:szCs w:val="32"/>
        </w:rPr>
      </w:pPr>
      <w:r w:rsidRPr="007640BC">
        <w:rPr>
          <w:b/>
          <w:sz w:val="32"/>
          <w:szCs w:val="32"/>
        </w:rPr>
        <w:t>Cámara</w:t>
      </w:r>
      <w:r w:rsidR="00882DCD" w:rsidRPr="007640BC">
        <w:rPr>
          <w:b/>
          <w:sz w:val="32"/>
          <w:szCs w:val="32"/>
        </w:rPr>
        <w:t xml:space="preserve"> </w:t>
      </w:r>
      <w:r>
        <w:rPr>
          <w:b/>
          <w:sz w:val="32"/>
          <w:szCs w:val="32"/>
        </w:rPr>
        <w:t>V2</w:t>
      </w:r>
      <w:r w:rsidR="00882DCD" w:rsidRPr="007640BC">
        <w:rPr>
          <w:b/>
          <w:sz w:val="32"/>
          <w:szCs w:val="32"/>
        </w:rPr>
        <w:t xml:space="preserve"> de Raspberry Pi</w:t>
      </w:r>
    </w:p>
    <w:p w14:paraId="406BB691" w14:textId="77777777" w:rsidR="00DC00CE" w:rsidRPr="00DC00CE" w:rsidRDefault="00DC00CE" w:rsidP="00DC00CE"/>
    <w:p w14:paraId="7F479DFB" w14:textId="77777777" w:rsidR="00882DCD" w:rsidRPr="00894D02" w:rsidRDefault="00882DCD" w:rsidP="00882DCD">
      <w:pPr>
        <w:rPr>
          <w:rFonts w:ascii="Times New Roman" w:eastAsia="Times New Roman" w:hAnsi="Times New Roman" w:cs="Times New Roman"/>
          <w:sz w:val="24"/>
          <w:szCs w:val="24"/>
        </w:rPr>
      </w:pPr>
      <w:r w:rsidRPr="00894D02">
        <w:rPr>
          <w:rFonts w:ascii="Arial" w:eastAsia="Times New Roman" w:hAnsi="Arial" w:cs="Arial"/>
          <w:sz w:val="24"/>
          <w:szCs w:val="24"/>
        </w:rPr>
        <w:t xml:space="preserve">La cámara </w:t>
      </w:r>
      <w:r w:rsidR="00DC00CE" w:rsidRPr="00894D02">
        <w:rPr>
          <w:rFonts w:ascii="Arial" w:eastAsia="Times New Roman" w:hAnsi="Arial" w:cs="Arial"/>
          <w:sz w:val="24"/>
          <w:szCs w:val="24"/>
        </w:rPr>
        <w:t>V</w:t>
      </w:r>
      <w:r w:rsidRPr="00894D02">
        <w:rPr>
          <w:rFonts w:ascii="Arial" w:eastAsia="Times New Roman" w:hAnsi="Arial" w:cs="Arial"/>
          <w:sz w:val="24"/>
          <w:szCs w:val="24"/>
        </w:rPr>
        <w:t xml:space="preserve">2 de Raspberry, es una cámara exclusiva de esta plataforma la cual se conecta al puerto CSI de cualquier modelo de este computador (desde la Raspberry Pi 1 hasta el modelo actual, </w:t>
      </w:r>
      <w:r w:rsidR="00DC00CE" w:rsidRPr="00894D02">
        <w:rPr>
          <w:rFonts w:ascii="Arial" w:eastAsia="Times New Roman" w:hAnsi="Arial" w:cs="Arial"/>
          <w:sz w:val="24"/>
          <w:szCs w:val="24"/>
        </w:rPr>
        <w:t>ósea</w:t>
      </w:r>
      <w:r w:rsidRPr="00894D02">
        <w:rPr>
          <w:rFonts w:ascii="Arial" w:eastAsia="Times New Roman" w:hAnsi="Arial" w:cs="Arial"/>
          <w:sz w:val="24"/>
          <w:szCs w:val="24"/>
        </w:rPr>
        <w:t xml:space="preserve">, la Raspberry Pi 3), lo cual permite obviar la conexión pin a pin y abstraernos de la comunicación y procesamiento de la </w:t>
      </w:r>
      <w:r w:rsidR="00DC00CE" w:rsidRPr="00894D02">
        <w:rPr>
          <w:rFonts w:ascii="Arial" w:eastAsia="Times New Roman" w:hAnsi="Arial" w:cs="Arial"/>
          <w:sz w:val="24"/>
          <w:szCs w:val="24"/>
        </w:rPr>
        <w:t>cámara.</w:t>
      </w:r>
      <w:r w:rsidRPr="00894D02">
        <w:rPr>
          <w:rFonts w:ascii="Arial" w:eastAsia="Times New Roman" w:hAnsi="Arial" w:cs="Arial"/>
          <w:sz w:val="24"/>
          <w:szCs w:val="24"/>
        </w:rPr>
        <w:t xml:space="preserve"> Como se comentó en el capítulo 4, es una cámara de alta definición de 8 megapíxeles, </w:t>
      </w:r>
      <w:commentRangeStart w:id="1013"/>
      <w:r w:rsidRPr="00894D02">
        <w:rPr>
          <w:rFonts w:ascii="Arial" w:eastAsia="Times New Roman" w:hAnsi="Arial" w:cs="Arial"/>
          <w:sz w:val="24"/>
          <w:szCs w:val="24"/>
        </w:rPr>
        <w:t xml:space="preserve">suficiente para el objetivo que se pretende con el desarrollo del SAR y saltando las problemáticas que se nos presentaron a la hora de probar la cámara OV7670 con Arduino; como el poder de procesamiento de imágenes y transmisión </w:t>
      </w:r>
      <w:commentRangeEnd w:id="1013"/>
      <w:r w:rsidR="00BF1458">
        <w:rPr>
          <w:rStyle w:val="Refdecomentario"/>
        </w:rPr>
        <w:commentReference w:id="1013"/>
      </w:r>
      <w:r w:rsidRPr="00894D02">
        <w:rPr>
          <w:rFonts w:ascii="Arial" w:eastAsia="Times New Roman" w:hAnsi="Arial" w:cs="Arial"/>
          <w:sz w:val="24"/>
          <w:szCs w:val="24"/>
        </w:rPr>
        <w:t>de las mismas (inalámbricamente) hacia otro dispositivo tal como una PC o un dispositivo móvil (en nuestro caso smartphones).</w:t>
      </w:r>
    </w:p>
    <w:p w14:paraId="7984A70F" w14:textId="77777777" w:rsidR="00882DCD" w:rsidRPr="009254E0" w:rsidRDefault="00882DCD" w:rsidP="00882DCD">
      <w:pPr>
        <w:rPr>
          <w:rFonts w:ascii="Times New Roman" w:eastAsia="Times New Roman" w:hAnsi="Times New Roman" w:cs="Times New Roman"/>
          <w:sz w:val="24"/>
          <w:szCs w:val="24"/>
        </w:rPr>
      </w:pPr>
    </w:p>
    <w:p w14:paraId="7109D478" w14:textId="77777777" w:rsidR="00882DCD" w:rsidRPr="007640BC" w:rsidRDefault="00882DCD" w:rsidP="007640BC">
      <w:pPr>
        <w:pStyle w:val="Ttulo2"/>
        <w:rPr>
          <w:b/>
          <w:sz w:val="32"/>
          <w:szCs w:val="32"/>
        </w:rPr>
      </w:pPr>
      <w:r w:rsidRPr="007640BC">
        <w:rPr>
          <w:b/>
          <w:sz w:val="32"/>
          <w:szCs w:val="32"/>
        </w:rPr>
        <w:t>Módulos de Arduino</w:t>
      </w:r>
    </w:p>
    <w:p w14:paraId="212900B3" w14:textId="77777777" w:rsidR="00882DCD" w:rsidRPr="00894D02" w:rsidRDefault="00882DCD" w:rsidP="00882DCD">
      <w:pPr>
        <w:rPr>
          <w:rFonts w:ascii="Times New Roman" w:eastAsia="Times New Roman" w:hAnsi="Times New Roman" w:cs="Times New Roman"/>
          <w:sz w:val="24"/>
          <w:szCs w:val="24"/>
        </w:rPr>
      </w:pPr>
    </w:p>
    <w:p w14:paraId="3D0C854E" w14:textId="77777777" w:rsidR="00882DCD" w:rsidRPr="00894D02" w:rsidRDefault="00882DCD" w:rsidP="00882DCD">
      <w:pPr>
        <w:rPr>
          <w:rFonts w:ascii="Times New Roman" w:eastAsia="Times New Roman" w:hAnsi="Times New Roman" w:cs="Times New Roman"/>
          <w:sz w:val="24"/>
          <w:szCs w:val="24"/>
        </w:rPr>
      </w:pPr>
      <w:r w:rsidRPr="00894D02">
        <w:rPr>
          <w:rFonts w:ascii="Arial" w:eastAsia="Times New Roman" w:hAnsi="Arial" w:cs="Arial"/>
          <w:sz w:val="24"/>
          <w:szCs w:val="24"/>
        </w:rPr>
        <w:t>Dentro de los módulos</w:t>
      </w:r>
      <w:r w:rsidR="007A4D3B" w:rsidRPr="00894D02">
        <w:rPr>
          <w:rFonts w:ascii="Arial" w:eastAsia="Times New Roman" w:hAnsi="Arial" w:cs="Arial"/>
          <w:sz w:val="24"/>
          <w:szCs w:val="24"/>
        </w:rPr>
        <w:t>, sensores y actuadores</w:t>
      </w:r>
      <w:r w:rsidRPr="00894D02">
        <w:rPr>
          <w:rFonts w:ascii="Arial" w:eastAsia="Times New Roman" w:hAnsi="Arial" w:cs="Arial"/>
          <w:sz w:val="24"/>
          <w:szCs w:val="24"/>
        </w:rPr>
        <w:t xml:space="preserve"> de Arduino que se</w:t>
      </w:r>
      <w:r w:rsidR="00894D02" w:rsidRPr="00894D02">
        <w:rPr>
          <w:rFonts w:ascii="Arial" w:eastAsia="Times New Roman" w:hAnsi="Arial" w:cs="Arial"/>
          <w:sz w:val="24"/>
          <w:szCs w:val="24"/>
        </w:rPr>
        <w:t xml:space="preserve"> probaron y/o se</w:t>
      </w:r>
      <w:r w:rsidRPr="00894D02">
        <w:rPr>
          <w:rFonts w:ascii="Arial" w:eastAsia="Times New Roman" w:hAnsi="Arial" w:cs="Arial"/>
          <w:sz w:val="24"/>
          <w:szCs w:val="24"/>
        </w:rPr>
        <w:t xml:space="preserve"> utilizan, se encuentran:</w:t>
      </w:r>
    </w:p>
    <w:p w14:paraId="2462D69B" w14:textId="77777777" w:rsidR="00882DCD" w:rsidRDefault="00882DCD" w:rsidP="00882DCD">
      <w:pPr>
        <w:rPr>
          <w:rFonts w:ascii="Times New Roman" w:eastAsia="Times New Roman" w:hAnsi="Times New Roman" w:cs="Times New Roman"/>
          <w:sz w:val="24"/>
          <w:szCs w:val="24"/>
        </w:rPr>
      </w:pPr>
    </w:p>
    <w:p w14:paraId="7ECFC6E8" w14:textId="77777777" w:rsidR="00894D02" w:rsidRPr="00894D02" w:rsidRDefault="00894D02" w:rsidP="00894D02">
      <w:pPr>
        <w:ind w:left="709"/>
        <w:rPr>
          <w:rFonts w:ascii="Arial" w:eastAsia="Times New Roman" w:hAnsi="Arial" w:cs="Arial"/>
          <w:i/>
          <w:sz w:val="24"/>
          <w:szCs w:val="24"/>
          <w:u w:val="single"/>
        </w:rPr>
      </w:pPr>
      <w:commentRangeStart w:id="1014"/>
      <w:r w:rsidRPr="00894D02">
        <w:rPr>
          <w:rFonts w:ascii="Arial" w:eastAsia="Times New Roman" w:hAnsi="Arial" w:cs="Arial"/>
          <w:i/>
          <w:sz w:val="24"/>
          <w:szCs w:val="24"/>
          <w:u w:val="single"/>
        </w:rPr>
        <w:t>Utilizados en el sar</w:t>
      </w:r>
      <w:r>
        <w:rPr>
          <w:rFonts w:ascii="Arial" w:eastAsia="Times New Roman" w:hAnsi="Arial" w:cs="Arial"/>
          <w:i/>
          <w:sz w:val="24"/>
          <w:szCs w:val="24"/>
          <w:u w:val="single"/>
        </w:rPr>
        <w:t>:</w:t>
      </w:r>
      <w:commentRangeEnd w:id="1014"/>
      <w:r w:rsidR="00BF1458">
        <w:rPr>
          <w:rStyle w:val="Refdecomentario"/>
        </w:rPr>
        <w:commentReference w:id="1014"/>
      </w:r>
    </w:p>
    <w:p w14:paraId="040EA0E1" w14:textId="77777777"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El módulo GPS, será utilizado para determinar la ubicación geográfica del SAR (Geolocalización) </w:t>
      </w:r>
    </w:p>
    <w:p w14:paraId="403E8F1C" w14:textId="77777777"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Sensor de temperatura KY-001(-55° a +125°)</w:t>
      </w:r>
    </w:p>
    <w:p w14:paraId="3B0507EE" w14:textId="77777777"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lastRenderedPageBreak/>
        <w:t>Sensor ultrasonido HC-SR04 para determinar presencia de objetos a determinadas distancia y tratar de evitar el impacto con los mismos</w:t>
      </w:r>
    </w:p>
    <w:p w14:paraId="4B0DF85F" w14:textId="77777777"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Motores CC para la movilidad del SAR dentro del ambiente</w:t>
      </w:r>
    </w:p>
    <w:p w14:paraId="71FE3637" w14:textId="77777777" w:rsidR="00894D02" w:rsidRDefault="00894D02" w:rsidP="00894D02">
      <w:pPr>
        <w:ind w:left="720"/>
        <w:jc w:val="left"/>
        <w:textAlignment w:val="baseline"/>
        <w:rPr>
          <w:rFonts w:ascii="Arial" w:eastAsia="Times New Roman" w:hAnsi="Arial" w:cs="Arial"/>
        </w:rPr>
      </w:pPr>
    </w:p>
    <w:p w14:paraId="4072D6CA" w14:textId="0D8D47FE" w:rsidR="00894D02" w:rsidRPr="00894D02" w:rsidRDefault="00894D02" w:rsidP="00894D02">
      <w:pPr>
        <w:ind w:left="709"/>
        <w:rPr>
          <w:rFonts w:ascii="Arial" w:eastAsia="Times New Roman" w:hAnsi="Arial" w:cs="Arial"/>
          <w:i/>
          <w:sz w:val="24"/>
          <w:szCs w:val="24"/>
          <w:u w:val="single"/>
        </w:rPr>
      </w:pPr>
      <w:commentRangeStart w:id="1015"/>
      <w:del w:id="1016" w:author="Nahuel Defossé" w:date="2017-12-22T13:11:00Z">
        <w:r w:rsidDel="00C64F1C">
          <w:rPr>
            <w:rFonts w:ascii="Arial" w:eastAsia="Times New Roman" w:hAnsi="Arial" w:cs="Arial"/>
            <w:i/>
            <w:sz w:val="24"/>
            <w:szCs w:val="24"/>
            <w:u w:val="single"/>
          </w:rPr>
          <w:delText>Probados</w:delText>
        </w:r>
      </w:del>
      <w:ins w:id="1017" w:author="Nahuel Defossé" w:date="2017-12-22T13:11:00Z">
        <w:r w:rsidR="00C64F1C">
          <w:rPr>
            <w:rFonts w:ascii="Arial" w:eastAsia="Times New Roman" w:hAnsi="Arial" w:cs="Arial"/>
            <w:i/>
            <w:sz w:val="24"/>
            <w:szCs w:val="24"/>
            <w:u w:val="single"/>
          </w:rPr>
          <w:t>Ensayados y no seleccionados</w:t>
        </w:r>
      </w:ins>
      <w:r>
        <w:rPr>
          <w:rFonts w:ascii="Arial" w:eastAsia="Times New Roman" w:hAnsi="Arial" w:cs="Arial"/>
          <w:i/>
          <w:sz w:val="24"/>
          <w:szCs w:val="24"/>
          <w:u w:val="single"/>
        </w:rPr>
        <w:t>:</w:t>
      </w:r>
      <w:commentRangeEnd w:id="1015"/>
      <w:r w:rsidR="00C64F1C">
        <w:rPr>
          <w:rStyle w:val="Refdecomentario"/>
        </w:rPr>
        <w:commentReference w:id="1015"/>
      </w:r>
    </w:p>
    <w:p w14:paraId="10A6D223" w14:textId="5AD930A7" w:rsidR="00894D02" w:rsidRPr="00894D02" w:rsidRDefault="00882DCD"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 xml:space="preserve">El módulo wifi </w:t>
      </w:r>
      <w:ins w:id="1018" w:author="Nahuel Defossé" w:date="2017-12-22T13:12:00Z">
        <w:r w:rsidR="00C64F1C">
          <w:rPr>
            <w:rFonts w:ascii="Arial" w:eastAsia="Times New Roman" w:hAnsi="Arial" w:cs="Arial"/>
            <w:color w:val="auto"/>
            <w:sz w:val="24"/>
            <w:szCs w:val="24"/>
          </w:rPr>
          <w:t>ESP</w:t>
        </w:r>
      </w:ins>
      <w:del w:id="1019" w:author="Nahuel Defossé" w:date="2017-12-22T13:12:00Z">
        <w:r w:rsidRPr="00894D02" w:rsidDel="00C64F1C">
          <w:rPr>
            <w:rFonts w:ascii="Arial" w:eastAsia="Times New Roman" w:hAnsi="Arial" w:cs="Arial"/>
            <w:color w:val="auto"/>
            <w:sz w:val="24"/>
            <w:szCs w:val="24"/>
          </w:rPr>
          <w:delText>esp</w:delText>
        </w:r>
      </w:del>
      <w:r w:rsidRPr="00894D02">
        <w:rPr>
          <w:rFonts w:ascii="Arial" w:eastAsia="Times New Roman" w:hAnsi="Arial" w:cs="Arial"/>
          <w:color w:val="auto"/>
          <w:sz w:val="24"/>
          <w:szCs w:val="24"/>
        </w:rPr>
        <w:t xml:space="preserve">8266 y el módulo Bluetooth HC-05, no se utilizarán debido a que la Raspberry Pi3 Model B, </w:t>
      </w:r>
      <w:del w:id="1020" w:author="Nahuel Defossé" w:date="2017-12-22T13:12:00Z">
        <w:r w:rsidRPr="00894D02" w:rsidDel="00C64F1C">
          <w:rPr>
            <w:rFonts w:ascii="Arial" w:eastAsia="Times New Roman" w:hAnsi="Arial" w:cs="Arial"/>
            <w:color w:val="auto"/>
            <w:sz w:val="24"/>
            <w:szCs w:val="24"/>
          </w:rPr>
          <w:delText>cuenta con cada uno de ellos</w:delText>
        </w:r>
      </w:del>
      <w:ins w:id="1021" w:author="Nahuel Defossé" w:date="2017-12-22T13:12:00Z">
        <w:r w:rsidR="00C64F1C">
          <w:rPr>
            <w:rFonts w:ascii="Arial" w:eastAsia="Times New Roman" w:hAnsi="Arial" w:cs="Arial"/>
            <w:color w:val="auto"/>
            <w:sz w:val="24"/>
            <w:szCs w:val="24"/>
          </w:rPr>
          <w:t>brinda su funcionalidad</w:t>
        </w:r>
      </w:ins>
      <w:r w:rsidRPr="00894D02">
        <w:rPr>
          <w:rFonts w:ascii="Arial" w:eastAsia="Times New Roman" w:hAnsi="Arial" w:cs="Arial"/>
          <w:color w:val="auto"/>
          <w:sz w:val="24"/>
          <w:szCs w:val="24"/>
        </w:rPr>
        <w:t>.</w:t>
      </w:r>
      <w:r w:rsidR="00894D02" w:rsidRPr="00894D02">
        <w:rPr>
          <w:rFonts w:ascii="Arial" w:eastAsia="Times New Roman" w:hAnsi="Arial" w:cs="Arial"/>
          <w:color w:val="auto"/>
          <w:sz w:val="24"/>
          <w:szCs w:val="24"/>
        </w:rPr>
        <w:t xml:space="preserve"> </w:t>
      </w:r>
    </w:p>
    <w:p w14:paraId="6AD83884" w14:textId="77777777" w:rsidR="00882DCD"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El módulo Acelerómetro MMA7361.</w:t>
      </w:r>
    </w:p>
    <w:p w14:paraId="03FD1BD0" w14:textId="77777777"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Servomotor sg90.</w:t>
      </w:r>
    </w:p>
    <w:p w14:paraId="2020B7C8" w14:textId="77777777"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evasión de obstáculos KY032.</w:t>
      </w:r>
    </w:p>
    <w:p w14:paraId="2237367F" w14:textId="77777777"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golpe KY-031.</w:t>
      </w:r>
    </w:p>
    <w:p w14:paraId="3B325A83" w14:textId="77777777"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llamas KY-026.</w:t>
      </w:r>
    </w:p>
    <w:p w14:paraId="15C72C28" w14:textId="77777777" w:rsidR="00882DCD" w:rsidRDefault="00882DCD" w:rsidP="00882DCD"/>
    <w:p w14:paraId="14F5C8D6" w14:textId="77777777" w:rsidR="00776AEA" w:rsidRDefault="00776AEA">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3426661A" w14:textId="6AECE584" w:rsidR="00776AEA" w:rsidRDefault="00776AEA" w:rsidP="005A7426">
      <w:pPr>
        <w:pStyle w:val="Ttulo1"/>
        <w:rPr>
          <w:shd w:val="clear" w:color="auto" w:fill="FFFFFF"/>
        </w:rPr>
      </w:pPr>
      <w:r>
        <w:rPr>
          <w:shd w:val="clear" w:color="auto" w:fill="FFFFFF"/>
        </w:rPr>
        <w:lastRenderedPageBreak/>
        <w:t xml:space="preserve">Capítulo 10 – </w:t>
      </w:r>
      <w:ins w:id="1022" w:author="Nahuel Defossé" w:date="2017-12-22T13:14:00Z">
        <w:r w:rsidR="00F11528">
          <w:rPr>
            <w:shd w:val="clear" w:color="auto" w:fill="FFFFFF"/>
          </w:rPr>
          <w:t xml:space="preserve">Arquitectura y </w:t>
        </w:r>
      </w:ins>
      <w:r>
        <w:rPr>
          <w:shd w:val="clear" w:color="auto" w:fill="FFFFFF"/>
        </w:rPr>
        <w:t xml:space="preserve">Ensamblado del </w:t>
      </w:r>
      <w:del w:id="1023" w:author="Nahuel Defossé" w:date="2017-12-22T13:14:00Z">
        <w:r w:rsidDel="00F11528">
          <w:rPr>
            <w:shd w:val="clear" w:color="auto" w:fill="FFFFFF"/>
          </w:rPr>
          <w:delText>robot móvil</w:delText>
        </w:r>
      </w:del>
      <w:ins w:id="1024" w:author="Nahuel Defossé" w:date="2017-12-22T13:14:00Z">
        <w:r w:rsidR="00F11528">
          <w:rPr>
            <w:shd w:val="clear" w:color="auto" w:fill="FFFFFF"/>
          </w:rPr>
          <w:t>SAR</w:t>
        </w:r>
      </w:ins>
    </w:p>
    <w:p w14:paraId="4027BB4D" w14:textId="77777777" w:rsidR="005A7426" w:rsidRPr="005A7426" w:rsidRDefault="005A7426" w:rsidP="005A7426"/>
    <w:p w14:paraId="4F495A3B" w14:textId="77777777" w:rsidR="00776AEA" w:rsidRPr="00F923C8" w:rsidRDefault="00776AEA" w:rsidP="00776AEA">
      <w:pPr>
        <w:rPr>
          <w:rFonts w:ascii="Arial" w:hAnsi="Arial" w:cs="Arial"/>
          <w:color w:val="333333"/>
          <w:sz w:val="24"/>
          <w:szCs w:val="24"/>
          <w:shd w:val="clear" w:color="auto" w:fill="FFFFFF"/>
        </w:rPr>
      </w:pPr>
      <w:r w:rsidRPr="00F923C8">
        <w:rPr>
          <w:rFonts w:ascii="Arial" w:hAnsi="Arial" w:cs="Arial"/>
          <w:color w:val="333333"/>
          <w:sz w:val="24"/>
          <w:szCs w:val="24"/>
          <w:shd w:val="clear" w:color="auto" w:fill="FFFFFF"/>
        </w:rPr>
        <w:t>Para el desarrollo de esta tesina se procedió a armar un prototipo del SAR mediante un robot móvil, el cual cuenta con una variedad de actuadores y sensores que le permiten interactuar con el entorno que lo rodea.</w:t>
      </w:r>
    </w:p>
    <w:p w14:paraId="4C175A6E" w14:textId="77777777" w:rsidR="00776AEA" w:rsidRPr="005A7426" w:rsidRDefault="00776AEA" w:rsidP="00776AEA">
      <w:pPr>
        <w:pStyle w:val="Ttulo2"/>
        <w:rPr>
          <w:b/>
          <w:sz w:val="32"/>
          <w:szCs w:val="32"/>
          <w:shd w:val="clear" w:color="auto" w:fill="FFFFFF"/>
        </w:rPr>
      </w:pPr>
      <w:commentRangeStart w:id="1025"/>
      <w:r w:rsidRPr="005A7426">
        <w:rPr>
          <w:b/>
          <w:sz w:val="32"/>
          <w:szCs w:val="32"/>
          <w:shd w:val="clear" w:color="auto" w:fill="FFFFFF"/>
        </w:rPr>
        <w:t>Componentes</w:t>
      </w:r>
      <w:commentRangeEnd w:id="1025"/>
      <w:r w:rsidR="00F11528">
        <w:rPr>
          <w:rStyle w:val="Refdecomentario"/>
          <w:color w:val="000000"/>
        </w:rPr>
        <w:commentReference w:id="1025"/>
      </w:r>
    </w:p>
    <w:p w14:paraId="36F5155D" w14:textId="77777777" w:rsidR="00776AEA" w:rsidRPr="006D52FC" w:rsidRDefault="00776AEA" w:rsidP="00776AEA"/>
    <w:p w14:paraId="73415DBC" w14:textId="77777777" w:rsidR="00776AEA" w:rsidRPr="00F923C8" w:rsidRDefault="005A7426" w:rsidP="00776AEA">
      <w:pPr>
        <w:rPr>
          <w:rFonts w:ascii="Arial" w:hAnsi="Arial" w:cs="Arial"/>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694080" behindDoc="0" locked="0" layoutInCell="1" allowOverlap="1" wp14:anchorId="3B5E4FB7" wp14:editId="2C24E790">
                <wp:simplePos x="0" y="0"/>
                <wp:positionH relativeFrom="column">
                  <wp:posOffset>2571115</wp:posOffset>
                </wp:positionH>
                <wp:positionV relativeFrom="paragraph">
                  <wp:posOffset>1957070</wp:posOffset>
                </wp:positionV>
                <wp:extent cx="2828925" cy="266700"/>
                <wp:effectExtent l="0" t="0" r="0" b="0"/>
                <wp:wrapSquare wrapText="bothSides"/>
                <wp:docPr id="220" name="Cuadro de texto 220"/>
                <wp:cNvGraphicFramePr/>
                <a:graphic xmlns:a="http://schemas.openxmlformats.org/drawingml/2006/main">
                  <a:graphicData uri="http://schemas.microsoft.com/office/word/2010/wordprocessingShape">
                    <wps:wsp>
                      <wps:cNvSpPr txBox="1"/>
                      <wps:spPr>
                        <a:xfrm>
                          <a:off x="0" y="0"/>
                          <a:ext cx="2828925" cy="266700"/>
                        </a:xfrm>
                        <a:prstGeom prst="rect">
                          <a:avLst/>
                        </a:prstGeom>
                        <a:solidFill>
                          <a:prstClr val="white"/>
                        </a:solidFill>
                        <a:ln>
                          <a:noFill/>
                        </a:ln>
                      </wps:spPr>
                      <wps:txbx>
                        <w:txbxContent>
                          <w:p w14:paraId="1E24A62E" w14:textId="77777777" w:rsidR="00FD763E" w:rsidRPr="00232057" w:rsidRDefault="00FD763E" w:rsidP="005A7426">
                            <w:pPr>
                              <w:pStyle w:val="Descripcin"/>
                              <w:jc w:val="center"/>
                              <w:rPr>
                                <w:rFonts w:ascii="Arial" w:eastAsia="Calibri" w:hAnsi="Arial" w:cs="Arial"/>
                                <w:noProof/>
                                <w:color w:val="000000"/>
                                <w:sz w:val="24"/>
                                <w:szCs w:val="24"/>
                              </w:rPr>
                            </w:pPr>
                            <w:r>
                              <w:t>Ilustración 44</w:t>
                            </w:r>
                            <w:fldSimple w:instr=" SEQ Ilustración \* ARABIC ">
                              <w:r>
                                <w:rPr>
                                  <w:noProof/>
                                </w:rPr>
                                <w:t>33</w:t>
                              </w:r>
                            </w:fldSimple>
                            <w:r>
                              <w:t xml:space="preserve"> – Raspberry Pi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E4FB7" id="Cuadro de texto 220" o:spid="_x0000_s1054" type="#_x0000_t202" style="position:absolute;left:0;text-align:left;margin-left:202.45pt;margin-top:154.1pt;width:222.75pt;height:21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" stroked="f">
                <v:textbox style="mso-fit-shape-to-text:t" inset="0,0,0,0">
                  <w:txbxContent>
                    <w:p w14:paraId="1E24A62E" w14:textId="77777777" w:rsidR="00FD763E" w:rsidRPr="00232057" w:rsidRDefault="00FD763E" w:rsidP="005A7426">
                      <w:pPr>
                        <w:pStyle w:val="Descripcin"/>
                        <w:jc w:val="center"/>
                        <w:rPr>
                          <w:rFonts w:ascii="Arial" w:eastAsia="Calibri" w:hAnsi="Arial" w:cs="Arial"/>
                          <w:noProof/>
                          <w:color w:val="000000"/>
                          <w:sz w:val="24"/>
                          <w:szCs w:val="24"/>
                        </w:rPr>
                      </w:pPr>
                      <w:r>
                        <w:t>Ilustración 44</w:t>
                      </w:r>
                      <w:fldSimple w:instr=" SEQ Ilustración \* ARABIC ">
                        <w:r>
                          <w:rPr>
                            <w:noProof/>
                          </w:rPr>
                          <w:t>33</w:t>
                        </w:r>
                      </w:fldSimple>
                      <w:r>
                        <w:t xml:space="preserve"> – Raspberry Pi 3</w:t>
                      </w:r>
                    </w:p>
                  </w:txbxContent>
                </v:textbox>
                <w10:wrap type="square"/>
              </v:shape>
            </w:pict>
          </mc:Fallback>
        </mc:AlternateContent>
      </w:r>
      <w:r w:rsidR="00776AEA" w:rsidRPr="00F923C8">
        <w:rPr>
          <w:rFonts w:ascii="Arial" w:hAnsi="Arial" w:cs="Arial"/>
          <w:noProof/>
          <w:sz w:val="24"/>
          <w:szCs w:val="24"/>
          <w:lang w:val="es-ES_tradnl" w:eastAsia="es-ES_tradnl"/>
        </w:rPr>
        <w:drawing>
          <wp:anchor distT="0" distB="0" distL="114300" distR="114300" simplePos="0" relativeHeight="251628032" behindDoc="0" locked="0" layoutInCell="1" allowOverlap="1" wp14:anchorId="1ED44F1D" wp14:editId="51EBD02B">
            <wp:simplePos x="0" y="0"/>
            <wp:positionH relativeFrom="margin">
              <wp:align>right</wp:align>
            </wp:positionH>
            <wp:positionV relativeFrom="paragraph">
              <wp:posOffset>13335</wp:posOffset>
            </wp:positionV>
            <wp:extent cx="2828925" cy="1887115"/>
            <wp:effectExtent l="0" t="0" r="0" b="0"/>
            <wp:wrapSquare wrapText="bothSides"/>
            <wp:docPr id="24" name="Imagen 24" descr="https://www.raspberrypi.org/app/uploads/2017/05/Raspberry-Pi-3-1-1619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aspberrypi.org/app/uploads/2017/05/Raspberry-Pi-3-1-1619x108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28925" cy="188711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Una Raspberry Pi 3 model B</w:t>
      </w:r>
      <w:r w:rsidR="00776AEA" w:rsidRPr="00F923C8">
        <w:rPr>
          <w:rFonts w:ascii="Arial" w:hAnsi="Arial" w:cs="Arial"/>
          <w:color w:val="333333"/>
          <w:sz w:val="24"/>
          <w:szCs w:val="24"/>
          <w:shd w:val="clear" w:color="auto" w:fill="FFFFFF"/>
        </w:rPr>
        <w:t>: Componente principal del SAR, es el servidor del mismo, encargado de almacenar la aplicación web y recibir las peticiones de los clientes para luego mandar las ordenes a las placas Arduino. Cuenta con una tarje microSD donde almacena el sistema operativo Raspbian el cual se ejecuta al encenderla y permite correr la aplicación desarrollada.</w:t>
      </w:r>
    </w:p>
    <w:p w14:paraId="2DB5E40B" w14:textId="77777777" w:rsidR="00776AEA" w:rsidRDefault="00776AEA" w:rsidP="00776AEA">
      <w:pPr>
        <w:rPr>
          <w:rFonts w:ascii="Verdana" w:hAnsi="Verdana"/>
          <w:color w:val="333333"/>
          <w:shd w:val="clear" w:color="auto" w:fill="FFFFFF"/>
        </w:rPr>
      </w:pPr>
    </w:p>
    <w:p w14:paraId="35FA3F75" w14:textId="77777777" w:rsidR="00776AEA" w:rsidRPr="00F923C8" w:rsidRDefault="005A7426" w:rsidP="00776AEA">
      <w:pPr>
        <w:ind w:left="3828"/>
        <w:rPr>
          <w:rFonts w:ascii="Arial" w:hAnsi="Arial" w:cs="Arial"/>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695104" behindDoc="0" locked="0" layoutInCell="1" allowOverlap="1" wp14:anchorId="5E9DEA25" wp14:editId="6B2C7630">
                <wp:simplePos x="0" y="0"/>
                <wp:positionH relativeFrom="column">
                  <wp:posOffset>-5938</wp:posOffset>
                </wp:positionH>
                <wp:positionV relativeFrom="paragraph">
                  <wp:posOffset>2001429</wp:posOffset>
                </wp:positionV>
                <wp:extent cx="2324100" cy="266700"/>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2324100" cy="266700"/>
                        </a:xfrm>
                        <a:prstGeom prst="rect">
                          <a:avLst/>
                        </a:prstGeom>
                        <a:solidFill>
                          <a:prstClr val="white"/>
                        </a:solidFill>
                        <a:ln>
                          <a:noFill/>
                        </a:ln>
                      </wps:spPr>
                      <wps:txbx>
                        <w:txbxContent>
                          <w:p w14:paraId="71B3FBF4" w14:textId="77777777" w:rsidR="00FD763E" w:rsidRPr="005407CC" w:rsidRDefault="00FD763E" w:rsidP="005A7426">
                            <w:pPr>
                              <w:pStyle w:val="Descripcin"/>
                              <w:jc w:val="center"/>
                              <w:rPr>
                                <w:rFonts w:ascii="Arial" w:eastAsia="Calibri" w:hAnsi="Arial" w:cs="Arial"/>
                                <w:noProof/>
                                <w:color w:val="000000"/>
                                <w:sz w:val="24"/>
                                <w:szCs w:val="24"/>
                              </w:rPr>
                            </w:pPr>
                            <w:r>
                              <w:t>Ilustración 45 - Arduino Mega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DEA25" id="Cuadro de texto 221" o:spid="_x0000_s1055" type="#_x0000_t202" style="position:absolute;left:0;text-align:left;margin-left:-.45pt;margin-top:157.6pt;width:183pt;height:21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" stroked="f">
                <v:textbox style="mso-fit-shape-to-text:t" inset="0,0,0,0">
                  <w:txbxContent>
                    <w:p w14:paraId="71B3FBF4" w14:textId="77777777" w:rsidR="00FD763E" w:rsidRPr="005407CC" w:rsidRDefault="00FD763E" w:rsidP="005A7426">
                      <w:pPr>
                        <w:pStyle w:val="Descripcin"/>
                        <w:jc w:val="center"/>
                        <w:rPr>
                          <w:rFonts w:ascii="Arial" w:eastAsia="Calibri" w:hAnsi="Arial" w:cs="Arial"/>
                          <w:noProof/>
                          <w:color w:val="000000"/>
                          <w:sz w:val="24"/>
                          <w:szCs w:val="24"/>
                        </w:rPr>
                      </w:pPr>
                      <w:r>
                        <w:t>Ilustración 45 - Arduino Mega</w:t>
                      </w:r>
                    </w:p>
                  </w:txbxContent>
                </v:textbox>
                <w10:wrap type="square"/>
              </v:shape>
            </w:pict>
          </mc:Fallback>
        </mc:AlternateContent>
      </w:r>
      <w:r w:rsidR="00776AEA" w:rsidRPr="00F923C8">
        <w:rPr>
          <w:rFonts w:ascii="Arial" w:hAnsi="Arial" w:cs="Arial"/>
          <w:noProof/>
          <w:sz w:val="24"/>
          <w:szCs w:val="24"/>
          <w:lang w:val="es-ES_tradnl" w:eastAsia="es-ES_tradnl"/>
        </w:rPr>
        <w:drawing>
          <wp:anchor distT="0" distB="0" distL="114300" distR="114300" simplePos="0" relativeHeight="251629056" behindDoc="0" locked="0" layoutInCell="1" allowOverlap="1" wp14:anchorId="23BF0D18" wp14:editId="73661CB8">
            <wp:simplePos x="0" y="0"/>
            <wp:positionH relativeFrom="margin">
              <wp:align>left</wp:align>
            </wp:positionH>
            <wp:positionV relativeFrom="paragraph">
              <wp:posOffset>12065</wp:posOffset>
            </wp:positionV>
            <wp:extent cx="2324100" cy="2324100"/>
            <wp:effectExtent l="0" t="0" r="0" b="0"/>
            <wp:wrapSquare wrapText="bothSides"/>
            <wp:docPr id="205" name="Imagen 205" descr="http://www.robotshop.com/media/catalog/product/cache/1/image/900x900/9df78eab33525d08d6e5fb8d27136e95/a/r/arduino-mega-2560-microcontroll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obotshop.com/media/catalog/product/cache/1/image/900x900/9df78eab33525d08d6e5fb8d27136e95/a/r/arduino-mega-2560-microcontroller-3.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Un Arduino Mega</w:t>
      </w:r>
      <w:r w:rsidR="00776AEA" w:rsidRPr="00F923C8">
        <w:rPr>
          <w:rFonts w:ascii="Arial" w:hAnsi="Arial" w:cs="Arial"/>
          <w:color w:val="333333"/>
          <w:sz w:val="24"/>
          <w:szCs w:val="24"/>
          <w:shd w:val="clear" w:color="auto" w:fill="FFFFFF"/>
        </w:rPr>
        <w:t xml:space="preserve">: Es el principal controlador del SAR, en él se conectan todos los sensores y actuadores (a excepción del sensor de temperatura). Funciona como intermediario entre la Raspberry y el resto de los componentes, dado que recibe todas las ordenes de ejecución de la misma. En su memoria, se encuentra almacenada una versión del protocolo Firmata nombrada como StandarFirmata (dado por la librería Firmata de Arduino, </w:t>
      </w:r>
      <w:r w:rsidR="00776AEA" w:rsidRPr="00F923C8">
        <w:rPr>
          <w:rFonts w:ascii="Arial" w:hAnsi="Arial" w:cs="Arial"/>
          <w:b/>
          <w:i/>
          <w:color w:val="FF0000"/>
          <w:sz w:val="24"/>
          <w:szCs w:val="24"/>
          <w:shd w:val="clear" w:color="auto" w:fill="FFFFFF"/>
        </w:rPr>
        <w:t>Anexo X</w:t>
      </w:r>
      <w:r w:rsidR="00776AEA" w:rsidRPr="00F923C8">
        <w:rPr>
          <w:rFonts w:ascii="Arial" w:hAnsi="Arial" w:cs="Arial"/>
          <w:color w:val="333333"/>
          <w:sz w:val="24"/>
          <w:szCs w:val="24"/>
          <w:shd w:val="clear" w:color="auto" w:fill="FFFFFF"/>
        </w:rPr>
        <w:t xml:space="preserve">) necesaria para establecer la comunicación con los comandos enviados desde Javascript por la aplicación web. </w:t>
      </w:r>
    </w:p>
    <w:p w14:paraId="5C612D97" w14:textId="77777777" w:rsidR="00776AEA" w:rsidRDefault="00776AEA" w:rsidP="00776AEA">
      <w:pPr>
        <w:rPr>
          <w:rFonts w:ascii="Verdana" w:hAnsi="Verdana"/>
          <w:color w:val="333333"/>
          <w:shd w:val="clear" w:color="auto" w:fill="FFFFFF"/>
        </w:rPr>
      </w:pPr>
    </w:p>
    <w:p w14:paraId="171EDBA4" w14:textId="00940CEC" w:rsidR="00776AEA" w:rsidRDefault="005A7426" w:rsidP="00776AEA">
      <w:pPr>
        <w:rPr>
          <w:rFonts w:ascii="Arial" w:hAnsi="Arial" w:cs="Arial"/>
          <w:color w:val="333333"/>
          <w:sz w:val="24"/>
          <w:szCs w:val="24"/>
          <w:shd w:val="clear" w:color="auto" w:fill="FFFFFF"/>
        </w:rPr>
      </w:pPr>
      <w:r w:rsidRPr="00F923C8">
        <w:rPr>
          <w:rFonts w:ascii="Arial" w:hAnsi="Arial" w:cs="Arial"/>
          <w:noProof/>
          <w:sz w:val="24"/>
          <w:szCs w:val="24"/>
          <w:lang w:val="es-ES_tradnl" w:eastAsia="es-ES_tradnl"/>
        </w:rPr>
        <w:drawing>
          <wp:anchor distT="0" distB="0" distL="114300" distR="114300" simplePos="0" relativeHeight="251633152" behindDoc="0" locked="0" layoutInCell="1" allowOverlap="1" wp14:anchorId="2F68B83B" wp14:editId="5F706CCC">
            <wp:simplePos x="0" y="0"/>
            <wp:positionH relativeFrom="margin">
              <wp:posOffset>3719195</wp:posOffset>
            </wp:positionH>
            <wp:positionV relativeFrom="paragraph">
              <wp:posOffset>310853</wp:posOffset>
            </wp:positionV>
            <wp:extent cx="1680845" cy="1336040"/>
            <wp:effectExtent l="0" t="0" r="0" b="0"/>
            <wp:wrapSquare wrapText="bothSides"/>
            <wp:docPr id="206" name="Imagen 206" descr="http://cdn-reichelt.de/bilder/web/xxl_ws/A300/ARDUINO_NANO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reichelt.de/bilder/web/xxl_ws/A300/ARDUINO_NANO_0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80845" cy="13360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_tradnl" w:eastAsia="es-ES_tradnl"/>
        </w:rPr>
        <mc:AlternateContent>
          <mc:Choice Requires="wps">
            <w:drawing>
              <wp:anchor distT="0" distB="0" distL="114300" distR="114300" simplePos="0" relativeHeight="251666944" behindDoc="0" locked="0" layoutInCell="1" allowOverlap="1" wp14:anchorId="770AC53E" wp14:editId="733DD461">
                <wp:simplePos x="0" y="0"/>
                <wp:positionH relativeFrom="column">
                  <wp:posOffset>3921076</wp:posOffset>
                </wp:positionH>
                <wp:positionV relativeFrom="paragraph">
                  <wp:posOffset>5872</wp:posOffset>
                </wp:positionV>
                <wp:extent cx="1680845" cy="266700"/>
                <wp:effectExtent l="0" t="0" r="0" b="0"/>
                <wp:wrapSquare wrapText="bothSides"/>
                <wp:docPr id="222" name="Cuadro de texto 222"/>
                <wp:cNvGraphicFramePr/>
                <a:graphic xmlns:a="http://schemas.openxmlformats.org/drawingml/2006/main">
                  <a:graphicData uri="http://schemas.microsoft.com/office/word/2010/wordprocessingShape">
                    <wps:wsp>
                      <wps:cNvSpPr txBox="1"/>
                      <wps:spPr>
                        <a:xfrm>
                          <a:off x="0" y="0"/>
                          <a:ext cx="1680845" cy="266700"/>
                        </a:xfrm>
                        <a:prstGeom prst="rect">
                          <a:avLst/>
                        </a:prstGeom>
                        <a:solidFill>
                          <a:prstClr val="white"/>
                        </a:solidFill>
                        <a:ln>
                          <a:noFill/>
                        </a:ln>
                      </wps:spPr>
                      <wps:txbx>
                        <w:txbxContent>
                          <w:p w14:paraId="4241DDD2" w14:textId="77777777" w:rsidR="00FD763E" w:rsidRPr="003F1F29" w:rsidRDefault="00FD763E" w:rsidP="005A7426">
                            <w:pPr>
                              <w:pStyle w:val="Descripcin"/>
                              <w:rPr>
                                <w:rFonts w:ascii="Arial" w:eastAsia="Calibri" w:hAnsi="Arial" w:cs="Arial"/>
                                <w:noProof/>
                                <w:color w:val="000000"/>
                                <w:sz w:val="24"/>
                                <w:szCs w:val="24"/>
                              </w:rPr>
                            </w:pPr>
                            <w:r>
                              <w:t>Ilustración 46 - Arduino Nano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AC53E" id="Cuadro de texto 222" o:spid="_x0000_s1056" type="#_x0000_t202" style="position:absolute;left:0;text-align:left;margin-left:308.75pt;margin-top:.45pt;width:132.35pt;height:21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" stroked="f">
                <v:textbox style="mso-fit-shape-to-text:t" inset="0,0,0,0">
                  <w:txbxContent>
                    <w:p w14:paraId="4241DDD2" w14:textId="77777777" w:rsidR="00FD763E" w:rsidRPr="003F1F29" w:rsidRDefault="00FD763E" w:rsidP="005A7426">
                      <w:pPr>
                        <w:pStyle w:val="Descripcin"/>
                        <w:rPr>
                          <w:rFonts w:ascii="Arial" w:eastAsia="Calibri" w:hAnsi="Arial" w:cs="Arial"/>
                          <w:noProof/>
                          <w:color w:val="000000"/>
                          <w:sz w:val="24"/>
                          <w:szCs w:val="24"/>
                        </w:rPr>
                      </w:pPr>
                      <w:r>
                        <w:t>Ilustración 46 - Arduino Nano</w:t>
                      </w:r>
                    </w:p>
                  </w:txbxContent>
                </v:textbox>
                <w10:wrap type="square"/>
              </v:shape>
            </w:pict>
          </mc:Fallback>
        </mc:AlternateContent>
      </w:r>
      <w:r w:rsidR="00776AEA" w:rsidRPr="00F923C8">
        <w:rPr>
          <w:rFonts w:ascii="Arial" w:hAnsi="Arial" w:cs="Arial"/>
          <w:b/>
          <w:color w:val="333333"/>
          <w:sz w:val="24"/>
          <w:szCs w:val="24"/>
          <w:shd w:val="clear" w:color="auto" w:fill="FFFFFF"/>
        </w:rPr>
        <w:t>Un Arduino Nano</w:t>
      </w:r>
      <w:r w:rsidR="00776AEA" w:rsidRPr="00F923C8">
        <w:rPr>
          <w:rFonts w:ascii="Arial" w:hAnsi="Arial" w:cs="Arial"/>
          <w:color w:val="333333"/>
          <w:sz w:val="24"/>
          <w:szCs w:val="24"/>
          <w:shd w:val="clear" w:color="auto" w:fill="FFFFFF"/>
        </w:rPr>
        <w:t xml:space="preserve">: Esta versión de Arduino es la que se encarga de capturar la temperatura obtenida por el sensor DS18B20. Se debió optar por el uso de otro Arduino, dado que para la captura de temperaturas y el envío de los datos a la Raspberry mediante </w:t>
      </w:r>
      <w:del w:id="1026" w:author="Nahuel Defossé" w:date="2017-12-22T13:15:00Z">
        <w:r w:rsidR="00776AEA" w:rsidRPr="00F923C8" w:rsidDel="00F11528">
          <w:rPr>
            <w:rFonts w:ascii="Arial" w:hAnsi="Arial" w:cs="Arial"/>
            <w:color w:val="333333"/>
            <w:sz w:val="24"/>
            <w:szCs w:val="24"/>
            <w:shd w:val="clear" w:color="auto" w:fill="FFFFFF"/>
          </w:rPr>
          <w:delText xml:space="preserve">javascript </w:delText>
        </w:r>
      </w:del>
      <w:ins w:id="1027" w:author="Nahuel Defossé" w:date="2017-12-22T13:15:00Z">
        <w:r w:rsidR="00F11528">
          <w:rPr>
            <w:rFonts w:ascii="Arial" w:hAnsi="Arial" w:cs="Arial"/>
            <w:color w:val="333333"/>
            <w:sz w:val="24"/>
            <w:szCs w:val="24"/>
            <w:shd w:val="clear" w:color="auto" w:fill="FFFFFF"/>
          </w:rPr>
          <w:t>JavaScript</w:t>
        </w:r>
        <w:r w:rsidR="00F11528" w:rsidRPr="00F923C8">
          <w:rPr>
            <w:rFonts w:ascii="Arial" w:hAnsi="Arial" w:cs="Arial"/>
            <w:color w:val="333333"/>
            <w:sz w:val="24"/>
            <w:szCs w:val="24"/>
            <w:shd w:val="clear" w:color="auto" w:fill="FFFFFF"/>
          </w:rPr>
          <w:t xml:space="preserve"> </w:t>
        </w:r>
      </w:ins>
      <w:r w:rsidR="00776AEA" w:rsidRPr="00F923C8">
        <w:rPr>
          <w:rFonts w:ascii="Arial" w:hAnsi="Arial" w:cs="Arial"/>
          <w:color w:val="333333"/>
          <w:sz w:val="24"/>
          <w:szCs w:val="24"/>
          <w:shd w:val="clear" w:color="auto" w:fill="FFFFFF"/>
        </w:rPr>
        <w:t>se necesita una versión particular del protocolo Firmata, nombrada como ConfigurableFirmata (</w:t>
      </w:r>
      <w:r w:rsidR="00776AEA" w:rsidRPr="00F923C8">
        <w:rPr>
          <w:rFonts w:ascii="Arial" w:hAnsi="Arial" w:cs="Arial"/>
          <w:b/>
          <w:i/>
          <w:color w:val="FF0000"/>
          <w:sz w:val="24"/>
          <w:szCs w:val="24"/>
          <w:shd w:val="clear" w:color="auto" w:fill="FFFFFF"/>
        </w:rPr>
        <w:t>Anexo X1</w:t>
      </w:r>
      <w:r w:rsidR="00776AEA" w:rsidRPr="00F923C8">
        <w:rPr>
          <w:rFonts w:ascii="Arial" w:hAnsi="Arial" w:cs="Arial"/>
          <w:color w:val="333333"/>
          <w:sz w:val="24"/>
          <w:szCs w:val="24"/>
          <w:shd w:val="clear" w:color="auto" w:fill="FFFFFF"/>
        </w:rPr>
        <w:t>).</w:t>
      </w:r>
    </w:p>
    <w:p w14:paraId="15DCD7A1" w14:textId="77777777" w:rsidR="005A7426" w:rsidRPr="00F923C8" w:rsidRDefault="005A7426" w:rsidP="00776AEA">
      <w:pPr>
        <w:rPr>
          <w:rFonts w:ascii="Arial" w:hAnsi="Arial" w:cs="Arial"/>
          <w:color w:val="333333"/>
          <w:sz w:val="24"/>
          <w:szCs w:val="24"/>
          <w:shd w:val="clear" w:color="auto" w:fill="FFFFFF"/>
        </w:rPr>
      </w:pPr>
    </w:p>
    <w:p w14:paraId="5449060B" w14:textId="77777777" w:rsidR="005A7426" w:rsidRDefault="005A7426">
      <w:pPr>
        <w:rPr>
          <w:rFonts w:ascii="Arial" w:hAnsi="Arial" w:cs="Arial"/>
          <w:b/>
          <w:color w:val="333333"/>
          <w:sz w:val="24"/>
          <w:szCs w:val="24"/>
          <w:shd w:val="clear" w:color="auto" w:fill="FFFFFF"/>
        </w:rPr>
      </w:pPr>
      <w:r>
        <w:rPr>
          <w:rFonts w:ascii="Arial" w:hAnsi="Arial" w:cs="Arial"/>
          <w:b/>
          <w:color w:val="333333"/>
          <w:sz w:val="24"/>
          <w:szCs w:val="24"/>
          <w:shd w:val="clear" w:color="auto" w:fill="FFFFFF"/>
        </w:rPr>
        <w:br w:type="page"/>
      </w:r>
    </w:p>
    <w:p w14:paraId="1079A393" w14:textId="77777777" w:rsidR="00776AEA" w:rsidRPr="00F923C8" w:rsidRDefault="005A7426" w:rsidP="00776AEA">
      <w:pPr>
        <w:rPr>
          <w:rFonts w:ascii="Arial" w:hAnsi="Arial" w:cs="Arial"/>
          <w:color w:val="333333"/>
          <w:sz w:val="24"/>
          <w:szCs w:val="24"/>
          <w:shd w:val="clear" w:color="auto" w:fill="FFFFFF"/>
        </w:rPr>
      </w:pPr>
      <w:r>
        <w:rPr>
          <w:noProof/>
          <w:lang w:val="es-ES_tradnl" w:eastAsia="es-ES_tradnl"/>
        </w:rPr>
        <w:lastRenderedPageBreak/>
        <mc:AlternateContent>
          <mc:Choice Requires="wps">
            <w:drawing>
              <wp:anchor distT="0" distB="0" distL="114300" distR="114300" simplePos="0" relativeHeight="251696128" behindDoc="0" locked="0" layoutInCell="1" allowOverlap="1" wp14:anchorId="26098CFE" wp14:editId="5772BA93">
                <wp:simplePos x="0" y="0"/>
                <wp:positionH relativeFrom="column">
                  <wp:posOffset>4274820</wp:posOffset>
                </wp:positionH>
                <wp:positionV relativeFrom="paragraph">
                  <wp:posOffset>979805</wp:posOffset>
                </wp:positionV>
                <wp:extent cx="1104900" cy="405765"/>
                <wp:effectExtent l="0" t="0" r="0" b="0"/>
                <wp:wrapSquare wrapText="bothSides"/>
                <wp:docPr id="223" name="Cuadro de texto 223"/>
                <wp:cNvGraphicFramePr/>
                <a:graphic xmlns:a="http://schemas.openxmlformats.org/drawingml/2006/main">
                  <a:graphicData uri="http://schemas.microsoft.com/office/word/2010/wordprocessingShape">
                    <wps:wsp>
                      <wps:cNvSpPr txBox="1"/>
                      <wps:spPr>
                        <a:xfrm>
                          <a:off x="0" y="0"/>
                          <a:ext cx="1104900" cy="405765"/>
                        </a:xfrm>
                        <a:prstGeom prst="rect">
                          <a:avLst/>
                        </a:prstGeom>
                        <a:solidFill>
                          <a:prstClr val="white"/>
                        </a:solidFill>
                        <a:ln>
                          <a:noFill/>
                        </a:ln>
                      </wps:spPr>
                      <wps:txbx>
                        <w:txbxContent>
                          <w:p w14:paraId="17177416" w14:textId="77777777" w:rsidR="00FD763E" w:rsidRPr="00B96F95" w:rsidRDefault="00FD763E" w:rsidP="005A7426">
                            <w:pPr>
                              <w:pStyle w:val="Descripcin"/>
                              <w:jc w:val="center"/>
                              <w:rPr>
                                <w:rFonts w:ascii="Arial" w:eastAsia="Calibri" w:hAnsi="Arial" w:cs="Arial"/>
                                <w:noProof/>
                                <w:color w:val="000000"/>
                                <w:sz w:val="24"/>
                                <w:szCs w:val="24"/>
                              </w:rPr>
                            </w:pPr>
                            <w:r>
                              <w:t>Ilustración 47 - Motores CC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98CFE" id="Cuadro de texto 223" o:spid="_x0000_s1057" type="#_x0000_t202" style="position:absolute;left:0;text-align:left;margin-left:336.6pt;margin-top:77.15pt;width:87pt;height:31.9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" stroked="f">
                <v:textbox style="mso-fit-shape-to-text:t" inset="0,0,0,0">
                  <w:txbxContent>
                    <w:p w14:paraId="17177416" w14:textId="77777777" w:rsidR="00FD763E" w:rsidRPr="00B96F95" w:rsidRDefault="00FD763E" w:rsidP="005A7426">
                      <w:pPr>
                        <w:pStyle w:val="Descripcin"/>
                        <w:jc w:val="center"/>
                        <w:rPr>
                          <w:rFonts w:ascii="Arial" w:eastAsia="Calibri" w:hAnsi="Arial" w:cs="Arial"/>
                          <w:noProof/>
                          <w:color w:val="000000"/>
                          <w:sz w:val="24"/>
                          <w:szCs w:val="24"/>
                        </w:rPr>
                      </w:pPr>
                      <w:r>
                        <w:t>Ilustración 47 - Motores CC</w:t>
                      </w:r>
                    </w:p>
                  </w:txbxContent>
                </v:textbox>
                <w10:wrap type="square"/>
              </v:shape>
            </w:pict>
          </mc:Fallback>
        </mc:AlternateContent>
      </w:r>
      <w:r w:rsidRPr="00F923C8">
        <w:rPr>
          <w:rFonts w:ascii="Arial" w:hAnsi="Arial" w:cs="Arial"/>
          <w:noProof/>
          <w:sz w:val="24"/>
          <w:szCs w:val="24"/>
          <w:lang w:val="es-ES_tradnl" w:eastAsia="es-ES_tradnl"/>
        </w:rPr>
        <w:drawing>
          <wp:anchor distT="0" distB="0" distL="114300" distR="114300" simplePos="0" relativeHeight="251667968" behindDoc="0" locked="0" layoutInCell="1" allowOverlap="1" wp14:anchorId="676C6C1F" wp14:editId="457CCF7B">
            <wp:simplePos x="0" y="0"/>
            <wp:positionH relativeFrom="margin">
              <wp:posOffset>4275117</wp:posOffset>
            </wp:positionH>
            <wp:positionV relativeFrom="paragraph">
              <wp:posOffset>8873</wp:posOffset>
            </wp:positionV>
            <wp:extent cx="1104900" cy="914400"/>
            <wp:effectExtent l="0" t="0" r="0" b="0"/>
            <wp:wrapSquare wrapText="bothSides"/>
            <wp:docPr id="207" name="Imagen 207" descr="http://www.maxelectronica.cl/63-large_default/moto-reductor-motor-con-caja-reductora-y-ru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axelectronica.cl/63-large_default/moto-reductor-motor-con-caja-reductora-y-rueda.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7242"/>
                    <a:stretch/>
                  </pic:blipFill>
                  <pic:spPr bwMode="auto">
                    <a:xfrm>
                      <a:off x="0" y="0"/>
                      <a:ext cx="1104900"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Cuatro motores DC (corriente continua de 3v a 6v) con caja reductora:</w:t>
      </w:r>
      <w:r w:rsidR="00776AEA" w:rsidRPr="00F923C8">
        <w:rPr>
          <w:rFonts w:ascii="Arial" w:hAnsi="Arial" w:cs="Arial"/>
          <w:color w:val="333333"/>
          <w:sz w:val="24"/>
          <w:szCs w:val="24"/>
          <w:shd w:val="clear" w:color="auto" w:fill="FFFFFF"/>
        </w:rPr>
        <w:t xml:space="preserve"> Estos motores, en conjunto con cuatro ruedas de plástico cubiertas con una goma cada una, son los que permiten darle la movilidad al SAR.</w:t>
      </w:r>
    </w:p>
    <w:p w14:paraId="2584EE22" w14:textId="77777777" w:rsidR="00776AEA" w:rsidRPr="00F923C8" w:rsidRDefault="00776AEA" w:rsidP="00776AEA">
      <w:pPr>
        <w:rPr>
          <w:rFonts w:ascii="Arial" w:hAnsi="Arial" w:cs="Arial"/>
          <w:color w:val="333333"/>
          <w:sz w:val="24"/>
          <w:szCs w:val="24"/>
          <w:shd w:val="clear" w:color="auto" w:fill="FFFFFF"/>
        </w:rPr>
      </w:pPr>
    </w:p>
    <w:p w14:paraId="77B05CE0" w14:textId="77777777" w:rsidR="00776AEA" w:rsidRPr="00F923C8" w:rsidRDefault="005A7426" w:rsidP="00776AEA">
      <w:pPr>
        <w:ind w:left="3119"/>
        <w:rPr>
          <w:rFonts w:ascii="Arial" w:hAnsi="Arial" w:cs="Arial"/>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697152" behindDoc="0" locked="0" layoutInCell="1" allowOverlap="1" wp14:anchorId="603082F0" wp14:editId="401C288C">
                <wp:simplePos x="0" y="0"/>
                <wp:positionH relativeFrom="column">
                  <wp:posOffset>0</wp:posOffset>
                </wp:positionH>
                <wp:positionV relativeFrom="paragraph">
                  <wp:posOffset>1163955</wp:posOffset>
                </wp:positionV>
                <wp:extent cx="1852295" cy="266700"/>
                <wp:effectExtent l="0" t="0" r="0" b="0"/>
                <wp:wrapSquare wrapText="bothSides"/>
                <wp:docPr id="224" name="Cuadro de texto 224"/>
                <wp:cNvGraphicFramePr/>
                <a:graphic xmlns:a="http://schemas.openxmlformats.org/drawingml/2006/main">
                  <a:graphicData uri="http://schemas.microsoft.com/office/word/2010/wordprocessingShape">
                    <wps:wsp>
                      <wps:cNvSpPr txBox="1"/>
                      <wps:spPr>
                        <a:xfrm>
                          <a:off x="0" y="0"/>
                          <a:ext cx="1852295" cy="266700"/>
                        </a:xfrm>
                        <a:prstGeom prst="rect">
                          <a:avLst/>
                        </a:prstGeom>
                        <a:solidFill>
                          <a:prstClr val="white"/>
                        </a:solidFill>
                        <a:ln>
                          <a:noFill/>
                        </a:ln>
                      </wps:spPr>
                      <wps:txbx>
                        <w:txbxContent>
                          <w:p w14:paraId="4ED378E2" w14:textId="77777777" w:rsidR="00FD763E" w:rsidRPr="00976C5F" w:rsidRDefault="00FD763E" w:rsidP="005A7426">
                            <w:pPr>
                              <w:pStyle w:val="Descripcin"/>
                              <w:rPr>
                                <w:rFonts w:ascii="Arial" w:eastAsia="Calibri" w:hAnsi="Arial" w:cs="Arial"/>
                                <w:noProof/>
                                <w:color w:val="000000"/>
                                <w:sz w:val="24"/>
                                <w:szCs w:val="24"/>
                              </w:rPr>
                            </w:pPr>
                            <w:r>
                              <w:t>Ilustración 48</w:t>
                            </w:r>
                            <w:fldSimple w:instr=" SEQ Ilustración \* ARABIC ">
                              <w:r>
                                <w:rPr>
                                  <w:noProof/>
                                </w:rPr>
                                <w:t>34</w:t>
                              </w:r>
                            </w:fldSimple>
                            <w:r>
                              <w:t xml:space="preserve"> - Sensor de ultrasonido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082F0" id="Cuadro de texto 224" o:spid="_x0000_s1058" type="#_x0000_t202" style="position:absolute;left:0;text-align:left;margin-left:0;margin-top:91.65pt;width:145.85pt;height:21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" stroked="f">
                <v:textbox style="mso-fit-shape-to-text:t" inset="0,0,0,0">
                  <w:txbxContent>
                    <w:p w14:paraId="4ED378E2" w14:textId="77777777" w:rsidR="00FD763E" w:rsidRPr="00976C5F" w:rsidRDefault="00FD763E" w:rsidP="005A7426">
                      <w:pPr>
                        <w:pStyle w:val="Descripcin"/>
                        <w:rPr>
                          <w:rFonts w:ascii="Arial" w:eastAsia="Calibri" w:hAnsi="Arial" w:cs="Arial"/>
                          <w:noProof/>
                          <w:color w:val="000000"/>
                          <w:sz w:val="24"/>
                          <w:szCs w:val="24"/>
                        </w:rPr>
                      </w:pPr>
                      <w:r>
                        <w:t>Ilustración 48</w:t>
                      </w:r>
                      <w:fldSimple w:instr=" SEQ Ilustración \* ARABIC ">
                        <w:r>
                          <w:rPr>
                            <w:noProof/>
                          </w:rPr>
                          <w:t>34</w:t>
                        </w:r>
                      </w:fldSimple>
                      <w:r>
                        <w:t xml:space="preserve"> - Sensor de ultrasonido</w:t>
                      </w:r>
                    </w:p>
                  </w:txbxContent>
                </v:textbox>
                <w10:wrap type="square"/>
              </v:shape>
            </w:pict>
          </mc:Fallback>
        </mc:AlternateContent>
      </w:r>
      <w:r w:rsidR="00776AEA" w:rsidRPr="00F923C8">
        <w:rPr>
          <w:rFonts w:ascii="Arial" w:hAnsi="Arial" w:cs="Arial"/>
          <w:noProof/>
          <w:sz w:val="24"/>
          <w:szCs w:val="24"/>
          <w:lang w:val="es-ES_tradnl" w:eastAsia="es-ES_tradnl"/>
        </w:rPr>
        <w:drawing>
          <wp:anchor distT="0" distB="0" distL="114300" distR="114300" simplePos="0" relativeHeight="251634176" behindDoc="0" locked="0" layoutInCell="1" allowOverlap="1" wp14:anchorId="134C6A43" wp14:editId="7595594A">
            <wp:simplePos x="0" y="0"/>
            <wp:positionH relativeFrom="margin">
              <wp:align>left</wp:align>
            </wp:positionH>
            <wp:positionV relativeFrom="paragraph">
              <wp:posOffset>11430</wp:posOffset>
            </wp:positionV>
            <wp:extent cx="1852295" cy="1095375"/>
            <wp:effectExtent l="0" t="0" r="0" b="9525"/>
            <wp:wrapSquare wrapText="bothSides"/>
            <wp:docPr id="208" name="Imagen 208" descr="http://tecnopatafisica.com/images/robotica/sensorultrasonico/HCS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ecnopatafisica.com/images/robotica/sensorultrasonico/HCSR04.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5229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Tres sensores ultrasónicos HC-SR04</w:t>
      </w:r>
      <w:r w:rsidR="00776AEA" w:rsidRPr="00F923C8">
        <w:rPr>
          <w:rFonts w:ascii="Arial" w:hAnsi="Arial" w:cs="Arial"/>
          <w:color w:val="333333"/>
          <w:sz w:val="24"/>
          <w:szCs w:val="24"/>
          <w:shd w:val="clear" w:color="auto" w:fill="FFFFFF"/>
        </w:rPr>
        <w:t>: Los sensores ultrasónicos, se utilizan para determinar la presencia de algún objeto a una distancia menor a 20 centímetros, tanto al frente del SAR como en sus laterales. Al identificar un objeto a una distancia menor a la mencionada, se bloquea el avance del robot en la dirección en donde se encuentre dicho objeto.</w:t>
      </w:r>
    </w:p>
    <w:p w14:paraId="43E7E500" w14:textId="77777777" w:rsidR="00776AEA" w:rsidRPr="00F923C8" w:rsidRDefault="005A7426" w:rsidP="00776AEA">
      <w:pPr>
        <w:rPr>
          <w:rFonts w:ascii="Arial" w:hAnsi="Arial" w:cs="Arial"/>
          <w:b/>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668992" behindDoc="0" locked="0" layoutInCell="1" allowOverlap="1" wp14:anchorId="7D8F5AA0" wp14:editId="7F9497F1">
                <wp:simplePos x="0" y="0"/>
                <wp:positionH relativeFrom="column">
                  <wp:posOffset>4123690</wp:posOffset>
                </wp:positionH>
                <wp:positionV relativeFrom="paragraph">
                  <wp:posOffset>1210310</wp:posOffset>
                </wp:positionV>
                <wp:extent cx="1276350" cy="266700"/>
                <wp:effectExtent l="0" t="0" r="0" b="0"/>
                <wp:wrapSquare wrapText="bothSides"/>
                <wp:docPr id="225" name="Cuadro de texto 225"/>
                <wp:cNvGraphicFramePr/>
                <a:graphic xmlns:a="http://schemas.openxmlformats.org/drawingml/2006/main">
                  <a:graphicData uri="http://schemas.microsoft.com/office/word/2010/wordprocessingShape">
                    <wps:wsp>
                      <wps:cNvSpPr txBox="1"/>
                      <wps:spPr>
                        <a:xfrm>
                          <a:off x="0" y="0"/>
                          <a:ext cx="1276350" cy="266700"/>
                        </a:xfrm>
                        <a:prstGeom prst="rect">
                          <a:avLst/>
                        </a:prstGeom>
                        <a:solidFill>
                          <a:prstClr val="white"/>
                        </a:solidFill>
                        <a:ln>
                          <a:noFill/>
                        </a:ln>
                      </wps:spPr>
                      <wps:txbx>
                        <w:txbxContent>
                          <w:p w14:paraId="790DFE87" w14:textId="77777777" w:rsidR="00FD763E" w:rsidRPr="00D753FE" w:rsidRDefault="00FD763E" w:rsidP="005A7426">
                            <w:pPr>
                              <w:pStyle w:val="Descripcin"/>
                              <w:rPr>
                                <w:rFonts w:ascii="Arial" w:eastAsia="Calibri" w:hAnsi="Arial" w:cs="Arial"/>
                                <w:noProof/>
                                <w:color w:val="000000"/>
                                <w:sz w:val="24"/>
                                <w:szCs w:val="24"/>
                              </w:rPr>
                            </w:pPr>
                            <w:r>
                              <w:t>Ilustración 49 - Portapilas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F5AA0" id="Cuadro de texto 225" o:spid="_x0000_s1059" type="#_x0000_t202" style="position:absolute;left:0;text-align:left;margin-left:324.7pt;margin-top:95.3pt;width:100.5pt;height:21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" stroked="f">
                <v:textbox style="mso-fit-shape-to-text:t" inset="0,0,0,0">
                  <w:txbxContent>
                    <w:p w14:paraId="790DFE87" w14:textId="77777777" w:rsidR="00FD763E" w:rsidRPr="00D753FE" w:rsidRDefault="00FD763E" w:rsidP="005A7426">
                      <w:pPr>
                        <w:pStyle w:val="Descripcin"/>
                        <w:rPr>
                          <w:rFonts w:ascii="Arial" w:eastAsia="Calibri" w:hAnsi="Arial" w:cs="Arial"/>
                          <w:noProof/>
                          <w:color w:val="000000"/>
                          <w:sz w:val="24"/>
                          <w:szCs w:val="24"/>
                        </w:rPr>
                      </w:pPr>
                      <w:r>
                        <w:t>Ilustración 49 - Portapilas</w:t>
                      </w:r>
                    </w:p>
                  </w:txbxContent>
                </v:textbox>
                <w10:wrap type="square"/>
              </v:shape>
            </w:pict>
          </mc:Fallback>
        </mc:AlternateContent>
      </w:r>
    </w:p>
    <w:p w14:paraId="324912EF" w14:textId="77777777" w:rsidR="00776AEA" w:rsidRPr="00F923C8" w:rsidRDefault="005A7426" w:rsidP="00776AEA">
      <w:pPr>
        <w:rPr>
          <w:rFonts w:ascii="Arial" w:hAnsi="Arial" w:cs="Arial"/>
          <w:color w:val="333333"/>
          <w:sz w:val="24"/>
          <w:szCs w:val="24"/>
          <w:shd w:val="clear" w:color="auto" w:fill="FFFFFF"/>
        </w:rPr>
      </w:pPr>
      <w:r w:rsidRPr="00F923C8">
        <w:rPr>
          <w:rFonts w:ascii="Arial" w:hAnsi="Arial" w:cs="Arial"/>
          <w:noProof/>
          <w:sz w:val="24"/>
          <w:szCs w:val="24"/>
          <w:lang w:val="es-ES_tradnl" w:eastAsia="es-ES_tradnl"/>
        </w:rPr>
        <w:drawing>
          <wp:anchor distT="0" distB="0" distL="114300" distR="114300" simplePos="0" relativeHeight="251637248" behindDoc="0" locked="0" layoutInCell="1" allowOverlap="1" wp14:anchorId="02960771" wp14:editId="50A83C83">
            <wp:simplePos x="0" y="0"/>
            <wp:positionH relativeFrom="margin">
              <wp:posOffset>4159316</wp:posOffset>
            </wp:positionH>
            <wp:positionV relativeFrom="paragraph">
              <wp:posOffset>7686</wp:posOffset>
            </wp:positionV>
            <wp:extent cx="1276350" cy="1005840"/>
            <wp:effectExtent l="0" t="0" r="0" b="3810"/>
            <wp:wrapSquare wrapText="bothSides"/>
            <wp:docPr id="209" name="Imagen 209" descr="Resultado de imagen para portapilas aa x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portapilas aa x 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2500" t="19117" r="11029" b="20588"/>
                    <a:stretch/>
                  </pic:blipFill>
                  <pic:spPr bwMode="auto">
                    <a:xfrm>
                      <a:off x="0" y="0"/>
                      <a:ext cx="1276350" cy="1005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 xml:space="preserve">Dos portas pilas AA x4 con sus respectivas pilas recargables: </w:t>
      </w:r>
      <w:r w:rsidR="00776AEA" w:rsidRPr="00F923C8">
        <w:rPr>
          <w:rFonts w:ascii="Arial" w:hAnsi="Arial" w:cs="Arial"/>
          <w:color w:val="333333"/>
          <w:sz w:val="24"/>
          <w:szCs w:val="24"/>
          <w:shd w:val="clear" w:color="auto" w:fill="FFFFFF"/>
        </w:rPr>
        <w:t>Utilizados para alimentar de corriente eléctrica a los 4 motores.</w:t>
      </w:r>
    </w:p>
    <w:p w14:paraId="38681DD0" w14:textId="77777777" w:rsidR="00776AEA" w:rsidRPr="00F923C8" w:rsidRDefault="00776AEA" w:rsidP="00776AEA">
      <w:pPr>
        <w:rPr>
          <w:rFonts w:ascii="Arial" w:hAnsi="Arial" w:cs="Arial"/>
          <w:color w:val="333333"/>
          <w:sz w:val="24"/>
          <w:szCs w:val="24"/>
          <w:shd w:val="clear" w:color="auto" w:fill="FFFFFF"/>
        </w:rPr>
      </w:pPr>
    </w:p>
    <w:p w14:paraId="0D4C76E1" w14:textId="77777777" w:rsidR="00776AEA" w:rsidRPr="00F923C8" w:rsidRDefault="00776AEA" w:rsidP="00776AEA">
      <w:pPr>
        <w:rPr>
          <w:rFonts w:ascii="Arial" w:hAnsi="Arial" w:cs="Arial"/>
          <w:color w:val="333333"/>
          <w:sz w:val="24"/>
          <w:szCs w:val="24"/>
          <w:shd w:val="clear" w:color="auto" w:fill="FFFFFF"/>
        </w:rPr>
      </w:pPr>
    </w:p>
    <w:p w14:paraId="49793FB3" w14:textId="77777777" w:rsidR="00776AEA" w:rsidRPr="00F923C8" w:rsidRDefault="005A7426" w:rsidP="00776AEA">
      <w:pPr>
        <w:rPr>
          <w:rFonts w:ascii="Arial" w:hAnsi="Arial" w:cs="Arial"/>
          <w:color w:val="333333"/>
          <w:sz w:val="24"/>
          <w:szCs w:val="24"/>
          <w:shd w:val="clear" w:color="auto" w:fill="FFFFFF"/>
        </w:rPr>
      </w:pPr>
      <w:r w:rsidRPr="00F923C8">
        <w:rPr>
          <w:rFonts w:ascii="Arial" w:hAnsi="Arial" w:cs="Arial"/>
          <w:noProof/>
          <w:sz w:val="24"/>
          <w:szCs w:val="24"/>
          <w:lang w:val="es-ES_tradnl" w:eastAsia="es-ES_tradnl"/>
        </w:rPr>
        <w:drawing>
          <wp:anchor distT="0" distB="0" distL="114300" distR="114300" simplePos="0" relativeHeight="251642368" behindDoc="0" locked="0" layoutInCell="1" allowOverlap="1" wp14:anchorId="61264BDA" wp14:editId="1538C802">
            <wp:simplePos x="0" y="0"/>
            <wp:positionH relativeFrom="margin">
              <wp:posOffset>41564</wp:posOffset>
            </wp:positionH>
            <wp:positionV relativeFrom="paragraph">
              <wp:posOffset>370560</wp:posOffset>
            </wp:positionV>
            <wp:extent cx="1162050" cy="1038225"/>
            <wp:effectExtent l="0" t="0" r="0" b="9525"/>
            <wp:wrapSquare wrapText="bothSides"/>
            <wp:docPr id="210" name="Imagen 210" descr="Resultado de imagen para puente h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puente h l298n"/>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8256" r="7798"/>
                    <a:stretch/>
                  </pic:blipFill>
                  <pic:spPr bwMode="auto">
                    <a:xfrm>
                      <a:off x="0" y="0"/>
                      <a:ext cx="1162050" cy="1038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 xml:space="preserve">Dos puentes H L298N: </w:t>
      </w:r>
      <w:r w:rsidR="00776AEA" w:rsidRPr="00F923C8">
        <w:rPr>
          <w:rFonts w:ascii="Arial" w:hAnsi="Arial" w:cs="Arial"/>
          <w:color w:val="333333"/>
          <w:sz w:val="24"/>
          <w:szCs w:val="24"/>
          <w:shd w:val="clear" w:color="auto" w:fill="FFFFFF"/>
        </w:rPr>
        <w:t>Son los intermediarios entre el Arduino Mega y los motores, cada uno de ellos se encarga de la manipulación de dos motores.</w:t>
      </w:r>
    </w:p>
    <w:p w14:paraId="4B8D8514" w14:textId="77777777" w:rsidR="00776AEA" w:rsidRPr="00F923C8" w:rsidRDefault="005A7426" w:rsidP="00776AEA">
      <w:pPr>
        <w:rPr>
          <w:rFonts w:ascii="Arial" w:hAnsi="Arial" w:cs="Arial"/>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673088" behindDoc="0" locked="0" layoutInCell="1" allowOverlap="1" wp14:anchorId="3E5DB816" wp14:editId="2C6C0926">
                <wp:simplePos x="0" y="0"/>
                <wp:positionH relativeFrom="column">
                  <wp:posOffset>101600</wp:posOffset>
                </wp:positionH>
                <wp:positionV relativeFrom="paragraph">
                  <wp:posOffset>175763</wp:posOffset>
                </wp:positionV>
                <wp:extent cx="1162050" cy="405765"/>
                <wp:effectExtent l="0" t="0" r="0" b="0"/>
                <wp:wrapSquare wrapText="bothSides"/>
                <wp:docPr id="226" name="Cuadro de texto 226"/>
                <wp:cNvGraphicFramePr/>
                <a:graphic xmlns:a="http://schemas.openxmlformats.org/drawingml/2006/main">
                  <a:graphicData uri="http://schemas.microsoft.com/office/word/2010/wordprocessingShape">
                    <wps:wsp>
                      <wps:cNvSpPr txBox="1"/>
                      <wps:spPr>
                        <a:xfrm>
                          <a:off x="0" y="0"/>
                          <a:ext cx="1162050" cy="405765"/>
                        </a:xfrm>
                        <a:prstGeom prst="rect">
                          <a:avLst/>
                        </a:prstGeom>
                        <a:solidFill>
                          <a:prstClr val="white"/>
                        </a:solidFill>
                        <a:ln>
                          <a:noFill/>
                        </a:ln>
                      </wps:spPr>
                      <wps:txbx>
                        <w:txbxContent>
                          <w:p w14:paraId="43A18B59" w14:textId="77777777" w:rsidR="00FD763E" w:rsidRPr="00D17616" w:rsidRDefault="00FD763E" w:rsidP="005A7426">
                            <w:pPr>
                              <w:pStyle w:val="Descripcin"/>
                              <w:jc w:val="center"/>
                              <w:rPr>
                                <w:rFonts w:ascii="Arial" w:eastAsia="Calibri" w:hAnsi="Arial" w:cs="Arial"/>
                                <w:noProof/>
                                <w:color w:val="000000"/>
                                <w:sz w:val="24"/>
                                <w:szCs w:val="24"/>
                              </w:rPr>
                            </w:pPr>
                            <w:r>
                              <w:t>Ilustración 50</w:t>
                            </w:r>
                            <w:fldSimple w:instr=" SEQ Ilustración \* ARABIC ">
                              <w:r>
                                <w:rPr>
                                  <w:noProof/>
                                </w:rPr>
                                <w:t>35</w:t>
                              </w:r>
                            </w:fldSimple>
                            <w:r>
                              <w:t xml:space="preserve"> - Módulo Puente 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DB816" id="Cuadro de texto 226" o:spid="_x0000_s1060" type="#_x0000_t202" style="position:absolute;left:0;text-align:left;margin-left:8pt;margin-top:13.85pt;width:91.5pt;height:31.9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" stroked="f">
                <v:textbox style="mso-fit-shape-to-text:t" inset="0,0,0,0">
                  <w:txbxContent>
                    <w:p w14:paraId="43A18B59" w14:textId="77777777" w:rsidR="00FD763E" w:rsidRPr="00D17616" w:rsidRDefault="00FD763E" w:rsidP="005A7426">
                      <w:pPr>
                        <w:pStyle w:val="Descripcin"/>
                        <w:jc w:val="center"/>
                        <w:rPr>
                          <w:rFonts w:ascii="Arial" w:eastAsia="Calibri" w:hAnsi="Arial" w:cs="Arial"/>
                          <w:noProof/>
                          <w:color w:val="000000"/>
                          <w:sz w:val="24"/>
                          <w:szCs w:val="24"/>
                        </w:rPr>
                      </w:pPr>
                      <w:r>
                        <w:t>Ilustración 50</w:t>
                      </w:r>
                      <w:fldSimple w:instr=" SEQ Ilustración \* ARABIC ">
                        <w:r>
                          <w:rPr>
                            <w:noProof/>
                          </w:rPr>
                          <w:t>35</w:t>
                        </w:r>
                      </w:fldSimple>
                      <w:r>
                        <w:t xml:space="preserve"> - Módulo Puente H</w:t>
                      </w:r>
                    </w:p>
                  </w:txbxContent>
                </v:textbox>
                <w10:wrap type="square"/>
              </v:shape>
            </w:pict>
          </mc:Fallback>
        </mc:AlternateContent>
      </w:r>
    </w:p>
    <w:p w14:paraId="0F371BF2" w14:textId="77777777" w:rsidR="00776AEA" w:rsidRPr="00F923C8" w:rsidRDefault="00776AEA" w:rsidP="00776AEA">
      <w:pPr>
        <w:rPr>
          <w:rFonts w:ascii="Arial" w:hAnsi="Arial" w:cs="Arial"/>
          <w:color w:val="333333"/>
          <w:sz w:val="24"/>
          <w:szCs w:val="24"/>
          <w:shd w:val="clear" w:color="auto" w:fill="FFFFFF"/>
        </w:rPr>
      </w:pPr>
      <w:r w:rsidRPr="00F923C8">
        <w:rPr>
          <w:rFonts w:ascii="Arial" w:hAnsi="Arial" w:cs="Arial"/>
          <w:noProof/>
          <w:sz w:val="24"/>
          <w:szCs w:val="24"/>
          <w:lang w:val="es-ES_tradnl" w:eastAsia="es-ES_tradnl"/>
        </w:rPr>
        <w:drawing>
          <wp:anchor distT="0" distB="0" distL="114300" distR="114300" simplePos="0" relativeHeight="251649536" behindDoc="0" locked="0" layoutInCell="1" allowOverlap="1" wp14:anchorId="47A7B286" wp14:editId="07788F9B">
            <wp:simplePos x="0" y="0"/>
            <wp:positionH relativeFrom="margin">
              <wp:align>right</wp:align>
            </wp:positionH>
            <wp:positionV relativeFrom="paragraph">
              <wp:posOffset>10795</wp:posOffset>
            </wp:positionV>
            <wp:extent cx="1181100" cy="1181100"/>
            <wp:effectExtent l="0" t="0" r="0" b="0"/>
            <wp:wrapSquare wrapText="bothSides"/>
            <wp:docPr id="211" name="Imagen 211" descr="Resultado de imagen para mini proto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mini protoboar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37D7EC" w14:textId="77777777" w:rsidR="005A7426" w:rsidRDefault="005A7426" w:rsidP="00776AEA">
      <w:pPr>
        <w:rPr>
          <w:rFonts w:ascii="Arial" w:hAnsi="Arial" w:cs="Arial"/>
          <w:b/>
          <w:color w:val="333333"/>
          <w:sz w:val="24"/>
          <w:szCs w:val="24"/>
          <w:shd w:val="clear" w:color="auto" w:fill="FFFFFF"/>
        </w:rPr>
      </w:pPr>
    </w:p>
    <w:p w14:paraId="09635DBE" w14:textId="77777777" w:rsidR="005A7426" w:rsidRDefault="005A7426" w:rsidP="00776AEA">
      <w:pPr>
        <w:rPr>
          <w:rFonts w:ascii="Arial" w:hAnsi="Arial" w:cs="Arial"/>
          <w:b/>
          <w:color w:val="333333"/>
          <w:sz w:val="24"/>
          <w:szCs w:val="24"/>
          <w:shd w:val="clear" w:color="auto" w:fill="FFFFFF"/>
        </w:rPr>
      </w:pPr>
    </w:p>
    <w:p w14:paraId="440FEFCE" w14:textId="77777777" w:rsidR="00776AEA" w:rsidRPr="00F923C8" w:rsidRDefault="005A7426" w:rsidP="00776AEA">
      <w:pPr>
        <w:rPr>
          <w:rFonts w:ascii="Arial" w:hAnsi="Arial" w:cs="Arial"/>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674112" behindDoc="0" locked="0" layoutInCell="1" allowOverlap="1" wp14:anchorId="3729E761" wp14:editId="5D9E454F">
                <wp:simplePos x="0" y="0"/>
                <wp:positionH relativeFrom="column">
                  <wp:posOffset>2770686</wp:posOffset>
                </wp:positionH>
                <wp:positionV relativeFrom="paragraph">
                  <wp:posOffset>444194</wp:posOffset>
                </wp:positionV>
                <wp:extent cx="1181100" cy="405765"/>
                <wp:effectExtent l="0" t="0" r="0" b="0"/>
                <wp:wrapSquare wrapText="bothSides"/>
                <wp:docPr id="227" name="Cuadro de texto 227"/>
                <wp:cNvGraphicFramePr/>
                <a:graphic xmlns:a="http://schemas.openxmlformats.org/drawingml/2006/main">
                  <a:graphicData uri="http://schemas.microsoft.com/office/word/2010/wordprocessingShape">
                    <wps:wsp>
                      <wps:cNvSpPr txBox="1"/>
                      <wps:spPr>
                        <a:xfrm>
                          <a:off x="0" y="0"/>
                          <a:ext cx="1181100" cy="405765"/>
                        </a:xfrm>
                        <a:prstGeom prst="rect">
                          <a:avLst/>
                        </a:prstGeom>
                        <a:solidFill>
                          <a:prstClr val="white"/>
                        </a:solidFill>
                        <a:ln>
                          <a:noFill/>
                        </a:ln>
                      </wps:spPr>
                      <wps:txbx>
                        <w:txbxContent>
                          <w:p w14:paraId="662C7F2F" w14:textId="77777777" w:rsidR="00FD763E" w:rsidRPr="0064112C" w:rsidRDefault="00FD763E" w:rsidP="005A7426">
                            <w:pPr>
                              <w:pStyle w:val="Descripcin"/>
                              <w:jc w:val="center"/>
                              <w:rPr>
                                <w:rFonts w:ascii="Arial" w:eastAsia="Calibri" w:hAnsi="Arial" w:cs="Arial"/>
                                <w:noProof/>
                                <w:color w:val="000000"/>
                                <w:sz w:val="24"/>
                                <w:szCs w:val="24"/>
                              </w:rPr>
                            </w:pPr>
                            <w:r>
                              <w:t>Ilustración 51</w:t>
                            </w:r>
                            <w:fldSimple w:instr=" SEQ Ilustración \* ARABIC ">
                              <w:r>
                                <w:rPr>
                                  <w:noProof/>
                                </w:rPr>
                                <w:t>36</w:t>
                              </w:r>
                            </w:fldSimple>
                            <w:r>
                              <w:t xml:space="preserve"> - Mini-protoboard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9E761" id="Cuadro de texto 227" o:spid="_x0000_s1061" type="#_x0000_t202" style="position:absolute;left:0;text-align:left;margin-left:218.15pt;margin-top:35pt;width:93pt;height:31.9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" stroked="f">
                <v:textbox style="mso-fit-shape-to-text:t" inset="0,0,0,0">
                  <w:txbxContent>
                    <w:p w14:paraId="662C7F2F" w14:textId="77777777" w:rsidR="00FD763E" w:rsidRPr="0064112C" w:rsidRDefault="00FD763E" w:rsidP="005A7426">
                      <w:pPr>
                        <w:pStyle w:val="Descripcin"/>
                        <w:jc w:val="center"/>
                        <w:rPr>
                          <w:rFonts w:ascii="Arial" w:eastAsia="Calibri" w:hAnsi="Arial" w:cs="Arial"/>
                          <w:noProof/>
                          <w:color w:val="000000"/>
                          <w:sz w:val="24"/>
                          <w:szCs w:val="24"/>
                        </w:rPr>
                      </w:pPr>
                      <w:r>
                        <w:t>Ilustración 51</w:t>
                      </w:r>
                      <w:fldSimple w:instr=" SEQ Ilustración \* ARABIC ">
                        <w:r>
                          <w:rPr>
                            <w:noProof/>
                          </w:rPr>
                          <w:t>36</w:t>
                        </w:r>
                      </w:fldSimple>
                      <w:r>
                        <w:t xml:space="preserve"> - Mini-protoboard</w:t>
                      </w:r>
                    </w:p>
                  </w:txbxContent>
                </v:textbox>
                <w10:wrap type="square"/>
              </v:shape>
            </w:pict>
          </mc:Fallback>
        </mc:AlternateContent>
      </w:r>
      <w:r w:rsidR="00776AEA" w:rsidRPr="00F923C8">
        <w:rPr>
          <w:rFonts w:ascii="Arial" w:hAnsi="Arial" w:cs="Arial"/>
          <w:b/>
          <w:color w:val="333333"/>
          <w:sz w:val="24"/>
          <w:szCs w:val="24"/>
          <w:shd w:val="clear" w:color="auto" w:fill="FFFFFF"/>
        </w:rPr>
        <w:t>Una mini Protoboard:</w:t>
      </w:r>
      <w:r w:rsidR="00776AEA" w:rsidRPr="00F923C8">
        <w:rPr>
          <w:rFonts w:ascii="Arial" w:hAnsi="Arial" w:cs="Arial"/>
          <w:color w:val="333333"/>
          <w:sz w:val="24"/>
          <w:szCs w:val="24"/>
          <w:shd w:val="clear" w:color="auto" w:fill="FFFFFF"/>
        </w:rPr>
        <w:t xml:space="preserve"> Utilizada como extensión de pines, más que nada para los pines GND y 5v de la placa Arduino Mega.</w:t>
      </w:r>
    </w:p>
    <w:p w14:paraId="326F8B00" w14:textId="77777777" w:rsidR="00776AEA" w:rsidRDefault="00776AEA" w:rsidP="00776AEA">
      <w:pPr>
        <w:rPr>
          <w:rFonts w:ascii="Arial" w:hAnsi="Arial" w:cs="Arial"/>
          <w:color w:val="333333"/>
          <w:sz w:val="24"/>
          <w:szCs w:val="24"/>
          <w:shd w:val="clear" w:color="auto" w:fill="FFFFFF"/>
        </w:rPr>
      </w:pPr>
    </w:p>
    <w:p w14:paraId="7C345EAE" w14:textId="77777777" w:rsidR="005A7426" w:rsidRPr="00F923C8" w:rsidRDefault="005A7426" w:rsidP="00776AEA">
      <w:pPr>
        <w:rPr>
          <w:rFonts w:ascii="Arial" w:hAnsi="Arial" w:cs="Arial"/>
          <w:color w:val="333333"/>
          <w:sz w:val="24"/>
          <w:szCs w:val="24"/>
          <w:shd w:val="clear" w:color="auto" w:fill="FFFFFF"/>
        </w:rPr>
      </w:pPr>
    </w:p>
    <w:p w14:paraId="002137B2" w14:textId="77777777" w:rsidR="00776AEA" w:rsidRPr="00F923C8" w:rsidRDefault="005A7426" w:rsidP="00776AEA">
      <w:pPr>
        <w:rPr>
          <w:rFonts w:ascii="Arial" w:hAnsi="Arial" w:cs="Arial"/>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698176" behindDoc="0" locked="0" layoutInCell="1" allowOverlap="1" wp14:anchorId="1BD5D612" wp14:editId="7582395E">
                <wp:simplePos x="0" y="0"/>
                <wp:positionH relativeFrom="column">
                  <wp:posOffset>-3810</wp:posOffset>
                </wp:positionH>
                <wp:positionV relativeFrom="paragraph">
                  <wp:posOffset>713740</wp:posOffset>
                </wp:positionV>
                <wp:extent cx="933450" cy="545465"/>
                <wp:effectExtent l="0" t="0" r="0" b="0"/>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933450" cy="545465"/>
                        </a:xfrm>
                        <a:prstGeom prst="rect">
                          <a:avLst/>
                        </a:prstGeom>
                        <a:solidFill>
                          <a:prstClr val="white"/>
                        </a:solidFill>
                        <a:ln>
                          <a:noFill/>
                        </a:ln>
                      </wps:spPr>
                      <wps:txbx>
                        <w:txbxContent>
                          <w:p w14:paraId="3CCE6152" w14:textId="77777777" w:rsidR="00FD763E" w:rsidRPr="00CE077E" w:rsidRDefault="00FD763E" w:rsidP="005A7426">
                            <w:pPr>
                              <w:pStyle w:val="Descripcin"/>
                              <w:rPr>
                                <w:rFonts w:ascii="Arial" w:eastAsia="Calibri" w:hAnsi="Arial" w:cs="Arial"/>
                                <w:noProof/>
                                <w:color w:val="000000"/>
                                <w:sz w:val="24"/>
                                <w:szCs w:val="24"/>
                              </w:rPr>
                            </w:pPr>
                            <w:r>
                              <w:t>Ilustración 52 - Sensor de Temperatura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5D612" id="Cuadro de texto 228" o:spid="_x0000_s1062" type="#_x0000_t202" style="position:absolute;left:0;text-align:left;margin-left:-.3pt;margin-top:56.2pt;width:73.5pt;height:42.9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" stroked="f">
                <v:textbox style="mso-fit-shape-to-text:t" inset="0,0,0,0">
                  <w:txbxContent>
                    <w:p w14:paraId="3CCE6152" w14:textId="77777777" w:rsidR="00FD763E" w:rsidRPr="00CE077E" w:rsidRDefault="00FD763E" w:rsidP="005A7426">
                      <w:pPr>
                        <w:pStyle w:val="Descripcin"/>
                        <w:rPr>
                          <w:rFonts w:ascii="Arial" w:eastAsia="Calibri" w:hAnsi="Arial" w:cs="Arial"/>
                          <w:noProof/>
                          <w:color w:val="000000"/>
                          <w:sz w:val="24"/>
                          <w:szCs w:val="24"/>
                        </w:rPr>
                      </w:pPr>
                      <w:r>
                        <w:t>Ilustración 52 - Sensor de Temperatura</w:t>
                      </w:r>
                    </w:p>
                  </w:txbxContent>
                </v:textbox>
                <w10:wrap type="square"/>
              </v:shape>
            </w:pict>
          </mc:Fallback>
        </mc:AlternateContent>
      </w:r>
      <w:r w:rsidR="00776AEA" w:rsidRPr="00F923C8">
        <w:rPr>
          <w:rFonts w:ascii="Arial" w:hAnsi="Arial" w:cs="Arial"/>
          <w:noProof/>
          <w:sz w:val="24"/>
          <w:szCs w:val="24"/>
          <w:lang w:val="es-ES_tradnl" w:eastAsia="es-ES_tradnl"/>
        </w:rPr>
        <w:drawing>
          <wp:anchor distT="0" distB="0" distL="114300" distR="114300" simplePos="0" relativeHeight="251650560" behindDoc="0" locked="0" layoutInCell="1" allowOverlap="1" wp14:anchorId="1FDFBA45" wp14:editId="64F9AAED">
            <wp:simplePos x="0" y="0"/>
            <wp:positionH relativeFrom="margin">
              <wp:posOffset>-3810</wp:posOffset>
            </wp:positionH>
            <wp:positionV relativeFrom="paragraph">
              <wp:posOffset>8890</wp:posOffset>
            </wp:positionV>
            <wp:extent cx="933450" cy="647700"/>
            <wp:effectExtent l="0" t="0" r="0" b="0"/>
            <wp:wrapSquare wrapText="bothSides"/>
            <wp:docPr id="212" name="Imagen 212" descr="https://i.ebayimg.com/images/g/-GMAAOSw8cNUR3FF/s-l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ebayimg.com/images/g/-GMAAOSw8cNUR3FF/s-l300.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6326" b="14286"/>
                    <a:stretch/>
                  </pic:blipFill>
                  <pic:spPr bwMode="auto">
                    <a:xfrm>
                      <a:off x="0" y="0"/>
                      <a:ext cx="933450" cy="647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 xml:space="preserve">Un sensor de temperatura DS18B20 montado sobre una placa KY-001: </w:t>
      </w:r>
      <w:r w:rsidR="00776AEA" w:rsidRPr="00F923C8">
        <w:rPr>
          <w:rFonts w:ascii="Arial" w:hAnsi="Arial" w:cs="Arial"/>
          <w:color w:val="333333"/>
          <w:sz w:val="24"/>
          <w:szCs w:val="24"/>
          <w:shd w:val="clear" w:color="auto" w:fill="FFFFFF"/>
        </w:rPr>
        <w:t>Este módulo es el encargado de sensar la temperatura, se encuentra conectado al Arduino Nano.</w:t>
      </w:r>
    </w:p>
    <w:p w14:paraId="15624C28" w14:textId="77777777" w:rsidR="00776AEA" w:rsidRPr="00F923C8" w:rsidRDefault="00776AEA" w:rsidP="00776AEA">
      <w:pPr>
        <w:rPr>
          <w:rFonts w:ascii="Arial" w:hAnsi="Arial" w:cs="Arial"/>
          <w:color w:val="333333"/>
          <w:sz w:val="24"/>
          <w:szCs w:val="24"/>
          <w:shd w:val="clear" w:color="auto" w:fill="FFFFFF"/>
        </w:rPr>
      </w:pPr>
    </w:p>
    <w:p w14:paraId="77105F9D" w14:textId="77777777" w:rsidR="005A7426" w:rsidRDefault="005A7426" w:rsidP="00776AEA">
      <w:pPr>
        <w:rPr>
          <w:rFonts w:ascii="Arial" w:hAnsi="Arial" w:cs="Arial"/>
          <w:b/>
          <w:color w:val="333333"/>
          <w:sz w:val="24"/>
          <w:szCs w:val="24"/>
          <w:shd w:val="clear" w:color="auto" w:fill="FFFFFF"/>
        </w:rPr>
      </w:pPr>
    </w:p>
    <w:p w14:paraId="4A310460" w14:textId="77777777" w:rsidR="005A7426" w:rsidRDefault="005A7426" w:rsidP="00776AEA">
      <w:pPr>
        <w:rPr>
          <w:rFonts w:ascii="Arial" w:hAnsi="Arial" w:cs="Arial"/>
          <w:b/>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678208" behindDoc="0" locked="0" layoutInCell="1" allowOverlap="1" wp14:anchorId="591F3956" wp14:editId="1DE78005">
                <wp:simplePos x="0" y="0"/>
                <wp:positionH relativeFrom="column">
                  <wp:posOffset>2480904</wp:posOffset>
                </wp:positionH>
                <wp:positionV relativeFrom="paragraph">
                  <wp:posOffset>5673</wp:posOffset>
                </wp:positionV>
                <wp:extent cx="1275715" cy="266700"/>
                <wp:effectExtent l="0" t="0" r="0" b="0"/>
                <wp:wrapSquare wrapText="bothSides"/>
                <wp:docPr id="229" name="Cuadro de texto 229"/>
                <wp:cNvGraphicFramePr/>
                <a:graphic xmlns:a="http://schemas.openxmlformats.org/drawingml/2006/main">
                  <a:graphicData uri="http://schemas.microsoft.com/office/word/2010/wordprocessingShape">
                    <wps:wsp>
                      <wps:cNvSpPr txBox="1"/>
                      <wps:spPr>
                        <a:xfrm>
                          <a:off x="0" y="0"/>
                          <a:ext cx="1275715" cy="266700"/>
                        </a:xfrm>
                        <a:prstGeom prst="rect">
                          <a:avLst/>
                        </a:prstGeom>
                        <a:solidFill>
                          <a:prstClr val="white"/>
                        </a:solidFill>
                        <a:ln>
                          <a:noFill/>
                        </a:ln>
                      </wps:spPr>
                      <wps:txbx>
                        <w:txbxContent>
                          <w:p w14:paraId="29F1A8B9" w14:textId="77777777" w:rsidR="00FD763E" w:rsidRPr="008848C3" w:rsidRDefault="00FD763E" w:rsidP="005A7426">
                            <w:pPr>
                              <w:pStyle w:val="Descripcin"/>
                              <w:rPr>
                                <w:rFonts w:ascii="Arial" w:eastAsia="Calibri" w:hAnsi="Arial" w:cs="Arial"/>
                                <w:noProof/>
                                <w:color w:val="000000"/>
                                <w:sz w:val="24"/>
                                <w:szCs w:val="24"/>
                              </w:rPr>
                            </w:pPr>
                            <w:r>
                              <w:t>Ilustración 53- MQ7 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F3956" id="Cuadro de texto 229" o:spid="_x0000_s1063" type="#_x0000_t202" style="position:absolute;left:0;text-align:left;margin-left:195.35pt;margin-top:.45pt;width:100.45pt;height:21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" stroked="f">
                <v:textbox style="mso-fit-shape-to-text:t" inset="0,0,0,0">
                  <w:txbxContent>
                    <w:p w14:paraId="29F1A8B9" w14:textId="77777777" w:rsidR="00FD763E" w:rsidRPr="008848C3" w:rsidRDefault="00FD763E" w:rsidP="005A7426">
                      <w:pPr>
                        <w:pStyle w:val="Descripcin"/>
                        <w:rPr>
                          <w:rFonts w:ascii="Arial" w:eastAsia="Calibri" w:hAnsi="Arial" w:cs="Arial"/>
                          <w:noProof/>
                          <w:color w:val="000000"/>
                          <w:sz w:val="24"/>
                          <w:szCs w:val="24"/>
                        </w:rPr>
                      </w:pPr>
                      <w:r>
                        <w:t>Ilustración 53- MQ7 CO</w:t>
                      </w:r>
                    </w:p>
                  </w:txbxContent>
                </v:textbox>
                <w10:wrap type="square"/>
              </v:shape>
            </w:pict>
          </mc:Fallback>
        </mc:AlternateContent>
      </w:r>
      <w:r w:rsidRPr="00F923C8">
        <w:rPr>
          <w:rFonts w:ascii="Arial" w:hAnsi="Arial" w:cs="Arial"/>
          <w:noProof/>
          <w:sz w:val="24"/>
          <w:szCs w:val="24"/>
          <w:lang w:val="es-ES_tradnl" w:eastAsia="es-ES_tradnl"/>
        </w:rPr>
        <w:drawing>
          <wp:anchor distT="0" distB="0" distL="114300" distR="114300" simplePos="0" relativeHeight="251653632" behindDoc="0" locked="0" layoutInCell="1" allowOverlap="1" wp14:anchorId="5527093F" wp14:editId="559A9006">
            <wp:simplePos x="0" y="0"/>
            <wp:positionH relativeFrom="margin">
              <wp:posOffset>4402760</wp:posOffset>
            </wp:positionH>
            <wp:positionV relativeFrom="paragraph">
              <wp:posOffset>8123</wp:posOffset>
            </wp:positionV>
            <wp:extent cx="1275715" cy="914400"/>
            <wp:effectExtent l="0" t="0" r="635" b="0"/>
            <wp:wrapSquare wrapText="bothSides"/>
            <wp:docPr id="213" name="Imagen 213" descr="Resultado de imagen para sensor de monoxido m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sensor de monoxido mq7"/>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1200" b="17123"/>
                    <a:stretch/>
                  </pic:blipFill>
                  <pic:spPr bwMode="auto">
                    <a:xfrm>
                      <a:off x="0" y="0"/>
                      <a:ext cx="1275715"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81A9F8" w14:textId="77777777" w:rsidR="005A7426" w:rsidRDefault="005A7426" w:rsidP="00776AEA">
      <w:pPr>
        <w:rPr>
          <w:rFonts w:ascii="Arial" w:hAnsi="Arial" w:cs="Arial"/>
          <w:b/>
          <w:color w:val="333333"/>
          <w:sz w:val="24"/>
          <w:szCs w:val="24"/>
          <w:shd w:val="clear" w:color="auto" w:fill="FFFFFF"/>
        </w:rPr>
      </w:pPr>
    </w:p>
    <w:p w14:paraId="6A6279CA" w14:textId="77777777" w:rsidR="005A7426" w:rsidRDefault="005A7426" w:rsidP="00776AEA">
      <w:pPr>
        <w:rPr>
          <w:rFonts w:ascii="Arial" w:hAnsi="Arial" w:cs="Arial"/>
          <w:b/>
          <w:color w:val="333333"/>
          <w:sz w:val="24"/>
          <w:szCs w:val="24"/>
          <w:shd w:val="clear" w:color="auto" w:fill="FFFFFF"/>
        </w:rPr>
      </w:pPr>
    </w:p>
    <w:p w14:paraId="5EE72D65" w14:textId="77777777"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Un sensor de monóxido de carbono MQ-7:</w:t>
      </w:r>
      <w:r w:rsidRPr="00F923C8">
        <w:rPr>
          <w:rFonts w:ascii="Arial" w:hAnsi="Arial" w:cs="Arial"/>
          <w:color w:val="333333"/>
          <w:sz w:val="24"/>
          <w:szCs w:val="24"/>
          <w:shd w:val="clear" w:color="auto" w:fill="FFFFFF"/>
        </w:rPr>
        <w:t xml:space="preserve"> El sensor de monóxido, conectado al Arduino Mega, detecta la ausencia o presencia de dicho gas.</w:t>
      </w:r>
    </w:p>
    <w:p w14:paraId="65C574EC" w14:textId="77777777" w:rsidR="00776AEA" w:rsidRPr="00F923C8" w:rsidRDefault="00776AEA" w:rsidP="00776AEA">
      <w:pPr>
        <w:rPr>
          <w:rFonts w:ascii="Arial" w:hAnsi="Arial" w:cs="Arial"/>
          <w:color w:val="333333"/>
          <w:sz w:val="24"/>
          <w:szCs w:val="24"/>
          <w:shd w:val="clear" w:color="auto" w:fill="FFFFFF"/>
        </w:rPr>
      </w:pPr>
    </w:p>
    <w:p w14:paraId="63237DE4" w14:textId="77777777" w:rsidR="00776AEA" w:rsidRDefault="00776AEA" w:rsidP="00776AEA">
      <w:pPr>
        <w:rPr>
          <w:rFonts w:ascii="Arial" w:hAnsi="Arial" w:cs="Arial"/>
          <w:color w:val="333333"/>
          <w:sz w:val="24"/>
          <w:szCs w:val="24"/>
          <w:shd w:val="clear" w:color="auto" w:fill="FFFFFF"/>
        </w:rPr>
      </w:pPr>
    </w:p>
    <w:p w14:paraId="63A16CD7" w14:textId="77777777" w:rsidR="005A7426" w:rsidRDefault="005A7426" w:rsidP="00776AEA">
      <w:pPr>
        <w:rPr>
          <w:rFonts w:ascii="Arial" w:hAnsi="Arial" w:cs="Arial"/>
          <w:color w:val="333333"/>
          <w:sz w:val="24"/>
          <w:szCs w:val="24"/>
          <w:shd w:val="clear" w:color="auto" w:fill="FFFFFF"/>
        </w:rPr>
      </w:pPr>
    </w:p>
    <w:p w14:paraId="42D96C37" w14:textId="77777777" w:rsidR="005A7426" w:rsidRDefault="005A7426" w:rsidP="00776AEA">
      <w:pPr>
        <w:rPr>
          <w:rFonts w:ascii="Arial" w:hAnsi="Arial" w:cs="Arial"/>
          <w:color w:val="333333"/>
          <w:sz w:val="24"/>
          <w:szCs w:val="24"/>
          <w:shd w:val="clear" w:color="auto" w:fill="FFFFFF"/>
        </w:rPr>
      </w:pPr>
    </w:p>
    <w:p w14:paraId="2A195A57" w14:textId="77777777" w:rsidR="005A7426" w:rsidRPr="00F923C8" w:rsidRDefault="005A7426" w:rsidP="00776AEA">
      <w:pPr>
        <w:rPr>
          <w:rFonts w:ascii="Arial" w:hAnsi="Arial" w:cs="Arial"/>
          <w:color w:val="333333"/>
          <w:sz w:val="24"/>
          <w:szCs w:val="24"/>
          <w:shd w:val="clear" w:color="auto" w:fill="FFFFFF"/>
        </w:rPr>
      </w:pPr>
    </w:p>
    <w:p w14:paraId="29AB85B6" w14:textId="77777777" w:rsidR="00776AEA" w:rsidRPr="00F923C8" w:rsidRDefault="005A7426" w:rsidP="00776AEA">
      <w:pPr>
        <w:rPr>
          <w:rFonts w:ascii="Arial" w:hAnsi="Arial" w:cs="Arial"/>
          <w:color w:val="333333"/>
          <w:sz w:val="24"/>
          <w:szCs w:val="24"/>
          <w:shd w:val="clear" w:color="auto" w:fill="FFFFFF"/>
        </w:rPr>
      </w:pPr>
      <w:r>
        <w:rPr>
          <w:noProof/>
          <w:lang w:val="es-ES_tradnl" w:eastAsia="es-ES_tradnl"/>
        </w:rPr>
        <w:lastRenderedPageBreak/>
        <mc:AlternateContent>
          <mc:Choice Requires="wps">
            <w:drawing>
              <wp:anchor distT="0" distB="0" distL="114300" distR="114300" simplePos="0" relativeHeight="251681280" behindDoc="0" locked="0" layoutInCell="1" allowOverlap="1" wp14:anchorId="259423BA" wp14:editId="3F2B5F7A">
                <wp:simplePos x="0" y="0"/>
                <wp:positionH relativeFrom="column">
                  <wp:posOffset>3114040</wp:posOffset>
                </wp:positionH>
                <wp:positionV relativeFrom="paragraph">
                  <wp:posOffset>1304925</wp:posOffset>
                </wp:positionV>
                <wp:extent cx="2276475" cy="266700"/>
                <wp:effectExtent l="0" t="0" r="0" b="0"/>
                <wp:wrapSquare wrapText="bothSides"/>
                <wp:docPr id="230" name="Cuadro de texto 230"/>
                <wp:cNvGraphicFramePr/>
                <a:graphic xmlns:a="http://schemas.openxmlformats.org/drawingml/2006/main">
                  <a:graphicData uri="http://schemas.microsoft.com/office/word/2010/wordprocessingShape">
                    <wps:wsp>
                      <wps:cNvSpPr txBox="1"/>
                      <wps:spPr>
                        <a:xfrm>
                          <a:off x="0" y="0"/>
                          <a:ext cx="2276475" cy="266700"/>
                        </a:xfrm>
                        <a:prstGeom prst="rect">
                          <a:avLst/>
                        </a:prstGeom>
                        <a:solidFill>
                          <a:prstClr val="white"/>
                        </a:solidFill>
                        <a:ln>
                          <a:noFill/>
                        </a:ln>
                      </wps:spPr>
                      <wps:txbx>
                        <w:txbxContent>
                          <w:p w14:paraId="297AC58C" w14:textId="77777777" w:rsidR="00FD763E" w:rsidRPr="00376F90" w:rsidRDefault="00FD763E" w:rsidP="005A7426">
                            <w:pPr>
                              <w:pStyle w:val="Descripcin"/>
                              <w:rPr>
                                <w:rFonts w:ascii="Arial" w:eastAsia="Calibri" w:hAnsi="Arial" w:cs="Arial"/>
                                <w:noProof/>
                                <w:color w:val="000000"/>
                                <w:sz w:val="24"/>
                                <w:szCs w:val="24"/>
                              </w:rPr>
                            </w:pPr>
                            <w:r>
                              <w:t xml:space="preserve">Ilustración </w:t>
                            </w:r>
                            <w:fldSimple w:instr=" SEQ Ilustración \* ARABIC ">
                              <w:r>
                                <w:rPr>
                                  <w:noProof/>
                                </w:rPr>
                                <w:t>37</w:t>
                              </w:r>
                            </w:fldSimple>
                            <w:r>
                              <w:t>- GPS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423BA" id="Cuadro de texto 230" o:spid="_x0000_s1064" type="#_x0000_t202" style="position:absolute;left:0;text-align:left;margin-left:245.2pt;margin-top:102.75pt;width:179.25pt;height:21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" stroked="f">
                <v:textbox style="mso-fit-shape-to-text:t" inset="0,0,0,0">
                  <w:txbxContent>
                    <w:p w14:paraId="297AC58C" w14:textId="77777777" w:rsidR="00FD763E" w:rsidRPr="00376F90" w:rsidRDefault="00FD763E" w:rsidP="005A7426">
                      <w:pPr>
                        <w:pStyle w:val="Descripcin"/>
                        <w:rPr>
                          <w:rFonts w:ascii="Arial" w:eastAsia="Calibri" w:hAnsi="Arial" w:cs="Arial"/>
                          <w:noProof/>
                          <w:color w:val="000000"/>
                          <w:sz w:val="24"/>
                          <w:szCs w:val="24"/>
                        </w:rPr>
                      </w:pPr>
                      <w:r>
                        <w:t xml:space="preserve">Ilustración </w:t>
                      </w:r>
                      <w:fldSimple w:instr=" SEQ Ilustración \* ARABIC ">
                        <w:r>
                          <w:rPr>
                            <w:noProof/>
                          </w:rPr>
                          <w:t>37</w:t>
                        </w:r>
                      </w:fldSimple>
                      <w:r>
                        <w:t>- GPS</w:t>
                      </w:r>
                    </w:p>
                  </w:txbxContent>
                </v:textbox>
                <w10:wrap type="square"/>
              </v:shape>
            </w:pict>
          </mc:Fallback>
        </mc:AlternateContent>
      </w:r>
      <w:r w:rsidR="00776AEA" w:rsidRPr="00F923C8">
        <w:rPr>
          <w:rFonts w:ascii="Arial" w:hAnsi="Arial" w:cs="Arial"/>
          <w:b/>
          <w:color w:val="333333"/>
          <w:sz w:val="24"/>
          <w:szCs w:val="24"/>
          <w:shd w:val="clear" w:color="auto" w:fill="FFFFFF"/>
        </w:rPr>
        <w:t xml:space="preserve">Un GPS GY-GPS6MV2: </w:t>
      </w:r>
      <w:r w:rsidR="00776AEA" w:rsidRPr="00F923C8">
        <w:rPr>
          <w:rFonts w:ascii="Arial" w:hAnsi="Arial" w:cs="Arial"/>
          <w:color w:val="333333"/>
          <w:sz w:val="24"/>
          <w:szCs w:val="24"/>
          <w:shd w:val="clear" w:color="auto" w:fill="FFFFFF"/>
        </w:rPr>
        <w:t>Con este módulo de GPS obtenemos toda la información necesaria con respecto a la Geolocalización del SAR (latitud, longitud, punto cardinal, velocidad, orientación, fecha y hora).</w:t>
      </w:r>
      <w:r w:rsidRPr="005A7426">
        <w:rPr>
          <w:rFonts w:ascii="Arial" w:hAnsi="Arial" w:cs="Arial"/>
          <w:noProof/>
          <w:sz w:val="24"/>
          <w:szCs w:val="24"/>
        </w:rPr>
        <w:t xml:space="preserve"> </w:t>
      </w:r>
    </w:p>
    <w:p w14:paraId="3435633F" w14:textId="77777777" w:rsidR="00776AEA" w:rsidRPr="00F923C8" w:rsidRDefault="005A7426" w:rsidP="00776AEA">
      <w:pPr>
        <w:rPr>
          <w:rFonts w:ascii="Arial" w:hAnsi="Arial" w:cs="Arial"/>
          <w:color w:val="333333"/>
          <w:sz w:val="24"/>
          <w:szCs w:val="24"/>
          <w:shd w:val="clear" w:color="auto" w:fill="FFFFFF"/>
        </w:rPr>
      </w:pPr>
      <w:r w:rsidRPr="00F923C8">
        <w:rPr>
          <w:rFonts w:ascii="Arial" w:hAnsi="Arial" w:cs="Arial"/>
          <w:noProof/>
          <w:sz w:val="24"/>
          <w:szCs w:val="24"/>
          <w:lang w:val="es-ES_tradnl" w:eastAsia="es-ES_tradnl"/>
        </w:rPr>
        <w:drawing>
          <wp:anchor distT="0" distB="0" distL="114300" distR="114300" simplePos="0" relativeHeight="251685376" behindDoc="0" locked="0" layoutInCell="1" allowOverlap="1" wp14:anchorId="7DFA9B0A" wp14:editId="121AD907">
            <wp:simplePos x="0" y="0"/>
            <wp:positionH relativeFrom="margin">
              <wp:posOffset>3164205</wp:posOffset>
            </wp:positionH>
            <wp:positionV relativeFrom="paragraph">
              <wp:posOffset>25400</wp:posOffset>
            </wp:positionV>
            <wp:extent cx="2276475" cy="1247775"/>
            <wp:effectExtent l="0" t="0" r="9525" b="9525"/>
            <wp:wrapSquare wrapText="bothSides"/>
            <wp:docPr id="214" name="Imagen 2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9155" t="19892" r="9810" b="20886"/>
                    <a:stretch/>
                  </pic:blipFill>
                  <pic:spPr bwMode="auto">
                    <a:xfrm>
                      <a:off x="0" y="0"/>
                      <a:ext cx="227647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2D3057" w14:textId="77777777" w:rsidR="005A7426" w:rsidRDefault="005A7426" w:rsidP="00776AEA">
      <w:pPr>
        <w:rPr>
          <w:rFonts w:ascii="Arial" w:hAnsi="Arial" w:cs="Arial"/>
          <w:b/>
          <w:color w:val="333333"/>
          <w:sz w:val="24"/>
          <w:szCs w:val="24"/>
          <w:shd w:val="clear" w:color="auto" w:fill="FFFFFF"/>
        </w:rPr>
      </w:pPr>
    </w:p>
    <w:p w14:paraId="03A46C40" w14:textId="77777777" w:rsidR="005A7426" w:rsidRDefault="005A7426" w:rsidP="00776AEA">
      <w:pPr>
        <w:rPr>
          <w:rFonts w:ascii="Arial" w:hAnsi="Arial" w:cs="Arial"/>
          <w:b/>
          <w:color w:val="333333"/>
          <w:sz w:val="24"/>
          <w:szCs w:val="24"/>
          <w:shd w:val="clear" w:color="auto" w:fill="FFFFFF"/>
        </w:rPr>
      </w:pPr>
    </w:p>
    <w:p w14:paraId="55D9836E" w14:textId="77777777" w:rsidR="005A7426" w:rsidRDefault="005A7426" w:rsidP="00776AEA">
      <w:pPr>
        <w:rPr>
          <w:rFonts w:ascii="Arial" w:hAnsi="Arial" w:cs="Arial"/>
          <w:b/>
          <w:color w:val="333333"/>
          <w:sz w:val="24"/>
          <w:szCs w:val="24"/>
          <w:shd w:val="clear" w:color="auto" w:fill="FFFFFF"/>
        </w:rPr>
      </w:pPr>
    </w:p>
    <w:p w14:paraId="1493E4EF" w14:textId="77777777" w:rsidR="005A7426" w:rsidRDefault="005A7426" w:rsidP="00776AEA">
      <w:pPr>
        <w:rPr>
          <w:rFonts w:ascii="Arial" w:hAnsi="Arial" w:cs="Arial"/>
          <w:b/>
          <w:color w:val="333333"/>
          <w:sz w:val="24"/>
          <w:szCs w:val="24"/>
          <w:shd w:val="clear" w:color="auto" w:fill="FFFFFF"/>
        </w:rPr>
      </w:pPr>
    </w:p>
    <w:p w14:paraId="08C273BA" w14:textId="77777777" w:rsidR="005A7426" w:rsidRDefault="005A7426" w:rsidP="00776AEA">
      <w:pPr>
        <w:rPr>
          <w:rFonts w:ascii="Arial" w:hAnsi="Arial" w:cs="Arial"/>
          <w:b/>
          <w:color w:val="333333"/>
          <w:sz w:val="24"/>
          <w:szCs w:val="24"/>
          <w:shd w:val="clear" w:color="auto" w:fill="FFFFFF"/>
        </w:rPr>
      </w:pPr>
    </w:p>
    <w:p w14:paraId="26DE6450" w14:textId="77777777" w:rsidR="005A7426" w:rsidRDefault="005A7426" w:rsidP="00776AEA">
      <w:pPr>
        <w:rPr>
          <w:rFonts w:ascii="Arial" w:hAnsi="Arial" w:cs="Arial"/>
          <w:b/>
          <w:color w:val="333333"/>
          <w:sz w:val="24"/>
          <w:szCs w:val="24"/>
          <w:shd w:val="clear" w:color="auto" w:fill="FFFFFF"/>
        </w:rPr>
      </w:pPr>
    </w:p>
    <w:p w14:paraId="3CBB1E50" w14:textId="77777777" w:rsidR="005A7426" w:rsidRDefault="005A7426" w:rsidP="00776AEA">
      <w:pPr>
        <w:rPr>
          <w:rFonts w:ascii="Arial" w:hAnsi="Arial" w:cs="Arial"/>
          <w:b/>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687424" behindDoc="0" locked="0" layoutInCell="1" allowOverlap="1" wp14:anchorId="2B04A7E7" wp14:editId="6CAA11E5">
                <wp:simplePos x="0" y="0"/>
                <wp:positionH relativeFrom="column">
                  <wp:posOffset>3122996</wp:posOffset>
                </wp:positionH>
                <wp:positionV relativeFrom="paragraph">
                  <wp:posOffset>61942</wp:posOffset>
                </wp:positionV>
                <wp:extent cx="2276475" cy="266700"/>
                <wp:effectExtent l="0" t="0" r="0" b="0"/>
                <wp:wrapSquare wrapText="bothSides"/>
                <wp:docPr id="231" name="Cuadro de texto 231"/>
                <wp:cNvGraphicFramePr/>
                <a:graphic xmlns:a="http://schemas.openxmlformats.org/drawingml/2006/main">
                  <a:graphicData uri="http://schemas.microsoft.com/office/word/2010/wordprocessingShape">
                    <wps:wsp>
                      <wps:cNvSpPr txBox="1"/>
                      <wps:spPr>
                        <a:xfrm>
                          <a:off x="0" y="0"/>
                          <a:ext cx="2276475" cy="266700"/>
                        </a:xfrm>
                        <a:prstGeom prst="rect">
                          <a:avLst/>
                        </a:prstGeom>
                        <a:solidFill>
                          <a:prstClr val="white"/>
                        </a:solidFill>
                        <a:ln>
                          <a:noFill/>
                        </a:ln>
                      </wps:spPr>
                      <wps:txbx>
                        <w:txbxContent>
                          <w:p w14:paraId="2B5ABA3A" w14:textId="77777777" w:rsidR="00FD763E" w:rsidRPr="00EE7DE7" w:rsidRDefault="00FD763E" w:rsidP="005A7426">
                            <w:pPr>
                              <w:pStyle w:val="Descripcin"/>
                              <w:jc w:val="center"/>
                              <w:rPr>
                                <w:rFonts w:ascii="Arial" w:eastAsia="Calibri" w:hAnsi="Arial" w:cs="Arial"/>
                                <w:noProof/>
                                <w:color w:val="000000"/>
                                <w:sz w:val="24"/>
                                <w:szCs w:val="24"/>
                              </w:rPr>
                            </w:pPr>
                            <w:r>
                              <w:t>Ilustración 54 - GPS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4A7E7" id="Cuadro de texto 231" o:spid="_x0000_s1065" type="#_x0000_t202" style="position:absolute;left:0;text-align:left;margin-left:245.9pt;margin-top:4.9pt;width:179.25pt;height:21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" stroked="f">
                <v:textbox style="mso-fit-shape-to-text:t" inset="0,0,0,0">
                  <w:txbxContent>
                    <w:p w14:paraId="2B5ABA3A" w14:textId="77777777" w:rsidR="00FD763E" w:rsidRPr="00EE7DE7" w:rsidRDefault="00FD763E" w:rsidP="005A7426">
                      <w:pPr>
                        <w:pStyle w:val="Descripcin"/>
                        <w:jc w:val="center"/>
                        <w:rPr>
                          <w:rFonts w:ascii="Arial" w:eastAsia="Calibri" w:hAnsi="Arial" w:cs="Arial"/>
                          <w:noProof/>
                          <w:color w:val="000000"/>
                          <w:sz w:val="24"/>
                          <w:szCs w:val="24"/>
                        </w:rPr>
                      </w:pPr>
                      <w:r>
                        <w:t>Ilustración 54 - GPS</w:t>
                      </w:r>
                    </w:p>
                  </w:txbxContent>
                </v:textbox>
                <w10:wrap type="square"/>
              </v:shape>
            </w:pict>
          </mc:Fallback>
        </mc:AlternateContent>
      </w:r>
    </w:p>
    <w:p w14:paraId="7186C750" w14:textId="77777777" w:rsidR="00776AEA" w:rsidRPr="00F923C8" w:rsidRDefault="008D2800" w:rsidP="00776AEA">
      <w:pPr>
        <w:rPr>
          <w:rFonts w:ascii="Arial" w:hAnsi="Arial" w:cs="Arial"/>
          <w:b/>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699200" behindDoc="0" locked="0" layoutInCell="1" allowOverlap="1" wp14:anchorId="537D7B3F" wp14:editId="0FEDFFE0">
                <wp:simplePos x="0" y="0"/>
                <wp:positionH relativeFrom="column">
                  <wp:posOffset>0</wp:posOffset>
                </wp:positionH>
                <wp:positionV relativeFrom="paragraph">
                  <wp:posOffset>1353185</wp:posOffset>
                </wp:positionV>
                <wp:extent cx="1419225" cy="266700"/>
                <wp:effectExtent l="0" t="0" r="0" b="0"/>
                <wp:wrapSquare wrapText="bothSides"/>
                <wp:docPr id="232" name="Cuadro de texto 232"/>
                <wp:cNvGraphicFramePr/>
                <a:graphic xmlns:a="http://schemas.openxmlformats.org/drawingml/2006/main">
                  <a:graphicData uri="http://schemas.microsoft.com/office/word/2010/wordprocessingShape">
                    <wps:wsp>
                      <wps:cNvSpPr txBox="1"/>
                      <wps:spPr>
                        <a:xfrm>
                          <a:off x="0" y="0"/>
                          <a:ext cx="1419225" cy="266700"/>
                        </a:xfrm>
                        <a:prstGeom prst="rect">
                          <a:avLst/>
                        </a:prstGeom>
                        <a:solidFill>
                          <a:prstClr val="white"/>
                        </a:solidFill>
                        <a:ln>
                          <a:noFill/>
                        </a:ln>
                      </wps:spPr>
                      <wps:txbx>
                        <w:txbxContent>
                          <w:p w14:paraId="6E9A18FF" w14:textId="77777777" w:rsidR="00FD763E" w:rsidRPr="005D180A" w:rsidRDefault="00FD763E" w:rsidP="008D2800">
                            <w:pPr>
                              <w:pStyle w:val="Descripcin"/>
                              <w:jc w:val="center"/>
                              <w:rPr>
                                <w:rFonts w:ascii="Arial" w:eastAsia="Calibri" w:hAnsi="Arial" w:cs="Arial"/>
                                <w:noProof/>
                                <w:color w:val="000000"/>
                                <w:sz w:val="24"/>
                                <w:szCs w:val="24"/>
                                <w:u w:val="single"/>
                              </w:rPr>
                            </w:pPr>
                            <w:r>
                              <w:t>Ilustración 55 - Cámara V2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D7B3F" id="Cuadro de texto 232" o:spid="_x0000_s1066" type="#_x0000_t202" style="position:absolute;left:0;text-align:left;margin-left:0;margin-top:106.55pt;width:111.75pt;height:21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" stroked="f">
                <v:textbox style="mso-fit-shape-to-text:t" inset="0,0,0,0">
                  <w:txbxContent>
                    <w:p w14:paraId="6E9A18FF" w14:textId="77777777" w:rsidR="00FD763E" w:rsidRPr="005D180A" w:rsidRDefault="00FD763E" w:rsidP="008D2800">
                      <w:pPr>
                        <w:pStyle w:val="Descripcin"/>
                        <w:jc w:val="center"/>
                        <w:rPr>
                          <w:rFonts w:ascii="Arial" w:eastAsia="Calibri" w:hAnsi="Arial" w:cs="Arial"/>
                          <w:noProof/>
                          <w:color w:val="000000"/>
                          <w:sz w:val="24"/>
                          <w:szCs w:val="24"/>
                          <w:u w:val="single"/>
                        </w:rPr>
                      </w:pPr>
                      <w:r>
                        <w:t>Ilustración 55 - Cámara V2</w:t>
                      </w:r>
                    </w:p>
                  </w:txbxContent>
                </v:textbox>
                <w10:wrap type="square"/>
              </v:shape>
            </w:pict>
          </mc:Fallback>
        </mc:AlternateContent>
      </w:r>
      <w:r w:rsidR="00776AEA" w:rsidRPr="00F923C8">
        <w:rPr>
          <w:rFonts w:ascii="Arial" w:hAnsi="Arial" w:cs="Arial"/>
          <w:i/>
          <w:noProof/>
          <w:sz w:val="24"/>
          <w:szCs w:val="24"/>
          <w:u w:val="single"/>
          <w:lang w:val="es-ES_tradnl" w:eastAsia="es-ES_tradnl"/>
        </w:rPr>
        <w:drawing>
          <wp:anchor distT="0" distB="0" distL="114300" distR="114300" simplePos="0" relativeHeight="251654656" behindDoc="0" locked="0" layoutInCell="1" allowOverlap="1" wp14:anchorId="387DDBA3" wp14:editId="4F5FDCF2">
            <wp:simplePos x="0" y="0"/>
            <wp:positionH relativeFrom="margin">
              <wp:align>left</wp:align>
            </wp:positionH>
            <wp:positionV relativeFrom="paragraph">
              <wp:posOffset>6985</wp:posOffset>
            </wp:positionV>
            <wp:extent cx="1419225" cy="1289050"/>
            <wp:effectExtent l="0" t="0" r="9525" b="6350"/>
            <wp:wrapSquare wrapText="bothSides"/>
            <wp:docPr id="215" name="Imagen 215"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19225"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99499D" w14:textId="77777777"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Cámara de Raspberry Pi V2: </w:t>
      </w:r>
      <w:r w:rsidRPr="00F923C8">
        <w:rPr>
          <w:rFonts w:ascii="Arial" w:hAnsi="Arial" w:cs="Arial"/>
          <w:color w:val="333333"/>
          <w:sz w:val="24"/>
          <w:szCs w:val="24"/>
          <w:shd w:val="clear" w:color="auto" w:fill="FFFFFF"/>
        </w:rPr>
        <w:t>Esta cámara, exclusiva de Raspberry, es la utilizada para captar con señal de video en tiempo real (mediante el software motion) el entorno que rodea al SAR.</w:t>
      </w:r>
    </w:p>
    <w:p w14:paraId="45A9E81F" w14:textId="77777777" w:rsidR="00776AEA" w:rsidRPr="00F923C8" w:rsidRDefault="00776AEA" w:rsidP="00776AEA">
      <w:pPr>
        <w:rPr>
          <w:rFonts w:ascii="Arial" w:hAnsi="Arial" w:cs="Arial"/>
          <w:color w:val="333333"/>
          <w:sz w:val="24"/>
          <w:szCs w:val="24"/>
          <w:shd w:val="clear" w:color="auto" w:fill="FFFFFF"/>
        </w:rPr>
      </w:pPr>
    </w:p>
    <w:p w14:paraId="223AD02B" w14:textId="77777777" w:rsidR="00776AEA" w:rsidRPr="00F923C8" w:rsidRDefault="008D2800" w:rsidP="00776AEA">
      <w:pPr>
        <w:rPr>
          <w:rFonts w:ascii="Arial" w:hAnsi="Arial" w:cs="Arial"/>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700224" behindDoc="0" locked="0" layoutInCell="1" allowOverlap="1" wp14:anchorId="2BAC1CDD" wp14:editId="04DC01D0">
                <wp:simplePos x="0" y="0"/>
                <wp:positionH relativeFrom="column">
                  <wp:posOffset>3413125</wp:posOffset>
                </wp:positionH>
                <wp:positionV relativeFrom="paragraph">
                  <wp:posOffset>1423035</wp:posOffset>
                </wp:positionV>
                <wp:extent cx="1524000" cy="405765"/>
                <wp:effectExtent l="0" t="0" r="0" b="0"/>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1524000" cy="405765"/>
                        </a:xfrm>
                        <a:prstGeom prst="rect">
                          <a:avLst/>
                        </a:prstGeom>
                        <a:solidFill>
                          <a:prstClr val="white"/>
                        </a:solidFill>
                        <a:ln>
                          <a:noFill/>
                        </a:ln>
                      </wps:spPr>
                      <wps:txbx>
                        <w:txbxContent>
                          <w:p w14:paraId="189D69FF" w14:textId="77777777" w:rsidR="00FD763E" w:rsidRPr="007B4645" w:rsidRDefault="00FD763E" w:rsidP="008D2800">
                            <w:pPr>
                              <w:pStyle w:val="Descripcin"/>
                              <w:jc w:val="center"/>
                              <w:rPr>
                                <w:rFonts w:ascii="Arial" w:eastAsia="Calibri" w:hAnsi="Arial" w:cs="Arial"/>
                                <w:noProof/>
                                <w:color w:val="000000"/>
                                <w:sz w:val="24"/>
                                <w:szCs w:val="24"/>
                              </w:rPr>
                            </w:pPr>
                            <w:r>
                              <w:t>Ilustración 56 - Panel Solar Power Bank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C1CDD" id="Cuadro de texto 233" o:spid="_x0000_s1067" type="#_x0000_t202" style="position:absolute;left:0;text-align:left;margin-left:268.75pt;margin-top:112.05pt;width:120pt;height:31.9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" stroked="f">
                <v:textbox style="mso-fit-shape-to-text:t" inset="0,0,0,0">
                  <w:txbxContent>
                    <w:p w14:paraId="189D69FF" w14:textId="77777777" w:rsidR="00FD763E" w:rsidRPr="007B4645" w:rsidRDefault="00FD763E" w:rsidP="008D2800">
                      <w:pPr>
                        <w:pStyle w:val="Descripcin"/>
                        <w:jc w:val="center"/>
                        <w:rPr>
                          <w:rFonts w:ascii="Arial" w:eastAsia="Calibri" w:hAnsi="Arial" w:cs="Arial"/>
                          <w:noProof/>
                          <w:color w:val="000000"/>
                          <w:sz w:val="24"/>
                          <w:szCs w:val="24"/>
                        </w:rPr>
                      </w:pPr>
                      <w:r>
                        <w:t>Ilustración 56 - Panel Solar Power Bank</w:t>
                      </w:r>
                    </w:p>
                  </w:txbxContent>
                </v:textbox>
                <w10:wrap type="square"/>
              </v:shape>
            </w:pict>
          </mc:Fallback>
        </mc:AlternateContent>
      </w:r>
      <w:r w:rsidR="00776AEA" w:rsidRPr="00F923C8">
        <w:rPr>
          <w:rFonts w:ascii="Arial" w:hAnsi="Arial" w:cs="Arial"/>
          <w:noProof/>
          <w:sz w:val="24"/>
          <w:szCs w:val="24"/>
          <w:lang w:val="es-ES_tradnl" w:eastAsia="es-ES_tradnl"/>
        </w:rPr>
        <w:drawing>
          <wp:anchor distT="0" distB="0" distL="114300" distR="114300" simplePos="0" relativeHeight="251655680" behindDoc="0" locked="0" layoutInCell="1" allowOverlap="1" wp14:anchorId="073E2C88" wp14:editId="773F1812">
            <wp:simplePos x="0" y="0"/>
            <wp:positionH relativeFrom="column">
              <wp:posOffset>4120515</wp:posOffset>
            </wp:positionH>
            <wp:positionV relativeFrom="paragraph">
              <wp:posOffset>213360</wp:posOffset>
            </wp:positionV>
            <wp:extent cx="1524000" cy="1152525"/>
            <wp:effectExtent l="0" t="0" r="0" b="9525"/>
            <wp:wrapSquare wrapText="bothSides"/>
            <wp:docPr id="216" name="Imagen 216" descr="Resultado de imagen para power bank solar mali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ower bank solar malibu"/>
                    <pic:cNvPicPr>
                      <a:picLocks noChangeAspect="1" noChangeArrowheads="1"/>
                    </pic:cNvPicPr>
                  </pic:nvPicPr>
                  <pic:blipFill rotWithShape="1">
                    <a:blip r:embed="rId81">
                      <a:extLst>
                        <a:ext uri="{28A0092B-C50C-407E-A947-70E740481C1C}">
                          <a14:useLocalDpi xmlns:a14="http://schemas.microsoft.com/office/drawing/2010/main" val="0"/>
                        </a:ext>
                      </a:extLst>
                    </a:blip>
                    <a:srcRect t="13125" b="11250"/>
                    <a:stretch/>
                  </pic:blipFill>
                  <pic:spPr bwMode="auto">
                    <a:xfrm>
                      <a:off x="0" y="0"/>
                      <a:ext cx="1524000" cy="1152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50D278" w14:textId="77777777"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PowerBank Malibu de 20Ah con panel solar: </w:t>
      </w:r>
      <w:r w:rsidRPr="00F923C8">
        <w:rPr>
          <w:rFonts w:ascii="Arial" w:hAnsi="Arial" w:cs="Arial"/>
          <w:color w:val="333333"/>
          <w:sz w:val="24"/>
          <w:szCs w:val="24"/>
          <w:shd w:val="clear" w:color="auto" w:fill="FFFFFF"/>
        </w:rPr>
        <w:t>Funciona como batería del SAR, provee de corriente eléctrica a la Raspberry y por ende a los arduinos conectados a ella.</w:t>
      </w:r>
    </w:p>
    <w:p w14:paraId="48A71F0F" w14:textId="77777777" w:rsidR="00776AEA" w:rsidRDefault="00776AEA" w:rsidP="00776AEA">
      <w:pPr>
        <w:rPr>
          <w:rFonts w:ascii="Arial" w:hAnsi="Arial" w:cs="Arial"/>
          <w:bCs/>
          <w:i/>
          <w:color w:val="222222"/>
          <w:sz w:val="28"/>
          <w:szCs w:val="28"/>
          <w:shd w:val="clear" w:color="auto" w:fill="FFFFFF"/>
        </w:rPr>
      </w:pPr>
    </w:p>
    <w:p w14:paraId="4E5F57A4" w14:textId="77777777" w:rsidR="00776AEA" w:rsidRPr="00A60F6B" w:rsidRDefault="00776AEA" w:rsidP="00776AEA">
      <w:pPr>
        <w:pStyle w:val="Ttulo2"/>
        <w:rPr>
          <w:b/>
          <w:sz w:val="44"/>
          <w:szCs w:val="44"/>
          <w:shd w:val="clear" w:color="auto" w:fill="FFFFFF"/>
        </w:rPr>
      </w:pPr>
      <w:commentRangeStart w:id="1028"/>
      <w:r w:rsidRPr="006D52FC">
        <w:rPr>
          <w:b/>
          <w:sz w:val="44"/>
          <w:szCs w:val="44"/>
          <w:shd w:val="clear" w:color="auto" w:fill="FFFFFF"/>
        </w:rPr>
        <w:t>Estructura</w:t>
      </w:r>
      <w:commentRangeEnd w:id="1028"/>
      <w:r w:rsidR="00F11528">
        <w:rPr>
          <w:rStyle w:val="Refdecomentario"/>
          <w:color w:val="000000"/>
        </w:rPr>
        <w:commentReference w:id="1028"/>
      </w:r>
    </w:p>
    <w:p w14:paraId="3AB21C93" w14:textId="77777777" w:rsidR="00776AEA" w:rsidRDefault="005459D9" w:rsidP="00776AEA">
      <w:pPr>
        <w:rPr>
          <w:rFonts w:ascii="Verdana" w:hAnsi="Verdana"/>
          <w:color w:val="333333"/>
          <w:shd w:val="clear" w:color="auto" w:fill="FFFFFF"/>
        </w:rPr>
      </w:pPr>
      <w:r>
        <w:rPr>
          <w:noProof/>
          <w:lang w:val="es-ES_tradnl" w:eastAsia="es-ES_tradnl"/>
        </w:rPr>
        <mc:AlternateContent>
          <mc:Choice Requires="wps">
            <w:drawing>
              <wp:anchor distT="0" distB="0" distL="114300" distR="114300" simplePos="0" relativeHeight="251701248" behindDoc="0" locked="0" layoutInCell="1" allowOverlap="1" wp14:anchorId="4A8B735C" wp14:editId="62D55DF9">
                <wp:simplePos x="0" y="0"/>
                <wp:positionH relativeFrom="column">
                  <wp:posOffset>0</wp:posOffset>
                </wp:positionH>
                <wp:positionV relativeFrom="paragraph">
                  <wp:posOffset>1986280</wp:posOffset>
                </wp:positionV>
                <wp:extent cx="2452370" cy="266700"/>
                <wp:effectExtent l="0" t="0" r="0" b="0"/>
                <wp:wrapSquare wrapText="bothSides"/>
                <wp:docPr id="234" name="Cuadro de texto 234"/>
                <wp:cNvGraphicFramePr/>
                <a:graphic xmlns:a="http://schemas.openxmlformats.org/drawingml/2006/main">
                  <a:graphicData uri="http://schemas.microsoft.com/office/word/2010/wordprocessingShape">
                    <wps:wsp>
                      <wps:cNvSpPr txBox="1"/>
                      <wps:spPr>
                        <a:xfrm>
                          <a:off x="0" y="0"/>
                          <a:ext cx="2452370" cy="266700"/>
                        </a:xfrm>
                        <a:prstGeom prst="rect">
                          <a:avLst/>
                        </a:prstGeom>
                        <a:solidFill>
                          <a:prstClr val="white"/>
                        </a:solidFill>
                        <a:ln>
                          <a:noFill/>
                        </a:ln>
                      </wps:spPr>
                      <wps:txbx>
                        <w:txbxContent>
                          <w:p w14:paraId="6F231DC7" w14:textId="77777777" w:rsidR="00FD763E" w:rsidRPr="00EE7698" w:rsidRDefault="00FD763E" w:rsidP="005459D9">
                            <w:pPr>
                              <w:pStyle w:val="Descripcin"/>
                              <w:jc w:val="center"/>
                              <w:rPr>
                                <w:rFonts w:ascii="Calibri" w:eastAsia="Calibri" w:hAnsi="Calibri" w:cs="Calibri"/>
                                <w:noProof/>
                                <w:color w:val="000000"/>
                              </w:rPr>
                            </w:pPr>
                            <w:r>
                              <w:t>Ilustración 57 - Diseño estructura SketchUp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B735C" id="Cuadro de texto 234" o:spid="_x0000_s1068" type="#_x0000_t202" style="position:absolute;left:0;text-align:left;margin-left:0;margin-top:156.4pt;width:193.1pt;height:21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" stroked="f">
                <v:textbox style="mso-fit-shape-to-text:t" inset="0,0,0,0">
                  <w:txbxContent>
                    <w:p w14:paraId="6F231DC7" w14:textId="77777777" w:rsidR="00FD763E" w:rsidRPr="00EE7698" w:rsidRDefault="00FD763E" w:rsidP="005459D9">
                      <w:pPr>
                        <w:pStyle w:val="Descripcin"/>
                        <w:jc w:val="center"/>
                        <w:rPr>
                          <w:rFonts w:ascii="Calibri" w:eastAsia="Calibri" w:hAnsi="Calibri" w:cs="Calibri"/>
                          <w:noProof/>
                          <w:color w:val="000000"/>
                        </w:rPr>
                      </w:pPr>
                      <w:r>
                        <w:t>Ilustración 57 - Diseño estructura SketchUp</w:t>
                      </w:r>
                    </w:p>
                  </w:txbxContent>
                </v:textbox>
                <w10:wrap type="square"/>
              </v:shape>
            </w:pict>
          </mc:Fallback>
        </mc:AlternateContent>
      </w:r>
      <w:r w:rsidR="00776AEA">
        <w:rPr>
          <w:noProof/>
          <w:lang w:val="es-ES_tradnl" w:eastAsia="es-ES_tradnl"/>
        </w:rPr>
        <w:drawing>
          <wp:anchor distT="0" distB="0" distL="114300" distR="114300" simplePos="0" relativeHeight="251657728" behindDoc="0" locked="0" layoutInCell="1" allowOverlap="1" wp14:anchorId="2E82F339" wp14:editId="70B99C68">
            <wp:simplePos x="0" y="0"/>
            <wp:positionH relativeFrom="margin">
              <wp:align>left</wp:align>
            </wp:positionH>
            <wp:positionV relativeFrom="paragraph">
              <wp:posOffset>5009</wp:posOffset>
            </wp:positionV>
            <wp:extent cx="2452370" cy="1924685"/>
            <wp:effectExtent l="0" t="0" r="5080" b="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52370" cy="1924685"/>
                    </a:xfrm>
                    <a:prstGeom prst="rect">
                      <a:avLst/>
                    </a:prstGeom>
                  </pic:spPr>
                </pic:pic>
              </a:graphicData>
            </a:graphic>
            <wp14:sizeRelH relativeFrom="page">
              <wp14:pctWidth>0</wp14:pctWidth>
            </wp14:sizeRelH>
            <wp14:sizeRelV relativeFrom="page">
              <wp14:pctHeight>0</wp14:pctHeight>
            </wp14:sizeRelV>
          </wp:anchor>
        </w:drawing>
      </w:r>
    </w:p>
    <w:p w14:paraId="5DFEFFC1" w14:textId="77777777" w:rsidR="00776AEA" w:rsidRPr="00F923C8" w:rsidRDefault="005459D9" w:rsidP="00776AEA">
      <w:pPr>
        <w:rPr>
          <w:rFonts w:ascii="Arial" w:hAnsi="Arial" w:cs="Arial"/>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702272" behindDoc="0" locked="0" layoutInCell="1" allowOverlap="1" wp14:anchorId="1BB245A8" wp14:editId="21270BE2">
                <wp:simplePos x="0" y="0"/>
                <wp:positionH relativeFrom="column">
                  <wp:posOffset>325120</wp:posOffset>
                </wp:positionH>
                <wp:positionV relativeFrom="paragraph">
                  <wp:posOffset>2910840</wp:posOffset>
                </wp:positionV>
                <wp:extent cx="2503170" cy="266700"/>
                <wp:effectExtent l="0" t="0" r="0" b="0"/>
                <wp:wrapSquare wrapText="bothSides"/>
                <wp:docPr id="235" name="Cuadro de texto 235"/>
                <wp:cNvGraphicFramePr/>
                <a:graphic xmlns:a="http://schemas.openxmlformats.org/drawingml/2006/main">
                  <a:graphicData uri="http://schemas.microsoft.com/office/word/2010/wordprocessingShape">
                    <wps:wsp>
                      <wps:cNvSpPr txBox="1"/>
                      <wps:spPr>
                        <a:xfrm>
                          <a:off x="0" y="0"/>
                          <a:ext cx="2503170" cy="266700"/>
                        </a:xfrm>
                        <a:prstGeom prst="rect">
                          <a:avLst/>
                        </a:prstGeom>
                        <a:solidFill>
                          <a:prstClr val="white"/>
                        </a:solidFill>
                        <a:ln>
                          <a:noFill/>
                        </a:ln>
                      </wps:spPr>
                      <wps:txbx>
                        <w:txbxContent>
                          <w:p w14:paraId="262B5071" w14:textId="77777777" w:rsidR="00FD763E" w:rsidRPr="001F3991" w:rsidRDefault="00FD763E" w:rsidP="005459D9">
                            <w:pPr>
                              <w:pStyle w:val="Descripcin"/>
                              <w:jc w:val="center"/>
                              <w:rPr>
                                <w:rFonts w:ascii="Calibri" w:eastAsia="Calibri" w:hAnsi="Calibri" w:cs="Calibri"/>
                                <w:noProof/>
                                <w:color w:val="000000"/>
                              </w:rPr>
                            </w:pPr>
                            <w:r>
                              <w:t>Ilustración 58 – Impresión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245A8" id="Cuadro de texto 235" o:spid="_x0000_s1069" type="#_x0000_t202" style="position:absolute;left:0;text-align:left;margin-left:25.6pt;margin-top:229.2pt;width:197.1pt;height:21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9c6OwIAAHMEAAAOAAAAZHJzL2Uyb0RvYy54bWysVE1v2zAMvQ/YfxB0X5yPNR2M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" stroked="f">
                <v:textbox style="mso-fit-shape-to-text:t" inset="0,0,0,0">
                  <w:txbxContent>
                    <w:p w14:paraId="262B5071" w14:textId="77777777" w:rsidR="00FD763E" w:rsidRPr="001F3991" w:rsidRDefault="00FD763E" w:rsidP="005459D9">
                      <w:pPr>
                        <w:pStyle w:val="Descripcin"/>
                        <w:jc w:val="center"/>
                        <w:rPr>
                          <w:rFonts w:ascii="Calibri" w:eastAsia="Calibri" w:hAnsi="Calibri" w:cs="Calibri"/>
                          <w:noProof/>
                          <w:color w:val="000000"/>
                        </w:rPr>
                      </w:pPr>
                      <w:r>
                        <w:t>Ilustración 58 – Impresión 3D</w:t>
                      </w:r>
                    </w:p>
                  </w:txbxContent>
                </v:textbox>
                <w10:wrap type="square"/>
              </v:shape>
            </w:pict>
          </mc:Fallback>
        </mc:AlternateContent>
      </w:r>
      <w:r w:rsidR="00776AEA">
        <w:rPr>
          <w:noProof/>
          <w:lang w:val="es-ES_tradnl" w:eastAsia="es-ES_tradnl"/>
        </w:rPr>
        <w:drawing>
          <wp:anchor distT="0" distB="0" distL="114300" distR="114300" simplePos="0" relativeHeight="251656704" behindDoc="0" locked="0" layoutInCell="1" allowOverlap="1" wp14:anchorId="71FFAC5F" wp14:editId="7884BF74">
            <wp:simplePos x="0" y="0"/>
            <wp:positionH relativeFrom="margin">
              <wp:align>right</wp:align>
            </wp:positionH>
            <wp:positionV relativeFrom="paragraph">
              <wp:posOffset>1446477</wp:posOffset>
            </wp:positionV>
            <wp:extent cx="2503170" cy="1407795"/>
            <wp:effectExtent l="0" t="0" r="0" b="1905"/>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03170" cy="140779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color w:val="333333"/>
          <w:sz w:val="24"/>
          <w:szCs w:val="24"/>
          <w:shd w:val="clear" w:color="auto" w:fill="FFFFFF"/>
        </w:rPr>
        <w:t>Para el armado de la estructura se procedió a diseñar en 3D las distintas piezas por medio del entorno de diseño gráfico SketchUp 2017. Se tomaron medidas de los distintos componentes y en base a ellas decidimos dividir el gabinete del SAR en cuatro niveles.</w:t>
      </w:r>
    </w:p>
    <w:p w14:paraId="1AA66C7A" w14:textId="77777777" w:rsidR="00776AEA" w:rsidRDefault="00776AEA" w:rsidP="00776AEA">
      <w:pPr>
        <w:rPr>
          <w:rFonts w:ascii="Arial" w:hAnsi="Arial" w:cs="Arial"/>
          <w:color w:val="333333"/>
          <w:sz w:val="24"/>
          <w:szCs w:val="24"/>
          <w:shd w:val="clear" w:color="auto" w:fill="FFFFFF"/>
        </w:rPr>
      </w:pPr>
    </w:p>
    <w:p w14:paraId="7D9C443B" w14:textId="77777777" w:rsidR="00776AEA" w:rsidRDefault="00776AEA" w:rsidP="00776AEA">
      <w:pPr>
        <w:rPr>
          <w:rFonts w:ascii="Arial" w:hAnsi="Arial" w:cs="Arial"/>
          <w:color w:val="333333"/>
          <w:sz w:val="24"/>
          <w:szCs w:val="24"/>
          <w:shd w:val="clear" w:color="auto" w:fill="FFFFFF"/>
        </w:rPr>
      </w:pPr>
      <w:r w:rsidRPr="00F923C8">
        <w:rPr>
          <w:rFonts w:ascii="Arial" w:hAnsi="Arial" w:cs="Arial"/>
          <w:color w:val="333333"/>
          <w:sz w:val="24"/>
          <w:szCs w:val="24"/>
          <w:shd w:val="clear" w:color="auto" w:fill="FFFFFF"/>
        </w:rPr>
        <w:t>Una vez armados los modelos de los distintos niveles, fuimos imprimiendo los mismos mediante una impresora 3D.</w:t>
      </w:r>
    </w:p>
    <w:p w14:paraId="6EF28950" w14:textId="77777777" w:rsidR="00776AEA" w:rsidRDefault="00776AEA" w:rsidP="00776AEA">
      <w:pPr>
        <w:rPr>
          <w:rFonts w:ascii="Arial" w:hAnsi="Arial" w:cs="Arial"/>
          <w:color w:val="333333"/>
          <w:sz w:val="24"/>
          <w:szCs w:val="24"/>
          <w:shd w:val="clear" w:color="auto" w:fill="FFFFFF"/>
        </w:rPr>
      </w:pPr>
    </w:p>
    <w:p w14:paraId="698AA1E5" w14:textId="77777777" w:rsidR="00776AEA" w:rsidRPr="00F923C8" w:rsidRDefault="00776AEA" w:rsidP="00776AEA">
      <w:pPr>
        <w:rPr>
          <w:rFonts w:ascii="Arial" w:hAnsi="Arial" w:cs="Arial"/>
          <w:color w:val="333333"/>
          <w:sz w:val="24"/>
          <w:szCs w:val="24"/>
          <w:shd w:val="clear" w:color="auto" w:fill="FFFFFF"/>
        </w:rPr>
      </w:pPr>
    </w:p>
    <w:p w14:paraId="0671B453" w14:textId="77777777"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1</w:t>
      </w:r>
      <w:r w:rsidRPr="00F923C8">
        <w:rPr>
          <w:rFonts w:ascii="Arial" w:hAnsi="Arial" w:cs="Arial"/>
          <w:color w:val="333333"/>
          <w:sz w:val="24"/>
          <w:szCs w:val="24"/>
          <w:shd w:val="clear" w:color="auto" w:fill="FFFFFF"/>
        </w:rPr>
        <w:t xml:space="preserve">: El primer nivel es en donde se </w:t>
      </w:r>
      <w:r w:rsidRPr="00F923C8">
        <w:rPr>
          <w:rFonts w:ascii="Arial" w:hAnsi="Arial" w:cs="Arial"/>
          <w:color w:val="333333"/>
          <w:sz w:val="24"/>
          <w:szCs w:val="24"/>
          <w:shd w:val="clear" w:color="auto" w:fill="FFFFFF"/>
        </w:rPr>
        <w:lastRenderedPageBreak/>
        <w:t xml:space="preserve">instalaron los motores, con distintas piezas estructurales metálicas diseñadas exclusivamente para dicha función, además se encuentran </w:t>
      </w:r>
      <w:commentRangeStart w:id="1029"/>
      <w:r w:rsidRPr="00F923C8">
        <w:rPr>
          <w:rFonts w:ascii="Arial" w:hAnsi="Arial" w:cs="Arial"/>
          <w:color w:val="333333"/>
          <w:sz w:val="24"/>
          <w:szCs w:val="24"/>
          <w:shd w:val="clear" w:color="auto" w:fill="FFFFFF"/>
        </w:rPr>
        <w:t>los dos puentes H L298N</w:t>
      </w:r>
      <w:commentRangeEnd w:id="1029"/>
      <w:r w:rsidR="00F11528">
        <w:rPr>
          <w:rStyle w:val="Refdecomentario"/>
        </w:rPr>
        <w:commentReference w:id="1029"/>
      </w:r>
      <w:r w:rsidRPr="00F923C8">
        <w:rPr>
          <w:rFonts w:ascii="Arial" w:hAnsi="Arial" w:cs="Arial"/>
          <w:color w:val="333333"/>
          <w:sz w:val="24"/>
          <w:szCs w:val="24"/>
          <w:shd w:val="clear" w:color="auto" w:fill="FFFFFF"/>
        </w:rPr>
        <w:t xml:space="preserve"> conectados a cada par de motores respectivamente. Cada motor cuenta con su rueda de plástico.</w:t>
      </w:r>
    </w:p>
    <w:p w14:paraId="531F775E" w14:textId="77777777" w:rsidR="00776AEA" w:rsidRPr="00F923C8" w:rsidRDefault="005459D9" w:rsidP="00776AEA">
      <w:pPr>
        <w:rPr>
          <w:rFonts w:ascii="Arial" w:hAnsi="Arial" w:cs="Arial"/>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703296" behindDoc="0" locked="0" layoutInCell="1" allowOverlap="1" wp14:anchorId="17B1CA97" wp14:editId="1AB5C9AA">
                <wp:simplePos x="0" y="0"/>
                <wp:positionH relativeFrom="column">
                  <wp:posOffset>-3175</wp:posOffset>
                </wp:positionH>
                <wp:positionV relativeFrom="paragraph">
                  <wp:posOffset>1426210</wp:posOffset>
                </wp:positionV>
                <wp:extent cx="1734185" cy="266700"/>
                <wp:effectExtent l="0" t="0" r="0" b="0"/>
                <wp:wrapSquare wrapText="bothSides"/>
                <wp:docPr id="236" name="Cuadro de texto 236"/>
                <wp:cNvGraphicFramePr/>
                <a:graphic xmlns:a="http://schemas.openxmlformats.org/drawingml/2006/main">
                  <a:graphicData uri="http://schemas.microsoft.com/office/word/2010/wordprocessingShape">
                    <wps:wsp>
                      <wps:cNvSpPr txBox="1"/>
                      <wps:spPr>
                        <a:xfrm>
                          <a:off x="0" y="0"/>
                          <a:ext cx="1734185" cy="266700"/>
                        </a:xfrm>
                        <a:prstGeom prst="rect">
                          <a:avLst/>
                        </a:prstGeom>
                        <a:solidFill>
                          <a:prstClr val="white"/>
                        </a:solidFill>
                        <a:ln>
                          <a:noFill/>
                        </a:ln>
                      </wps:spPr>
                      <wps:txbx>
                        <w:txbxContent>
                          <w:p w14:paraId="7EE2C11D" w14:textId="77777777" w:rsidR="00FD763E" w:rsidRPr="000F6696" w:rsidRDefault="00FD763E" w:rsidP="005459D9">
                            <w:pPr>
                              <w:pStyle w:val="Descripcin"/>
                              <w:rPr>
                                <w:rFonts w:ascii="Calibri" w:eastAsia="Calibri" w:hAnsi="Calibri" w:cs="Calibri"/>
                                <w:noProof/>
                                <w:color w:val="000000"/>
                              </w:rPr>
                            </w:pPr>
                            <w:r>
                              <w:t>Ilustración 59 - Nivel 2 descubierto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1CA97" id="Cuadro de texto 236" o:spid="_x0000_s1070" type="#_x0000_t202" style="position:absolute;left:0;text-align:left;margin-left:-.25pt;margin-top:112.3pt;width:136.55pt;height:2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" stroked="f">
                <v:textbox style="mso-fit-shape-to-text:t" inset="0,0,0,0">
                  <w:txbxContent>
                    <w:p w14:paraId="7EE2C11D" w14:textId="77777777" w:rsidR="00FD763E" w:rsidRPr="000F6696" w:rsidRDefault="00FD763E" w:rsidP="005459D9">
                      <w:pPr>
                        <w:pStyle w:val="Descripcin"/>
                        <w:rPr>
                          <w:rFonts w:ascii="Calibri" w:eastAsia="Calibri" w:hAnsi="Calibri" w:cs="Calibri"/>
                          <w:noProof/>
                          <w:color w:val="000000"/>
                        </w:rPr>
                      </w:pPr>
                      <w:r>
                        <w:t>Ilustración 59 - Nivel 2 descubierto</w:t>
                      </w:r>
                    </w:p>
                  </w:txbxContent>
                </v:textbox>
                <w10:wrap type="square"/>
              </v:shape>
            </w:pict>
          </mc:Fallback>
        </mc:AlternateContent>
      </w:r>
      <w:r w:rsidR="00776AEA">
        <w:rPr>
          <w:noProof/>
          <w:lang w:val="es-ES_tradnl" w:eastAsia="es-ES_tradnl"/>
        </w:rPr>
        <w:drawing>
          <wp:anchor distT="0" distB="0" distL="114300" distR="114300" simplePos="0" relativeHeight="251658752" behindDoc="0" locked="0" layoutInCell="1" allowOverlap="1" wp14:anchorId="4B064B2F" wp14:editId="4B7F2E67">
            <wp:simplePos x="0" y="0"/>
            <wp:positionH relativeFrom="column">
              <wp:posOffset>-3365</wp:posOffset>
            </wp:positionH>
            <wp:positionV relativeFrom="paragraph">
              <wp:posOffset>53</wp:posOffset>
            </wp:positionV>
            <wp:extent cx="1734796" cy="1369536"/>
            <wp:effectExtent l="0" t="0" r="0" b="254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312" t="5908" r="18337" b="6597"/>
                    <a:stretch/>
                  </pic:blipFill>
                  <pic:spPr bwMode="auto">
                    <a:xfrm>
                      <a:off x="0" y="0"/>
                      <a:ext cx="1734796" cy="13695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u w:val="single"/>
          <w:shd w:val="clear" w:color="auto" w:fill="FFFFFF"/>
        </w:rPr>
        <w:t>Nivel 2</w:t>
      </w:r>
      <w:r w:rsidR="00776AEA" w:rsidRPr="00F923C8">
        <w:rPr>
          <w:rFonts w:ascii="Arial" w:hAnsi="Arial" w:cs="Arial"/>
          <w:color w:val="333333"/>
          <w:sz w:val="24"/>
          <w:szCs w:val="24"/>
          <w:shd w:val="clear" w:color="auto" w:fill="FFFFFF"/>
        </w:rPr>
        <w:t>: En este nivel se adhirió con tornillos el Arduino Mega y la mini protoboard cada uno con sus respectivas conexiones, además de los porta pilas utilizados para la alimentación de los motores. En su frente se colocó uno de los sensores ultrasónicos HC-SR04 que verifica la presencia de objetos en la parte delantera del SAR.</w:t>
      </w:r>
    </w:p>
    <w:p w14:paraId="79333938" w14:textId="1AE0D4EB" w:rsidR="00776AEA" w:rsidRPr="00F923C8" w:rsidRDefault="005459D9" w:rsidP="00776AEA">
      <w:pPr>
        <w:rPr>
          <w:rFonts w:ascii="Arial" w:hAnsi="Arial" w:cs="Arial"/>
          <w:color w:val="333333"/>
          <w:sz w:val="24"/>
          <w:szCs w:val="24"/>
          <w:shd w:val="clear" w:color="auto" w:fill="FFFFFF"/>
        </w:rPr>
      </w:pPr>
      <w:r>
        <w:rPr>
          <w:noProof/>
          <w:lang w:val="es-ES_tradnl" w:eastAsia="es-ES_tradnl"/>
        </w:rPr>
        <mc:AlternateContent>
          <mc:Choice Requires="wps">
            <w:drawing>
              <wp:anchor distT="0" distB="0" distL="114300" distR="114300" simplePos="0" relativeHeight="251704320" behindDoc="0" locked="0" layoutInCell="1" allowOverlap="1" wp14:anchorId="69240792" wp14:editId="26436A4C">
                <wp:simplePos x="0" y="0"/>
                <wp:positionH relativeFrom="column">
                  <wp:posOffset>1049020</wp:posOffset>
                </wp:positionH>
                <wp:positionV relativeFrom="paragraph">
                  <wp:posOffset>3004820</wp:posOffset>
                </wp:positionV>
                <wp:extent cx="2505710" cy="266700"/>
                <wp:effectExtent l="0" t="0" r="0" b="0"/>
                <wp:wrapSquare wrapText="bothSides"/>
                <wp:docPr id="237" name="Cuadro de texto 237"/>
                <wp:cNvGraphicFramePr/>
                <a:graphic xmlns:a="http://schemas.openxmlformats.org/drawingml/2006/main">
                  <a:graphicData uri="http://schemas.microsoft.com/office/word/2010/wordprocessingShape">
                    <wps:wsp>
                      <wps:cNvSpPr txBox="1"/>
                      <wps:spPr>
                        <a:xfrm>
                          <a:off x="0" y="0"/>
                          <a:ext cx="2505710" cy="266700"/>
                        </a:xfrm>
                        <a:prstGeom prst="rect">
                          <a:avLst/>
                        </a:prstGeom>
                        <a:solidFill>
                          <a:prstClr val="white"/>
                        </a:solidFill>
                        <a:ln>
                          <a:noFill/>
                        </a:ln>
                      </wps:spPr>
                      <wps:txbx>
                        <w:txbxContent>
                          <w:p w14:paraId="0B54821A" w14:textId="77777777" w:rsidR="00FD763E" w:rsidRPr="008C34AD" w:rsidRDefault="00FD763E" w:rsidP="005459D9">
                            <w:pPr>
                              <w:pStyle w:val="Descripcin"/>
                              <w:jc w:val="center"/>
                              <w:rPr>
                                <w:rFonts w:ascii="Calibri" w:eastAsia="Calibri" w:hAnsi="Calibri" w:cs="Calibri"/>
                                <w:noProof/>
                                <w:color w:val="000000"/>
                              </w:rPr>
                            </w:pPr>
                            <w:r>
                              <w:t>Ilustración 60 - RM Vista Lateral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40792" id="Cuadro de texto 237" o:spid="_x0000_s1071" type="#_x0000_t202" style="position:absolute;left:0;text-align:left;margin-left:82.6pt;margin-top:236.6pt;width:197.3pt;height:21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" stroked="f">
                <v:textbox style="mso-fit-shape-to-text:t" inset="0,0,0,0">
                  <w:txbxContent>
                    <w:p w14:paraId="0B54821A" w14:textId="77777777" w:rsidR="00FD763E" w:rsidRPr="008C34AD" w:rsidRDefault="00FD763E" w:rsidP="005459D9">
                      <w:pPr>
                        <w:pStyle w:val="Descripcin"/>
                        <w:jc w:val="center"/>
                        <w:rPr>
                          <w:rFonts w:ascii="Calibri" w:eastAsia="Calibri" w:hAnsi="Calibri" w:cs="Calibri"/>
                          <w:noProof/>
                          <w:color w:val="000000"/>
                        </w:rPr>
                      </w:pPr>
                      <w:r>
                        <w:t>Ilustración 60 - RM Vista Lateral</w:t>
                      </w:r>
                    </w:p>
                  </w:txbxContent>
                </v:textbox>
                <w10:wrap type="square"/>
              </v:shape>
            </w:pict>
          </mc:Fallback>
        </mc:AlternateContent>
      </w:r>
      <w:r w:rsidR="00776AEA">
        <w:rPr>
          <w:noProof/>
          <w:lang w:val="es-ES_tradnl" w:eastAsia="es-ES_tradnl"/>
        </w:rPr>
        <w:drawing>
          <wp:anchor distT="0" distB="0" distL="114300" distR="114300" simplePos="0" relativeHeight="251663872" behindDoc="0" locked="0" layoutInCell="1" allowOverlap="1" wp14:anchorId="03519B90" wp14:editId="6CC98E65">
            <wp:simplePos x="0" y="0"/>
            <wp:positionH relativeFrom="margin">
              <wp:align>right</wp:align>
            </wp:positionH>
            <wp:positionV relativeFrom="paragraph">
              <wp:posOffset>289560</wp:posOffset>
            </wp:positionV>
            <wp:extent cx="2791460" cy="2505710"/>
            <wp:effectExtent l="0" t="9525" r="0" b="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30338" t="2558" r="8590"/>
                    <a:stretch/>
                  </pic:blipFill>
                  <pic:spPr bwMode="auto">
                    <a:xfrm rot="5400000">
                      <a:off x="0" y="0"/>
                      <a:ext cx="2791460" cy="250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u w:val="single"/>
          <w:shd w:val="clear" w:color="auto" w:fill="FFFFFF"/>
        </w:rPr>
        <w:t>Nivel 3</w:t>
      </w:r>
      <w:r w:rsidR="00776AEA" w:rsidRPr="00F923C8">
        <w:rPr>
          <w:rFonts w:ascii="Arial" w:hAnsi="Arial" w:cs="Arial"/>
          <w:color w:val="333333"/>
          <w:sz w:val="24"/>
          <w:szCs w:val="24"/>
          <w:shd w:val="clear" w:color="auto" w:fill="FFFFFF"/>
        </w:rPr>
        <w:t xml:space="preserve">: En </w:t>
      </w:r>
      <w:ins w:id="1030" w:author="Nahuel Defossé" w:date="2017-12-22T13:17:00Z">
        <w:r w:rsidR="00F11528">
          <w:rPr>
            <w:rFonts w:ascii="Arial" w:hAnsi="Arial" w:cs="Arial"/>
            <w:color w:val="333333"/>
            <w:sz w:val="24"/>
            <w:szCs w:val="24"/>
            <w:shd w:val="clear" w:color="auto" w:fill="FFFFFF"/>
          </w:rPr>
          <w:t>é</w:t>
        </w:r>
      </w:ins>
      <w:del w:id="1031" w:author="Nahuel Defossé" w:date="2017-12-22T13:17:00Z">
        <w:r w:rsidR="00776AEA" w:rsidRPr="00F923C8" w:rsidDel="00F11528">
          <w:rPr>
            <w:rFonts w:ascii="Arial" w:hAnsi="Arial" w:cs="Arial"/>
            <w:color w:val="333333"/>
            <w:sz w:val="24"/>
            <w:szCs w:val="24"/>
            <w:shd w:val="clear" w:color="auto" w:fill="FFFFFF"/>
          </w:rPr>
          <w:delText>e</w:delText>
        </w:r>
      </w:del>
      <w:r w:rsidR="00776AEA" w:rsidRPr="00F923C8">
        <w:rPr>
          <w:rFonts w:ascii="Arial" w:hAnsi="Arial" w:cs="Arial"/>
          <w:color w:val="333333"/>
          <w:sz w:val="24"/>
          <w:szCs w:val="24"/>
          <w:shd w:val="clear" w:color="auto" w:fill="FFFFFF"/>
        </w:rPr>
        <w:t xml:space="preserve">l tercer nivel se encuentra la Raspberry Pi y el Arduino </w:t>
      </w:r>
      <w:del w:id="1032" w:author="Nahuel Defossé" w:date="2017-12-22T13:17:00Z">
        <w:r w:rsidR="00776AEA" w:rsidRPr="00F923C8" w:rsidDel="00772363">
          <w:rPr>
            <w:rFonts w:ascii="Arial" w:hAnsi="Arial" w:cs="Arial"/>
            <w:color w:val="333333"/>
            <w:sz w:val="24"/>
            <w:szCs w:val="24"/>
            <w:shd w:val="clear" w:color="auto" w:fill="FFFFFF"/>
          </w:rPr>
          <w:delText>nano</w:delText>
        </w:r>
      </w:del>
      <w:ins w:id="1033" w:author="Nahuel Defossé" w:date="2017-12-22T13:17:00Z">
        <w:r w:rsidR="00772363">
          <w:rPr>
            <w:rFonts w:ascii="Arial" w:hAnsi="Arial" w:cs="Arial"/>
            <w:color w:val="333333"/>
            <w:sz w:val="24"/>
            <w:szCs w:val="24"/>
            <w:shd w:val="clear" w:color="auto" w:fill="FFFFFF"/>
          </w:rPr>
          <w:t>N</w:t>
        </w:r>
        <w:r w:rsidR="00772363" w:rsidRPr="00F923C8">
          <w:rPr>
            <w:rFonts w:ascii="Arial" w:hAnsi="Arial" w:cs="Arial"/>
            <w:color w:val="333333"/>
            <w:sz w:val="24"/>
            <w:szCs w:val="24"/>
            <w:shd w:val="clear" w:color="auto" w:fill="FFFFFF"/>
          </w:rPr>
          <w:t>ano</w:t>
        </w:r>
      </w:ins>
      <w:r w:rsidR="00776AEA" w:rsidRPr="00F923C8">
        <w:rPr>
          <w:rFonts w:ascii="Arial" w:hAnsi="Arial" w:cs="Arial"/>
          <w:color w:val="333333"/>
          <w:sz w:val="24"/>
          <w:szCs w:val="24"/>
          <w:shd w:val="clear" w:color="auto" w:fill="FFFFFF"/>
        </w:rPr>
        <w:t xml:space="preserve">, en conjunto con una </w:t>
      </w:r>
      <w:del w:id="1034" w:author="Nahuel Defossé" w:date="2017-12-22T13:17:00Z">
        <w:r w:rsidR="00776AEA" w:rsidRPr="00F923C8" w:rsidDel="00772363">
          <w:rPr>
            <w:rFonts w:ascii="Arial" w:hAnsi="Arial" w:cs="Arial"/>
            <w:color w:val="333333"/>
            <w:sz w:val="24"/>
            <w:szCs w:val="24"/>
            <w:shd w:val="clear" w:color="auto" w:fill="FFFFFF"/>
          </w:rPr>
          <w:delText xml:space="preserve">gran variedad </w:delText>
        </w:r>
      </w:del>
      <w:ins w:id="1035" w:author="Nahuel Defossé" w:date="2017-12-22T13:17:00Z">
        <w:r w:rsidR="00772363">
          <w:rPr>
            <w:rFonts w:ascii="Arial" w:hAnsi="Arial" w:cs="Arial"/>
            <w:color w:val="333333"/>
            <w:sz w:val="24"/>
            <w:szCs w:val="24"/>
            <w:shd w:val="clear" w:color="auto" w:fill="FFFFFF"/>
          </w:rPr>
          <w:t xml:space="preserve">conjunto </w:t>
        </w:r>
      </w:ins>
      <w:r w:rsidR="00776AEA" w:rsidRPr="00F923C8">
        <w:rPr>
          <w:rFonts w:ascii="Arial" w:hAnsi="Arial" w:cs="Arial"/>
          <w:color w:val="333333"/>
          <w:sz w:val="24"/>
          <w:szCs w:val="24"/>
          <w:shd w:val="clear" w:color="auto" w:fill="FFFFFF"/>
        </w:rPr>
        <w:t>de sensores</w:t>
      </w:r>
      <w:ins w:id="1036" w:author="Nahuel Defossé" w:date="2017-12-22T13:18:00Z">
        <w:r w:rsidR="00772363">
          <w:rPr>
            <w:rFonts w:ascii="Arial" w:hAnsi="Arial" w:cs="Arial"/>
            <w:color w:val="333333"/>
            <w:sz w:val="24"/>
            <w:szCs w:val="24"/>
            <w:shd w:val="clear" w:color="auto" w:fill="FFFFFF"/>
          </w:rPr>
          <w:t xml:space="preserve">: </w:t>
        </w:r>
      </w:ins>
      <w:del w:id="1037" w:author="Nahuel Defossé" w:date="2017-12-22T13:18:00Z">
        <w:r w:rsidR="00776AEA" w:rsidRPr="00F923C8" w:rsidDel="00772363">
          <w:rPr>
            <w:rFonts w:ascii="Arial" w:hAnsi="Arial" w:cs="Arial"/>
            <w:color w:val="333333"/>
            <w:sz w:val="24"/>
            <w:szCs w:val="24"/>
            <w:shd w:val="clear" w:color="auto" w:fill="FFFFFF"/>
          </w:rPr>
          <w:delText xml:space="preserve">, tales como, </w:delText>
        </w:r>
      </w:del>
      <w:r w:rsidR="00776AEA" w:rsidRPr="00F923C8">
        <w:rPr>
          <w:rFonts w:ascii="Arial" w:hAnsi="Arial" w:cs="Arial"/>
          <w:color w:val="333333"/>
          <w:sz w:val="24"/>
          <w:szCs w:val="24"/>
          <w:shd w:val="clear" w:color="auto" w:fill="FFFFFF"/>
        </w:rPr>
        <w:t xml:space="preserve">2 sensores HC-SR04, </w:t>
      </w:r>
      <w:ins w:id="1038" w:author="Nahuel Defossé" w:date="2017-12-22T13:18:00Z">
        <w:r w:rsidR="00772363">
          <w:rPr>
            <w:rFonts w:ascii="Arial" w:hAnsi="Arial" w:cs="Arial"/>
            <w:color w:val="333333"/>
            <w:sz w:val="24"/>
            <w:szCs w:val="24"/>
            <w:shd w:val="clear" w:color="auto" w:fill="FFFFFF"/>
          </w:rPr>
          <w:t xml:space="preserve">ubicados </w:t>
        </w:r>
      </w:ins>
      <w:r w:rsidR="00776AEA" w:rsidRPr="00F923C8">
        <w:rPr>
          <w:rFonts w:ascii="Arial" w:hAnsi="Arial" w:cs="Arial"/>
          <w:color w:val="333333"/>
          <w:sz w:val="24"/>
          <w:szCs w:val="24"/>
          <w:shd w:val="clear" w:color="auto" w:fill="FFFFFF"/>
        </w:rPr>
        <w:t xml:space="preserve">uno en cada </w:t>
      </w:r>
      <w:del w:id="1039" w:author="Nahuel Defossé" w:date="2017-12-22T13:18:00Z">
        <w:r w:rsidR="00776AEA" w:rsidRPr="00F923C8" w:rsidDel="00772363">
          <w:rPr>
            <w:rFonts w:ascii="Arial" w:hAnsi="Arial" w:cs="Arial"/>
            <w:color w:val="333333"/>
            <w:sz w:val="24"/>
            <w:szCs w:val="24"/>
            <w:shd w:val="clear" w:color="auto" w:fill="FFFFFF"/>
          </w:rPr>
          <w:delText xml:space="preserve">uno de los </w:delText>
        </w:r>
      </w:del>
      <w:r w:rsidR="00776AEA" w:rsidRPr="00F923C8">
        <w:rPr>
          <w:rFonts w:ascii="Arial" w:hAnsi="Arial" w:cs="Arial"/>
          <w:color w:val="333333"/>
          <w:sz w:val="24"/>
          <w:szCs w:val="24"/>
          <w:shd w:val="clear" w:color="auto" w:fill="FFFFFF"/>
        </w:rPr>
        <w:t>lateral</w:t>
      </w:r>
      <w:del w:id="1040" w:author="Nahuel Defossé" w:date="2017-12-22T13:18:00Z">
        <w:r w:rsidR="00776AEA" w:rsidRPr="00F923C8" w:rsidDel="00772363">
          <w:rPr>
            <w:rFonts w:ascii="Arial" w:hAnsi="Arial" w:cs="Arial"/>
            <w:color w:val="333333"/>
            <w:sz w:val="24"/>
            <w:szCs w:val="24"/>
            <w:shd w:val="clear" w:color="auto" w:fill="FFFFFF"/>
          </w:rPr>
          <w:delText>es</w:delText>
        </w:r>
      </w:del>
      <w:r w:rsidR="00776AEA" w:rsidRPr="00F923C8">
        <w:rPr>
          <w:rFonts w:ascii="Arial" w:hAnsi="Arial" w:cs="Arial"/>
          <w:color w:val="333333"/>
          <w:sz w:val="24"/>
          <w:szCs w:val="24"/>
          <w:shd w:val="clear" w:color="auto" w:fill="FFFFFF"/>
        </w:rPr>
        <w:t xml:space="preserve"> para verificar objetos en dichos lugres</w:t>
      </w:r>
      <w:ins w:id="1041" w:author="Nahuel Defossé" w:date="2017-12-22T13:18:00Z">
        <w:r w:rsidR="00772363">
          <w:rPr>
            <w:rFonts w:ascii="Arial" w:hAnsi="Arial" w:cs="Arial"/>
            <w:color w:val="333333"/>
            <w:sz w:val="24"/>
            <w:szCs w:val="24"/>
            <w:shd w:val="clear" w:color="auto" w:fill="FFFFFF"/>
          </w:rPr>
          <w:t xml:space="preserve">, </w:t>
        </w:r>
      </w:ins>
      <w:del w:id="1042" w:author="Nahuel Defossé" w:date="2017-12-22T13:18:00Z">
        <w:r w:rsidR="00776AEA" w:rsidRPr="00F923C8" w:rsidDel="00772363">
          <w:rPr>
            <w:rFonts w:ascii="Arial" w:hAnsi="Arial" w:cs="Arial"/>
            <w:color w:val="333333"/>
            <w:sz w:val="24"/>
            <w:szCs w:val="24"/>
            <w:shd w:val="clear" w:color="auto" w:fill="FFFFFF"/>
          </w:rPr>
          <w:delText>. El</w:delText>
        </w:r>
      </w:del>
      <w:r w:rsidR="00776AEA" w:rsidRPr="00F923C8">
        <w:rPr>
          <w:rFonts w:ascii="Arial" w:hAnsi="Arial" w:cs="Arial"/>
          <w:color w:val="333333"/>
          <w:sz w:val="24"/>
          <w:szCs w:val="24"/>
          <w:shd w:val="clear" w:color="auto" w:fill="FFFFFF"/>
        </w:rPr>
        <w:t xml:space="preserve"> sensor de monóxido de carbono MQ-7</w:t>
      </w:r>
      <w:ins w:id="1043" w:author="Nahuel Defossé" w:date="2017-12-22T13:18:00Z">
        <w:r w:rsidR="00772363">
          <w:rPr>
            <w:rFonts w:ascii="Arial" w:hAnsi="Arial" w:cs="Arial"/>
            <w:color w:val="333333"/>
            <w:sz w:val="24"/>
            <w:szCs w:val="24"/>
            <w:shd w:val="clear" w:color="auto" w:fill="FFFFFF"/>
          </w:rPr>
          <w:t xml:space="preserve"> y </w:t>
        </w:r>
      </w:ins>
      <w:del w:id="1044" w:author="Nahuel Defossé" w:date="2017-12-22T13:18:00Z">
        <w:r w:rsidR="00776AEA" w:rsidRPr="00F923C8" w:rsidDel="00772363">
          <w:rPr>
            <w:rFonts w:ascii="Arial" w:hAnsi="Arial" w:cs="Arial"/>
            <w:color w:val="333333"/>
            <w:sz w:val="24"/>
            <w:szCs w:val="24"/>
            <w:shd w:val="clear" w:color="auto" w:fill="FFFFFF"/>
          </w:rPr>
          <w:delText>. L</w:delText>
        </w:r>
      </w:del>
      <w:ins w:id="1045" w:author="Nahuel Defossé" w:date="2017-12-22T13:18:00Z">
        <w:r w:rsidR="00772363">
          <w:rPr>
            <w:rFonts w:ascii="Arial" w:hAnsi="Arial" w:cs="Arial"/>
            <w:color w:val="333333"/>
            <w:sz w:val="24"/>
            <w:szCs w:val="24"/>
            <w:shd w:val="clear" w:color="auto" w:fill="FFFFFF"/>
          </w:rPr>
          <w:t>l</w:t>
        </w:r>
      </w:ins>
      <w:r w:rsidR="00776AEA" w:rsidRPr="00F923C8">
        <w:rPr>
          <w:rFonts w:ascii="Arial" w:hAnsi="Arial" w:cs="Arial"/>
          <w:color w:val="333333"/>
          <w:sz w:val="24"/>
          <w:szCs w:val="24"/>
          <w:shd w:val="clear" w:color="auto" w:fill="FFFFFF"/>
        </w:rPr>
        <w:t>a cámara de Raspberry en el frente</w:t>
      </w:r>
      <w:ins w:id="1046" w:author="Nahuel Defossé" w:date="2017-12-22T13:18:00Z">
        <w:r w:rsidR="00772363">
          <w:rPr>
            <w:rFonts w:ascii="Arial" w:hAnsi="Arial" w:cs="Arial"/>
            <w:color w:val="333333"/>
            <w:sz w:val="24"/>
            <w:szCs w:val="24"/>
            <w:shd w:val="clear" w:color="auto" w:fill="FFFFFF"/>
          </w:rPr>
          <w:t>.</w:t>
        </w:r>
      </w:ins>
      <w:del w:id="1047" w:author="Nahuel Defossé" w:date="2017-12-22T13:18:00Z">
        <w:r w:rsidR="00776AEA" w:rsidRPr="00F923C8" w:rsidDel="00772363">
          <w:rPr>
            <w:rFonts w:ascii="Arial" w:hAnsi="Arial" w:cs="Arial"/>
            <w:color w:val="333333"/>
            <w:sz w:val="24"/>
            <w:szCs w:val="24"/>
            <w:shd w:val="clear" w:color="auto" w:fill="FFFFFF"/>
          </w:rPr>
          <w:delText xml:space="preserve"> del SAR.</w:delText>
        </w:r>
      </w:del>
    </w:p>
    <w:p w14:paraId="3D272503" w14:textId="77777777" w:rsidR="00776AEA"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4</w:t>
      </w:r>
      <w:r w:rsidRPr="00F923C8">
        <w:rPr>
          <w:rFonts w:ascii="Arial" w:hAnsi="Arial" w:cs="Arial"/>
          <w:color w:val="333333"/>
          <w:sz w:val="24"/>
          <w:szCs w:val="24"/>
          <w:shd w:val="clear" w:color="auto" w:fill="FFFFFF"/>
        </w:rPr>
        <w:t>: El nivel superior es el que se equipa con la batería portátil solar y que se conecta directamente a la Raspberry, además se encuentra a la vista el GPS y el sensor de temperatura DS18B20. Este último conectado al Arduino Nano.</w:t>
      </w:r>
    </w:p>
    <w:p w14:paraId="21C3ADBF" w14:textId="77777777" w:rsidR="00776AEA" w:rsidRPr="003B7ACB" w:rsidRDefault="00776AEA" w:rsidP="00776AEA">
      <w:pPr>
        <w:rPr>
          <w:rStyle w:val="Hipervnculo"/>
          <w:rFonts w:ascii="Arial" w:hAnsi="Arial" w:cs="Arial"/>
          <w:sz w:val="28"/>
          <w:szCs w:val="28"/>
          <w:shd w:val="clear" w:color="auto" w:fill="FFFFFF"/>
        </w:rPr>
      </w:pPr>
    </w:p>
    <w:p w14:paraId="6AED4111" w14:textId="77777777" w:rsidR="00776AEA" w:rsidRDefault="00776AEA" w:rsidP="00776AEA">
      <w:pPr>
        <w:rPr>
          <w:rFonts w:ascii="Arial" w:hAnsi="Arial" w:cs="Arial"/>
          <w:bCs/>
          <w:color w:val="222222"/>
          <w:sz w:val="28"/>
          <w:szCs w:val="28"/>
          <w:shd w:val="clear" w:color="auto" w:fill="FFFFFF"/>
        </w:rPr>
      </w:pPr>
    </w:p>
    <w:p w14:paraId="2AE60A5C" w14:textId="77777777" w:rsidR="00776AEA" w:rsidRPr="002F74DC" w:rsidRDefault="00776AEA" w:rsidP="00776AEA">
      <w:pPr>
        <w:rPr>
          <w:rFonts w:ascii="Arial" w:hAnsi="Arial" w:cs="Arial"/>
          <w:bCs/>
          <w:color w:val="222222"/>
          <w:sz w:val="28"/>
          <w:szCs w:val="28"/>
          <w:shd w:val="clear" w:color="auto" w:fill="FFFFFF"/>
        </w:rPr>
      </w:pPr>
    </w:p>
    <w:p w14:paraId="56283586" w14:textId="77777777" w:rsidR="00776AEA" w:rsidRPr="0007377B" w:rsidRDefault="00776AEA" w:rsidP="00776AEA">
      <w:pPr>
        <w:rPr>
          <w:rFonts w:ascii="Arial" w:hAnsi="Arial" w:cs="Arial"/>
          <w:b/>
          <w:bCs/>
          <w:color w:val="222222"/>
          <w:sz w:val="28"/>
          <w:szCs w:val="28"/>
          <w:shd w:val="clear" w:color="auto" w:fill="FFFFFF"/>
        </w:rPr>
      </w:pPr>
      <w:r w:rsidRPr="00E53EEC">
        <w:rPr>
          <w:rFonts w:ascii="Arial" w:hAnsi="Arial" w:cs="Arial"/>
          <w:b/>
          <w:bCs/>
          <w:color w:val="222222"/>
          <w:sz w:val="28"/>
          <w:szCs w:val="28"/>
          <w:highlight w:val="yellow"/>
          <w:shd w:val="clear" w:color="auto" w:fill="FFFFFF"/>
        </w:rPr>
        <w:t>Falta agregar esquemas fritzing</w:t>
      </w:r>
    </w:p>
    <w:p w14:paraId="5F9A482B" w14:textId="77777777" w:rsidR="00294A12" w:rsidRDefault="00294A12">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3CCF8871" w14:textId="77777777" w:rsidR="00294A12" w:rsidRPr="00294A12" w:rsidRDefault="00294A12" w:rsidP="00294A12">
      <w:pPr>
        <w:pStyle w:val="Ttulo1"/>
      </w:pPr>
      <w:r w:rsidRPr="00294A12">
        <w:lastRenderedPageBreak/>
        <w:t>Capítulo 11 – Desarrollo del SAR</w:t>
      </w:r>
      <w:bookmarkStart w:id="1048" w:name="_GoBack"/>
      <w:bookmarkEnd w:id="1048"/>
    </w:p>
    <w:p w14:paraId="00B22355" w14:textId="77777777" w:rsidR="00294A12" w:rsidRDefault="00294A12" w:rsidP="00294A12">
      <w:pPr>
        <w:rPr>
          <w:rFonts w:ascii="Arial" w:hAnsi="Arial" w:cs="Arial"/>
          <w:b/>
          <w:bCs/>
          <w:color w:val="222222"/>
          <w:sz w:val="28"/>
          <w:szCs w:val="28"/>
          <w:shd w:val="clear" w:color="auto" w:fill="FFFFFF"/>
        </w:rPr>
      </w:pPr>
    </w:p>
    <w:p w14:paraId="4D0223E8" w14:textId="0C5672B5"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 xml:space="preserve">El desarrollo del SAR se descompone en </w:t>
      </w:r>
      <w:del w:id="1049" w:author="Nahuel Defossé" w:date="2017-12-22T13:19:00Z">
        <w:r w:rsidRPr="00294A12" w:rsidDel="00707C35">
          <w:rPr>
            <w:rFonts w:ascii="Arial" w:hAnsi="Arial" w:cs="Arial"/>
            <w:sz w:val="24"/>
            <w:szCs w:val="24"/>
            <w:shd w:val="clear" w:color="auto" w:fill="FFFFFF"/>
          </w:rPr>
          <w:delText xml:space="preserve">varios </w:delText>
        </w:r>
      </w:del>
      <w:ins w:id="1050" w:author="Nahuel Defossé" w:date="2017-12-22T13:19:00Z">
        <w:r w:rsidR="00707C35" w:rsidRPr="00294A12">
          <w:rPr>
            <w:rFonts w:ascii="Arial" w:hAnsi="Arial" w:cs="Arial"/>
            <w:sz w:val="24"/>
            <w:szCs w:val="24"/>
            <w:shd w:val="clear" w:color="auto" w:fill="FFFFFF"/>
          </w:rPr>
          <w:t>vari</w:t>
        </w:r>
        <w:r w:rsidR="00707C35">
          <w:rPr>
            <w:rFonts w:ascii="Arial" w:hAnsi="Arial" w:cs="Arial"/>
            <w:sz w:val="24"/>
            <w:szCs w:val="24"/>
            <w:shd w:val="clear" w:color="auto" w:fill="FFFFFF"/>
          </w:rPr>
          <w:t>a</w:t>
        </w:r>
        <w:r w:rsidR="00707C35" w:rsidRPr="00294A12">
          <w:rPr>
            <w:rFonts w:ascii="Arial" w:hAnsi="Arial" w:cs="Arial"/>
            <w:sz w:val="24"/>
            <w:szCs w:val="24"/>
            <w:shd w:val="clear" w:color="auto" w:fill="FFFFFF"/>
          </w:rPr>
          <w:t xml:space="preserve">s </w:t>
        </w:r>
      </w:ins>
      <w:del w:id="1051" w:author="Nahuel Defossé" w:date="2017-12-22T13:19:00Z">
        <w:r w:rsidRPr="00294A12" w:rsidDel="00707C35">
          <w:rPr>
            <w:rFonts w:ascii="Arial" w:hAnsi="Arial" w:cs="Arial"/>
            <w:sz w:val="24"/>
            <w:szCs w:val="24"/>
            <w:shd w:val="clear" w:color="auto" w:fill="FFFFFF"/>
          </w:rPr>
          <w:delText xml:space="preserve">niveles de </w:delText>
        </w:r>
      </w:del>
      <w:r w:rsidRPr="00294A12">
        <w:rPr>
          <w:rFonts w:ascii="Arial" w:hAnsi="Arial" w:cs="Arial"/>
          <w:sz w:val="24"/>
          <w:szCs w:val="24"/>
          <w:shd w:val="clear" w:color="auto" w:fill="FFFFFF"/>
        </w:rPr>
        <w:t>capas. Por un lado, existen dos esquemas</w:t>
      </w:r>
      <w:ins w:id="1052" w:author="Nahuel Defossé" w:date="2017-12-22T13:19:00Z">
        <w:r w:rsidR="00707C35">
          <w:rPr>
            <w:rFonts w:ascii="Arial" w:hAnsi="Arial" w:cs="Arial"/>
            <w:sz w:val="24"/>
            <w:szCs w:val="24"/>
            <w:shd w:val="clear" w:color="auto" w:fill="FFFFFF"/>
          </w:rPr>
          <w:t xml:space="preserve">: </w:t>
        </w:r>
      </w:ins>
      <w:del w:id="1053" w:author="Nahuel Defossé" w:date="2017-12-22T13:19:00Z">
        <w:r w:rsidRPr="00294A12" w:rsidDel="00707C35">
          <w:rPr>
            <w:rFonts w:ascii="Arial" w:hAnsi="Arial" w:cs="Arial"/>
            <w:sz w:val="24"/>
            <w:szCs w:val="24"/>
            <w:shd w:val="clear" w:color="auto" w:fill="FFFFFF"/>
          </w:rPr>
          <w:delText xml:space="preserve"> muy diferenciados </w:delText>
        </w:r>
      </w:del>
      <w:del w:id="1054" w:author="Nahuel Defossé" w:date="2017-12-22T13:20:00Z">
        <w:r w:rsidRPr="00294A12" w:rsidDel="00707C35">
          <w:rPr>
            <w:rFonts w:ascii="Arial" w:hAnsi="Arial" w:cs="Arial"/>
            <w:sz w:val="24"/>
            <w:szCs w:val="24"/>
            <w:shd w:val="clear" w:color="auto" w:fill="FFFFFF"/>
          </w:rPr>
          <w:delText xml:space="preserve">el </w:delText>
        </w:r>
      </w:del>
      <w:r w:rsidRPr="00294A12">
        <w:rPr>
          <w:rFonts w:ascii="Arial" w:hAnsi="Arial" w:cs="Arial"/>
          <w:sz w:val="24"/>
          <w:szCs w:val="24"/>
          <w:shd w:val="clear" w:color="auto" w:fill="FFFFFF"/>
        </w:rPr>
        <w:t xml:space="preserve">lógico y </w:t>
      </w:r>
      <w:del w:id="1055" w:author="Nahuel Defossé" w:date="2017-12-22T13:20:00Z">
        <w:r w:rsidRPr="00294A12" w:rsidDel="00707C35">
          <w:rPr>
            <w:rFonts w:ascii="Arial" w:hAnsi="Arial" w:cs="Arial"/>
            <w:sz w:val="24"/>
            <w:szCs w:val="24"/>
            <w:shd w:val="clear" w:color="auto" w:fill="FFFFFF"/>
          </w:rPr>
          <w:delText xml:space="preserve">el </w:delText>
        </w:r>
      </w:del>
      <w:r w:rsidRPr="00294A12">
        <w:rPr>
          <w:rFonts w:ascii="Arial" w:hAnsi="Arial" w:cs="Arial"/>
          <w:sz w:val="24"/>
          <w:szCs w:val="24"/>
          <w:shd w:val="clear" w:color="auto" w:fill="FFFFFF"/>
        </w:rPr>
        <w:t>físico.</w:t>
      </w:r>
    </w:p>
    <w:p w14:paraId="662865AE" w14:textId="77777777"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 xml:space="preserve">El esquema físico se compone de los dispositivos electrónicos que controlan los actuadores, efectores y sensores. Además de los microcontroladores (Arduino Mega, Arduino Nano) y la microcomputadora Raspberry Pi 3. </w:t>
      </w:r>
    </w:p>
    <w:p w14:paraId="36D1A6D1" w14:textId="77777777"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El esquema lógico se compone del sistema operativo Raspbian y una aplicación web desarrollada bajo la arquitectura cliente/servidor respetando el conjunto de herramientas MEAN.  Además contiene un administrador de servicios  para Node denominado PM2, y un controlador de cámaras de video conectadas al Sistema Operativo llamado Motion.</w:t>
      </w:r>
    </w:p>
    <w:p w14:paraId="23F97B44" w14:textId="77777777"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 xml:space="preserve">Este esquema a su vez se encuentra organizado en dos unidades funcionales llamadas Back-end y </w:t>
      </w:r>
      <w:r>
        <w:rPr>
          <w:rFonts w:ascii="Arial" w:hAnsi="Arial" w:cs="Arial"/>
          <w:sz w:val="24"/>
          <w:szCs w:val="24"/>
          <w:shd w:val="clear" w:color="auto" w:fill="FFFFFF"/>
        </w:rPr>
        <w:t>F</w:t>
      </w:r>
      <w:r w:rsidRPr="00294A12">
        <w:rPr>
          <w:rFonts w:ascii="Arial" w:hAnsi="Arial" w:cs="Arial"/>
          <w:sz w:val="24"/>
          <w:szCs w:val="24"/>
          <w:shd w:val="clear" w:color="auto" w:fill="FFFFFF"/>
        </w:rPr>
        <w:t>ront-end.</w:t>
      </w:r>
    </w:p>
    <w:p w14:paraId="34FAA34A" w14:textId="77777777" w:rsidR="00294A12" w:rsidRDefault="00294A12" w:rsidP="00294A12">
      <w:pPr>
        <w:pStyle w:val="Ttulo2"/>
        <w:rPr>
          <w:rFonts w:eastAsia="Times New Roman"/>
        </w:rPr>
      </w:pPr>
      <w:r w:rsidRPr="00F71B06">
        <w:rPr>
          <w:rFonts w:eastAsia="Times New Roman"/>
        </w:rPr>
        <w:t>Esquema general del SAR (lógico /físico)</w:t>
      </w:r>
    </w:p>
    <w:p w14:paraId="0E572195" w14:textId="77777777" w:rsidR="00294A12" w:rsidRDefault="00294A12" w:rsidP="00294A12">
      <w:pPr>
        <w:keepNext/>
      </w:pPr>
      <w:r>
        <w:rPr>
          <w:noProof/>
          <w:shd w:val="clear" w:color="auto" w:fill="FFFFFF"/>
          <w:lang w:val="es-ES_tradnl" w:eastAsia="es-ES_tradnl"/>
        </w:rPr>
        <w:drawing>
          <wp:inline distT="0" distB="0" distL="0" distR="0" wp14:anchorId="0B68A38C" wp14:editId="4856D6CD">
            <wp:extent cx="5400040" cy="3150235"/>
            <wp:effectExtent l="0" t="0" r="10160" b="0"/>
            <wp:docPr id="238" name="Diagrama 2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3FB0007C" w14:textId="77777777" w:rsidR="00294A12" w:rsidRDefault="00294A12" w:rsidP="00294A12">
      <w:pPr>
        <w:pStyle w:val="Descripcin"/>
        <w:jc w:val="center"/>
        <w:rPr>
          <w:shd w:val="clear" w:color="auto" w:fill="FFFFFF"/>
        </w:rPr>
      </w:pPr>
      <w:r>
        <w:t>Ilustración 61</w:t>
      </w:r>
      <w:fldSimple w:instr=" SEQ Ilustración \* ARABIC ">
        <w:r>
          <w:rPr>
            <w:noProof/>
          </w:rPr>
          <w:t>38</w:t>
        </w:r>
      </w:fldSimple>
      <w:r>
        <w:t xml:space="preserve"> – Esquema general del SAR</w:t>
      </w:r>
    </w:p>
    <w:p w14:paraId="5E0F6718" w14:textId="77777777" w:rsidR="00294A12" w:rsidRDefault="00294A12" w:rsidP="00294A12">
      <w:pPr>
        <w:rPr>
          <w:shd w:val="clear" w:color="auto" w:fill="FFFFFF"/>
        </w:rPr>
      </w:pPr>
    </w:p>
    <w:p w14:paraId="0FF2D997" w14:textId="77777777" w:rsidR="00294A12" w:rsidRPr="00294A12" w:rsidRDefault="00294A12" w:rsidP="00294A12">
      <w:pPr>
        <w:pStyle w:val="Ttulo2"/>
        <w:rPr>
          <w:rFonts w:eastAsia="Times New Roman"/>
          <w:sz w:val="32"/>
          <w:szCs w:val="32"/>
        </w:rPr>
      </w:pPr>
      <w:r w:rsidRPr="00294A12">
        <w:rPr>
          <w:rFonts w:eastAsia="Times New Roman"/>
          <w:sz w:val="32"/>
          <w:szCs w:val="32"/>
        </w:rPr>
        <w:t>Desarrollo de la aplicación (front-end)</w:t>
      </w:r>
    </w:p>
    <w:p w14:paraId="72922F79" w14:textId="77777777" w:rsidR="00294A12" w:rsidRPr="00294A12" w:rsidRDefault="00294A12" w:rsidP="00294A12">
      <w:pPr>
        <w:rPr>
          <w:rFonts w:ascii="Arial" w:hAnsi="Arial" w:cs="Arial"/>
          <w:sz w:val="24"/>
          <w:szCs w:val="24"/>
        </w:rPr>
      </w:pPr>
      <w:r w:rsidRPr="00294A12">
        <w:rPr>
          <w:rFonts w:ascii="Arial" w:hAnsi="Arial" w:cs="Arial"/>
          <w:sz w:val="24"/>
          <w:szCs w:val="24"/>
        </w:rPr>
        <w:t>El front-end se encuentra desarrollado en Angular 4</w:t>
      </w:r>
      <w:commentRangeStart w:id="1056"/>
      <w:r w:rsidRPr="00294A12">
        <w:rPr>
          <w:rFonts w:ascii="Arial" w:hAnsi="Arial" w:cs="Arial"/>
          <w:sz w:val="24"/>
          <w:szCs w:val="24"/>
        </w:rPr>
        <w:t>+</w:t>
      </w:r>
      <w:commentRangeEnd w:id="1056"/>
      <w:r w:rsidR="00417906">
        <w:rPr>
          <w:rStyle w:val="Refdecomentario"/>
        </w:rPr>
        <w:commentReference w:id="1056"/>
      </w:r>
      <w:r w:rsidRPr="00294A12">
        <w:rPr>
          <w:rFonts w:ascii="Arial" w:hAnsi="Arial" w:cs="Arial"/>
          <w:sz w:val="24"/>
          <w:szCs w:val="24"/>
        </w:rPr>
        <w:t>, contando con los siguientes esquemas:</w:t>
      </w:r>
    </w:p>
    <w:p w14:paraId="6D3428F2" w14:textId="77777777" w:rsidR="00294A12" w:rsidRPr="00294A12" w:rsidRDefault="00294A12" w:rsidP="00294A12">
      <w:pPr>
        <w:rPr>
          <w:rFonts w:ascii="Arial" w:hAnsi="Arial" w:cs="Arial"/>
          <w:sz w:val="24"/>
          <w:szCs w:val="24"/>
        </w:rPr>
      </w:pPr>
      <w:r w:rsidRPr="00294A12">
        <w:rPr>
          <w:rFonts w:ascii="Arial" w:hAnsi="Arial" w:cs="Arial"/>
          <w:sz w:val="24"/>
          <w:szCs w:val="24"/>
        </w:rPr>
        <w:t>(Pegar esquemas del Compodoc)</w:t>
      </w:r>
    </w:p>
    <w:p w14:paraId="0513ACA7" w14:textId="46BE2FA6" w:rsidR="00294A12" w:rsidRPr="00294A12" w:rsidRDefault="00294A12" w:rsidP="00294A12">
      <w:pPr>
        <w:rPr>
          <w:rFonts w:ascii="Arial" w:hAnsi="Arial" w:cs="Arial"/>
          <w:sz w:val="24"/>
          <w:szCs w:val="24"/>
        </w:rPr>
      </w:pPr>
      <w:r w:rsidRPr="00294A12">
        <w:rPr>
          <w:rFonts w:ascii="Arial" w:hAnsi="Arial" w:cs="Arial"/>
          <w:sz w:val="24"/>
          <w:szCs w:val="24"/>
        </w:rPr>
        <w:t xml:space="preserve">Al conectarnos al servidor, desde un cliente (Browser) nos descarga la aplicación embebida, y la comunicación con el servidor sucede a través de </w:t>
      </w:r>
      <w:del w:id="1057" w:author="Nahuel Defossé" w:date="2017-12-22T13:22:00Z">
        <w:r w:rsidRPr="00294A12" w:rsidDel="00417906">
          <w:rPr>
            <w:rFonts w:ascii="Arial" w:hAnsi="Arial" w:cs="Arial"/>
            <w:sz w:val="24"/>
            <w:szCs w:val="24"/>
          </w:rPr>
          <w:delText>Json</w:delText>
        </w:r>
      </w:del>
      <w:ins w:id="1058" w:author="Nahuel Defossé" w:date="2017-12-22T13:22:00Z">
        <w:r w:rsidR="00417906">
          <w:rPr>
            <w:rFonts w:ascii="Arial" w:hAnsi="Arial" w:cs="Arial"/>
            <w:sz w:val="24"/>
            <w:szCs w:val="24"/>
          </w:rPr>
          <w:t>JSON</w:t>
        </w:r>
      </w:ins>
      <w:r w:rsidRPr="00294A12">
        <w:rPr>
          <w:rFonts w:ascii="Arial" w:hAnsi="Arial" w:cs="Arial"/>
          <w:sz w:val="24"/>
          <w:szCs w:val="24"/>
        </w:rPr>
        <w:t>.</w:t>
      </w:r>
    </w:p>
    <w:p w14:paraId="5ED322F6" w14:textId="77777777" w:rsidR="00294A12" w:rsidRPr="00294A12" w:rsidRDefault="00294A12" w:rsidP="00294A12">
      <w:pPr>
        <w:pStyle w:val="Ttulo2"/>
        <w:rPr>
          <w:rFonts w:eastAsia="Times New Roman"/>
          <w:sz w:val="32"/>
          <w:szCs w:val="32"/>
        </w:rPr>
      </w:pPr>
      <w:r w:rsidRPr="00294A12">
        <w:rPr>
          <w:rFonts w:eastAsia="Times New Roman"/>
          <w:sz w:val="32"/>
          <w:szCs w:val="32"/>
        </w:rPr>
        <w:lastRenderedPageBreak/>
        <w:t>Desarrollo del servidor (back-end)</w:t>
      </w:r>
    </w:p>
    <w:p w14:paraId="64F11C38" w14:textId="77777777" w:rsidR="00294A12" w:rsidRPr="00294A12" w:rsidRDefault="00294A12" w:rsidP="00294A12">
      <w:pPr>
        <w:rPr>
          <w:rFonts w:ascii="Arial" w:hAnsi="Arial" w:cs="Arial"/>
          <w:sz w:val="24"/>
          <w:szCs w:val="24"/>
        </w:rPr>
      </w:pPr>
      <w:r w:rsidRPr="00294A12">
        <w:rPr>
          <w:rFonts w:ascii="Arial" w:hAnsi="Arial" w:cs="Arial"/>
          <w:sz w:val="24"/>
          <w:szCs w:val="24"/>
        </w:rPr>
        <w:t>El back-end, construido en Node y Express, almacena los estáticos del front-end y los suministra al conectarse un cliente. Los directorios del proyecto son: COLOCAR DIRECTORIOS</w:t>
      </w:r>
    </w:p>
    <w:p w14:paraId="10D47CEB" w14:textId="77777777" w:rsidR="00294A12" w:rsidRDefault="00294A12" w:rsidP="00294A12">
      <w:r w:rsidRPr="00294A12">
        <w:rPr>
          <w:rFonts w:ascii="Arial" w:hAnsi="Arial" w:cs="Arial"/>
          <w:sz w:val="24"/>
          <w:szCs w:val="24"/>
        </w:rPr>
        <w:t xml:space="preserve">Express filtra con las rutas </w:t>
      </w:r>
      <w:r w:rsidRPr="00294A12">
        <w:rPr>
          <w:rFonts w:ascii="Arial" w:hAnsi="Arial" w:cs="Arial"/>
          <w:sz w:val="24"/>
          <w:szCs w:val="24"/>
          <w:highlight w:val="yellow"/>
        </w:rPr>
        <w:t>AGREGAR RUTAS</w:t>
      </w:r>
      <w:r w:rsidRPr="00294A12">
        <w:rPr>
          <w:rFonts w:ascii="Arial" w:hAnsi="Arial" w:cs="Arial"/>
          <w:sz w:val="24"/>
          <w:szCs w:val="24"/>
        </w:rPr>
        <w:t xml:space="preserve"> resolviendo y respondiendo las distintas consultas realizadas por la App en Angular.</w:t>
      </w:r>
      <w:r>
        <w:t xml:space="preserve"> </w:t>
      </w:r>
    </w:p>
    <w:p w14:paraId="42C8FE6A" w14:textId="77777777" w:rsidR="00294A12" w:rsidRDefault="00294A12" w:rsidP="00294A12">
      <w:pPr>
        <w:keepNext/>
        <w:jc w:val="right"/>
      </w:pPr>
      <w:r>
        <w:rPr>
          <w:noProof/>
          <w:lang w:val="es-ES_tradnl" w:eastAsia="es-ES_tradnl"/>
        </w:rPr>
        <w:drawing>
          <wp:inline distT="0" distB="0" distL="0" distR="0" wp14:anchorId="467B3F01" wp14:editId="012CDC9D">
            <wp:extent cx="2025650" cy="570606"/>
            <wp:effectExtent l="0" t="0" r="0" b="0"/>
            <wp:docPr id="239" name="Imagen 239" descr="https://raw.githubusercontent.com/unitech/pm2/master/pres/pm2.20d3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unitech/pm2/master/pres/pm2.20d3ef.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36271" cy="573598"/>
                    </a:xfrm>
                    <a:prstGeom prst="rect">
                      <a:avLst/>
                    </a:prstGeom>
                    <a:noFill/>
                    <a:ln>
                      <a:noFill/>
                    </a:ln>
                  </pic:spPr>
                </pic:pic>
              </a:graphicData>
            </a:graphic>
          </wp:inline>
        </w:drawing>
      </w:r>
    </w:p>
    <w:p w14:paraId="33D50771" w14:textId="77777777" w:rsidR="00294A12" w:rsidRDefault="00294A12" w:rsidP="00294A12">
      <w:pPr>
        <w:pStyle w:val="Descripcin"/>
        <w:jc w:val="right"/>
        <w:rPr>
          <w:lang w:eastAsia="es-AR"/>
        </w:rPr>
      </w:pPr>
      <w:r>
        <w:t>Ilustración 63 - Logo PM2</w:t>
      </w:r>
    </w:p>
    <w:p w14:paraId="0E8B5937" w14:textId="77777777" w:rsidR="00294A12" w:rsidRPr="00294A12" w:rsidRDefault="00294A12" w:rsidP="00294A12">
      <w:pPr>
        <w:rPr>
          <w:rFonts w:ascii="Arial" w:hAnsi="Arial" w:cs="Arial"/>
          <w:sz w:val="24"/>
          <w:szCs w:val="24"/>
        </w:rPr>
      </w:pPr>
      <w:r w:rsidRPr="00294A12">
        <w:rPr>
          <w:rFonts w:ascii="Arial" w:hAnsi="Arial" w:cs="Arial"/>
          <w:sz w:val="24"/>
          <w:szCs w:val="24"/>
        </w:rPr>
        <w:t xml:space="preserve">Node es administrado por PM2 (administrador de procesos para JavaScript) el cual inicia el servidor, automáticamente al arrancar Raspbian, controlando y monitoreándolo. </w:t>
      </w:r>
    </w:p>
    <w:p w14:paraId="12EA3A52" w14:textId="77777777" w:rsidR="00294A12" w:rsidRPr="00294A12" w:rsidRDefault="00294A12" w:rsidP="00294A12">
      <w:pPr>
        <w:rPr>
          <w:rFonts w:ascii="Arial" w:hAnsi="Arial" w:cs="Arial"/>
          <w:sz w:val="24"/>
          <w:szCs w:val="24"/>
        </w:rPr>
      </w:pPr>
      <w:r w:rsidRPr="00294A12">
        <w:rPr>
          <w:rFonts w:ascii="Arial" w:hAnsi="Arial" w:cs="Arial"/>
          <w:sz w:val="24"/>
          <w:szCs w:val="24"/>
          <w:highlight w:val="yellow"/>
        </w:rPr>
        <w:t>MOSTRAR PM2 EN FUNCIONAMIENTO</w:t>
      </w:r>
    </w:p>
    <w:p w14:paraId="3ECC1D20" w14:textId="77777777" w:rsidR="00294A12" w:rsidRPr="00B23634" w:rsidRDefault="00294A12" w:rsidP="00294A12"/>
    <w:p w14:paraId="37863D73" w14:textId="77777777" w:rsidR="00294A12" w:rsidRPr="00F71B06" w:rsidRDefault="00294A12" w:rsidP="00294A12">
      <w:pPr>
        <w:rPr>
          <w:rFonts w:ascii="Times New Roman" w:eastAsia="Times New Roman" w:hAnsi="Times New Roman" w:cs="Times New Roman"/>
          <w:sz w:val="24"/>
          <w:szCs w:val="24"/>
        </w:rPr>
      </w:pPr>
    </w:p>
    <w:p w14:paraId="33F0430A" w14:textId="77777777" w:rsidR="00294A12" w:rsidRDefault="00294A12" w:rsidP="00294A12">
      <w:pPr>
        <w:rPr>
          <w:rFonts w:asciiTheme="majorHAnsi" w:eastAsia="Times New Roman" w:hAnsiTheme="majorHAnsi" w:cstheme="majorBidi"/>
          <w:color w:val="2F5496" w:themeColor="accent1" w:themeShade="BF"/>
          <w:sz w:val="26"/>
          <w:szCs w:val="26"/>
        </w:rPr>
      </w:pPr>
      <w:r>
        <w:rPr>
          <w:rFonts w:eastAsia="Times New Roman"/>
        </w:rPr>
        <w:br w:type="page"/>
      </w:r>
    </w:p>
    <w:p w14:paraId="23489D71" w14:textId="77777777" w:rsidR="00294A12" w:rsidRPr="00294A12" w:rsidRDefault="00294A12" w:rsidP="00294A12">
      <w:pPr>
        <w:pStyle w:val="Ttulo2"/>
        <w:rPr>
          <w:rFonts w:eastAsia="Times New Roman"/>
          <w:sz w:val="32"/>
          <w:szCs w:val="32"/>
        </w:rPr>
      </w:pPr>
      <w:r w:rsidRPr="00294A12">
        <w:rPr>
          <w:rFonts w:eastAsia="Times New Roman"/>
          <w:sz w:val="32"/>
          <w:szCs w:val="32"/>
        </w:rPr>
        <w:lastRenderedPageBreak/>
        <w:t>Esquema de la arquitectura lógica</w:t>
      </w:r>
    </w:p>
    <w:p w14:paraId="33CCC47B" w14:textId="77777777" w:rsidR="00294A12" w:rsidRPr="002F3B41" w:rsidRDefault="00294A12" w:rsidP="00294A12"/>
    <w:p w14:paraId="519A60A6" w14:textId="77777777" w:rsidR="00294A12" w:rsidRDefault="00294A12" w:rsidP="00294A12">
      <w:pPr>
        <w:keepNext/>
      </w:pPr>
      <w:r>
        <w:rPr>
          <w:rFonts w:eastAsia="Times New Roman"/>
          <w:noProof/>
          <w:lang w:val="es-ES_tradnl" w:eastAsia="es-ES_tradnl"/>
        </w:rPr>
        <w:drawing>
          <wp:inline distT="0" distB="0" distL="0" distR="0" wp14:anchorId="31181EF2" wp14:editId="0567EE54">
            <wp:extent cx="5400675" cy="4305935"/>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4305935"/>
                    </a:xfrm>
                    <a:prstGeom prst="rect">
                      <a:avLst/>
                    </a:prstGeom>
                    <a:noFill/>
                    <a:ln>
                      <a:noFill/>
                    </a:ln>
                  </pic:spPr>
                </pic:pic>
              </a:graphicData>
            </a:graphic>
          </wp:inline>
        </w:drawing>
      </w:r>
    </w:p>
    <w:p w14:paraId="2A7AA276" w14:textId="77777777" w:rsidR="00294A12" w:rsidRDefault="00294A12" w:rsidP="00294A12">
      <w:pPr>
        <w:pStyle w:val="Descripcin"/>
        <w:jc w:val="center"/>
      </w:pPr>
      <w:r>
        <w:t>Ilustración 64 - Arquitectura lógica del SAR</w:t>
      </w:r>
    </w:p>
    <w:p w14:paraId="3DB760C2" w14:textId="77777777" w:rsidR="00294A12" w:rsidRDefault="00294A12" w:rsidP="00294A12">
      <w:pPr>
        <w:rPr>
          <w:rFonts w:asciiTheme="majorHAnsi" w:eastAsia="Times New Roman" w:hAnsiTheme="majorHAnsi" w:cstheme="majorBidi"/>
          <w:color w:val="2F5496" w:themeColor="accent1" w:themeShade="BF"/>
          <w:sz w:val="26"/>
          <w:szCs w:val="26"/>
        </w:rPr>
      </w:pPr>
      <w:r>
        <w:rPr>
          <w:rFonts w:eastAsia="Times New Roman"/>
        </w:rPr>
        <w:br w:type="page"/>
      </w:r>
    </w:p>
    <w:p w14:paraId="3F07CECA" w14:textId="77777777" w:rsidR="00294A12" w:rsidRDefault="00294A12" w:rsidP="00294A12">
      <w:pPr>
        <w:pStyle w:val="Ttulo2"/>
        <w:rPr>
          <w:rFonts w:eastAsia="Times New Roman"/>
        </w:rPr>
      </w:pPr>
      <w:r>
        <w:rPr>
          <w:rFonts w:eastAsia="Times New Roman"/>
        </w:rPr>
        <w:lastRenderedPageBreak/>
        <w:t>C</w:t>
      </w:r>
      <w:r w:rsidRPr="00F71B06">
        <w:rPr>
          <w:rFonts w:eastAsia="Times New Roman"/>
        </w:rPr>
        <w:t>apturas de pantalla de la aplicaci</w:t>
      </w:r>
      <w:r>
        <w:rPr>
          <w:rFonts w:eastAsia="Times New Roman"/>
        </w:rPr>
        <w:t>ó</w:t>
      </w:r>
      <w:r w:rsidRPr="00F71B06">
        <w:rPr>
          <w:rFonts w:eastAsia="Times New Roman"/>
        </w:rPr>
        <w:t>n</w:t>
      </w:r>
    </w:p>
    <w:p w14:paraId="2994ECD5" w14:textId="77777777" w:rsidR="00294A12" w:rsidRDefault="00294A12" w:rsidP="00294A12">
      <w:pPr>
        <w:keepNext/>
      </w:pPr>
      <w:r>
        <w:rPr>
          <w:rFonts w:ascii="Arial" w:eastAsia="Times New Roman" w:hAnsi="Arial" w:cs="Arial"/>
          <w:noProof/>
          <w:lang w:val="es-ES_tradnl" w:eastAsia="es-ES_tradnl"/>
        </w:rPr>
        <w:drawing>
          <wp:inline distT="0" distB="0" distL="0" distR="0" wp14:anchorId="7F2EC545" wp14:editId="4052EBD4">
            <wp:extent cx="5396230" cy="2738120"/>
            <wp:effectExtent l="0" t="0" r="0" b="508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6230" cy="2738120"/>
                    </a:xfrm>
                    <a:prstGeom prst="rect">
                      <a:avLst/>
                    </a:prstGeom>
                    <a:noFill/>
                    <a:ln>
                      <a:noFill/>
                    </a:ln>
                  </pic:spPr>
                </pic:pic>
              </a:graphicData>
            </a:graphic>
          </wp:inline>
        </w:drawing>
      </w:r>
    </w:p>
    <w:p w14:paraId="514E6BDD" w14:textId="77777777" w:rsidR="00294A12" w:rsidRDefault="00294A12" w:rsidP="00294A12">
      <w:pPr>
        <w:pStyle w:val="Descripcin"/>
        <w:jc w:val="center"/>
        <w:rPr>
          <w:rFonts w:ascii="Arial" w:eastAsia="Times New Roman" w:hAnsi="Arial" w:cs="Arial"/>
          <w:color w:val="000000"/>
          <w:lang w:eastAsia="es-AR"/>
        </w:rPr>
      </w:pPr>
      <w:r>
        <w:t>Ilustración 65 - Aplicación Web</w:t>
      </w:r>
    </w:p>
    <w:p w14:paraId="488CD7E0" w14:textId="77777777" w:rsidR="00294A12" w:rsidRDefault="00294A12" w:rsidP="00294A12">
      <w:pPr>
        <w:rPr>
          <w:rFonts w:asciiTheme="majorHAnsi" w:eastAsia="Times New Roman" w:hAnsiTheme="majorHAnsi" w:cstheme="majorBidi"/>
          <w:color w:val="2F5496" w:themeColor="accent1" w:themeShade="BF"/>
          <w:sz w:val="26"/>
          <w:szCs w:val="26"/>
        </w:rPr>
      </w:pPr>
      <w:r>
        <w:rPr>
          <w:rFonts w:eastAsia="Times New Roman"/>
        </w:rPr>
        <w:br w:type="page"/>
      </w:r>
    </w:p>
    <w:p w14:paraId="5E427701" w14:textId="77777777" w:rsidR="00294A12" w:rsidRDefault="00294A12" w:rsidP="00294A12">
      <w:pPr>
        <w:pStyle w:val="Ttulo2"/>
        <w:rPr>
          <w:rFonts w:eastAsia="Times New Roman"/>
        </w:rPr>
      </w:pPr>
      <w:r>
        <w:rPr>
          <w:rFonts w:eastAsia="Times New Roman"/>
        </w:rPr>
        <w:lastRenderedPageBreak/>
        <w:t>F</w:t>
      </w:r>
      <w:r w:rsidRPr="00F71B06">
        <w:rPr>
          <w:rFonts w:eastAsia="Times New Roman"/>
        </w:rPr>
        <w:t xml:space="preserve">uncionamiento </w:t>
      </w:r>
      <w:r>
        <w:rPr>
          <w:rFonts w:eastAsia="Times New Roman"/>
        </w:rPr>
        <w:t>de la App</w:t>
      </w:r>
    </w:p>
    <w:p w14:paraId="36DC37E8" w14:textId="77777777" w:rsidR="00294A12" w:rsidRPr="002F3B41" w:rsidRDefault="00294A12" w:rsidP="00294A12">
      <w:r w:rsidRPr="00174866">
        <w:rPr>
          <w:highlight w:val="yellow"/>
        </w:rPr>
        <w:t>FALTA FINALIZARLA</w:t>
      </w:r>
    </w:p>
    <w:p w14:paraId="39599141" w14:textId="77777777" w:rsidR="00294A12" w:rsidRPr="00F71B06" w:rsidRDefault="00294A12" w:rsidP="00294A12">
      <w:pPr>
        <w:pStyle w:val="Ttulo2"/>
        <w:rPr>
          <w:rFonts w:ascii="Times New Roman" w:eastAsia="Times New Roman" w:hAnsi="Times New Roman" w:cs="Times New Roman"/>
          <w:sz w:val="24"/>
          <w:szCs w:val="24"/>
        </w:rPr>
      </w:pPr>
    </w:p>
    <w:p w14:paraId="3C263983" w14:textId="77777777" w:rsidR="00294A12" w:rsidRPr="00F71B06" w:rsidRDefault="00294A12" w:rsidP="00294A12">
      <w:pPr>
        <w:pStyle w:val="Ttulo2"/>
        <w:rPr>
          <w:rFonts w:ascii="Times New Roman" w:eastAsia="Times New Roman" w:hAnsi="Times New Roman" w:cs="Times New Roman"/>
          <w:sz w:val="24"/>
          <w:szCs w:val="24"/>
        </w:rPr>
      </w:pPr>
      <w:r w:rsidRPr="00F71B06">
        <w:rPr>
          <w:rFonts w:eastAsia="Times New Roman"/>
        </w:rPr>
        <w:t>Como se construyen las estadísticas</w:t>
      </w:r>
    </w:p>
    <w:p w14:paraId="21793AB2" w14:textId="77777777" w:rsidR="00294A12" w:rsidRDefault="00294A12" w:rsidP="00294A12">
      <w:pPr>
        <w:pStyle w:val="Ttulo2"/>
        <w:rPr>
          <w:rFonts w:eastAsia="Times New Roman"/>
        </w:rPr>
      </w:pPr>
      <w:r w:rsidRPr="00174866">
        <w:rPr>
          <w:rFonts w:eastAsia="Times New Roman"/>
          <w:highlight w:val="yellow"/>
        </w:rPr>
        <w:t>FALTA DETERMINAR LAS MUESTRAS</w:t>
      </w:r>
    </w:p>
    <w:p w14:paraId="42CD8BEA" w14:textId="77777777" w:rsidR="00294A12" w:rsidRDefault="00294A12" w:rsidP="00294A12">
      <w:pPr>
        <w:pStyle w:val="Ttulo2"/>
        <w:rPr>
          <w:rFonts w:eastAsia="Times New Roman"/>
        </w:rPr>
      </w:pPr>
    </w:p>
    <w:p w14:paraId="627D7443" w14:textId="77777777" w:rsidR="00294A12" w:rsidRDefault="00294A12" w:rsidP="00294A12">
      <w:pPr>
        <w:pStyle w:val="Ttulo2"/>
        <w:rPr>
          <w:rFonts w:eastAsia="Times New Roman"/>
        </w:rPr>
      </w:pPr>
      <w:r w:rsidRPr="00F71B06">
        <w:rPr>
          <w:rFonts w:eastAsia="Times New Roman"/>
        </w:rPr>
        <w:t>Parámetros de configuración</w:t>
      </w:r>
    </w:p>
    <w:p w14:paraId="01E20988" w14:textId="77777777" w:rsidR="00294A12" w:rsidRPr="00DB36C9" w:rsidRDefault="00294A12" w:rsidP="00294A12">
      <w:r w:rsidRPr="00174866">
        <w:rPr>
          <w:highlight w:val="yellow"/>
        </w:rPr>
        <w:t>Dentro de esta sección agregar MOTION, PM2, Ad-hoc</w:t>
      </w:r>
    </w:p>
    <w:p w14:paraId="57945C0E" w14:textId="77777777" w:rsidR="00294A12" w:rsidRDefault="00294A12" w:rsidP="00294A12">
      <w:pPr>
        <w:pStyle w:val="Ttulo2"/>
        <w:rPr>
          <w:b/>
          <w:bCs/>
          <w:color w:val="222222"/>
          <w:shd w:val="clear" w:color="auto" w:fill="FFFFFF"/>
        </w:rPr>
      </w:pPr>
      <w:r w:rsidRPr="00174866">
        <w:rPr>
          <w:b/>
          <w:bCs/>
          <w:color w:val="222222"/>
          <w:highlight w:val="yellow"/>
          <w:shd w:val="clear" w:color="auto" w:fill="FFFFFF"/>
        </w:rPr>
        <w:t>FALTA FINALIZARLA</w:t>
      </w:r>
    </w:p>
    <w:p w14:paraId="719C6106" w14:textId="77777777" w:rsidR="00882DCD" w:rsidRDefault="00882DCD">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17430F27" w14:textId="77777777" w:rsidR="00882DCD" w:rsidRDefault="00882DCD">
      <w:pPr>
        <w:rPr>
          <w:rFonts w:ascii="Arial" w:hAnsi="Arial" w:cs="Arial"/>
          <w:bCs/>
          <w:color w:val="222222"/>
          <w:sz w:val="28"/>
          <w:szCs w:val="28"/>
          <w:shd w:val="clear" w:color="auto" w:fill="FFFFFF"/>
        </w:rPr>
      </w:pPr>
    </w:p>
    <w:p w14:paraId="02A91B45" w14:textId="77777777" w:rsidR="00406496" w:rsidRDefault="00406496" w:rsidP="00D15376">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t>Referencias bibliográficas</w:t>
      </w:r>
    </w:p>
    <w:p w14:paraId="2C87E036" w14:textId="77777777" w:rsidR="00406496" w:rsidRDefault="00406496" w:rsidP="00406496">
      <w:pPr>
        <w:pStyle w:val="Ttulo1"/>
      </w:pPr>
      <w:r>
        <w:t>Capítulo 1</w:t>
      </w:r>
    </w:p>
    <w:p w14:paraId="73B14FA8" w14:textId="77777777" w:rsidR="00406496" w:rsidRDefault="00FD763E" w:rsidP="00406496">
      <w:hyperlink r:id="rId94"/>
    </w:p>
    <w:p w14:paraId="7449E148" w14:textId="77777777" w:rsidR="00406496" w:rsidRPr="006936B7" w:rsidRDefault="00406496" w:rsidP="00406496">
      <w:pPr>
        <w:rPr>
          <w:rFonts w:ascii="Arial" w:hAnsi="Arial" w:cs="Arial"/>
          <w:sz w:val="24"/>
          <w:szCs w:val="24"/>
        </w:rPr>
      </w:pPr>
      <w:r w:rsidRPr="006936B7">
        <w:rPr>
          <w:rFonts w:ascii="Arial" w:hAnsi="Arial" w:cs="Arial"/>
          <w:sz w:val="24"/>
          <w:szCs w:val="24"/>
        </w:rPr>
        <w:t xml:space="preserve">Arduino (s.f.). En </w:t>
      </w:r>
      <w:r w:rsidRPr="006936B7">
        <w:rPr>
          <w:rFonts w:ascii="Arial" w:hAnsi="Arial" w:cs="Arial"/>
          <w:i/>
          <w:sz w:val="24"/>
          <w:szCs w:val="24"/>
        </w:rPr>
        <w:t xml:space="preserve">Wikipedia. </w:t>
      </w:r>
      <w:r w:rsidRPr="006936B7">
        <w:rPr>
          <w:rFonts w:ascii="Arial" w:hAnsi="Arial" w:cs="Arial"/>
          <w:sz w:val="24"/>
          <w:szCs w:val="24"/>
        </w:rPr>
        <w:t xml:space="preserve">Recuperado el 4 de marzo del 2017 de </w:t>
      </w:r>
      <w:hyperlink r:id="rId95">
        <w:r w:rsidRPr="006936B7">
          <w:rPr>
            <w:rFonts w:ascii="Arial" w:hAnsi="Arial" w:cs="Arial"/>
            <w:color w:val="1155CC"/>
            <w:sz w:val="24"/>
            <w:szCs w:val="24"/>
            <w:u w:val="single"/>
          </w:rPr>
          <w:t>https</w:t>
        </w:r>
      </w:hyperlink>
      <w:hyperlink r:id="rId96">
        <w:r w:rsidRPr="006936B7">
          <w:rPr>
            <w:rFonts w:ascii="Arial" w:hAnsi="Arial" w:cs="Arial"/>
            <w:color w:val="1155CC"/>
            <w:sz w:val="24"/>
            <w:szCs w:val="24"/>
            <w:u w:val="single"/>
          </w:rPr>
          <w:t>://es.wikipedia.org/wiki/Arduino</w:t>
        </w:r>
      </w:hyperlink>
    </w:p>
    <w:p w14:paraId="51546DBB" w14:textId="77777777" w:rsidR="00406496" w:rsidRPr="006936B7" w:rsidRDefault="00406496" w:rsidP="00406496">
      <w:pPr>
        <w:spacing w:line="276" w:lineRule="auto"/>
        <w:jc w:val="left"/>
        <w:rPr>
          <w:rFonts w:ascii="Arial" w:hAnsi="Arial" w:cs="Arial"/>
          <w:sz w:val="24"/>
          <w:szCs w:val="24"/>
        </w:rPr>
      </w:pPr>
      <w:r w:rsidRPr="006936B7">
        <w:rPr>
          <w:rFonts w:ascii="Arial" w:hAnsi="Arial" w:cs="Arial"/>
          <w:sz w:val="24"/>
          <w:szCs w:val="24"/>
        </w:rPr>
        <w:t xml:space="preserve">Robótica (s.f.). En </w:t>
      </w:r>
      <w:r w:rsidRPr="006936B7">
        <w:rPr>
          <w:rFonts w:ascii="Arial" w:hAnsi="Arial" w:cs="Arial"/>
          <w:i/>
          <w:sz w:val="24"/>
          <w:szCs w:val="24"/>
        </w:rPr>
        <w:t>Wikipedia</w:t>
      </w:r>
      <w:r w:rsidRPr="006936B7">
        <w:rPr>
          <w:rFonts w:ascii="Arial" w:hAnsi="Arial" w:cs="Arial"/>
          <w:sz w:val="24"/>
          <w:szCs w:val="24"/>
        </w:rPr>
        <w:t xml:space="preserve">. Recuperado el 4 de marzo del 2017 de </w:t>
      </w:r>
      <w:hyperlink r:id="rId97">
        <w:r w:rsidRPr="006936B7">
          <w:rPr>
            <w:rFonts w:ascii="Arial" w:eastAsia="Arial" w:hAnsi="Arial" w:cs="Arial"/>
            <w:color w:val="1155CC"/>
            <w:sz w:val="24"/>
            <w:szCs w:val="24"/>
            <w:u w:val="single"/>
          </w:rPr>
          <w:t>https://es.wikipedia.org/wiki/Rob%C3%B3tica</w:t>
        </w:r>
      </w:hyperlink>
    </w:p>
    <w:p w14:paraId="2F029266" w14:textId="77777777" w:rsidR="00406496" w:rsidRPr="00C72914" w:rsidRDefault="00406496" w:rsidP="00406496">
      <w:pPr>
        <w:spacing w:line="276" w:lineRule="auto"/>
        <w:jc w:val="left"/>
        <w:rPr>
          <w:rFonts w:ascii="Arial" w:eastAsia="Arial" w:hAnsi="Arial" w:cs="Arial"/>
          <w:color w:val="1155CC"/>
          <w:sz w:val="24"/>
          <w:szCs w:val="24"/>
          <w:u w:val="single"/>
        </w:rPr>
      </w:pPr>
      <w:r w:rsidRPr="006936B7">
        <w:rPr>
          <w:rFonts w:ascii="Arial" w:hAnsi="Arial" w:cs="Arial"/>
          <w:sz w:val="24"/>
          <w:szCs w:val="24"/>
        </w:rPr>
        <w:t xml:space="preserve">Aplicación móvil (s.f.). En </w:t>
      </w:r>
      <w:r w:rsidRPr="006936B7">
        <w:rPr>
          <w:rFonts w:ascii="Arial" w:hAnsi="Arial" w:cs="Arial"/>
          <w:i/>
          <w:sz w:val="24"/>
          <w:szCs w:val="24"/>
        </w:rPr>
        <w:t>Wikipedia</w:t>
      </w:r>
      <w:r w:rsidRPr="006936B7">
        <w:rPr>
          <w:rFonts w:ascii="Arial" w:hAnsi="Arial" w:cs="Arial"/>
          <w:sz w:val="24"/>
          <w:szCs w:val="24"/>
        </w:rPr>
        <w:t xml:space="preserve">. Recuperado el 4 de marzo del 2017 de </w:t>
      </w:r>
      <w:hyperlink r:id="rId98">
        <w:r w:rsidRPr="006936B7">
          <w:rPr>
            <w:rFonts w:ascii="Arial" w:eastAsia="Arial" w:hAnsi="Arial" w:cs="Arial"/>
            <w:color w:val="1155CC"/>
            <w:sz w:val="24"/>
            <w:szCs w:val="24"/>
            <w:u w:val="single"/>
          </w:rPr>
          <w:t>https://es.wikipedia.org/wiki/Aplicaci%C3%B3n_m%C3%B3vil</w:t>
        </w:r>
      </w:hyperlink>
    </w:p>
    <w:p w14:paraId="10B72960" w14:textId="77777777" w:rsidR="00406496" w:rsidRPr="00A40C50" w:rsidRDefault="00406496" w:rsidP="00406496">
      <w:pPr>
        <w:pStyle w:val="Bibliografa"/>
        <w:ind w:left="720" w:hanging="720"/>
        <w:rPr>
          <w:rFonts w:ascii="Arial" w:hAnsi="Arial" w:cs="Arial"/>
          <w:sz w:val="24"/>
          <w:szCs w:val="24"/>
        </w:rPr>
      </w:pPr>
      <w:r w:rsidRPr="00A40C50">
        <w:rPr>
          <w:rFonts w:ascii="Arial" w:hAnsi="Arial" w:cs="Arial"/>
          <w:sz w:val="24"/>
          <w:szCs w:val="24"/>
        </w:rPr>
        <w:t xml:space="preserve">Enrique, C. (2016). Aprendiendo Arduino. Obtenido de </w:t>
      </w:r>
    </w:p>
    <w:p w14:paraId="5DBB04F1" w14:textId="77777777" w:rsidR="00406496" w:rsidRDefault="00DA0A17" w:rsidP="00406496">
      <w:pPr>
        <w:rPr>
          <w:rFonts w:ascii="Arial" w:hAnsi="Arial" w:cs="Arial"/>
          <w:sz w:val="24"/>
          <w:szCs w:val="24"/>
        </w:rPr>
      </w:pPr>
      <w:hyperlink r:id="rId99" w:history="1">
        <w:r w:rsidR="00406496" w:rsidRPr="00BE1E33">
          <w:rPr>
            <w:rStyle w:val="Hipervnculo"/>
            <w:rFonts w:ascii="Arial" w:hAnsi="Arial" w:cs="Arial"/>
            <w:sz w:val="24"/>
            <w:szCs w:val="24"/>
          </w:rPr>
          <w:t>https://aprendiendoarduino.wordpress.com</w:t>
        </w:r>
      </w:hyperlink>
    </w:p>
    <w:p w14:paraId="6AB96CD0" w14:textId="77777777" w:rsidR="00406496" w:rsidRPr="00536607" w:rsidRDefault="00406496" w:rsidP="00406496">
      <w:pPr>
        <w:rPr>
          <w:rFonts w:ascii="Arial" w:hAnsi="Arial" w:cs="Arial"/>
          <w:sz w:val="24"/>
          <w:szCs w:val="24"/>
          <w:lang w:val="en-US"/>
        </w:rPr>
      </w:pPr>
      <w:r w:rsidRPr="006936B7">
        <w:rPr>
          <w:rFonts w:ascii="Arial" w:hAnsi="Arial" w:cs="Arial"/>
          <w:sz w:val="24"/>
          <w:szCs w:val="24"/>
        </w:rPr>
        <w:t xml:space="preserve">Inteligencia Artificial un enfoque moderno. </w:t>
      </w:r>
      <w:r w:rsidRPr="006936B7">
        <w:rPr>
          <w:rFonts w:ascii="Arial" w:hAnsi="Arial" w:cs="Arial"/>
          <w:sz w:val="24"/>
          <w:szCs w:val="24"/>
          <w:lang w:val="en-US"/>
        </w:rPr>
        <w:t>Person. Stuart Russell, Peter Norving 2da Ed.</w:t>
      </w:r>
    </w:p>
    <w:p w14:paraId="66904A8A" w14:textId="77777777" w:rsidR="00D15376" w:rsidRPr="00406496" w:rsidRDefault="00D15376" w:rsidP="00D15376">
      <w:pPr>
        <w:rPr>
          <w:rFonts w:ascii="Arial" w:hAnsi="Arial" w:cs="Arial"/>
          <w:bCs/>
          <w:color w:val="222222"/>
          <w:sz w:val="28"/>
          <w:szCs w:val="28"/>
          <w:shd w:val="clear" w:color="auto" w:fill="FFFFFF"/>
          <w:lang w:val="en-US"/>
        </w:rPr>
      </w:pPr>
    </w:p>
    <w:p w14:paraId="48888E50" w14:textId="77777777" w:rsidR="00406496" w:rsidRPr="00406496" w:rsidRDefault="00406496" w:rsidP="00406496">
      <w:pPr>
        <w:pStyle w:val="Ttulo1"/>
      </w:pPr>
      <w:r>
        <w:t>C</w:t>
      </w:r>
      <w:r w:rsidRPr="00406496">
        <w:t>apítulo 2</w:t>
      </w:r>
    </w:p>
    <w:p w14:paraId="39C86868" w14:textId="77777777" w:rsidR="00406496" w:rsidRDefault="00406496" w:rsidP="00406496">
      <w:pPr>
        <w:pStyle w:val="NormalWeb"/>
        <w:spacing w:before="0" w:beforeAutospacing="0" w:after="0" w:afterAutospacing="0"/>
      </w:pPr>
    </w:p>
    <w:p w14:paraId="585A3359" w14:textId="77777777" w:rsidR="00406496" w:rsidRDefault="00FD763E" w:rsidP="00406496">
      <w:pPr>
        <w:pStyle w:val="NormalWeb"/>
        <w:spacing w:before="0" w:beforeAutospacing="0" w:after="0" w:afterAutospacing="0"/>
      </w:pPr>
      <w:hyperlink r:id="rId100" w:history="1">
        <w:r w:rsidR="00406496">
          <w:rPr>
            <w:rStyle w:val="Hipervnculo"/>
            <w:rFonts w:ascii="Arial" w:hAnsi="Arial" w:cs="Arial"/>
            <w:i/>
            <w:iCs/>
            <w:color w:val="1155CC"/>
            <w:sz w:val="22"/>
            <w:szCs w:val="22"/>
          </w:rPr>
          <w:t>https://es.wikipedia.org/wiki/Rob%C3%B3tica</w:t>
        </w:r>
      </w:hyperlink>
    </w:p>
    <w:p w14:paraId="1770C7CF" w14:textId="77777777" w:rsidR="00406496" w:rsidRDefault="00FD763E" w:rsidP="00406496">
      <w:pPr>
        <w:pStyle w:val="NormalWeb"/>
        <w:spacing w:before="0" w:beforeAutospacing="0" w:after="0" w:afterAutospacing="0"/>
      </w:pPr>
      <w:hyperlink r:id="rId101" w:history="1">
        <w:r w:rsidR="00406496">
          <w:rPr>
            <w:rStyle w:val="Hipervnculo"/>
            <w:rFonts w:ascii="Arial" w:hAnsi="Arial" w:cs="Arial"/>
            <w:i/>
            <w:iCs/>
            <w:color w:val="1155CC"/>
            <w:sz w:val="22"/>
            <w:szCs w:val="22"/>
          </w:rPr>
          <w:t>https://es.wikipedia.org/wiki/Robot</w:t>
        </w:r>
      </w:hyperlink>
    </w:p>
    <w:p w14:paraId="5CAE07F2" w14:textId="77777777" w:rsidR="00406496" w:rsidRDefault="00FD763E" w:rsidP="00406496">
      <w:pPr>
        <w:pStyle w:val="NormalWeb"/>
        <w:spacing w:before="0" w:beforeAutospacing="0" w:after="0" w:afterAutospacing="0"/>
      </w:pPr>
      <w:hyperlink r:id="rId102" w:history="1">
        <w:r w:rsidR="00406496" w:rsidRPr="00F72004">
          <w:rPr>
            <w:rStyle w:val="Hipervnculo"/>
          </w:rPr>
          <w:t>http://www.robotgroup.com.ar/</w:t>
        </w:r>
      </w:hyperlink>
    </w:p>
    <w:p w14:paraId="1B73AE27" w14:textId="77777777" w:rsidR="00406496" w:rsidRDefault="00FD763E" w:rsidP="00406496">
      <w:pPr>
        <w:pStyle w:val="NormalWeb"/>
        <w:spacing w:before="0" w:beforeAutospacing="0" w:after="0" w:afterAutospacing="0"/>
        <w:rPr>
          <w:rFonts w:ascii="Arial" w:hAnsi="Arial" w:cs="Arial"/>
          <w:i/>
          <w:iCs/>
          <w:color w:val="000000"/>
          <w:sz w:val="22"/>
          <w:szCs w:val="22"/>
        </w:rPr>
      </w:pPr>
      <w:hyperlink r:id="rId103" w:history="1">
        <w:r w:rsidR="00406496" w:rsidRPr="00F72004">
          <w:rPr>
            <w:rStyle w:val="Hipervnculo"/>
            <w:rFonts w:ascii="Arial" w:hAnsi="Arial" w:cs="Arial"/>
            <w:sz w:val="22"/>
            <w:szCs w:val="22"/>
          </w:rPr>
          <w:t>http://www.maestrosdelweb.com/mejores-plataformas-de-hardware-para-proyectos-diy/</w:t>
        </w:r>
      </w:hyperlink>
    </w:p>
    <w:p w14:paraId="3FECBC79" w14:textId="77777777" w:rsidR="00406496" w:rsidRDefault="00406496" w:rsidP="00406496">
      <w:pPr>
        <w:pStyle w:val="NormalWeb"/>
        <w:spacing w:before="0" w:beforeAutospacing="0" w:after="0" w:afterAutospacing="0"/>
      </w:pPr>
      <w:r>
        <w:rPr>
          <w:rFonts w:ascii="Arial" w:hAnsi="Arial" w:cs="Arial"/>
          <w:i/>
          <w:iCs/>
          <w:color w:val="000000"/>
          <w:sz w:val="22"/>
          <w:szCs w:val="22"/>
        </w:rPr>
        <w:t>Avances en robótica y visión por computador / coordinador, José André Somolinos Sánchez - Cuenca: Ediciones de la Universidad de Castilla - La mancha, 2002</w:t>
      </w:r>
    </w:p>
    <w:p w14:paraId="78075189" w14:textId="77777777" w:rsidR="00406496" w:rsidRDefault="00406496" w:rsidP="00406496">
      <w:pPr>
        <w:pStyle w:val="NormalWeb"/>
        <w:spacing w:before="0" w:beforeAutospacing="0" w:after="0" w:afterAutospacing="0"/>
      </w:pPr>
      <w:r>
        <w:rPr>
          <w:rFonts w:ascii="Arial" w:hAnsi="Arial" w:cs="Arial"/>
          <w:i/>
          <w:iCs/>
          <w:color w:val="000000"/>
          <w:sz w:val="22"/>
          <w:szCs w:val="22"/>
        </w:rPr>
        <w:t>Robótica - Manipuladores y robots móviles - Aníbal Ollero Baturone, 2001</w:t>
      </w:r>
    </w:p>
    <w:p w14:paraId="4BCFDDF8" w14:textId="77777777" w:rsidR="00406496" w:rsidRDefault="00FD763E" w:rsidP="00406496">
      <w:pPr>
        <w:shd w:val="clear" w:color="auto" w:fill="FFFFFF"/>
        <w:rPr>
          <w:rFonts w:ascii="Arial" w:hAnsi="Arial" w:cs="Arial"/>
          <w:sz w:val="19"/>
          <w:szCs w:val="19"/>
        </w:rPr>
      </w:pPr>
      <w:hyperlink r:id="rId104" w:tgtFrame="_blank" w:history="1">
        <w:r w:rsidR="00406496">
          <w:rPr>
            <w:rStyle w:val="Hipervnculo"/>
            <w:rFonts w:ascii="Arial" w:hAnsi="Arial" w:cs="Arial"/>
            <w:color w:val="1155CC"/>
            <w:sz w:val="19"/>
            <w:szCs w:val="19"/>
          </w:rPr>
          <w:t>http://www.educacontic.es/blog/robotica-educativa-con-arduino-en-el-aula-de-eso-incubegg-kubo-e-izar-galaktik-mertxe-j-badiola</w:t>
        </w:r>
      </w:hyperlink>
    </w:p>
    <w:p w14:paraId="00834DD6" w14:textId="77777777" w:rsidR="00406496" w:rsidRDefault="00406496" w:rsidP="00406496">
      <w:pPr>
        <w:shd w:val="clear" w:color="auto" w:fill="FFFFFF"/>
        <w:rPr>
          <w:rFonts w:ascii="Arial" w:hAnsi="Arial" w:cs="Arial"/>
          <w:sz w:val="19"/>
          <w:szCs w:val="19"/>
        </w:rPr>
      </w:pPr>
    </w:p>
    <w:p w14:paraId="484DBCF2" w14:textId="77777777" w:rsidR="00406496" w:rsidRDefault="00FD763E" w:rsidP="00406496">
      <w:pPr>
        <w:shd w:val="clear" w:color="auto" w:fill="FFFFFF"/>
        <w:rPr>
          <w:rFonts w:ascii="Arial" w:hAnsi="Arial" w:cs="Arial"/>
          <w:sz w:val="19"/>
          <w:szCs w:val="19"/>
        </w:rPr>
      </w:pPr>
      <w:hyperlink r:id="rId105" w:tgtFrame="_blank" w:history="1">
        <w:r w:rsidR="00406496">
          <w:rPr>
            <w:rStyle w:val="Hipervnculo"/>
            <w:rFonts w:ascii="Arial" w:hAnsi="Arial" w:cs="Arial"/>
            <w:color w:val="1155CC"/>
            <w:sz w:val="19"/>
            <w:szCs w:val="19"/>
          </w:rPr>
          <w:t>http://blogs.upm.es/observatoriogate/2017/02/01/arduino-en-la-programacion-y-robotica-educativa/</w:t>
        </w:r>
      </w:hyperlink>
    </w:p>
    <w:p w14:paraId="69565E37" w14:textId="77777777" w:rsidR="00406496" w:rsidRDefault="00406496" w:rsidP="00406496">
      <w:pPr>
        <w:shd w:val="clear" w:color="auto" w:fill="FFFFFF"/>
        <w:rPr>
          <w:rFonts w:ascii="Arial" w:hAnsi="Arial" w:cs="Arial"/>
          <w:sz w:val="19"/>
          <w:szCs w:val="19"/>
        </w:rPr>
      </w:pPr>
    </w:p>
    <w:p w14:paraId="3169422B" w14:textId="77777777" w:rsidR="00406496" w:rsidRDefault="00406496" w:rsidP="00406496">
      <w:pPr>
        <w:shd w:val="clear" w:color="auto" w:fill="FFFFFF"/>
        <w:rPr>
          <w:rFonts w:ascii="Arial" w:hAnsi="Arial" w:cs="Arial"/>
          <w:sz w:val="19"/>
          <w:szCs w:val="19"/>
        </w:rPr>
      </w:pPr>
    </w:p>
    <w:p w14:paraId="2E1C2B76" w14:textId="77777777" w:rsidR="00406496" w:rsidRDefault="00FD763E" w:rsidP="00406496">
      <w:pPr>
        <w:shd w:val="clear" w:color="auto" w:fill="FFFFFF"/>
        <w:rPr>
          <w:rFonts w:ascii="Arial" w:hAnsi="Arial" w:cs="Arial"/>
          <w:sz w:val="19"/>
          <w:szCs w:val="19"/>
        </w:rPr>
      </w:pPr>
      <w:hyperlink r:id="rId106" w:tgtFrame="_blank" w:history="1">
        <w:r w:rsidR="00406496">
          <w:rPr>
            <w:rStyle w:val="Hipervnculo"/>
            <w:rFonts w:ascii="Arial" w:hAnsi="Arial" w:cs="Arial"/>
            <w:color w:val="1155CC"/>
            <w:sz w:val="19"/>
            <w:szCs w:val="19"/>
          </w:rPr>
          <w:t>https://www.elconfidencial.com/tecnologia/2015-11-01/raspberry-pi-arduino-como-sacarle-partido-a-los-mini-ordenadores-low-cost_1076718/</w:t>
        </w:r>
      </w:hyperlink>
    </w:p>
    <w:p w14:paraId="09BC1E6B" w14:textId="77777777" w:rsidR="00406496" w:rsidRDefault="00406496" w:rsidP="00406496">
      <w:pPr>
        <w:shd w:val="clear" w:color="auto" w:fill="FFFFFF"/>
        <w:rPr>
          <w:rFonts w:ascii="Arial" w:hAnsi="Arial" w:cs="Arial"/>
          <w:sz w:val="19"/>
          <w:szCs w:val="19"/>
        </w:rPr>
      </w:pPr>
    </w:p>
    <w:p w14:paraId="10E7AC77" w14:textId="77777777" w:rsidR="00406496" w:rsidRDefault="00FD763E" w:rsidP="00406496">
      <w:pPr>
        <w:shd w:val="clear" w:color="auto" w:fill="FFFFFF"/>
        <w:rPr>
          <w:rFonts w:ascii="Arial" w:hAnsi="Arial" w:cs="Arial"/>
          <w:sz w:val="19"/>
          <w:szCs w:val="19"/>
        </w:rPr>
      </w:pPr>
      <w:hyperlink r:id="rId107" w:tgtFrame="_blank" w:history="1">
        <w:r w:rsidR="00406496">
          <w:rPr>
            <w:rStyle w:val="Hipervnculo"/>
            <w:rFonts w:ascii="Arial" w:hAnsi="Arial" w:cs="Arial"/>
            <w:color w:val="1155CC"/>
            <w:sz w:val="19"/>
            <w:szCs w:val="19"/>
          </w:rPr>
          <w:t>http://www.eldiario.es/turing/BBC_micro-bit-utilizaran-escolares-Reino-Unido_0_411209780.html</w:t>
        </w:r>
      </w:hyperlink>
    </w:p>
    <w:p w14:paraId="22D0108C" w14:textId="77777777" w:rsidR="00406496" w:rsidRDefault="00406496" w:rsidP="00406496">
      <w:pPr>
        <w:shd w:val="clear" w:color="auto" w:fill="FFFFFF"/>
        <w:rPr>
          <w:rFonts w:ascii="Arial" w:hAnsi="Arial" w:cs="Arial"/>
          <w:sz w:val="19"/>
          <w:szCs w:val="19"/>
        </w:rPr>
      </w:pPr>
    </w:p>
    <w:p w14:paraId="231790FF" w14:textId="77777777" w:rsidR="00406496" w:rsidRDefault="00FD763E" w:rsidP="00406496">
      <w:pPr>
        <w:shd w:val="clear" w:color="auto" w:fill="FFFFFF"/>
        <w:rPr>
          <w:rFonts w:ascii="Arial" w:hAnsi="Arial" w:cs="Arial"/>
          <w:sz w:val="19"/>
          <w:szCs w:val="19"/>
        </w:rPr>
      </w:pPr>
      <w:hyperlink r:id="rId108" w:tgtFrame="_blank" w:history="1">
        <w:r w:rsidR="00406496">
          <w:rPr>
            <w:rStyle w:val="Hipervnculo"/>
            <w:rFonts w:ascii="Arial" w:hAnsi="Arial" w:cs="Arial"/>
            <w:color w:val="1155CC"/>
            <w:sz w:val="19"/>
            <w:szCs w:val="19"/>
          </w:rPr>
          <w:t>https://www.linuxadictos.com/raspberry-pi-moodle-una-plataforma-barata-e-learning.html</w:t>
        </w:r>
      </w:hyperlink>
    </w:p>
    <w:p w14:paraId="5A223AB6" w14:textId="77777777" w:rsidR="00406496" w:rsidRDefault="00406496" w:rsidP="00406496">
      <w:pPr>
        <w:shd w:val="clear" w:color="auto" w:fill="FFFFFF"/>
        <w:rPr>
          <w:rFonts w:ascii="Arial" w:hAnsi="Arial" w:cs="Arial"/>
          <w:sz w:val="19"/>
          <w:szCs w:val="19"/>
        </w:rPr>
      </w:pPr>
    </w:p>
    <w:p w14:paraId="6E333B2B" w14:textId="77777777" w:rsidR="00406496" w:rsidRDefault="00FD763E" w:rsidP="00406496">
      <w:pPr>
        <w:shd w:val="clear" w:color="auto" w:fill="FFFFFF"/>
        <w:rPr>
          <w:rFonts w:ascii="Arial" w:hAnsi="Arial" w:cs="Arial"/>
          <w:sz w:val="19"/>
          <w:szCs w:val="19"/>
        </w:rPr>
      </w:pPr>
      <w:hyperlink r:id="rId109" w:tgtFrame="_blank" w:history="1">
        <w:r w:rsidR="00406496">
          <w:rPr>
            <w:rStyle w:val="Hipervnculo"/>
            <w:rFonts w:ascii="Arial" w:hAnsi="Arial" w:cs="Arial"/>
            <w:color w:val="1155CC"/>
            <w:sz w:val="19"/>
            <w:szCs w:val="19"/>
          </w:rPr>
          <w:t>http://misionesonline.net/2017/11/10/llegaron-los-kit-didacticos-trabajar-la-ensenanza-robotica-las-escuelas-misioneras/</w:t>
        </w:r>
      </w:hyperlink>
    </w:p>
    <w:p w14:paraId="3E71E5C5" w14:textId="77777777" w:rsidR="00406496" w:rsidRDefault="00406496" w:rsidP="00406496">
      <w:pPr>
        <w:shd w:val="clear" w:color="auto" w:fill="FFFFFF"/>
        <w:rPr>
          <w:rFonts w:ascii="Arial" w:hAnsi="Arial" w:cs="Arial"/>
          <w:sz w:val="19"/>
          <w:szCs w:val="19"/>
        </w:rPr>
      </w:pPr>
    </w:p>
    <w:p w14:paraId="328887DD" w14:textId="77777777" w:rsidR="00406496" w:rsidRDefault="00406496" w:rsidP="00406496">
      <w:pPr>
        <w:shd w:val="clear" w:color="auto" w:fill="FFFFFF"/>
        <w:rPr>
          <w:rFonts w:ascii="Arial" w:hAnsi="Arial" w:cs="Arial"/>
          <w:sz w:val="19"/>
          <w:szCs w:val="19"/>
        </w:rPr>
      </w:pPr>
      <w:r>
        <w:rPr>
          <w:rFonts w:ascii="Arial" w:hAnsi="Arial" w:cs="Arial"/>
          <w:sz w:val="19"/>
          <w:szCs w:val="19"/>
        </w:rPr>
        <w:t>Agregar en Beagle Bone</w:t>
      </w:r>
    </w:p>
    <w:p w14:paraId="3AD10632" w14:textId="77777777" w:rsidR="00406496" w:rsidRDefault="00FD763E" w:rsidP="00406496">
      <w:pPr>
        <w:shd w:val="clear" w:color="auto" w:fill="FFFFFF"/>
        <w:rPr>
          <w:rFonts w:ascii="Arial" w:hAnsi="Arial" w:cs="Arial"/>
          <w:sz w:val="19"/>
          <w:szCs w:val="19"/>
        </w:rPr>
      </w:pPr>
      <w:hyperlink r:id="rId110" w:tgtFrame="_blank" w:history="1">
        <w:r w:rsidR="00406496">
          <w:rPr>
            <w:rStyle w:val="Hipervnculo"/>
            <w:rFonts w:ascii="Arial" w:hAnsi="Arial" w:cs="Arial"/>
            <w:color w:val="1155CC"/>
            <w:sz w:val="19"/>
            <w:szCs w:val="19"/>
          </w:rPr>
          <w:t>https://www.digikey.com/es/articles/techzone/2013/sep/beaglebone-black-brings-arduino-style-connectivity-simplicity-to-embedded-linux</w:t>
        </w:r>
      </w:hyperlink>
    </w:p>
    <w:p w14:paraId="7FE78EFE" w14:textId="77777777" w:rsidR="00D15376" w:rsidRPr="00406496" w:rsidRDefault="00D15376" w:rsidP="00D15376">
      <w:pPr>
        <w:rPr>
          <w:rFonts w:ascii="Arial" w:hAnsi="Arial" w:cs="Arial"/>
          <w:b/>
          <w:bCs/>
          <w:color w:val="222222"/>
          <w:sz w:val="28"/>
          <w:szCs w:val="28"/>
          <w:shd w:val="clear" w:color="auto" w:fill="FFFFFF"/>
        </w:rPr>
      </w:pPr>
    </w:p>
    <w:p w14:paraId="71659683" w14:textId="77777777" w:rsidR="00D132EB" w:rsidRDefault="00D132EB" w:rsidP="00D132EB">
      <w:pPr>
        <w:pStyle w:val="Ttulo1"/>
      </w:pPr>
      <w:r>
        <w:t>Capítulo 3</w:t>
      </w:r>
    </w:p>
    <w:p w14:paraId="614C23B0" w14:textId="77777777" w:rsidR="00D132EB" w:rsidRDefault="00D132EB" w:rsidP="00D132EB"/>
    <w:p w14:paraId="4101F9C5" w14:textId="77777777" w:rsidR="00D132EB" w:rsidRDefault="00FD763E" w:rsidP="00D132EB">
      <w:hyperlink r:id="rId111" w:history="1">
        <w:r w:rsidR="00D132EB" w:rsidRPr="008671DF">
          <w:rPr>
            <w:rStyle w:val="Hipervnculo"/>
          </w:rPr>
          <w:t>https://www.xataka.com/especiales/guia-del-arduinomaniaco-todo-lo-que-necesitas-saber-sobre-arduino</w:t>
        </w:r>
      </w:hyperlink>
    </w:p>
    <w:p w14:paraId="03D7C473" w14:textId="77777777" w:rsidR="00D132EB" w:rsidRDefault="00FD763E" w:rsidP="00D132EB">
      <w:hyperlink r:id="rId112" w:history="1">
        <w:r w:rsidR="00D132EB" w:rsidRPr="008671DF">
          <w:rPr>
            <w:rStyle w:val="Hipervnculo"/>
          </w:rPr>
          <w:t>https://aprendiendoarduino.wordpress.com/2015/03/22/que-es-el-hardware-libre/</w:t>
        </w:r>
      </w:hyperlink>
    </w:p>
    <w:p w14:paraId="07982701" w14:textId="77777777" w:rsidR="00D132EB" w:rsidRDefault="00FD763E" w:rsidP="00D132EB">
      <w:hyperlink r:id="rId113" w:history="1">
        <w:r w:rsidR="00D132EB" w:rsidRPr="008671DF">
          <w:rPr>
            <w:rStyle w:val="Hipervnculo"/>
          </w:rPr>
          <w:t>https://es.wikipedia.org/wiki/Arduino</w:t>
        </w:r>
      </w:hyperlink>
    </w:p>
    <w:p w14:paraId="731CFFD1" w14:textId="77777777" w:rsidR="00D132EB" w:rsidRDefault="00FD763E" w:rsidP="00D132EB">
      <w:hyperlink r:id="rId114" w:history="1">
        <w:r w:rsidR="00D132EB" w:rsidRPr="008671DF">
          <w:rPr>
            <w:rStyle w:val="Hipervnculo"/>
          </w:rPr>
          <w:t>https://es.wikipedia.org/wiki/Processing</w:t>
        </w:r>
      </w:hyperlink>
    </w:p>
    <w:p w14:paraId="3A8EE671" w14:textId="77777777" w:rsidR="00D132EB" w:rsidRDefault="00FD763E" w:rsidP="00D132EB">
      <w:hyperlink r:id="rId115" w:history="1">
        <w:r w:rsidR="00D132EB" w:rsidRPr="008671DF">
          <w:rPr>
            <w:rStyle w:val="Hipervnculo"/>
          </w:rPr>
          <w:t>https://es.wikipedia.org/w/index.php?title=Wiring&amp;oldid=98682099</w:t>
        </w:r>
      </w:hyperlink>
    </w:p>
    <w:p w14:paraId="172B5E16" w14:textId="77777777" w:rsidR="00D132EB" w:rsidRDefault="00D132EB" w:rsidP="00D132EB">
      <w:r>
        <w:t>30 proyectos con Arduino – Simon Monk – Editorial Estribor</w:t>
      </w:r>
    </w:p>
    <w:p w14:paraId="75C52E15" w14:textId="77777777" w:rsidR="00D132EB" w:rsidRDefault="00D132EB" w:rsidP="00D132EB">
      <w:r w:rsidRPr="00536649">
        <w:t>https://es.wikipedia.org/wiki/Actuador</w:t>
      </w:r>
    </w:p>
    <w:p w14:paraId="2885CF65" w14:textId="77777777" w:rsidR="00D132EB" w:rsidRDefault="00D132EB" w:rsidP="00D132EB">
      <w:r w:rsidRPr="00FE4F7A">
        <w:t>https://es.wikipedia.org/wiki/Sensor</w:t>
      </w:r>
    </w:p>
    <w:p w14:paraId="30722198" w14:textId="77777777" w:rsidR="008831B2" w:rsidRDefault="008831B2" w:rsidP="008831B2">
      <w:pPr>
        <w:rPr>
          <w:rFonts w:ascii="Verdana" w:hAnsi="Verdana" w:cs="Helvetica"/>
          <w:color w:val="373737"/>
          <w:shd w:val="clear" w:color="auto" w:fill="FFFFFF"/>
        </w:rPr>
      </w:pPr>
    </w:p>
    <w:p w14:paraId="257F9E22" w14:textId="77777777" w:rsidR="00D132EB" w:rsidRPr="00F06CD3" w:rsidRDefault="00D132EB" w:rsidP="00F06CD3">
      <w:pPr>
        <w:pStyle w:val="Ttulo1"/>
      </w:pPr>
      <w:r w:rsidRPr="00F06CD3">
        <w:t>Capítulo 4</w:t>
      </w:r>
    </w:p>
    <w:p w14:paraId="2BE256FE" w14:textId="77777777" w:rsidR="00D132EB" w:rsidRDefault="00FD763E" w:rsidP="00D132EB">
      <w:pPr>
        <w:tabs>
          <w:tab w:val="left" w:pos="1048"/>
        </w:tabs>
        <w:rPr>
          <w:rFonts w:ascii="Arial" w:eastAsia="Times New Roman" w:hAnsi="Arial" w:cs="Arial"/>
          <w:sz w:val="21"/>
          <w:szCs w:val="21"/>
        </w:rPr>
      </w:pPr>
      <w:hyperlink r:id="rId116" w:history="1">
        <w:r w:rsidR="00D132EB" w:rsidRPr="000C0EDE">
          <w:rPr>
            <w:rStyle w:val="Hipervnculo"/>
            <w:rFonts w:ascii="Arial" w:eastAsia="Times New Roman" w:hAnsi="Arial" w:cs="Arial"/>
            <w:sz w:val="21"/>
            <w:szCs w:val="21"/>
          </w:rPr>
          <w:t>https://es.wikipedia.org/wiki/Raspberry_Pi</w:t>
        </w:r>
      </w:hyperlink>
    </w:p>
    <w:p w14:paraId="2530238B" w14:textId="77777777" w:rsidR="00D132EB" w:rsidRDefault="00FD763E" w:rsidP="00D132EB">
      <w:pPr>
        <w:tabs>
          <w:tab w:val="left" w:pos="1048"/>
        </w:tabs>
        <w:rPr>
          <w:rFonts w:ascii="Arial" w:eastAsia="Times New Roman" w:hAnsi="Arial" w:cs="Arial"/>
          <w:sz w:val="21"/>
          <w:szCs w:val="21"/>
        </w:rPr>
      </w:pPr>
      <w:hyperlink r:id="rId117" w:history="1">
        <w:r w:rsidR="00D132EB" w:rsidRPr="000C0EDE">
          <w:rPr>
            <w:rStyle w:val="Hipervnculo"/>
            <w:rFonts w:ascii="Arial" w:eastAsia="Times New Roman" w:hAnsi="Arial" w:cs="Arial"/>
            <w:sz w:val="21"/>
            <w:szCs w:val="21"/>
          </w:rPr>
          <w:t>https://www.raspberrypi.org/</w:t>
        </w:r>
      </w:hyperlink>
    </w:p>
    <w:p w14:paraId="42D05A19" w14:textId="77777777" w:rsidR="00D132EB" w:rsidRDefault="00FD763E" w:rsidP="00D132EB">
      <w:pPr>
        <w:tabs>
          <w:tab w:val="left" w:pos="1048"/>
        </w:tabs>
        <w:rPr>
          <w:rFonts w:ascii="Arial" w:eastAsia="Times New Roman" w:hAnsi="Arial" w:cs="Arial"/>
          <w:sz w:val="21"/>
          <w:szCs w:val="21"/>
        </w:rPr>
      </w:pPr>
      <w:hyperlink r:id="rId118" w:history="1">
        <w:r w:rsidR="00D132EB" w:rsidRPr="000C0EDE">
          <w:rPr>
            <w:rStyle w:val="Hipervnculo"/>
            <w:rFonts w:ascii="Arial" w:eastAsia="Times New Roman" w:hAnsi="Arial" w:cs="Arial"/>
            <w:sz w:val="21"/>
            <w:szCs w:val="21"/>
          </w:rPr>
          <w:t>http://www.prometec.net/indice-raspberry-pi/</w:t>
        </w:r>
      </w:hyperlink>
    </w:p>
    <w:p w14:paraId="4E1D3950" w14:textId="77777777" w:rsidR="00D132EB" w:rsidRDefault="00FD763E" w:rsidP="00D132EB">
      <w:pPr>
        <w:tabs>
          <w:tab w:val="left" w:pos="1048"/>
        </w:tabs>
        <w:rPr>
          <w:rFonts w:ascii="Arial" w:eastAsia="Times New Roman" w:hAnsi="Arial" w:cs="Arial"/>
          <w:sz w:val="21"/>
          <w:szCs w:val="21"/>
        </w:rPr>
      </w:pPr>
      <w:hyperlink r:id="rId119" w:history="1">
        <w:r w:rsidR="00D132EB" w:rsidRPr="000C0EDE">
          <w:rPr>
            <w:rStyle w:val="Hipervnculo"/>
            <w:rFonts w:ascii="Arial" w:eastAsia="Times New Roman" w:hAnsi="Arial" w:cs="Arial"/>
            <w:sz w:val="21"/>
            <w:szCs w:val="21"/>
          </w:rPr>
          <w:t>https://www.raspberryshop.es/accesorios-raspberry-pi.php</w:t>
        </w:r>
      </w:hyperlink>
    </w:p>
    <w:p w14:paraId="522C8FCC" w14:textId="77777777" w:rsidR="00D132EB" w:rsidRDefault="00FD763E" w:rsidP="00D132EB">
      <w:pPr>
        <w:tabs>
          <w:tab w:val="left" w:pos="1048"/>
        </w:tabs>
        <w:rPr>
          <w:rStyle w:val="Hipervnculo"/>
          <w:rFonts w:ascii="Arial" w:eastAsia="Times New Roman" w:hAnsi="Arial" w:cs="Arial"/>
          <w:sz w:val="21"/>
          <w:szCs w:val="21"/>
        </w:rPr>
      </w:pPr>
      <w:hyperlink r:id="rId120" w:history="1">
        <w:r w:rsidR="00D132EB" w:rsidRPr="000C0EDE">
          <w:rPr>
            <w:rStyle w:val="Hipervnculo"/>
            <w:rFonts w:ascii="Arial" w:eastAsia="Times New Roman" w:hAnsi="Arial" w:cs="Arial"/>
            <w:sz w:val="21"/>
            <w:szCs w:val="21"/>
          </w:rPr>
          <w:t>https://raspberryparatorpes.net/</w:t>
        </w:r>
      </w:hyperlink>
    </w:p>
    <w:p w14:paraId="129567DE" w14:textId="77777777" w:rsidR="00D132EB" w:rsidRDefault="00FD763E" w:rsidP="00D132EB">
      <w:pPr>
        <w:tabs>
          <w:tab w:val="left" w:pos="1048"/>
        </w:tabs>
        <w:rPr>
          <w:rFonts w:ascii="Arial" w:eastAsia="Times New Roman" w:hAnsi="Arial" w:cs="Arial"/>
          <w:sz w:val="21"/>
          <w:szCs w:val="21"/>
        </w:rPr>
      </w:pPr>
      <w:hyperlink r:id="rId121" w:history="1">
        <w:r w:rsidR="00D132EB" w:rsidRPr="007420D2">
          <w:rPr>
            <w:rStyle w:val="Hipervnculo"/>
            <w:rFonts w:ascii="Arial" w:eastAsia="Times New Roman" w:hAnsi="Arial" w:cs="Arial"/>
            <w:sz w:val="21"/>
            <w:szCs w:val="21"/>
          </w:rPr>
          <w:t>https://raspberry-pi.xyz/</w:t>
        </w:r>
      </w:hyperlink>
    </w:p>
    <w:p w14:paraId="08BE7290" w14:textId="77777777" w:rsidR="00D132EB" w:rsidRPr="00406496" w:rsidRDefault="00D132EB" w:rsidP="008831B2">
      <w:pPr>
        <w:rPr>
          <w:rFonts w:ascii="Verdana" w:hAnsi="Verdana" w:cs="Helvetica"/>
          <w:color w:val="373737"/>
          <w:shd w:val="clear" w:color="auto" w:fill="FFFFFF"/>
        </w:rPr>
      </w:pPr>
    </w:p>
    <w:p w14:paraId="0D3DB9A9" w14:textId="77777777" w:rsidR="008831B2" w:rsidRPr="00406496" w:rsidRDefault="008831B2" w:rsidP="008831B2">
      <w:pPr>
        <w:rPr>
          <w:rFonts w:ascii="Verdana" w:hAnsi="Verdana" w:cs="Helvetica"/>
          <w:color w:val="373737"/>
          <w:shd w:val="clear" w:color="auto" w:fill="FFFFFF"/>
        </w:rPr>
      </w:pPr>
    </w:p>
    <w:p w14:paraId="1408367A" w14:textId="77777777" w:rsidR="008831B2" w:rsidRPr="00406496" w:rsidRDefault="008831B2" w:rsidP="008831B2">
      <w:pPr>
        <w:rPr>
          <w:rFonts w:ascii="Verdana" w:hAnsi="Verdana"/>
        </w:rPr>
      </w:pPr>
    </w:p>
    <w:p w14:paraId="1A1EB4FF" w14:textId="77777777" w:rsidR="00D132EB" w:rsidRDefault="00D132EB" w:rsidP="00F06CD3">
      <w:pPr>
        <w:pStyle w:val="Ttulo1"/>
      </w:pPr>
      <w:r>
        <w:t>Capítulo 5</w:t>
      </w:r>
    </w:p>
    <w:p w14:paraId="271269D6" w14:textId="77777777" w:rsidR="00D132EB" w:rsidRDefault="00FD763E" w:rsidP="00D132EB">
      <w:hyperlink r:id="rId122" w:history="1">
        <w:r w:rsidR="00D132EB" w:rsidRPr="00647AEE">
          <w:rPr>
            <w:rStyle w:val="Hipervnculo"/>
          </w:rPr>
          <w:t>https://www.consumidor.ftc.gov/articulos/s0018-aplicaciones-moviles-que-son-y-como-funcionan</w:t>
        </w:r>
      </w:hyperlink>
    </w:p>
    <w:p w14:paraId="0873105C" w14:textId="77777777" w:rsidR="00D132EB" w:rsidRDefault="00FD763E" w:rsidP="00D132EB">
      <w:hyperlink r:id="rId123" w:history="1">
        <w:r w:rsidR="00D132EB" w:rsidRPr="00647AEE">
          <w:rPr>
            <w:rStyle w:val="Hipervnculo"/>
          </w:rPr>
          <w:t>https://es.wikipedia.org/wiki/Aplicaci%C3%B3n_m%C3%B3vil</w:t>
        </w:r>
      </w:hyperlink>
    </w:p>
    <w:p w14:paraId="41475630" w14:textId="77777777" w:rsidR="00D132EB" w:rsidRDefault="00FD763E" w:rsidP="00D132EB">
      <w:hyperlink r:id="rId124" w:history="1">
        <w:r w:rsidR="00D132EB" w:rsidRPr="00647AEE">
          <w:rPr>
            <w:rStyle w:val="Hipervnculo"/>
          </w:rPr>
          <w:t>https://es.wikipedia.org/wiki/Sistema_operativo_m%C3%B3vil</w:t>
        </w:r>
      </w:hyperlink>
    </w:p>
    <w:p w14:paraId="68C25530" w14:textId="77777777" w:rsidR="00D132EB" w:rsidRDefault="00D132EB" w:rsidP="00D132EB">
      <w:r w:rsidRPr="00FB24B4">
        <w:t>http://appdesignbook.com/es/contenidos/las-aplicaciones/</w:t>
      </w:r>
    </w:p>
    <w:p w14:paraId="024B05E8" w14:textId="77777777" w:rsidR="00D132EB" w:rsidRDefault="00FD763E" w:rsidP="00D132EB">
      <w:pPr>
        <w:rPr>
          <w:rFonts w:ascii="Arial" w:hAnsi="Arial" w:cs="Arial"/>
          <w:color w:val="808080"/>
          <w:sz w:val="23"/>
          <w:szCs w:val="23"/>
          <w:shd w:val="clear" w:color="auto" w:fill="FFFFFF"/>
        </w:rPr>
      </w:pPr>
      <w:hyperlink r:id="rId125" w:history="1">
        <w:r w:rsidR="00D132EB" w:rsidRPr="00647AEE">
          <w:rPr>
            <w:rStyle w:val="Hipervnculo"/>
          </w:rPr>
          <w:t>https://www.lancetalent.com/blog/tipos-de-aplicaciones-moviles-ventajas-inconvenientes/</w:t>
        </w:r>
      </w:hyperlink>
      <w:r w:rsidR="00D132EB">
        <w:t xml:space="preserve"> - </w:t>
      </w:r>
      <w:r w:rsidR="00D132EB">
        <w:rPr>
          <w:rFonts w:ascii="Arial" w:hAnsi="Arial" w:cs="Arial"/>
          <w:color w:val="808080"/>
          <w:sz w:val="23"/>
          <w:szCs w:val="23"/>
          <w:shd w:val="clear" w:color="auto" w:fill="FFFFFF"/>
        </w:rPr>
        <w:t>melquisedec cruz gtz</w:t>
      </w:r>
    </w:p>
    <w:p w14:paraId="132E453D" w14:textId="77777777" w:rsidR="00D132EB" w:rsidRDefault="00FD763E" w:rsidP="00D132EB">
      <w:hyperlink r:id="rId126" w:history="1">
        <w:r w:rsidR="00D132EB" w:rsidRPr="00647AEE">
          <w:rPr>
            <w:rStyle w:val="Hipervnculo"/>
          </w:rPr>
          <w:t>https://www.yeeply.com/blog/apps-en-cualquier-dispositivo-desarrollo-de-aplicaciones-multiplataforma/</w:t>
        </w:r>
      </w:hyperlink>
    </w:p>
    <w:p w14:paraId="7122F23A" w14:textId="77777777" w:rsidR="00D132EB" w:rsidRDefault="00FD763E" w:rsidP="00D132EB">
      <w:hyperlink r:id="rId127" w:history="1">
        <w:r w:rsidR="00D132EB" w:rsidRPr="00647AEE">
          <w:rPr>
            <w:rStyle w:val="Hipervnculo"/>
          </w:rPr>
          <w:t>https://developer.android.com/studio/intro/index.html?hl=es-419</w:t>
        </w:r>
      </w:hyperlink>
    </w:p>
    <w:p w14:paraId="64B38D56" w14:textId="77777777" w:rsidR="00D132EB" w:rsidRDefault="00FD763E" w:rsidP="00D132EB">
      <w:hyperlink r:id="rId128" w:history="1">
        <w:r w:rsidR="00D132EB" w:rsidRPr="00647AEE">
          <w:rPr>
            <w:rStyle w:val="Hipervnculo"/>
          </w:rPr>
          <w:t>https://es.wikipedia.org/wiki/App_Inventor</w:t>
        </w:r>
      </w:hyperlink>
    </w:p>
    <w:p w14:paraId="5741F63B" w14:textId="77777777" w:rsidR="00D132EB" w:rsidRDefault="00FD763E" w:rsidP="00D132EB">
      <w:hyperlink r:id="rId129" w:history="1">
        <w:r w:rsidR="00D132EB" w:rsidRPr="00647AEE">
          <w:rPr>
            <w:rStyle w:val="Hipervnculo"/>
          </w:rPr>
          <w:t>https://software.intel.com/es-es/intel-xdk</w:t>
        </w:r>
      </w:hyperlink>
    </w:p>
    <w:p w14:paraId="1890150B" w14:textId="77777777" w:rsidR="00D132EB" w:rsidRDefault="00FD763E" w:rsidP="00D132EB">
      <w:hyperlink r:id="rId130" w:history="1">
        <w:r w:rsidR="00D132EB" w:rsidRPr="00647AEE">
          <w:rPr>
            <w:rStyle w:val="Hipervnculo"/>
          </w:rPr>
          <w:t>https://es.wikipedia.org/wiki/Intel_XDK</w:t>
        </w:r>
      </w:hyperlink>
    </w:p>
    <w:p w14:paraId="6A841824" w14:textId="77777777" w:rsidR="00D132EB" w:rsidRDefault="00FD763E" w:rsidP="00D132EB">
      <w:hyperlink r:id="rId131" w:history="1">
        <w:r w:rsidR="00D132EB" w:rsidRPr="00647AEE">
          <w:rPr>
            <w:rStyle w:val="Hipervnculo"/>
          </w:rPr>
          <w:t>http://www.phonegapspain.com/que-es-y-como-empezar-con-ionic-framework/</w:t>
        </w:r>
      </w:hyperlink>
    </w:p>
    <w:p w14:paraId="689F126A" w14:textId="77777777" w:rsidR="00D132EB" w:rsidRDefault="00FD763E" w:rsidP="00D132EB">
      <w:hyperlink r:id="rId132" w:history="1">
        <w:r w:rsidR="00D132EB" w:rsidRPr="00647AEE">
          <w:rPr>
            <w:rStyle w:val="Hipervnculo"/>
          </w:rPr>
          <w:t>https://www.desarrolloweb.com/articulos/que-es-ionic2.html</w:t>
        </w:r>
      </w:hyperlink>
    </w:p>
    <w:p w14:paraId="39925795" w14:textId="77777777" w:rsidR="00D132EB" w:rsidRDefault="00FD763E" w:rsidP="00D132EB">
      <w:hyperlink r:id="rId133" w:history="1">
        <w:r w:rsidR="00D132EB" w:rsidRPr="00647AEE">
          <w:rPr>
            <w:rStyle w:val="Hipervnculo"/>
          </w:rPr>
          <w:t>https://es.wikipedia.org/wiki/Apache_Cordova</w:t>
        </w:r>
      </w:hyperlink>
    </w:p>
    <w:p w14:paraId="3E36B842" w14:textId="77777777" w:rsidR="00D132EB" w:rsidRDefault="00FD763E" w:rsidP="00D132EB">
      <w:hyperlink r:id="rId134" w:history="1">
        <w:r w:rsidR="00D132EB" w:rsidRPr="00647AEE">
          <w:rPr>
            <w:rStyle w:val="Hipervnculo"/>
          </w:rPr>
          <w:t>https://cordova.apache.org/docs/en/latest/guide/overview/index.html</w:t>
        </w:r>
      </w:hyperlink>
    </w:p>
    <w:p w14:paraId="5447A09B" w14:textId="77777777" w:rsidR="00D132EB" w:rsidRDefault="00FD763E" w:rsidP="00D132EB">
      <w:hyperlink r:id="rId135" w:history="1">
        <w:r w:rsidR="00D132EB" w:rsidRPr="00647AEE">
          <w:rPr>
            <w:rStyle w:val="Hipervnculo"/>
          </w:rPr>
          <w:t>http://es.discovermeteor.com/chapters/introduction/</w:t>
        </w:r>
      </w:hyperlink>
    </w:p>
    <w:p w14:paraId="5AE931F9" w14:textId="77777777" w:rsidR="00D132EB" w:rsidRDefault="00FD763E" w:rsidP="00D132EB">
      <w:hyperlink r:id="rId136" w:anchor="/full/" w:history="1">
        <w:r w:rsidR="00D132EB" w:rsidRPr="00647AEE">
          <w:rPr>
            <w:rStyle w:val="Hipervnculo"/>
          </w:rPr>
          <w:t>http://docs.meteor.com/?_ga=2.115577542.131333140.1496787062-695334936.1496349438#/full/</w:t>
        </w:r>
      </w:hyperlink>
    </w:p>
    <w:p w14:paraId="3F2F0B3A" w14:textId="77777777" w:rsidR="00D132EB" w:rsidRDefault="00FD763E" w:rsidP="00D132EB">
      <w:hyperlink r:id="rId137" w:history="1">
        <w:r w:rsidR="00D132EB" w:rsidRPr="00647AEE">
          <w:rPr>
            <w:rStyle w:val="Hipervnculo"/>
          </w:rPr>
          <w:t>https://guide.meteor.com/mobile.html</w:t>
        </w:r>
      </w:hyperlink>
    </w:p>
    <w:p w14:paraId="0ACE8DE2" w14:textId="77777777" w:rsidR="00D132EB" w:rsidRDefault="00FD763E" w:rsidP="00D132EB">
      <w:hyperlink r:id="rId138" w:history="1">
        <w:r w:rsidR="00D132EB" w:rsidRPr="000D1140">
          <w:rPr>
            <w:rStyle w:val="Hipervnculo"/>
          </w:rPr>
          <w:t>https://developer.android.com/studio/index.html?hl=es-419</w:t>
        </w:r>
      </w:hyperlink>
    </w:p>
    <w:p w14:paraId="3125DA77" w14:textId="77777777" w:rsidR="00D132EB" w:rsidRDefault="00FD763E" w:rsidP="00D132EB">
      <w:hyperlink r:id="rId139" w:anchor="introduction" w:history="1">
        <w:r w:rsidR="00D132EB" w:rsidRPr="000D1140">
          <w:rPr>
            <w:rStyle w:val="Hipervnculo"/>
          </w:rPr>
          <w:t>https://guide.meteor.com/mobile.html#introduction</w:t>
        </w:r>
      </w:hyperlink>
    </w:p>
    <w:p w14:paraId="143AC606" w14:textId="77777777" w:rsidR="008831B2" w:rsidRDefault="008831B2" w:rsidP="009E0758"/>
    <w:p w14:paraId="2DCB8FE6" w14:textId="77777777" w:rsidR="00F06CD3" w:rsidRDefault="00F06CD3" w:rsidP="00F06CD3">
      <w:pPr>
        <w:pStyle w:val="Ttulo1"/>
      </w:pPr>
      <w:r>
        <w:t>Capítulo 6</w:t>
      </w:r>
    </w:p>
    <w:p w14:paraId="755C3B79" w14:textId="77777777" w:rsidR="00F06CD3" w:rsidRDefault="00FD763E" w:rsidP="00F06CD3">
      <w:hyperlink r:id="rId140" w:history="1">
        <w:r w:rsidR="00F06CD3" w:rsidRPr="00B81E6D">
          <w:rPr>
            <w:rStyle w:val="Hipervnculo"/>
          </w:rPr>
          <w:t>https://es.wikipedia.org/wiki/MEAN</w:t>
        </w:r>
      </w:hyperlink>
    </w:p>
    <w:p w14:paraId="6E6297C0" w14:textId="77777777" w:rsidR="00F06CD3" w:rsidRDefault="00FD763E" w:rsidP="00F06CD3">
      <w:hyperlink r:id="rId141" w:history="1">
        <w:r w:rsidR="00F06CD3" w:rsidRPr="00B81E6D">
          <w:rPr>
            <w:rStyle w:val="Hipervnculo"/>
          </w:rPr>
          <w:t>https://www.campusmvp.es/recursos/post/Que-es-el-stack-MEAN-y-como-escoger-el-mejor-para-ti.aspx</w:t>
        </w:r>
      </w:hyperlink>
    </w:p>
    <w:p w14:paraId="57649842" w14:textId="77777777" w:rsidR="00F06CD3" w:rsidRDefault="00FD763E" w:rsidP="00F06CD3">
      <w:hyperlink r:id="rId142" w:history="1">
        <w:r w:rsidR="00F06CD3" w:rsidRPr="00B81E6D">
          <w:rPr>
            <w:rStyle w:val="Hipervnculo"/>
          </w:rPr>
          <w:t>https://es.wikipedia.org/wiki/JSON</w:t>
        </w:r>
      </w:hyperlink>
    </w:p>
    <w:p w14:paraId="49321164" w14:textId="77777777" w:rsidR="00F06CD3" w:rsidRDefault="00FD763E" w:rsidP="00F06CD3">
      <w:hyperlink r:id="rId143" w:history="1">
        <w:r w:rsidR="00F06CD3" w:rsidRPr="00B81E6D">
          <w:rPr>
            <w:rStyle w:val="Hipervnculo"/>
          </w:rPr>
          <w:t>https://es.wikipedia.org/wiki/Angular_(framework)</w:t>
        </w:r>
      </w:hyperlink>
    </w:p>
    <w:p w14:paraId="20D1F502" w14:textId="77777777" w:rsidR="00F06CD3" w:rsidRDefault="00FD763E" w:rsidP="00F06CD3">
      <w:hyperlink r:id="rId144" w:history="1">
        <w:r w:rsidR="00F06CD3" w:rsidRPr="00B81E6D">
          <w:rPr>
            <w:rStyle w:val="Hipervnculo"/>
          </w:rPr>
          <w:t>https://www.cloudexperto.com/academia/angular2-framework/curso-de-angular-2/</w:t>
        </w:r>
      </w:hyperlink>
    </w:p>
    <w:p w14:paraId="31B112BD" w14:textId="77777777" w:rsidR="00F06CD3" w:rsidRDefault="00F06CD3" w:rsidP="009E0758"/>
    <w:p w14:paraId="71289B4C" w14:textId="77777777" w:rsidR="00F06CD3" w:rsidRPr="00F06CD3" w:rsidRDefault="00F06CD3" w:rsidP="00F06CD3">
      <w:pPr>
        <w:pStyle w:val="Ttulo1"/>
      </w:pPr>
      <w:r w:rsidRPr="00F06CD3">
        <w:t>Capítulo 7</w:t>
      </w:r>
    </w:p>
    <w:p w14:paraId="3DDAAD1E" w14:textId="77777777" w:rsidR="00F06CD3" w:rsidRDefault="00FD763E" w:rsidP="00F06CD3">
      <w:pPr>
        <w:rPr>
          <w:rFonts w:ascii="Verdana" w:hAnsi="Verdana" w:cs="Helvetica"/>
          <w:color w:val="373737"/>
          <w:shd w:val="clear" w:color="auto" w:fill="FFFFFF"/>
        </w:rPr>
      </w:pPr>
      <w:hyperlink r:id="rId145" w:history="1">
        <w:r w:rsidR="00F06CD3" w:rsidRPr="00A0530E">
          <w:rPr>
            <w:rStyle w:val="Hipervnculo"/>
            <w:rFonts w:ascii="Verdana" w:hAnsi="Verdana" w:cs="Helvetica"/>
            <w:shd w:val="clear" w:color="auto" w:fill="FFFFFF"/>
          </w:rPr>
          <w:t>http://johnny-five.io/</w:t>
        </w:r>
      </w:hyperlink>
    </w:p>
    <w:p w14:paraId="09303124" w14:textId="77777777" w:rsidR="00F06CD3" w:rsidRDefault="00FD763E" w:rsidP="00F06CD3">
      <w:pPr>
        <w:rPr>
          <w:rFonts w:ascii="Verdana" w:hAnsi="Verdana" w:cs="Helvetica"/>
          <w:color w:val="373737"/>
          <w:shd w:val="clear" w:color="auto" w:fill="FFFFFF"/>
        </w:rPr>
      </w:pPr>
      <w:hyperlink r:id="rId146" w:history="1">
        <w:r w:rsidR="00F06CD3" w:rsidRPr="00A0530E">
          <w:rPr>
            <w:rStyle w:val="Hipervnculo"/>
            <w:rFonts w:ascii="Verdana" w:hAnsi="Verdana" w:cs="Helvetica"/>
            <w:shd w:val="clear" w:color="auto" w:fill="FFFFFF"/>
          </w:rPr>
          <w:t>https://github.com/rwaldron/johnny-five</w:t>
        </w:r>
      </w:hyperlink>
    </w:p>
    <w:p w14:paraId="18D9F25F" w14:textId="77777777" w:rsidR="00F06CD3" w:rsidRDefault="00FD763E" w:rsidP="00F06CD3">
      <w:pPr>
        <w:rPr>
          <w:rFonts w:ascii="Verdana" w:hAnsi="Verdana" w:cs="Helvetica"/>
          <w:color w:val="373737"/>
          <w:shd w:val="clear" w:color="auto" w:fill="FFFFFF"/>
        </w:rPr>
      </w:pPr>
      <w:hyperlink r:id="rId147" w:history="1">
        <w:r w:rsidR="00F06CD3" w:rsidRPr="00A0530E">
          <w:rPr>
            <w:rStyle w:val="Hipervnculo"/>
            <w:rFonts w:ascii="Verdana" w:hAnsi="Verdana" w:cs="Helvetica"/>
            <w:shd w:val="clear" w:color="auto" w:fill="FFFFFF"/>
          </w:rPr>
          <w:t>https://aprendiendoarduino.wordpress.com/2016/03/06/firmata/</w:t>
        </w:r>
      </w:hyperlink>
    </w:p>
    <w:p w14:paraId="7C33D424" w14:textId="77777777" w:rsidR="00F06CD3" w:rsidRDefault="00FD763E" w:rsidP="00F06CD3">
      <w:pPr>
        <w:rPr>
          <w:rFonts w:ascii="Verdana" w:hAnsi="Verdana" w:cs="Helvetica"/>
          <w:color w:val="373737"/>
          <w:shd w:val="clear" w:color="auto" w:fill="FFFFFF"/>
        </w:rPr>
      </w:pPr>
      <w:hyperlink r:id="rId148" w:history="1">
        <w:r w:rsidR="00F06CD3" w:rsidRPr="00A0530E">
          <w:rPr>
            <w:rStyle w:val="Hipervnculo"/>
            <w:rFonts w:ascii="Verdana" w:hAnsi="Verdana" w:cs="Helvetica"/>
            <w:shd w:val="clear" w:color="auto" w:fill="FFFFFF"/>
          </w:rPr>
          <w:t>http://untitled.es/arduino-nodejs-johnny-five/</w:t>
        </w:r>
      </w:hyperlink>
    </w:p>
    <w:p w14:paraId="6B5E5AAB" w14:textId="77777777" w:rsidR="00F06CD3" w:rsidRDefault="00F06CD3" w:rsidP="009E0758"/>
    <w:p w14:paraId="1DC93A0D" w14:textId="77777777" w:rsidR="00F06CD3" w:rsidRPr="00F06CD3" w:rsidRDefault="00F06CD3" w:rsidP="00F06CD3">
      <w:pPr>
        <w:pStyle w:val="Ttulo1"/>
      </w:pPr>
      <w:r w:rsidRPr="00F06CD3">
        <w:t>Capítulo 8</w:t>
      </w:r>
    </w:p>
    <w:p w14:paraId="4BC4B5CD" w14:textId="77777777" w:rsidR="00F06CD3" w:rsidRDefault="00FD763E" w:rsidP="00F06CD3">
      <w:pPr>
        <w:rPr>
          <w:rFonts w:ascii="Arial" w:hAnsi="Arial" w:cs="Arial"/>
          <w:bCs/>
          <w:color w:val="222222"/>
          <w:sz w:val="28"/>
          <w:szCs w:val="28"/>
          <w:shd w:val="clear" w:color="auto" w:fill="FFFFFF"/>
        </w:rPr>
      </w:pPr>
      <w:hyperlink r:id="rId149" w:history="1">
        <w:r w:rsidR="00F06CD3" w:rsidRPr="00772E01">
          <w:rPr>
            <w:rStyle w:val="Hipervnculo"/>
            <w:rFonts w:ascii="Arial" w:hAnsi="Arial" w:cs="Arial"/>
            <w:sz w:val="28"/>
            <w:szCs w:val="28"/>
            <w:shd w:val="clear" w:color="auto" w:fill="FFFFFF"/>
          </w:rPr>
          <w:t>https://es.wikipedia.org/wiki/Python</w:t>
        </w:r>
      </w:hyperlink>
    </w:p>
    <w:p w14:paraId="547F5256" w14:textId="77777777" w:rsidR="00F06CD3" w:rsidRDefault="00FD763E" w:rsidP="00F06CD3">
      <w:pPr>
        <w:rPr>
          <w:rStyle w:val="Hipervnculo"/>
          <w:rFonts w:ascii="Arial" w:hAnsi="Arial" w:cs="Arial"/>
          <w:sz w:val="28"/>
          <w:szCs w:val="28"/>
          <w:shd w:val="clear" w:color="auto" w:fill="FFFFFF"/>
        </w:rPr>
      </w:pPr>
      <w:hyperlink r:id="rId150" w:history="1">
        <w:r w:rsidR="00F06CD3" w:rsidRPr="00772E01">
          <w:rPr>
            <w:rStyle w:val="Hipervnculo"/>
            <w:rFonts w:ascii="Arial" w:hAnsi="Arial" w:cs="Arial"/>
            <w:sz w:val="28"/>
            <w:szCs w:val="28"/>
            <w:shd w:val="clear" w:color="auto" w:fill="FFFFFF"/>
          </w:rPr>
          <w:t>https://aprendiendoarduino.wordpress.com/2016/03/06/firmata/</w:t>
        </w:r>
      </w:hyperlink>
    </w:p>
    <w:p w14:paraId="3386976B" w14:textId="77777777" w:rsidR="00F06CD3" w:rsidRDefault="00FD763E" w:rsidP="00F06CD3">
      <w:pPr>
        <w:rPr>
          <w:rStyle w:val="Hipervnculo"/>
          <w:rFonts w:ascii="Arial" w:hAnsi="Arial" w:cs="Arial"/>
          <w:sz w:val="28"/>
          <w:szCs w:val="28"/>
          <w:shd w:val="clear" w:color="auto" w:fill="FFFFFF"/>
        </w:rPr>
      </w:pPr>
      <w:hyperlink r:id="rId151" w:history="1">
        <w:r w:rsidR="00F06CD3" w:rsidRPr="003B7ACB">
          <w:rPr>
            <w:rStyle w:val="Hipervnculo"/>
            <w:rFonts w:ascii="Arial" w:hAnsi="Arial" w:cs="Arial"/>
            <w:sz w:val="28"/>
            <w:szCs w:val="28"/>
            <w:shd w:val="clear" w:color="auto" w:fill="FFFFFF"/>
          </w:rPr>
          <w:t>http://elinux.org/RPi_BCM2835_GPIOs</w:t>
        </w:r>
      </w:hyperlink>
    </w:p>
    <w:p w14:paraId="4D6BA61B" w14:textId="77777777" w:rsidR="00F06CD3" w:rsidRDefault="00FD763E" w:rsidP="00F06CD3">
      <w:pPr>
        <w:rPr>
          <w:rStyle w:val="Hipervnculo"/>
          <w:rFonts w:ascii="Arial" w:hAnsi="Arial" w:cs="Arial"/>
          <w:sz w:val="28"/>
          <w:szCs w:val="28"/>
          <w:shd w:val="clear" w:color="auto" w:fill="FFFFFF"/>
        </w:rPr>
      </w:pPr>
      <w:hyperlink r:id="rId152" w:history="1">
        <w:r w:rsidR="00F06CD3" w:rsidRPr="004B6B03">
          <w:rPr>
            <w:rStyle w:val="Hipervnculo"/>
            <w:rFonts w:ascii="Arial" w:hAnsi="Arial" w:cs="Arial"/>
            <w:sz w:val="28"/>
            <w:szCs w:val="28"/>
            <w:shd w:val="clear" w:color="auto" w:fill="FFFFFF"/>
          </w:rPr>
          <w:t>https://www.raspberrypi.org/documentation/usage/python/</w:t>
        </w:r>
      </w:hyperlink>
    </w:p>
    <w:p w14:paraId="35D04987" w14:textId="77777777" w:rsidR="00F06CD3" w:rsidRDefault="00294A12" w:rsidP="00F06CD3">
      <w:pPr>
        <w:pStyle w:val="Ttulo1"/>
      </w:pPr>
      <w:r>
        <w:t>Capítulo 1</w:t>
      </w:r>
      <w:r w:rsidR="000C1998">
        <w:t>1</w:t>
      </w:r>
    </w:p>
    <w:p w14:paraId="12A19337" w14:textId="77777777" w:rsidR="00294A12" w:rsidRDefault="00FD763E" w:rsidP="00294A12">
      <w:hyperlink r:id="rId153" w:history="1">
        <w:r w:rsidR="00294A12" w:rsidRPr="00C2597F">
          <w:rPr>
            <w:rStyle w:val="Hipervnculo"/>
          </w:rPr>
          <w:t>http://www.lavrsen.dk/foswiki/bin/view/Motion/WebHome</w:t>
        </w:r>
      </w:hyperlink>
    </w:p>
    <w:p w14:paraId="5B997048" w14:textId="77777777" w:rsidR="00294A12" w:rsidRDefault="00FD763E" w:rsidP="00294A12">
      <w:hyperlink r:id="rId154" w:history="1">
        <w:r w:rsidR="00294A12" w:rsidRPr="00C2597F">
          <w:rPr>
            <w:rStyle w:val="Hipervnculo"/>
          </w:rPr>
          <w:t>https://en.wikipedia.org/wiki/PM2_(software)</w:t>
        </w:r>
      </w:hyperlink>
    </w:p>
    <w:p w14:paraId="2875690D" w14:textId="77777777" w:rsidR="00294A12" w:rsidRPr="00294A12" w:rsidRDefault="00294A12" w:rsidP="00294A12"/>
    <w:sectPr w:rsidR="00294A12" w:rsidRPr="00294A12">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0" w:author="Nahuel Defossé" w:date="2017-11-24T15:18:00Z" w:initials="ND">
    <w:p w14:paraId="29A0AF50" w14:textId="095F147E" w:rsidR="00FD763E" w:rsidRDefault="00FD763E">
      <w:pPr>
        <w:pStyle w:val="Textocomentario"/>
      </w:pPr>
      <w:r>
        <w:rPr>
          <w:rStyle w:val="Refdecomentario"/>
        </w:rPr>
        <w:annotationRef/>
      </w:r>
      <w:r>
        <w:t>Tanto para Arduino como para Rpi, este tipo de aseveraciones categ</w:t>
      </w:r>
      <w:r>
        <w:rPr>
          <w:rFonts w:ascii="Helvetica" w:eastAsia="Helvetica" w:hAnsi="Helvetica" w:cs="Helvetica"/>
        </w:rPr>
        <w:t>ó</w:t>
      </w:r>
      <w:r>
        <w:t>ricas debe estar fundamentado por alguna cita. Puede ser simplemente una comparaci</w:t>
      </w:r>
      <w:r>
        <w:rPr>
          <w:rFonts w:ascii="Helvetica" w:eastAsia="Helvetica" w:hAnsi="Helvetica" w:cs="Helvetica"/>
        </w:rPr>
        <w:t>ó</w:t>
      </w:r>
      <w:r>
        <w:t>n de tendencias, ac</w:t>
      </w:r>
      <w:r>
        <w:rPr>
          <w:rFonts w:ascii="Helvetica" w:eastAsia="Helvetica" w:hAnsi="Helvetica" w:cs="Helvetica"/>
        </w:rPr>
        <w:t>á</w:t>
      </w:r>
      <w:r>
        <w:t xml:space="preserve"> hice una con Arduino contra tecnolog</w:t>
      </w:r>
      <w:r>
        <w:rPr>
          <w:rFonts w:ascii="Helvetica" w:eastAsia="Helvetica" w:hAnsi="Helvetica" w:cs="Helvetica"/>
        </w:rPr>
        <w:t>í</w:t>
      </w:r>
      <w:r>
        <w:t xml:space="preserve">as similares: </w:t>
      </w:r>
      <w:hyperlink r:id="rId1" w:history="1">
        <w:r w:rsidRPr="003F32A3">
          <w:rPr>
            <w:rStyle w:val="Hipervnculo"/>
          </w:rPr>
          <w:t>https://trends.google.com/trends/explore?q=arduino,atmel,microchip%20pic,stm32,cortex%20m</w:t>
        </w:r>
      </w:hyperlink>
    </w:p>
    <w:p w14:paraId="0124A6D1" w14:textId="53B6DF48" w:rsidR="00FD763E" w:rsidRDefault="00FD763E">
      <w:pPr>
        <w:pStyle w:val="Textocomentario"/>
      </w:pPr>
    </w:p>
  </w:comment>
  <w:comment w:id="59" w:author="Nahuel Defossé" w:date="2017-11-24T15:25:00Z" w:initials="ND">
    <w:p w14:paraId="019E0DA1" w14:textId="77777777" w:rsidR="00FD763E" w:rsidRDefault="00FD763E">
      <w:pPr>
        <w:pStyle w:val="Textocomentario"/>
        <w:rPr>
          <w:rStyle w:val="Refdecomentario"/>
        </w:rPr>
      </w:pPr>
      <w:r>
        <w:rPr>
          <w:rStyle w:val="Refdecomentario"/>
        </w:rPr>
        <w:annotationRef/>
      </w:r>
      <w:r>
        <w:rPr>
          <w:rStyle w:val="Refdecomentario"/>
        </w:rPr>
        <w:t>Redactar esta frase con mayor claridad</w:t>
      </w:r>
    </w:p>
    <w:p w14:paraId="47BEC0A8" w14:textId="277D7F07" w:rsidR="00FD763E" w:rsidRDefault="00FD763E">
      <w:pPr>
        <w:pStyle w:val="Textocomentario"/>
      </w:pPr>
    </w:p>
  </w:comment>
  <w:comment w:id="60" w:author="Nahuel Defossé" w:date="2017-11-24T15:26:00Z" w:initials="ND">
    <w:p w14:paraId="6F687CE7" w14:textId="12DB782A" w:rsidR="00FD763E" w:rsidRPr="00E9050F" w:rsidRDefault="00FD763E">
      <w:pPr>
        <w:pStyle w:val="Textocomentario"/>
        <w:rPr>
          <w:rFonts w:ascii="Helvetica" w:eastAsia="Helvetica" w:hAnsi="Helvetica" w:cs="Helvetica"/>
        </w:rPr>
      </w:pPr>
      <w:r>
        <w:rPr>
          <w:rStyle w:val="Refdecomentario"/>
        </w:rPr>
        <w:annotationRef/>
      </w:r>
      <w:r>
        <w:t>C</w:t>
      </w:r>
      <w:r>
        <w:rPr>
          <w:rFonts w:ascii="Helvetica" w:eastAsia="Helvetica" w:hAnsi="Helvetica" w:cs="Helvetica"/>
        </w:rPr>
        <w:t>úando se dijo?</w:t>
      </w:r>
    </w:p>
  </w:comment>
  <w:comment w:id="63" w:author="Nahuel Defossé" w:date="2017-11-24T15:27:00Z" w:initials="ND">
    <w:p w14:paraId="50B6B45C" w14:textId="520E0F56" w:rsidR="00FD763E" w:rsidRDefault="00FD763E">
      <w:pPr>
        <w:pStyle w:val="Textocomentario"/>
      </w:pPr>
      <w:r>
        <w:rPr>
          <w:rStyle w:val="Refdecomentario"/>
        </w:rPr>
        <w:annotationRef/>
      </w:r>
      <w:r>
        <w:t xml:space="preserve">Escrito de esta forma da a entender que es la </w:t>
      </w:r>
      <w:r>
        <w:rPr>
          <w:rFonts w:ascii="Helvetica" w:eastAsia="Helvetica" w:hAnsi="Helvetica" w:cs="Helvetica"/>
        </w:rPr>
        <w:t>ú</w:t>
      </w:r>
      <w:r>
        <w:t xml:space="preserve">nica que se conecta a internet </w:t>
      </w:r>
      <w:r>
        <w:rPr>
          <w:rFonts w:ascii="Apple Color Emoji" w:hAnsi="Apple Color Emoji" w:cs="Apple Color Emoji"/>
        </w:rPr>
        <w:t>🙃</w:t>
      </w:r>
      <w:r>
        <w:t xml:space="preserve"> </w:t>
      </w:r>
    </w:p>
  </w:comment>
  <w:comment w:id="73" w:author="Nahuel Defossé" w:date="2017-12-08T18:22:00Z" w:initials="ND">
    <w:p w14:paraId="536BDACC" w14:textId="50E1C81B" w:rsidR="00FD763E" w:rsidRDefault="00FD763E">
      <w:pPr>
        <w:pStyle w:val="Textocomentario"/>
      </w:pPr>
      <w:r>
        <w:rPr>
          <w:rStyle w:val="Refdecomentario"/>
        </w:rPr>
        <w:annotationRef/>
      </w:r>
      <w:r>
        <w:t xml:space="preserve">La redacción original parecía casi peyorativa, un microcnotrolaor básicamente tiene la capacidad de interactuar directamente con hardware, mientras que típicamente un CPU, trabaja a muy baja tensión, por la velocidad y el consumo y debe interactuar con un microcontrolador. </w:t>
      </w:r>
    </w:p>
  </w:comment>
  <w:comment w:id="79" w:author="Nahuel Defossé" w:date="2017-12-08T18:26:00Z" w:initials="ND">
    <w:p w14:paraId="0C6102B0" w14:textId="7FB04B4B" w:rsidR="00FD763E" w:rsidRDefault="00FD763E">
      <w:pPr>
        <w:pStyle w:val="Textocomentario"/>
      </w:pPr>
      <w:r>
        <w:rPr>
          <w:rStyle w:val="Refdecomentario"/>
        </w:rPr>
        <w:annotationRef/>
      </w:r>
      <w:r>
        <w:t>Estaría mejor redactar esto comp que el uC es para interactuar con hw, mientras que el CPU requirere un uC para poder interactuar con hw.</w:t>
      </w:r>
    </w:p>
  </w:comment>
  <w:comment w:id="99" w:author="Nahuel Defossé" w:date="2017-12-08T18:31:00Z" w:initials="ND">
    <w:p w14:paraId="473E75D7" w14:textId="55A85103" w:rsidR="00FD763E" w:rsidRDefault="00FD763E">
      <w:pPr>
        <w:pStyle w:val="Textocomentario"/>
      </w:pPr>
      <w:r>
        <w:rPr>
          <w:rStyle w:val="Refdecomentario"/>
        </w:rPr>
        <w:annotationRef/>
      </w:r>
      <w:r>
        <w:t xml:space="preserve">Arquitectura </w:t>
      </w:r>
    </w:p>
  </w:comment>
  <w:comment w:id="102" w:author="Nahuel Defossé" w:date="2017-12-08T18:32:00Z" w:initials="ND">
    <w:p w14:paraId="692FB46F" w14:textId="72AE58B7" w:rsidR="00FD763E" w:rsidRDefault="00FD763E">
      <w:pPr>
        <w:pStyle w:val="Textocomentario"/>
      </w:pPr>
      <w:r>
        <w:rPr>
          <w:rStyle w:val="Refdecomentario"/>
        </w:rPr>
        <w:annotationRef/>
      </w:r>
      <w:r>
        <w:t>Utilizar la sigla introducida en el apartado anterior</w:t>
      </w:r>
    </w:p>
  </w:comment>
  <w:comment w:id="105" w:author="Nahuel Defossé" w:date="2017-12-08T18:36:00Z" w:initials="ND">
    <w:p w14:paraId="24E98AE8" w14:textId="5814A98D" w:rsidR="00FD763E" w:rsidRDefault="00FD763E">
      <w:pPr>
        <w:pStyle w:val="Textocomentario"/>
      </w:pPr>
      <w:r>
        <w:rPr>
          <w:rStyle w:val="Refdecomentario"/>
        </w:rPr>
        <w:annotationRef/>
      </w:r>
      <w:r>
        <w:t xml:space="preserve">El nombre tiene la palabra LED  </w:t>
      </w:r>
    </w:p>
  </w:comment>
  <w:comment w:id="107" w:author="Nahuel Defossé" w:date="2017-12-08T18:37:00Z" w:initials="ND">
    <w:p w14:paraId="1F29D6E9" w14:textId="11338FE3" w:rsidR="00FD763E" w:rsidRDefault="00FD763E">
      <w:pPr>
        <w:pStyle w:val="Textocomentario"/>
      </w:pPr>
      <w:r>
        <w:rPr>
          <w:rStyle w:val="Refdecomentario"/>
        </w:rPr>
        <w:annotationRef/>
      </w:r>
      <w:r>
        <w:t xml:space="preserve">Acá no queda claro si lo están definendo o si es un término ya definido en el mundo académico o industrial, en caso de que sea esto último, se refieren a </w:t>
      </w:r>
      <w:hyperlink r:id="rId2" w:history="1">
        <w:r w:rsidRPr="00841B49">
          <w:rPr>
            <w:rStyle w:val="Hipervnculo"/>
          </w:rPr>
          <w:t>http://apps.ucab.edu.ve/ingenieria/informatica/giiar/jiucabchristian.pdf</w:t>
        </w:r>
      </w:hyperlink>
      <w:r>
        <w:t>? Recuerden que necesitan poner los números.</w:t>
      </w:r>
    </w:p>
  </w:comment>
  <w:comment w:id="108" w:author="Nahuel Defossé" w:date="2017-12-08T18:39:00Z" w:initials="ND">
    <w:p w14:paraId="3F694DF3" w14:textId="01C7A32E" w:rsidR="00FD763E" w:rsidRDefault="00FD763E">
      <w:pPr>
        <w:pStyle w:val="Textocomentario"/>
      </w:pPr>
      <w:r>
        <w:rPr>
          <w:rStyle w:val="Refdecomentario"/>
        </w:rPr>
        <w:annotationRef/>
      </w:r>
      <w:r>
        <w:t xml:space="preserve">Este término está muy cargado, si lo usan, van a tener que definir inteligencia artificial… </w:t>
      </w:r>
    </w:p>
  </w:comment>
  <w:comment w:id="109" w:author="Nahuel Defossé" w:date="2017-12-08T18:40:00Z" w:initials="ND">
    <w:p w14:paraId="62CBBF4D" w14:textId="076025A8" w:rsidR="00FD763E" w:rsidRDefault="00FD763E">
      <w:pPr>
        <w:pStyle w:val="Textocomentario"/>
      </w:pPr>
      <w:r>
        <w:rPr>
          <w:rStyle w:val="Refdecomentario"/>
        </w:rPr>
        <w:annotationRef/>
      </w:r>
      <w:r>
        <w:t>Están usando primera persona acá, pero el párrafo se inicia en modo impersonal, quedaría más coherente si se agrega la cita para la primera aparación del verbo ser o se cambia al modo primera persona plural</w:t>
      </w:r>
    </w:p>
  </w:comment>
  <w:comment w:id="112" w:author="Nahuel Defossé" w:date="2017-12-08T18:42:00Z" w:initials="ND">
    <w:p w14:paraId="077F4C76" w14:textId="775AF574" w:rsidR="00FD763E" w:rsidRDefault="00FD763E">
      <w:pPr>
        <w:pStyle w:val="Textocomentario"/>
      </w:pPr>
      <w:r>
        <w:rPr>
          <w:rStyle w:val="Refdecomentario"/>
        </w:rPr>
        <w:annotationRef/>
      </w:r>
      <w:r>
        <w:t>Se podría cambiar por autonomía, o definir que es inteligencia artificial para este contexto.</w:t>
      </w:r>
    </w:p>
  </w:comment>
  <w:comment w:id="114" w:author="Nahuel Defossé" w:date="2017-12-08T18:43:00Z" w:initials="ND">
    <w:p w14:paraId="3288BD1E" w14:textId="0D99AA12" w:rsidR="00FD763E" w:rsidRDefault="00FD763E">
      <w:pPr>
        <w:pStyle w:val="Textocomentario"/>
      </w:pPr>
      <w:r>
        <w:rPr>
          <w:rStyle w:val="Refdecomentario"/>
        </w:rPr>
        <w:annotationRef/>
      </w:r>
      <w:r>
        <w:t>Partir la oración en partes.</w:t>
      </w:r>
    </w:p>
  </w:comment>
  <w:comment w:id="115" w:author="Nahuel Defossé" w:date="2017-12-08T18:44:00Z" w:initials="ND">
    <w:p w14:paraId="220A4FE1" w14:textId="4B45D665" w:rsidR="00FD763E" w:rsidRDefault="00FD763E">
      <w:pPr>
        <w:pStyle w:val="Textocomentario"/>
      </w:pPr>
      <w:r>
        <w:rPr>
          <w:rStyle w:val="Refdecomentario"/>
        </w:rPr>
        <w:annotationRef/>
      </w:r>
      <w:r>
        <w:t>Agregar cita</w:t>
      </w:r>
    </w:p>
  </w:comment>
  <w:comment w:id="117" w:author="Nahuel Defossé" w:date="2017-12-08T18:47:00Z" w:initials="ND">
    <w:p w14:paraId="1219E957" w14:textId="761EF6EA" w:rsidR="00FD763E" w:rsidRDefault="00FD763E">
      <w:pPr>
        <w:pStyle w:val="Textocomentario"/>
      </w:pPr>
      <w:r>
        <w:rPr>
          <w:rStyle w:val="Refdecomentario"/>
        </w:rPr>
        <w:annotationRef/>
      </w:r>
      <w:r>
        <w:t>Cita falta</w:t>
      </w:r>
    </w:p>
  </w:comment>
  <w:comment w:id="120" w:author="Nahuel Defossé" w:date="2017-12-08T18:47:00Z" w:initials="ND">
    <w:p w14:paraId="1CF3720F" w14:textId="7F456A33" w:rsidR="00FD763E" w:rsidRDefault="00FD763E">
      <w:pPr>
        <w:pStyle w:val="Textocomentario"/>
      </w:pPr>
      <w:r>
        <w:rPr>
          <w:rStyle w:val="Refdecomentario"/>
        </w:rPr>
        <w:annotationRef/>
      </w:r>
      <w:r>
        <w:t>Quienes?? Mejor poner, según Fulano, Mengano y Perengano…</w:t>
      </w:r>
    </w:p>
  </w:comment>
  <w:comment w:id="185" w:author="Nahuel Defossé" w:date="2017-12-08T19:02:00Z" w:initials="ND">
    <w:p w14:paraId="78A993AC" w14:textId="0834CB85" w:rsidR="00FD763E" w:rsidRDefault="00FD763E">
      <w:pPr>
        <w:pStyle w:val="Textocomentario"/>
      </w:pPr>
      <w:r>
        <w:rPr>
          <w:rStyle w:val="Refdecomentario"/>
        </w:rPr>
        <w:annotationRef/>
      </w:r>
      <w:r>
        <w:t>Simplificada? El lenguaje no cambia, camabia la API, acá pdorían hacer mesión que en vez de tener una API de gráficos, tienen una API para interactuar con el Hardware.</w:t>
      </w:r>
    </w:p>
  </w:comment>
  <w:comment w:id="188" w:author="Nahuel Defossé" w:date="2017-12-08T19:04:00Z" w:initials="ND">
    <w:p w14:paraId="7C4856EC" w14:textId="56692505" w:rsidR="00FD763E" w:rsidRDefault="00FD763E">
      <w:pPr>
        <w:pStyle w:val="Textocomentario"/>
      </w:pPr>
      <w:r>
        <w:rPr>
          <w:rStyle w:val="Refdecomentario"/>
        </w:rPr>
        <w:annotationRef/>
      </w:r>
      <w:r>
        <w:t>No entiendo que hace esto acá, si va, agregar ejemplos, gráficos, etc.</w:t>
      </w:r>
    </w:p>
  </w:comment>
  <w:comment w:id="190" w:author="Nahuel Defossé" w:date="2017-12-08T19:04:00Z" w:initials="ND">
    <w:p w14:paraId="1ABE0B1C" w14:textId="35CD52E0" w:rsidR="00FD763E" w:rsidRDefault="00FD763E">
      <w:pPr>
        <w:pStyle w:val="Textocomentario"/>
      </w:pPr>
      <w:r>
        <w:rPr>
          <w:rStyle w:val="Refdecomentario"/>
        </w:rPr>
        <w:annotationRef/>
      </w:r>
      <w:r>
        <w:t xml:space="preserve">Poner en cursiva, si es una palabra que no es parte de nuestro idioma. </w:t>
      </w:r>
    </w:p>
  </w:comment>
  <w:comment w:id="197" w:author="Nahuel Defossé" w:date="2017-12-08T19:06:00Z" w:initials="ND">
    <w:p w14:paraId="7546D8D7" w14:textId="63C99EC0" w:rsidR="00FD763E" w:rsidRDefault="00FD763E">
      <w:pPr>
        <w:pStyle w:val="Textocomentario"/>
      </w:pPr>
      <w:r>
        <w:rPr>
          <w:rStyle w:val="Refdecomentario"/>
        </w:rPr>
        <w:annotationRef/>
      </w:r>
      <w:r>
        <w:t>Cursiva, quitar la negrita</w:t>
      </w:r>
    </w:p>
  </w:comment>
  <w:comment w:id="198" w:author="Nahuel Defossé" w:date="2017-12-08T19:06:00Z" w:initials="ND">
    <w:p w14:paraId="48DC0C2F" w14:textId="45CAD19F" w:rsidR="00FD763E" w:rsidRDefault="00FD763E">
      <w:pPr>
        <w:pStyle w:val="Textocomentario"/>
      </w:pPr>
      <w:r>
        <w:rPr>
          <w:rStyle w:val="Refdecomentario"/>
        </w:rPr>
        <w:annotationRef/>
      </w:r>
      <w:r>
        <w:t>Hacer referencia cruzada a lo que se habló de puerto serial más arriba.</w:t>
      </w:r>
    </w:p>
  </w:comment>
  <w:comment w:id="201" w:author="Nahuel Defossé" w:date="2017-12-08T19:07:00Z" w:initials="ND">
    <w:p w14:paraId="07E4797D" w14:textId="72D7253C" w:rsidR="00FD763E" w:rsidRDefault="00FD763E">
      <w:pPr>
        <w:pStyle w:val="Textocomentario"/>
      </w:pPr>
      <w:r>
        <w:rPr>
          <w:rStyle w:val="Refdecomentario"/>
        </w:rPr>
        <w:annotationRef/>
      </w:r>
      <w:r>
        <w:t xml:space="preserve">Esta palabra es poco utilizada en el ambiente cinetífico, </w:t>
      </w:r>
    </w:p>
  </w:comment>
  <w:comment w:id="203" w:author="Nahuel Defossé" w:date="2017-12-08T19:07:00Z" w:initials="ND">
    <w:p w14:paraId="5A2247D4" w14:textId="2967A2FC" w:rsidR="00FD763E" w:rsidRDefault="00FD763E">
      <w:pPr>
        <w:pStyle w:val="Textocomentario"/>
      </w:pPr>
      <w:r>
        <w:rPr>
          <w:rStyle w:val="Refdecomentario"/>
        </w:rPr>
        <w:annotationRef/>
      </w:r>
      <w:r>
        <w:t>Itemizado, no son apartdos</w:t>
      </w:r>
    </w:p>
  </w:comment>
  <w:comment w:id="250" w:author="Nahuel Defossé" w:date="2017-12-09T20:06:00Z" w:initials="ND">
    <w:p w14:paraId="138ADC00" w14:textId="2C5E207F" w:rsidR="00FD763E" w:rsidRDefault="00FD763E">
      <w:pPr>
        <w:pStyle w:val="Textocomentario"/>
      </w:pPr>
      <w:r>
        <w:rPr>
          <w:rStyle w:val="Refdecomentario"/>
        </w:rPr>
        <w:annotationRef/>
      </w:r>
      <w:r>
        <w:t>Esto no tiene nada que ver con el título. Hay que reubicarlo.</w:t>
      </w:r>
    </w:p>
  </w:comment>
  <w:comment w:id="254" w:author="Nahuel Defossé" w:date="2017-12-09T20:07:00Z" w:initials="ND">
    <w:p w14:paraId="341526F4" w14:textId="3AB2F60C" w:rsidR="00FD763E" w:rsidRDefault="00FD763E">
      <w:pPr>
        <w:pStyle w:val="Textocomentario"/>
      </w:pPr>
      <w:r>
        <w:rPr>
          <w:rStyle w:val="Refdecomentario"/>
        </w:rPr>
        <w:annotationRef/>
      </w:r>
      <w:r>
        <w:t>Está muy pobre este texto, hacer referencias a Open Source, Open Hardware y a proyectos conocidos basaddos en la plataforma Arduino.</w:t>
      </w:r>
    </w:p>
  </w:comment>
  <w:comment w:id="256" w:author="Nahuel Defossé" w:date="2017-12-09T20:08:00Z" w:initials="ND">
    <w:p w14:paraId="7E95ED1E" w14:textId="39DEA16C" w:rsidR="00FD763E" w:rsidRDefault="00FD763E">
      <w:pPr>
        <w:pStyle w:val="Textocomentario"/>
      </w:pPr>
      <w:r>
        <w:rPr>
          <w:rStyle w:val="Refdecomentario"/>
        </w:rPr>
        <w:annotationRef/>
      </w:r>
      <w:r>
        <w:t>Nuevamente, es muy pobre, en general si vamos a hacer una aseveración, debería quedar clara para el lector. Para completar agergar citas o comparaciones de la utilización del  lenguaje. Si no se encuentran, materializar con un ejemplo.</w:t>
      </w:r>
    </w:p>
  </w:comment>
  <w:comment w:id="259" w:author="Nahuel Defossé" w:date="2017-12-10T20:46:00Z" w:initials="ND">
    <w:p w14:paraId="212BAF6F" w14:textId="4980A456" w:rsidR="00FD763E" w:rsidRDefault="00FD763E">
      <w:pPr>
        <w:pStyle w:val="Textocomentario"/>
      </w:pPr>
      <w:r>
        <w:rPr>
          <w:rStyle w:val="Refdecomentario"/>
        </w:rPr>
        <w:annotationRef/>
      </w:r>
      <w:r>
        <w:t xml:space="preserve">Este título no encaja con la sección </w:t>
      </w:r>
    </w:p>
  </w:comment>
  <w:comment w:id="260" w:author="Nahuel Defossé" w:date="2017-12-10T20:49:00Z" w:initials="ND">
    <w:p w14:paraId="55DE9A46" w14:textId="1D56C41E" w:rsidR="00FD763E" w:rsidRDefault="00FD763E">
      <w:pPr>
        <w:pStyle w:val="Textocomentario"/>
      </w:pPr>
      <w:r>
        <w:rPr>
          <w:rStyle w:val="Refdecomentario"/>
        </w:rPr>
        <w:annotationRef/>
      </w:r>
      <w:r>
        <w:t>Esta oración no tiene verbo</w:t>
      </w:r>
    </w:p>
  </w:comment>
  <w:comment w:id="261" w:author="Nahuel Defossé" w:date="2017-12-10T20:50:00Z" w:initials="ND">
    <w:p w14:paraId="24AE780F" w14:textId="693114DB" w:rsidR="00FD763E" w:rsidRDefault="00FD763E">
      <w:pPr>
        <w:pStyle w:val="Textocomentario"/>
      </w:pPr>
      <w:r>
        <w:rPr>
          <w:rStyle w:val="Refdecomentario"/>
        </w:rPr>
        <w:annotationRef/>
      </w:r>
      <w:r>
        <w:t>Expandir este concepto y no poner 3r, sino “Las 3 erres: …”</w:t>
      </w:r>
    </w:p>
  </w:comment>
  <w:comment w:id="274" w:author="Nahuel Defossé" w:date="2017-12-10T20:53:00Z" w:initials="ND">
    <w:p w14:paraId="5873B97F" w14:textId="5A0976D3" w:rsidR="00FD763E" w:rsidRDefault="00FD763E">
      <w:pPr>
        <w:pStyle w:val="Textocomentario"/>
      </w:pPr>
      <w:r>
        <w:rPr>
          <w:rStyle w:val="Refdecomentario"/>
        </w:rPr>
        <w:annotationRef/>
      </w:r>
      <w:r>
        <w:t xml:space="preserve">No podemos denominar Arduino industrial, deberíamos buscar otro término. Una computadora industrial tiene </w:t>
      </w:r>
    </w:p>
  </w:comment>
  <w:comment w:id="275" w:author="Nahuel Defossé" w:date="2017-12-10T20:58:00Z" w:initials="ND">
    <w:p w14:paraId="2CF4E44A" w14:textId="43A8AD9A" w:rsidR="00FD763E" w:rsidRDefault="00FD763E">
      <w:pPr>
        <w:pStyle w:val="Textocomentario"/>
      </w:pPr>
      <w:r>
        <w:rPr>
          <w:rStyle w:val="Refdecomentario"/>
        </w:rPr>
        <w:annotationRef/>
      </w:r>
      <w:r>
        <w:t>SI ya se introdujo el término anteriormente no haría falta expnadir la sigla.</w:t>
      </w:r>
    </w:p>
  </w:comment>
  <w:comment w:id="276" w:author="Nahuel Defossé" w:date="2017-12-10T20:59:00Z" w:initials="ND">
    <w:p w14:paraId="3918C091" w14:textId="38A96F99" w:rsidR="00FD763E" w:rsidRDefault="00FD763E">
      <w:pPr>
        <w:pStyle w:val="Textocomentario"/>
      </w:pPr>
      <w:r>
        <w:rPr>
          <w:rStyle w:val="Refdecomentario"/>
        </w:rPr>
        <w:annotationRef/>
      </w:r>
      <w:r>
        <w:t xml:space="preserve">Esta imagen no está referenciada, por favor, las imágenes que no tengan referencias, no las incluyan en el informe </w:t>
      </w:r>
      <w:r>
        <w:sym w:font="Wingdings" w:char="F04A"/>
      </w:r>
    </w:p>
  </w:comment>
  <w:comment w:id="278" w:author="Nahuel Defossé" w:date="2017-12-10T20:59:00Z" w:initials="ND">
    <w:p w14:paraId="572B10C1" w14:textId="1D8B0410" w:rsidR="00FD763E" w:rsidRDefault="00FD763E">
      <w:pPr>
        <w:pStyle w:val="Textocomentario"/>
      </w:pPr>
      <w:r>
        <w:rPr>
          <w:rStyle w:val="Refdecomentario"/>
        </w:rPr>
        <w:annotationRef/>
      </w:r>
      <w:r>
        <w:t>Que es RM?</w:t>
      </w:r>
    </w:p>
  </w:comment>
  <w:comment w:id="280" w:author="Nahuel Defossé" w:date="2017-12-10T21:00:00Z" w:initials="ND">
    <w:p w14:paraId="7CBD690D" w14:textId="1872CBA5" w:rsidR="00FD763E" w:rsidRDefault="00FD763E">
      <w:pPr>
        <w:pStyle w:val="Textocomentario"/>
      </w:pPr>
      <w:r>
        <w:rPr>
          <w:rStyle w:val="Refdecomentario"/>
        </w:rPr>
        <w:annotationRef/>
      </w:r>
      <w:r>
        <w:t>Qué es esta imagen, no está referenciada</w:t>
      </w:r>
    </w:p>
  </w:comment>
  <w:comment w:id="291" w:author="Nahuel Defossé" w:date="2017-12-10T21:04:00Z" w:initials="ND">
    <w:p w14:paraId="2B844DD0" w14:textId="4ABA47CF" w:rsidR="00FD763E" w:rsidRDefault="00FD763E">
      <w:pPr>
        <w:pStyle w:val="Textocomentario"/>
      </w:pPr>
      <w:r>
        <w:rPr>
          <w:rStyle w:val="Refdecomentario"/>
        </w:rPr>
        <w:annotationRef/>
      </w:r>
      <w:r>
        <w:t>Esto no es una nota, debe ser parte del texto</w:t>
      </w:r>
    </w:p>
  </w:comment>
  <w:comment w:id="300" w:author="Nahuel Defossé" w:date="2017-12-10T21:05:00Z" w:initials="ND">
    <w:p w14:paraId="1EA884A2" w14:textId="24C29476" w:rsidR="00FD763E" w:rsidRDefault="00FD763E">
      <w:pPr>
        <w:pStyle w:val="Textocomentario"/>
      </w:pPr>
      <w:r>
        <w:rPr>
          <w:rStyle w:val="Refdecomentario"/>
        </w:rPr>
        <w:annotationRef/>
      </w:r>
      <w:r>
        <w:t>No todas las Rpi son compatibles con Windows</w:t>
      </w:r>
    </w:p>
  </w:comment>
  <w:comment w:id="301" w:author="Nahuel Defossé" w:date="2017-12-10T21:06:00Z" w:initials="ND">
    <w:p w14:paraId="57C62A63" w14:textId="2C689E09" w:rsidR="00FD763E" w:rsidRDefault="00FD763E">
      <w:pPr>
        <w:pStyle w:val="Textocomentario"/>
      </w:pPr>
      <w:r>
        <w:rPr>
          <w:rStyle w:val="Refdecomentario"/>
        </w:rPr>
        <w:annotationRef/>
      </w:r>
      <w:r>
        <w:rPr>
          <w:rStyle w:val="Refdecomentario"/>
        </w:rPr>
        <w:t xml:space="preserve">Qué es un sistema operativo del tipo RISC? Lo </w:t>
      </w:r>
    </w:p>
  </w:comment>
  <w:comment w:id="323" w:author="Nahuel Defossé" w:date="2017-12-10T21:27:00Z" w:initials="ND">
    <w:p w14:paraId="0ABAA560" w14:textId="5E439489" w:rsidR="00FD763E" w:rsidRDefault="00FD763E">
      <w:pPr>
        <w:pStyle w:val="Textocomentario"/>
      </w:pPr>
      <w:r>
        <w:rPr>
          <w:rStyle w:val="Refdecomentario"/>
        </w:rPr>
        <w:annotationRef/>
      </w:r>
      <w:r>
        <w:rPr>
          <w:rStyle w:val="Refdecomentario"/>
        </w:rPr>
        <w:t xml:space="preserve">Ojo con la redacción, cuando está desenfocada, tiene más o menos Megapixeles? </w:t>
      </w:r>
    </w:p>
  </w:comment>
  <w:comment w:id="343" w:author="Nahuel Defossé" w:date="2017-12-10T21:31:00Z" w:initials="ND">
    <w:p w14:paraId="43B0288F" w14:textId="7E9D0298" w:rsidR="00FD763E" w:rsidRDefault="00FD763E">
      <w:pPr>
        <w:pStyle w:val="Textocomentario"/>
      </w:pPr>
      <w:r>
        <w:rPr>
          <w:rStyle w:val="Refdecomentario"/>
        </w:rPr>
        <w:annotationRef/>
      </w:r>
      <w:r>
        <w:t xml:space="preserve">Qué es DSI? </w:t>
      </w:r>
    </w:p>
  </w:comment>
  <w:comment w:id="349" w:author="Nahuel Defossé" w:date="2017-12-10T21:35:00Z" w:initials="ND">
    <w:p w14:paraId="1CE73D18" w14:textId="497CA9AA" w:rsidR="00FD763E" w:rsidRDefault="00FD763E">
      <w:pPr>
        <w:pStyle w:val="Textocomentario"/>
      </w:pPr>
      <w:r>
        <w:rPr>
          <w:rStyle w:val="Refdecomentario"/>
        </w:rPr>
        <w:annotationRef/>
      </w:r>
      <w:r>
        <w:t>Qué es GPIO? Me parece que no está el concepto.</w:t>
      </w:r>
    </w:p>
  </w:comment>
  <w:comment w:id="350" w:author="Nahuel Defossé" w:date="2017-12-10T21:35:00Z" w:initials="ND">
    <w:p w14:paraId="4E85B48D" w14:textId="5A7B048D" w:rsidR="00FD763E" w:rsidRDefault="00FD763E">
      <w:pPr>
        <w:pStyle w:val="Textocomentario"/>
      </w:pPr>
      <w:r>
        <w:rPr>
          <w:rStyle w:val="Refdecomentario"/>
        </w:rPr>
        <w:annotationRef/>
      </w:r>
      <w:r>
        <w:t>Qué es una protoboard?</w:t>
      </w:r>
    </w:p>
  </w:comment>
  <w:comment w:id="354" w:author="Nahuel Defossé" w:date="2017-12-10T21:37:00Z" w:initials="ND">
    <w:p w14:paraId="2AB082B4" w14:textId="1D749B7B" w:rsidR="00FD763E" w:rsidRDefault="00FD763E">
      <w:pPr>
        <w:pStyle w:val="Textocomentario"/>
      </w:pPr>
      <w:r>
        <w:rPr>
          <w:rStyle w:val="Refdecomentario"/>
        </w:rPr>
        <w:annotationRef/>
      </w:r>
      <w:r>
        <w:t>Agregar ejemplos más concretos</w:t>
      </w:r>
    </w:p>
  </w:comment>
  <w:comment w:id="356" w:author="Nahuel Defossé" w:date="2017-12-10T21:39:00Z" w:initials="ND">
    <w:p w14:paraId="1D7D89F7" w14:textId="697F94DF" w:rsidR="00FD763E" w:rsidRDefault="00FD763E">
      <w:pPr>
        <w:pStyle w:val="Textocomentario"/>
      </w:pPr>
      <w:r>
        <w:rPr>
          <w:rStyle w:val="Refdecomentario"/>
        </w:rPr>
        <w:annotationRef/>
      </w:r>
      <w:r>
        <w:t>Eliminar, ya estamos en el apartado de Rpi</w:t>
      </w:r>
    </w:p>
  </w:comment>
  <w:comment w:id="358" w:author="Nahuel Defossé" w:date="2017-12-10T21:39:00Z" w:initials="ND">
    <w:p w14:paraId="5E7F2C84" w14:textId="5EB1C42A" w:rsidR="00FD763E" w:rsidRDefault="00FD763E">
      <w:pPr>
        <w:pStyle w:val="Textocomentario"/>
      </w:pPr>
      <w:r>
        <w:rPr>
          <w:rStyle w:val="Refdecomentario"/>
        </w:rPr>
        <w:annotationRef/>
      </w:r>
      <w:r>
        <w:t xml:space="preserve">Esta es parte de la oración anterior. Expandir la idea con ejemplos. Debería ser </w:t>
      </w:r>
    </w:p>
  </w:comment>
  <w:comment w:id="363" w:author="Nahuel Defossé" w:date="2017-12-10T21:40:00Z" w:initials="ND">
    <w:p w14:paraId="4AE4010E" w14:textId="67368CBA" w:rsidR="00FD763E" w:rsidRDefault="00FD763E">
      <w:pPr>
        <w:pStyle w:val="Textocomentario"/>
      </w:pPr>
      <w:r>
        <w:t>¿</w:t>
      </w:r>
      <w:r>
        <w:rPr>
          <w:rStyle w:val="Refdecomentario"/>
        </w:rPr>
        <w:annotationRef/>
      </w:r>
      <w:r>
        <w:t>Cuál análisis?</w:t>
      </w:r>
    </w:p>
  </w:comment>
  <w:comment w:id="364" w:author="Nahuel Defossé" w:date="2017-12-10T21:42:00Z" w:initials="ND">
    <w:p w14:paraId="6C2905F6" w14:textId="7CD69B76" w:rsidR="00FD763E" w:rsidRDefault="00FD763E">
      <w:pPr>
        <w:pStyle w:val="Textocomentario"/>
      </w:pPr>
      <w:r>
        <w:rPr>
          <w:rStyle w:val="Refdecomentario"/>
        </w:rPr>
        <w:annotationRef/>
      </w:r>
    </w:p>
  </w:comment>
  <w:comment w:id="365" w:author="Nahuel Defossé" w:date="2017-12-10T21:42:00Z" w:initials="ND">
    <w:p w14:paraId="14012DB0" w14:textId="0C427256" w:rsidR="00FD763E" w:rsidRDefault="00FD763E">
      <w:pPr>
        <w:pStyle w:val="Textocomentario"/>
      </w:pPr>
      <w:r>
        <w:rPr>
          <w:rStyle w:val="Refdecomentario"/>
        </w:rPr>
        <w:annotationRef/>
      </w:r>
    </w:p>
  </w:comment>
  <w:comment w:id="366" w:author="Nahuel Defossé" w:date="2017-12-10T21:40:00Z" w:initials="ND">
    <w:p w14:paraId="32C1A5D2" w14:textId="39C110D5" w:rsidR="00FD763E" w:rsidRPr="00C1105C" w:rsidRDefault="00FD763E">
      <w:pPr>
        <w:pStyle w:val="Textocomentario"/>
        <w:rPr>
          <w:i/>
        </w:rPr>
      </w:pPr>
      <w:r>
        <w:rPr>
          <w:rStyle w:val="Refdecomentario"/>
        </w:rPr>
        <w:annotationRef/>
      </w:r>
      <w:r>
        <w:t>Nuevamente aparece esta palabra que no está explicada antes. Quizás debería ser un apartado</w:t>
      </w:r>
    </w:p>
  </w:comment>
  <w:comment w:id="369" w:author="Nahuel Defossé" w:date="2017-12-10T21:42:00Z" w:initials="ND">
    <w:p w14:paraId="16DB64F6" w14:textId="630231D5" w:rsidR="00FD763E" w:rsidRDefault="00FD763E">
      <w:pPr>
        <w:pStyle w:val="Textocomentario"/>
      </w:pPr>
      <w:r>
        <w:rPr>
          <w:rStyle w:val="Refdecomentario"/>
        </w:rPr>
        <w:annotationRef/>
      </w:r>
      <w:r>
        <w:t>No aparece en la tabla comparativa.</w:t>
      </w:r>
    </w:p>
  </w:comment>
  <w:comment w:id="370" w:author="Nahuel Defossé" w:date="2017-12-10T21:43:00Z" w:initials="ND">
    <w:p w14:paraId="663E9A02" w14:textId="62CD3CBE" w:rsidR="00FD763E" w:rsidRDefault="00FD763E">
      <w:pPr>
        <w:pStyle w:val="Textocomentario"/>
      </w:pPr>
      <w:r>
        <w:rPr>
          <w:rStyle w:val="Refdecomentario"/>
        </w:rPr>
        <w:annotationRef/>
      </w:r>
      <w:r>
        <w:t xml:space="preserve">Esto tiene que ir más arriba, en otro apartado, no es decuado comenzar a explicar que es una Rpi cuando se está arguemtnado por que se eligió. </w:t>
      </w:r>
    </w:p>
  </w:comment>
  <w:comment w:id="382" w:author="Nahuel Defossé" w:date="2017-12-20T10:03:00Z" w:initials="ND">
    <w:p w14:paraId="27C822C4" w14:textId="32AD4560" w:rsidR="00FD763E" w:rsidRDefault="00FD763E">
      <w:pPr>
        <w:pStyle w:val="Textocomentario"/>
      </w:pPr>
      <w:r>
        <w:rPr>
          <w:rStyle w:val="Refdecomentario"/>
        </w:rPr>
        <w:annotationRef/>
      </w:r>
      <w:r>
        <w:t>Este guión de que es, se abren comillas y no se cierran.</w:t>
      </w:r>
    </w:p>
  </w:comment>
  <w:comment w:id="383" w:author="Nahuel Defossé" w:date="2017-12-20T10:04:00Z" w:initials="ND">
    <w:p w14:paraId="20400CAF" w14:textId="3584EFAA" w:rsidR="00FD763E" w:rsidRDefault="00FD763E">
      <w:pPr>
        <w:pStyle w:val="Textocomentario"/>
      </w:pPr>
      <w:r>
        <w:rPr>
          <w:rStyle w:val="Refdecomentario"/>
        </w:rPr>
        <w:annotationRef/>
      </w:r>
      <w:r>
        <w:t>Java es interpretado. Aunque se compila a bytecode, si es cierto que ObjectiveC es compilado, revisar o editar la cita.</w:t>
      </w:r>
    </w:p>
  </w:comment>
  <w:comment w:id="384" w:author="Nahuel Defossé" w:date="2017-12-20T10:06:00Z" w:initials="ND">
    <w:p w14:paraId="1D845627" w14:textId="2D33B8E1" w:rsidR="00FD763E" w:rsidRDefault="00FD763E">
      <w:pPr>
        <w:pStyle w:val="Textocomentario"/>
      </w:pPr>
      <w:r>
        <w:rPr>
          <w:rStyle w:val="Refdecomentario"/>
        </w:rPr>
        <w:annotationRef/>
      </w:r>
      <w:r>
        <w:t>Se refiere a que una App está dentro de un contexto tipo sandbox? Dar más detalle…</w:t>
      </w:r>
    </w:p>
  </w:comment>
  <w:comment w:id="385" w:author="Nahuel Defossé" w:date="2017-12-20T10:05:00Z" w:initials="ND">
    <w:p w14:paraId="54D83AD1" w14:textId="7FDA6524" w:rsidR="00FD763E" w:rsidRDefault="00FD763E">
      <w:pPr>
        <w:pStyle w:val="Textocomentario"/>
      </w:pPr>
      <w:r>
        <w:rPr>
          <w:rStyle w:val="Refdecomentario"/>
        </w:rPr>
        <w:annotationRef/>
      </w:r>
      <w:r>
        <w:t>Esto es muy general, hacer referencia a que se dirige</w:t>
      </w:r>
    </w:p>
  </w:comment>
  <w:comment w:id="386" w:author="Nahuel Defossé" w:date="2017-12-20T10:06:00Z" w:initials="ND">
    <w:p w14:paraId="5619FC5C" w14:textId="0B64A70D" w:rsidR="00FD763E" w:rsidRDefault="00FD763E">
      <w:pPr>
        <w:pStyle w:val="Textocomentario"/>
      </w:pPr>
      <w:r>
        <w:rPr>
          <w:rStyle w:val="Refdecomentario"/>
        </w:rPr>
        <w:annotationRef/>
      </w:r>
      <w:r>
        <w:t>Esto es aún más genérico que el punto anterior.</w:t>
      </w:r>
    </w:p>
  </w:comment>
  <w:comment w:id="413" w:author="Nahuel Defossé" w:date="2017-12-20T10:17:00Z" w:initials="ND">
    <w:p w14:paraId="2C481C24" w14:textId="1A6F1D2C" w:rsidR="00FD763E" w:rsidRDefault="00FD763E">
      <w:pPr>
        <w:pStyle w:val="Textocomentario"/>
      </w:pPr>
      <w:r>
        <w:rPr>
          <w:rStyle w:val="Refdecomentario"/>
        </w:rPr>
        <w:annotationRef/>
      </w:r>
      <w:r>
        <w:rPr>
          <w:rStyle w:val="Refdecomentario"/>
        </w:rPr>
        <w:t>Explicar mejor, sería mejor poner que no instala servicios en segundo plano, por ejemplo.</w:t>
      </w:r>
    </w:p>
  </w:comment>
  <w:comment w:id="427" w:author="Nahuel Defossé" w:date="2017-12-20T10:20:00Z" w:initials="ND">
    <w:p w14:paraId="5B4016AC" w14:textId="513B4867" w:rsidR="00FD763E" w:rsidRDefault="00FD763E">
      <w:pPr>
        <w:pStyle w:val="Textocomentario"/>
      </w:pPr>
      <w:r>
        <w:rPr>
          <w:rStyle w:val="Refdecomentario"/>
        </w:rPr>
        <w:annotationRef/>
      </w:r>
      <w:r>
        <w:t>Si se puede acceder desde JavaSript. Revisar.</w:t>
      </w:r>
    </w:p>
  </w:comment>
  <w:comment w:id="448" w:author="Nahuel Defossé" w:date="2017-12-20T10:23:00Z" w:initials="ND">
    <w:p w14:paraId="21C3ED61" w14:textId="5462AD7A" w:rsidR="00FD763E" w:rsidRDefault="00FD763E">
      <w:pPr>
        <w:pStyle w:val="Textocomentario"/>
      </w:pPr>
      <w:r>
        <w:rPr>
          <w:rStyle w:val="Refdecomentario"/>
        </w:rPr>
        <w:annotationRef/>
      </w:r>
      <w:r>
        <w:t>Esto ya se dijo. Quitar</w:t>
      </w:r>
    </w:p>
  </w:comment>
  <w:comment w:id="471" w:author="Nahuel Defossé" w:date="2017-12-20T10:49:00Z" w:initials="ND">
    <w:p w14:paraId="49A63384" w14:textId="730D1F6C" w:rsidR="00FD763E" w:rsidRDefault="00FD763E">
      <w:pPr>
        <w:pStyle w:val="Textocomentario"/>
      </w:pPr>
      <w:r>
        <w:rPr>
          <w:rStyle w:val="Refdecomentario"/>
        </w:rPr>
        <w:annotationRef/>
      </w:r>
      <w:r>
        <w:t xml:space="preserve">Comparten la pantalla, esta es una metáfora para decir que se ejecutan en el mismo dispositvo?? Mejorar la redacción. </w:t>
      </w:r>
    </w:p>
  </w:comment>
  <w:comment w:id="472" w:author="Nahuel Defossé" w:date="2017-12-20T10:50:00Z" w:initials="ND">
    <w:p w14:paraId="30FBB907" w14:textId="55BCBE69" w:rsidR="00FD763E" w:rsidRDefault="00FD763E">
      <w:pPr>
        <w:pStyle w:val="Textocomentario"/>
      </w:pPr>
      <w:r>
        <w:rPr>
          <w:rStyle w:val="Refdecomentario"/>
        </w:rPr>
        <w:annotationRef/>
      </w:r>
      <w:r>
        <w:t>Esto se deber referenciar más arriba.</w:t>
      </w:r>
    </w:p>
  </w:comment>
  <w:comment w:id="481" w:author="Nahuel Defossé" w:date="2017-12-20T10:51:00Z" w:initials="ND">
    <w:p w14:paraId="10D673C4" w14:textId="6A0F4BE3" w:rsidR="00FD763E" w:rsidRDefault="00FD763E">
      <w:pPr>
        <w:pStyle w:val="Textocomentario"/>
      </w:pPr>
      <w:r>
        <w:rPr>
          <w:rStyle w:val="Refdecomentario"/>
        </w:rPr>
        <w:annotationRef/>
      </w:r>
      <w:r>
        <w:t>Qué información? Ampliar el tema, ya que es de relevancia en la tesis.</w:t>
      </w:r>
    </w:p>
  </w:comment>
  <w:comment w:id="483" w:author="Nahuel Defossé" w:date="2017-12-20T10:52:00Z" w:initials="ND">
    <w:p w14:paraId="75B150E3" w14:textId="2F1195B8" w:rsidR="00FD763E" w:rsidRDefault="00FD763E">
      <w:pPr>
        <w:pStyle w:val="Textocomentario"/>
      </w:pPr>
      <w:r>
        <w:rPr>
          <w:rStyle w:val="Refdecomentario"/>
        </w:rPr>
        <w:annotationRef/>
      </w:r>
      <w:r>
        <w:t>Y que pasó con el te</w:t>
      </w:r>
    </w:p>
  </w:comment>
  <w:comment w:id="507" w:author="Nahuel Defossé" w:date="2017-12-20T10:55:00Z" w:initials="ND">
    <w:p w14:paraId="48863ABF" w14:textId="02232173" w:rsidR="00FD763E" w:rsidRDefault="00FD763E">
      <w:pPr>
        <w:pStyle w:val="Textocomentario"/>
      </w:pPr>
      <w:r>
        <w:rPr>
          <w:rStyle w:val="Refdecomentario"/>
        </w:rPr>
        <w:annotationRef/>
      </w:r>
      <w:r>
        <w:t>Que otros dos?</w:t>
      </w:r>
    </w:p>
  </w:comment>
  <w:comment w:id="526" w:author="Nahuel Defossé" w:date="2017-12-20T10:58:00Z" w:initials="ND">
    <w:p w14:paraId="701DE575" w14:textId="7588466C" w:rsidR="00FD763E" w:rsidRDefault="00FD763E">
      <w:pPr>
        <w:pStyle w:val="Textocomentario"/>
      </w:pPr>
      <w:r>
        <w:rPr>
          <w:rStyle w:val="Refdecomentario"/>
        </w:rPr>
        <w:annotationRef/>
      </w:r>
      <w:r>
        <w:t>Esto se contradice con la ventajas que se enunnciaron en las WebApps</w:t>
      </w:r>
    </w:p>
  </w:comment>
  <w:comment w:id="585" w:author="Nahuel Defossé" w:date="2017-12-20T11:18:00Z" w:initials="ND">
    <w:p w14:paraId="66A2E00E" w14:textId="4B5150FC" w:rsidR="00FD763E" w:rsidRDefault="00FD763E">
      <w:pPr>
        <w:pStyle w:val="Textocomentario"/>
      </w:pPr>
      <w:r>
        <w:rPr>
          <w:rStyle w:val="Refdecomentario"/>
        </w:rPr>
        <w:annotationRef/>
      </w:r>
      <w:r>
        <w:t>Referencias</w:t>
      </w:r>
    </w:p>
  </w:comment>
  <w:comment w:id="593" w:author="Nahuel Defossé" w:date="2017-12-20T11:21:00Z" w:initials="ND">
    <w:p w14:paraId="2002942D" w14:textId="53A317AF" w:rsidR="00FD763E" w:rsidRDefault="00FD763E">
      <w:pPr>
        <w:pStyle w:val="Textocomentario"/>
      </w:pPr>
      <w:r>
        <w:rPr>
          <w:rStyle w:val="Refdecomentario"/>
        </w:rPr>
        <w:annotationRef/>
      </w:r>
      <w:r>
        <w:t>No se entiende cual es el navegador propio</w:t>
      </w:r>
    </w:p>
  </w:comment>
  <w:comment w:id="617" w:author="Nahuel Defossé" w:date="2017-12-22T10:49:00Z" w:initials="ND">
    <w:p w14:paraId="4654B97A" w14:textId="566F4DC7" w:rsidR="00FD763E" w:rsidRDefault="00FD763E">
      <w:pPr>
        <w:pStyle w:val="Textocomentario"/>
      </w:pPr>
      <w:r>
        <w:rPr>
          <w:rStyle w:val="Refdecomentario"/>
        </w:rPr>
        <w:annotationRef/>
      </w:r>
      <w:r>
        <w:t>Por favor, no utilicen texto publicitario, en varias partes de la Tesis veo este tipo de redacción, que choca mucho.</w:t>
      </w:r>
    </w:p>
  </w:comment>
  <w:comment w:id="629" w:author="Nahuel Defossé" w:date="2017-12-22T10:53:00Z" w:initials="ND">
    <w:p w14:paraId="4168BD5A" w14:textId="155B3A16" w:rsidR="00FD763E" w:rsidRDefault="00FD763E">
      <w:pPr>
        <w:pStyle w:val="Textocomentario"/>
      </w:pPr>
      <w:r>
        <w:rPr>
          <w:rStyle w:val="Refdecomentario"/>
        </w:rPr>
        <w:annotationRef/>
      </w:r>
      <w:r>
        <w:t>Como se puede descargar, no era una aplicación web?</w:t>
      </w:r>
    </w:p>
  </w:comment>
  <w:comment w:id="630" w:author="Nahuel Defossé" w:date="2017-12-22T10:53:00Z" w:initials="ND">
    <w:p w14:paraId="03DE57E3" w14:textId="03408C92" w:rsidR="00FD763E" w:rsidRDefault="00FD763E">
      <w:pPr>
        <w:pStyle w:val="Textocomentario"/>
      </w:pPr>
      <w:r>
        <w:rPr>
          <w:rStyle w:val="Refdecomentario"/>
        </w:rPr>
        <w:annotationRef/>
      </w:r>
      <w:r>
        <w:t>Me parece que es más MIT que Google, revisar artículo de la Wikipedia en Ingles</w:t>
      </w:r>
    </w:p>
  </w:comment>
  <w:comment w:id="675" w:author="Nahuel Defossé" w:date="2017-12-22T11:04:00Z" w:initials="ND">
    <w:p w14:paraId="0B67141D" w14:textId="657C0C6A" w:rsidR="00FD763E" w:rsidRDefault="00FD763E">
      <w:pPr>
        <w:pStyle w:val="Textocomentario"/>
      </w:pPr>
      <w:r>
        <w:rPr>
          <w:rStyle w:val="Refdecomentario"/>
        </w:rPr>
        <w:annotationRef/>
      </w:r>
      <w:r>
        <w:t>Definir</w:t>
      </w:r>
    </w:p>
  </w:comment>
  <w:comment w:id="676" w:author="Nahuel Defossé" w:date="2017-12-22T11:21:00Z" w:initials="ND">
    <w:p w14:paraId="2C6E4A85" w14:textId="5883E420" w:rsidR="00FD763E" w:rsidRDefault="00FD763E">
      <w:pPr>
        <w:pStyle w:val="Textocomentario"/>
      </w:pPr>
      <w:r>
        <w:rPr>
          <w:rStyle w:val="Refdecomentario"/>
        </w:rPr>
        <w:annotationRef/>
      </w:r>
      <w:r>
        <w:t>Definir</w:t>
      </w:r>
    </w:p>
  </w:comment>
  <w:comment w:id="677" w:author="Nahuel Defossé" w:date="2017-12-22T11:21:00Z" w:initials="ND">
    <w:p w14:paraId="5B084995" w14:textId="560368AC" w:rsidR="00FD763E" w:rsidRDefault="00FD763E">
      <w:pPr>
        <w:pStyle w:val="Textocomentario"/>
      </w:pPr>
      <w:r>
        <w:rPr>
          <w:rStyle w:val="Refdecomentario"/>
        </w:rPr>
        <w:annotationRef/>
      </w:r>
      <w:r>
        <w:t>Contra qué? Por qué?</w:t>
      </w:r>
    </w:p>
  </w:comment>
  <w:comment w:id="679" w:author="Nahuel Defossé" w:date="2017-12-22T11:22:00Z" w:initials="ND">
    <w:p w14:paraId="035BCA4C" w14:textId="1856220B" w:rsidR="00FD763E" w:rsidRDefault="00FD763E">
      <w:pPr>
        <w:pStyle w:val="Textocomentario"/>
      </w:pPr>
      <w:r>
        <w:rPr>
          <w:rStyle w:val="Refdecomentario"/>
        </w:rPr>
        <w:annotationRef/>
      </w:r>
      <w:r>
        <w:t>Esto debería ir más arriba</w:t>
      </w:r>
    </w:p>
  </w:comment>
  <w:comment w:id="680" w:author="Nahuel Defossé" w:date="2017-12-22T11:25:00Z" w:initials="ND">
    <w:p w14:paraId="704E69DF" w14:textId="4C5D584E" w:rsidR="00FD763E" w:rsidRDefault="00FD763E">
      <w:pPr>
        <w:pStyle w:val="Textocomentario"/>
      </w:pPr>
      <w:r>
        <w:rPr>
          <w:rStyle w:val="Refdecomentario"/>
        </w:rPr>
        <w:annotationRef/>
      </w:r>
      <w:r>
        <w:t xml:space="preserve">Estaría bueno que hagan referencia a </w:t>
      </w:r>
      <w:r>
        <w:rPr>
          <w:noProof/>
        </w:rPr>
        <w:t>a</w:t>
      </w:r>
    </w:p>
  </w:comment>
  <w:comment w:id="822" w:author="Nahuel Defossé" w:date="2017-12-22T11:57:00Z" w:initials="ND">
    <w:p w14:paraId="1EE8B71B" w14:textId="1095BDE8" w:rsidR="00FD763E" w:rsidRDefault="00FD763E">
      <w:pPr>
        <w:pStyle w:val="Textocomentario"/>
      </w:pPr>
      <w:r>
        <w:rPr>
          <w:rStyle w:val="Refdecomentario"/>
        </w:rPr>
        <w:annotationRef/>
      </w:r>
      <w:r>
        <w:rPr>
          <w:rStyle w:val="Refdecomentario"/>
        </w:rPr>
        <w:t>Faltaría hacer mención a libUV</w:t>
      </w:r>
    </w:p>
  </w:comment>
  <w:comment w:id="829" w:author="Nahuel Defossé" w:date="2017-12-22T11:59:00Z" w:initials="ND">
    <w:p w14:paraId="0A5987F1" w14:textId="179C2071" w:rsidR="00FD763E" w:rsidRDefault="00FD763E">
      <w:pPr>
        <w:pStyle w:val="Textocomentario"/>
      </w:pPr>
      <w:r>
        <w:rPr>
          <w:rStyle w:val="Refdecomentario"/>
        </w:rPr>
        <w:annotationRef/>
      </w:r>
      <w:r>
        <w:t>Esto está muy pobre.</w:t>
      </w:r>
    </w:p>
  </w:comment>
  <w:comment w:id="845" w:author="Nahuel Defossé" w:date="2017-12-22T12:05:00Z" w:initials="ND">
    <w:p w14:paraId="34A240EB" w14:textId="184AE139" w:rsidR="00FD763E" w:rsidRDefault="00FD763E">
      <w:pPr>
        <w:pStyle w:val="Textocomentario"/>
      </w:pPr>
      <w:r>
        <w:rPr>
          <w:rStyle w:val="Refdecomentario"/>
        </w:rPr>
        <w:annotationRef/>
      </w:r>
      <w:r>
        <w:t>Eval es un riesgo de seguridad generalmente. Hacer referencia a JSON.parse</w:t>
      </w:r>
    </w:p>
  </w:comment>
  <w:comment w:id="858" w:author="Nahuel Defossé" w:date="2017-12-22T12:08:00Z" w:initials="ND">
    <w:p w14:paraId="5D431C05" w14:textId="095A2D14" w:rsidR="00FD763E" w:rsidRDefault="00FD763E">
      <w:pPr>
        <w:pStyle w:val="Textocomentario"/>
      </w:pPr>
      <w:r>
        <w:rPr>
          <w:rStyle w:val="Refdecomentario"/>
        </w:rPr>
        <w:annotationRef/>
      </w:r>
      <w:r>
        <w:rPr>
          <w:rStyle w:val="Refdecomentario"/>
        </w:rPr>
        <w:t>Que están queriendo decir, que vende soporte. Ya corregí esto por soporte anteriormente, evaluen que quieren poner acá</w:t>
      </w:r>
    </w:p>
  </w:comment>
  <w:comment w:id="863" w:author="Nahuel Defossé" w:date="2017-12-22T12:10:00Z" w:initials="ND">
    <w:p w14:paraId="73A77273" w14:textId="69D78676" w:rsidR="00FD763E" w:rsidRDefault="00FD763E">
      <w:pPr>
        <w:pStyle w:val="Textocomentario"/>
      </w:pPr>
      <w:r>
        <w:rPr>
          <w:rStyle w:val="Refdecomentario"/>
        </w:rPr>
        <w:annotationRef/>
      </w:r>
      <w:r>
        <w:t>Usar referencias automáticas, la numeración puede cambiar</w:t>
      </w:r>
    </w:p>
  </w:comment>
  <w:comment w:id="869" w:author="Nahuel Defossé" w:date="2017-12-22T12:11:00Z" w:initials="ND">
    <w:p w14:paraId="51BEEC41" w14:textId="2441B12D" w:rsidR="00FD763E" w:rsidRDefault="00FD763E">
      <w:pPr>
        <w:pStyle w:val="Textocomentario"/>
      </w:pPr>
      <w:r>
        <w:rPr>
          <w:rStyle w:val="Refdecomentario"/>
        </w:rPr>
        <w:annotationRef/>
      </w:r>
      <w:r>
        <w:t>Si van a hablar de package.json, necesitamos explicar como funciona antes ,puede ser en la parte de MEAN.</w:t>
      </w:r>
    </w:p>
  </w:comment>
  <w:comment w:id="870" w:author="Nahuel Defossé" w:date="2017-12-22T12:12:00Z" w:initials="ND">
    <w:p w14:paraId="501B914B" w14:textId="74D36556" w:rsidR="00FD763E" w:rsidRDefault="00FD763E">
      <w:pPr>
        <w:pStyle w:val="Textocomentario"/>
      </w:pPr>
      <w:r>
        <w:rPr>
          <w:rStyle w:val="Refdecomentario"/>
        </w:rPr>
        <w:annotationRef/>
      </w:r>
      <w:r>
        <w:t>Monoespaciado</w:t>
      </w:r>
    </w:p>
  </w:comment>
  <w:comment w:id="871" w:author="Nahuel Defossé" w:date="2017-12-22T12:13:00Z" w:initials="ND">
    <w:p w14:paraId="038B9AEE" w14:textId="0FDCF88C" w:rsidR="00FD763E" w:rsidRDefault="00FD763E">
      <w:pPr>
        <w:pStyle w:val="Textocomentario"/>
      </w:pPr>
      <w:r>
        <w:rPr>
          <w:rStyle w:val="Refdecomentario"/>
        </w:rPr>
        <w:annotationRef/>
      </w:r>
      <w:r>
        <w:t xml:space="preserve">Ojo, que los lectores </w:t>
      </w:r>
    </w:p>
  </w:comment>
  <w:comment w:id="881" w:author="Nahuel Defossé" w:date="2017-12-22T12:15:00Z" w:initials="ND">
    <w:p w14:paraId="3B054376" w14:textId="16755213" w:rsidR="00FD763E" w:rsidRDefault="00FD763E">
      <w:pPr>
        <w:pStyle w:val="Textocomentario"/>
      </w:pPr>
      <w:r>
        <w:rPr>
          <w:rStyle w:val="Refdecomentario"/>
        </w:rPr>
        <w:annotationRef/>
      </w:r>
      <w:r>
        <w:t>No nos vayamos al pasto con la terminlogía, mejorar consistencia</w:t>
      </w:r>
    </w:p>
  </w:comment>
  <w:comment w:id="882" w:author="Nahuel Defossé" w:date="2017-12-22T12:23:00Z" w:initials="ND">
    <w:p w14:paraId="510E6A42" w14:textId="74231F61" w:rsidR="00FD763E" w:rsidRDefault="00FD763E">
      <w:pPr>
        <w:pStyle w:val="Textocomentario"/>
      </w:pPr>
      <w:r>
        <w:rPr>
          <w:rStyle w:val="Refdecomentario"/>
        </w:rPr>
        <w:annotationRef/>
      </w:r>
      <w:r>
        <w:t>Son códigos que vienen con los ejemplos, o son hechos por ustedes, no queda claro</w:t>
      </w:r>
    </w:p>
  </w:comment>
  <w:comment w:id="883" w:author="Nahuel Defossé" w:date="2017-12-22T12:23:00Z" w:initials="ND">
    <w:p w14:paraId="264C407C" w14:textId="3FECEE31" w:rsidR="00FD763E" w:rsidRDefault="00FD763E">
      <w:pPr>
        <w:pStyle w:val="Textocomentario"/>
      </w:pPr>
      <w:r>
        <w:rPr>
          <w:rStyle w:val="Refdecomentario"/>
        </w:rPr>
        <w:annotationRef/>
      </w:r>
      <w:r>
        <w:t>Falta una arquitectura, aunque sea inicial del SAR. Hasta ahora el lector no sabe que van a usar un Arduino Mega, ni para que…</w:t>
      </w:r>
    </w:p>
  </w:comment>
  <w:comment w:id="884" w:author="Nahuel Defossé" w:date="2017-12-22T12:41:00Z" w:initials="ND">
    <w:p w14:paraId="1847CC69" w14:textId="3E4C967A" w:rsidR="00FD763E" w:rsidRPr="00772445" w:rsidRDefault="00FD763E">
      <w:pPr>
        <w:pStyle w:val="Textocomentario"/>
      </w:pPr>
      <w:r>
        <w:rPr>
          <w:rStyle w:val="Refdecomentario"/>
        </w:rPr>
        <w:annotationRef/>
      </w:r>
      <w:r>
        <w:t xml:space="preserve">Este es  </w:t>
      </w:r>
      <w:hyperlink r:id="rId3" w:history="1">
        <w:r w:rsidRPr="00FB6D3A">
          <w:rPr>
            <w:rStyle w:val="Hipervnculo"/>
          </w:rPr>
          <w:t>https://github.com</w:t>
        </w:r>
        <w:r w:rsidRPr="00FB6D3A">
          <w:rPr>
            <w:rStyle w:val="Hipervnculo"/>
          </w:rPr>
          <w:t>/</w:t>
        </w:r>
        <w:r w:rsidRPr="00FB6D3A">
          <w:rPr>
            <w:rStyle w:val="Hipervnculo"/>
          </w:rPr>
          <w:t>firmata/ConfigurableFirmata</w:t>
        </w:r>
      </w:hyperlink>
      <w:r>
        <w:t xml:space="preserve"> ?</w:t>
      </w:r>
    </w:p>
  </w:comment>
  <w:comment w:id="885" w:author="Nahuel Defossé" w:date="2017-12-22T12:24:00Z" w:initials="ND">
    <w:p w14:paraId="6C965C1B" w14:textId="622D8C62" w:rsidR="00FD763E" w:rsidRDefault="00FD763E">
      <w:pPr>
        <w:pStyle w:val="Textocomentario"/>
      </w:pPr>
      <w:r>
        <w:rPr>
          <w:rStyle w:val="Refdecomentario"/>
        </w:rPr>
        <w:annotationRef/>
      </w:r>
      <w:r>
        <w:t>Igual que la nota anterior, no se sabe que arquitectura va a tener el SAR.</w:t>
      </w:r>
    </w:p>
  </w:comment>
  <w:comment w:id="917" w:author="Nahuel Defossé" w:date="2017-12-22T12:44:00Z" w:initials="ND">
    <w:p w14:paraId="7A7ED356" w14:textId="0550AFBF" w:rsidR="00FD763E" w:rsidRDefault="00FD763E">
      <w:pPr>
        <w:pStyle w:val="Textocomentario"/>
      </w:pPr>
      <w:r>
        <w:rPr>
          <w:rStyle w:val="Refdecomentario"/>
        </w:rPr>
        <w:annotationRef/>
      </w:r>
      <w:r>
        <w:t>Ejemplos?</w:t>
      </w:r>
    </w:p>
  </w:comment>
  <w:comment w:id="944" w:author="Nahuel Defossé" w:date="2017-12-22T12:50:00Z" w:initials="ND">
    <w:p w14:paraId="45668E3C" w14:textId="6E4A50DA" w:rsidR="00FD763E" w:rsidRDefault="00FD763E">
      <w:pPr>
        <w:pStyle w:val="Textocomentario"/>
      </w:pPr>
      <w:r>
        <w:rPr>
          <w:rStyle w:val="Refdecomentario"/>
        </w:rPr>
        <w:annotationRef/>
      </w:r>
      <w:r>
        <w:t>Referencia clickeable!</w:t>
      </w:r>
    </w:p>
  </w:comment>
  <w:comment w:id="946" w:author="Nahuel Defossé" w:date="2017-12-22T12:51:00Z" w:initials="ND">
    <w:p w14:paraId="0BFE99FF" w14:textId="6524C1EE" w:rsidR="00FD763E" w:rsidRDefault="00FD763E">
      <w:pPr>
        <w:pStyle w:val="Textocomentario"/>
      </w:pPr>
      <w:r>
        <w:rPr>
          <w:rStyle w:val="Refdecomentario"/>
        </w:rPr>
        <w:annotationRef/>
      </w:r>
      <w:r>
        <w:t>Me parece que sería más relevante la arquitectura, que el fabricante, debido a que se trata de ARM…</w:t>
      </w:r>
    </w:p>
  </w:comment>
  <w:comment w:id="947" w:author="Nahuel Defossé" w:date="2017-12-22T12:54:00Z" w:initials="ND">
    <w:p w14:paraId="3F2EDC07" w14:textId="20F842B3" w:rsidR="00FD763E" w:rsidRDefault="00FD763E">
      <w:pPr>
        <w:pStyle w:val="Textocomentario"/>
      </w:pPr>
      <w:r>
        <w:rPr>
          <w:rStyle w:val="Refdecomentario"/>
        </w:rPr>
        <w:annotationRef/>
      </w:r>
      <w:r>
        <w:rPr>
          <w:rStyle w:val="Refdecomentario"/>
        </w:rPr>
        <w:t>Me parece que esto es una conclusión más que una intro… La redacción está un poco abultada, separar en oraciones sencillas.</w:t>
      </w:r>
    </w:p>
  </w:comment>
  <w:comment w:id="948" w:author="Nahuel Defossé" w:date="2017-12-22T12:55:00Z" w:initials="ND">
    <w:p w14:paraId="25BA9286" w14:textId="4758FC3C" w:rsidR="00FD763E" w:rsidRDefault="00FD763E">
      <w:pPr>
        <w:pStyle w:val="Textocomentario"/>
      </w:pPr>
      <w:r>
        <w:rPr>
          <w:rStyle w:val="Refdecomentario"/>
        </w:rPr>
        <w:annotationRef/>
      </w:r>
      <w:r>
        <w:t xml:space="preserve">Ya concluyeron en el primer análisis, es un cierre precóz </w:t>
      </w:r>
    </w:p>
  </w:comment>
  <w:comment w:id="949" w:author="Nahuel Defossé" w:date="2017-12-22T12:56:00Z" w:initials="ND">
    <w:p w14:paraId="0AC50044" w14:textId="614FC0FD" w:rsidR="00FD763E" w:rsidRDefault="00FD763E">
      <w:pPr>
        <w:pStyle w:val="Textocomentario"/>
      </w:pPr>
      <w:r>
        <w:rPr>
          <w:rStyle w:val="Refdecomentario"/>
        </w:rPr>
        <w:annotationRef/>
      </w:r>
      <w:r>
        <w:t xml:space="preserve">Revisar la definición de curva de aprendizaje, es baja en vez de corta, </w:t>
      </w:r>
      <w:r w:rsidRPr="00CC6716">
        <w:t>https://es.wikipedia.org/wiki/Curva_de_aprendizaje</w:t>
      </w:r>
      <w:r>
        <w:t xml:space="preserve"> </w:t>
      </w:r>
    </w:p>
  </w:comment>
  <w:comment w:id="992" w:author="Nahuel Defossé" w:date="2017-12-22T13:03:00Z" w:initials="ND">
    <w:p w14:paraId="2835E329" w14:textId="25335607" w:rsidR="00FD763E" w:rsidRDefault="00FD763E">
      <w:pPr>
        <w:pStyle w:val="Textocomentario"/>
      </w:pPr>
      <w:r>
        <w:rPr>
          <w:rStyle w:val="Refdecomentario"/>
        </w:rPr>
        <w:annotationRef/>
      </w:r>
      <w:r>
        <w:t>Monoespaciado</w:t>
      </w:r>
    </w:p>
  </w:comment>
  <w:comment w:id="995" w:author="Nahuel Defossé" w:date="2017-12-22T13:03:00Z" w:initials="ND">
    <w:p w14:paraId="0251245F" w14:textId="152A22C0" w:rsidR="00FD763E" w:rsidRDefault="00FD763E">
      <w:pPr>
        <w:pStyle w:val="Textocomentario"/>
      </w:pPr>
      <w:r>
        <w:rPr>
          <w:rStyle w:val="Refdecomentario"/>
        </w:rPr>
        <w:annotationRef/>
      </w:r>
      <w:r>
        <w:rPr>
          <w:rStyle w:val="Refdecomentario"/>
        </w:rPr>
        <w:t>Habrá anexo de este dispostivo?</w:t>
      </w:r>
    </w:p>
  </w:comment>
  <w:comment w:id="996" w:author="Nahuel Defossé" w:date="2017-12-22T13:04:00Z" w:initials="ND">
    <w:p w14:paraId="2E463E90" w14:textId="131BA005" w:rsidR="00FD763E" w:rsidRDefault="00FD763E">
      <w:pPr>
        <w:pStyle w:val="Textocomentario"/>
      </w:pPr>
      <w:r>
        <w:rPr>
          <w:rStyle w:val="Refdecomentario"/>
        </w:rPr>
        <w:annotationRef/>
      </w:r>
      <w:r>
        <w:t>Mejorar redacción, evitar repeticiones de palabras.</w:t>
      </w:r>
    </w:p>
  </w:comment>
  <w:comment w:id="1008" w:author="Nahuel Defossé" w:date="2017-12-22T13:08:00Z" w:initials="ND">
    <w:p w14:paraId="18D90869" w14:textId="08882130" w:rsidR="00FD763E" w:rsidRDefault="00FD763E">
      <w:pPr>
        <w:pStyle w:val="Textocomentario"/>
      </w:pPr>
      <w:r>
        <w:rPr>
          <w:rStyle w:val="Refdecomentario"/>
        </w:rPr>
        <w:annotationRef/>
      </w:r>
      <w:r>
        <w:t>No entiendo</w:t>
      </w:r>
    </w:p>
  </w:comment>
  <w:comment w:id="1013" w:author="Nahuel Defossé" w:date="2017-12-22T13:10:00Z" w:initials="ND">
    <w:p w14:paraId="13391D69" w14:textId="203F407E" w:rsidR="00FD763E" w:rsidRDefault="00FD763E">
      <w:pPr>
        <w:pStyle w:val="Textocomentario"/>
      </w:pPr>
      <w:r>
        <w:rPr>
          <w:rStyle w:val="Refdecomentario"/>
        </w:rPr>
        <w:annotationRef/>
      </w:r>
      <w:r>
        <w:t>Nunca se habló de las dificultades</w:t>
      </w:r>
    </w:p>
  </w:comment>
  <w:comment w:id="1014" w:author="Nahuel Defossé" w:date="2017-12-22T13:10:00Z" w:initials="ND">
    <w:p w14:paraId="41546EB2" w14:textId="2CA49185" w:rsidR="00FD763E" w:rsidRDefault="00FD763E">
      <w:pPr>
        <w:pStyle w:val="Textocomentario"/>
      </w:pPr>
      <w:r>
        <w:rPr>
          <w:rStyle w:val="Refdecomentario"/>
        </w:rPr>
        <w:annotationRef/>
      </w:r>
      <w:r>
        <w:t>NO vendría mal hacer referencia a las imágenes :D</w:t>
      </w:r>
    </w:p>
  </w:comment>
  <w:comment w:id="1015" w:author="Nahuel Defossé" w:date="2017-12-22T13:12:00Z" w:initials="ND">
    <w:p w14:paraId="63F07EB2" w14:textId="12E45044" w:rsidR="00FD763E" w:rsidRDefault="00FD763E">
      <w:pPr>
        <w:pStyle w:val="Textocomentario"/>
      </w:pPr>
      <w:r>
        <w:rPr>
          <w:rStyle w:val="Refdecomentario"/>
        </w:rPr>
        <w:annotationRef/>
      </w:r>
      <w:r>
        <w:rPr>
          <w:rStyle w:val="Refdecomentario"/>
        </w:rPr>
        <w:t>Corregí el titulo en función del primer bullet, es cierto que todos se descartaron?</w:t>
      </w:r>
    </w:p>
  </w:comment>
  <w:comment w:id="1025" w:author="Nahuel Defossé" w:date="2017-12-22T13:13:00Z" w:initials="ND">
    <w:p w14:paraId="2FEBA32C" w14:textId="42051AC3" w:rsidR="00FD763E" w:rsidRDefault="00FD763E">
      <w:pPr>
        <w:pStyle w:val="Textocomentario"/>
      </w:pPr>
      <w:r>
        <w:rPr>
          <w:rStyle w:val="Refdecomentario"/>
        </w:rPr>
        <w:annotationRef/>
      </w:r>
      <w:r>
        <w:t xml:space="preserve">Gráfico! </w:t>
      </w:r>
    </w:p>
  </w:comment>
  <w:comment w:id="1028" w:author="Nahuel Defossé" w:date="2017-12-22T13:17:00Z" w:initials="ND">
    <w:p w14:paraId="5CE87343" w14:textId="7F88D211" w:rsidR="00FD763E" w:rsidRDefault="00FD763E">
      <w:pPr>
        <w:pStyle w:val="Textocomentario"/>
      </w:pPr>
      <w:r>
        <w:rPr>
          <w:rStyle w:val="Refdecomentario"/>
        </w:rPr>
        <w:annotationRef/>
      </w:r>
      <w:r>
        <w:t>Gráfico de los 3 nieveles, o croquis</w:t>
      </w:r>
    </w:p>
  </w:comment>
  <w:comment w:id="1029" w:author="Nahuel Defossé" w:date="2017-12-22T13:16:00Z" w:initials="ND">
    <w:p w14:paraId="5FEEA7AA" w14:textId="45C07D65" w:rsidR="00FD763E" w:rsidRDefault="00FD763E">
      <w:pPr>
        <w:pStyle w:val="Textocomentario"/>
      </w:pPr>
      <w:r>
        <w:rPr>
          <w:rStyle w:val="Refdecomentario"/>
        </w:rPr>
        <w:annotationRef/>
      </w:r>
      <w:r>
        <w:t xml:space="preserve">Explicar qué es </w:t>
      </w:r>
    </w:p>
  </w:comment>
  <w:comment w:id="1056" w:author="Nahuel Defossé" w:date="2017-12-22T13:22:00Z" w:initials="ND">
    <w:p w14:paraId="06C2249A" w14:textId="02F274F3" w:rsidR="00FD763E" w:rsidRDefault="00FD763E">
      <w:pPr>
        <w:pStyle w:val="Textocomentario"/>
      </w:pPr>
      <w:r>
        <w:rPr>
          <w:rStyle w:val="Refdecomentario"/>
        </w:rPr>
        <w:annotationRef/>
      </w:r>
      <w:r>
        <w:t>Qué es el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24A6D1" w15:done="0"/>
  <w15:commentEx w15:paraId="47BEC0A8" w15:done="0"/>
  <w15:commentEx w15:paraId="6F687CE7" w15:done="0"/>
  <w15:commentEx w15:paraId="50B6B45C" w15:done="0"/>
  <w15:commentEx w15:paraId="536BDACC" w15:done="0"/>
  <w15:commentEx w15:paraId="0C6102B0" w15:done="0"/>
  <w15:commentEx w15:paraId="473E75D7" w15:done="0"/>
  <w15:commentEx w15:paraId="692FB46F" w15:done="0"/>
  <w15:commentEx w15:paraId="24E98AE8" w15:done="0"/>
  <w15:commentEx w15:paraId="1F29D6E9" w15:done="0"/>
  <w15:commentEx w15:paraId="3F694DF3" w15:done="0"/>
  <w15:commentEx w15:paraId="62CBBF4D" w15:done="0"/>
  <w15:commentEx w15:paraId="077F4C76" w15:done="0"/>
  <w15:commentEx w15:paraId="3288BD1E" w15:done="0"/>
  <w15:commentEx w15:paraId="220A4FE1" w15:done="0"/>
  <w15:commentEx w15:paraId="1219E957" w15:done="0"/>
  <w15:commentEx w15:paraId="1CF3720F" w15:done="0"/>
  <w15:commentEx w15:paraId="78A993AC" w15:done="0"/>
  <w15:commentEx w15:paraId="7C4856EC" w15:done="0"/>
  <w15:commentEx w15:paraId="1ABE0B1C" w15:done="0"/>
  <w15:commentEx w15:paraId="7546D8D7" w15:done="0"/>
  <w15:commentEx w15:paraId="48DC0C2F" w15:done="0"/>
  <w15:commentEx w15:paraId="07E4797D" w15:done="0"/>
  <w15:commentEx w15:paraId="5A2247D4" w15:done="0"/>
  <w15:commentEx w15:paraId="138ADC00" w15:done="0"/>
  <w15:commentEx w15:paraId="341526F4" w15:done="0"/>
  <w15:commentEx w15:paraId="7E95ED1E" w15:done="0"/>
  <w15:commentEx w15:paraId="212BAF6F" w15:done="0"/>
  <w15:commentEx w15:paraId="55DE9A46" w15:done="0"/>
  <w15:commentEx w15:paraId="24AE780F" w15:done="0"/>
  <w15:commentEx w15:paraId="5873B97F" w15:done="0"/>
  <w15:commentEx w15:paraId="2CF4E44A" w15:done="0"/>
  <w15:commentEx w15:paraId="3918C091" w15:done="0"/>
  <w15:commentEx w15:paraId="572B10C1" w15:done="0"/>
  <w15:commentEx w15:paraId="7CBD690D" w15:done="0"/>
  <w15:commentEx w15:paraId="2B844DD0" w15:done="0"/>
  <w15:commentEx w15:paraId="1EA884A2" w15:done="0"/>
  <w15:commentEx w15:paraId="57C62A63" w15:done="0"/>
  <w15:commentEx w15:paraId="0ABAA560" w15:done="0"/>
  <w15:commentEx w15:paraId="43B0288F" w15:done="0"/>
  <w15:commentEx w15:paraId="1CE73D18" w15:done="0"/>
  <w15:commentEx w15:paraId="4E85B48D" w15:done="0"/>
  <w15:commentEx w15:paraId="2AB082B4" w15:done="0"/>
  <w15:commentEx w15:paraId="1D7D89F7" w15:done="0"/>
  <w15:commentEx w15:paraId="5E7F2C84" w15:done="0"/>
  <w15:commentEx w15:paraId="4AE4010E" w15:done="0"/>
  <w15:commentEx w15:paraId="6C2905F6" w15:done="0"/>
  <w15:commentEx w15:paraId="14012DB0" w15:done="0"/>
  <w15:commentEx w15:paraId="32C1A5D2" w15:done="0"/>
  <w15:commentEx w15:paraId="16DB64F6" w15:done="0"/>
  <w15:commentEx w15:paraId="663E9A02" w15:done="0"/>
  <w15:commentEx w15:paraId="27C822C4" w15:done="0"/>
  <w15:commentEx w15:paraId="20400CAF" w15:done="0"/>
  <w15:commentEx w15:paraId="1D845627" w15:done="0"/>
  <w15:commentEx w15:paraId="54D83AD1" w15:done="0"/>
  <w15:commentEx w15:paraId="5619FC5C" w15:done="0"/>
  <w15:commentEx w15:paraId="2C481C24" w15:done="0"/>
  <w15:commentEx w15:paraId="5B4016AC" w15:done="0"/>
  <w15:commentEx w15:paraId="21C3ED61" w15:done="0"/>
  <w15:commentEx w15:paraId="49A63384" w15:done="0"/>
  <w15:commentEx w15:paraId="30FBB907" w15:done="0"/>
  <w15:commentEx w15:paraId="10D673C4" w15:done="0"/>
  <w15:commentEx w15:paraId="75B150E3" w15:done="0"/>
  <w15:commentEx w15:paraId="48863ABF" w15:done="0"/>
  <w15:commentEx w15:paraId="701DE575" w15:done="0"/>
  <w15:commentEx w15:paraId="66A2E00E" w15:done="0"/>
  <w15:commentEx w15:paraId="2002942D" w15:done="0"/>
  <w15:commentEx w15:paraId="4654B97A" w15:done="0"/>
  <w15:commentEx w15:paraId="4168BD5A" w15:done="0"/>
  <w15:commentEx w15:paraId="03DE57E3" w15:done="0"/>
  <w15:commentEx w15:paraId="0B67141D" w15:done="0"/>
  <w15:commentEx w15:paraId="2C6E4A85" w15:done="0"/>
  <w15:commentEx w15:paraId="5B084995" w15:done="0"/>
  <w15:commentEx w15:paraId="035BCA4C" w15:done="0"/>
  <w15:commentEx w15:paraId="704E69DF" w15:done="0"/>
  <w15:commentEx w15:paraId="1EE8B71B" w15:done="0"/>
  <w15:commentEx w15:paraId="0A5987F1" w15:done="0"/>
  <w15:commentEx w15:paraId="34A240EB" w15:done="0"/>
  <w15:commentEx w15:paraId="5D431C05" w15:done="0"/>
  <w15:commentEx w15:paraId="73A77273" w15:done="0"/>
  <w15:commentEx w15:paraId="51BEEC41" w15:done="0"/>
  <w15:commentEx w15:paraId="501B914B" w15:done="0"/>
  <w15:commentEx w15:paraId="038B9AEE" w15:done="0"/>
  <w15:commentEx w15:paraId="3B054376" w15:done="0"/>
  <w15:commentEx w15:paraId="510E6A42" w15:done="0"/>
  <w15:commentEx w15:paraId="264C407C" w15:done="0"/>
  <w15:commentEx w15:paraId="1847CC69" w15:done="0"/>
  <w15:commentEx w15:paraId="6C965C1B" w15:done="0"/>
  <w15:commentEx w15:paraId="7A7ED356" w15:done="0"/>
  <w15:commentEx w15:paraId="45668E3C" w15:done="0"/>
  <w15:commentEx w15:paraId="0BFE99FF" w15:done="0"/>
  <w15:commentEx w15:paraId="3F2EDC07" w15:done="0"/>
  <w15:commentEx w15:paraId="25BA9286" w15:done="0"/>
  <w15:commentEx w15:paraId="0AC50044" w15:done="0"/>
  <w15:commentEx w15:paraId="2835E329" w15:done="0"/>
  <w15:commentEx w15:paraId="0251245F" w15:done="0"/>
  <w15:commentEx w15:paraId="2E463E90" w15:done="0"/>
  <w15:commentEx w15:paraId="18D90869" w15:done="0"/>
  <w15:commentEx w15:paraId="13391D69" w15:done="0"/>
  <w15:commentEx w15:paraId="41546EB2" w15:done="0"/>
  <w15:commentEx w15:paraId="63F07EB2" w15:done="0"/>
  <w15:commentEx w15:paraId="2FEBA32C" w15:done="0"/>
  <w15:commentEx w15:paraId="5CE87343" w15:done="0"/>
  <w15:commentEx w15:paraId="5FEEA7AA" w15:done="0"/>
  <w15:commentEx w15:paraId="06C2249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24A6D1" w16cid:durableId="1E010E78"/>
  <w16cid:commentId w16cid:paraId="47BEC0A8" w16cid:durableId="1E010E79"/>
  <w16cid:commentId w16cid:paraId="6F687CE7" w16cid:durableId="1E010E7A"/>
  <w16cid:commentId w16cid:paraId="50B6B45C" w16cid:durableId="1E010E7B"/>
  <w16cid:commentId w16cid:paraId="536BDACC" w16cid:durableId="1E010E7C"/>
  <w16cid:commentId w16cid:paraId="0C6102B0" w16cid:durableId="1E010E7D"/>
  <w16cid:commentId w16cid:paraId="473E75D7" w16cid:durableId="1E010E7E"/>
  <w16cid:commentId w16cid:paraId="692FB46F" w16cid:durableId="1E010E7F"/>
  <w16cid:commentId w16cid:paraId="24E98AE8" w16cid:durableId="1E010E80"/>
  <w16cid:commentId w16cid:paraId="1F29D6E9" w16cid:durableId="1E010E81"/>
  <w16cid:commentId w16cid:paraId="3F694DF3" w16cid:durableId="1E010E82"/>
  <w16cid:commentId w16cid:paraId="62CBBF4D" w16cid:durableId="1E010E83"/>
  <w16cid:commentId w16cid:paraId="077F4C76" w16cid:durableId="1E010E84"/>
  <w16cid:commentId w16cid:paraId="3288BD1E" w16cid:durableId="1E010E85"/>
  <w16cid:commentId w16cid:paraId="220A4FE1" w16cid:durableId="1E010E86"/>
  <w16cid:commentId w16cid:paraId="1219E957" w16cid:durableId="1E010E87"/>
  <w16cid:commentId w16cid:paraId="1CF3720F" w16cid:durableId="1E010E88"/>
  <w16cid:commentId w16cid:paraId="78A993AC" w16cid:durableId="1E010E89"/>
  <w16cid:commentId w16cid:paraId="7C4856EC" w16cid:durableId="1E010E8A"/>
  <w16cid:commentId w16cid:paraId="1ABE0B1C" w16cid:durableId="1E010E8B"/>
  <w16cid:commentId w16cid:paraId="7546D8D7" w16cid:durableId="1E010E8C"/>
  <w16cid:commentId w16cid:paraId="48DC0C2F" w16cid:durableId="1E010E8D"/>
  <w16cid:commentId w16cid:paraId="07E4797D" w16cid:durableId="1E010E8E"/>
  <w16cid:commentId w16cid:paraId="5A2247D4" w16cid:durableId="1E010E8F"/>
  <w16cid:commentId w16cid:paraId="138ADC00" w16cid:durableId="1E010E90"/>
  <w16cid:commentId w16cid:paraId="341526F4" w16cid:durableId="1E010E91"/>
  <w16cid:commentId w16cid:paraId="7E95ED1E" w16cid:durableId="1E010E92"/>
  <w16cid:commentId w16cid:paraId="212BAF6F" w16cid:durableId="1E010E93"/>
  <w16cid:commentId w16cid:paraId="55DE9A46" w16cid:durableId="1E010E94"/>
  <w16cid:commentId w16cid:paraId="24AE780F" w16cid:durableId="1E010E95"/>
  <w16cid:commentId w16cid:paraId="5873B97F" w16cid:durableId="1E010E96"/>
  <w16cid:commentId w16cid:paraId="2CF4E44A" w16cid:durableId="1E010E97"/>
  <w16cid:commentId w16cid:paraId="3918C091" w16cid:durableId="1E010E98"/>
  <w16cid:commentId w16cid:paraId="572B10C1" w16cid:durableId="1E010E99"/>
  <w16cid:commentId w16cid:paraId="7CBD690D" w16cid:durableId="1E010E9A"/>
  <w16cid:commentId w16cid:paraId="2B844DD0" w16cid:durableId="1E010E9B"/>
  <w16cid:commentId w16cid:paraId="1EA884A2" w16cid:durableId="1E010E9C"/>
  <w16cid:commentId w16cid:paraId="57C62A63" w16cid:durableId="1E010E9D"/>
  <w16cid:commentId w16cid:paraId="0ABAA560" w16cid:durableId="1E010E9E"/>
  <w16cid:commentId w16cid:paraId="43B0288F" w16cid:durableId="1E010E9F"/>
  <w16cid:commentId w16cid:paraId="1CE73D18" w16cid:durableId="1E010EA0"/>
  <w16cid:commentId w16cid:paraId="4E85B48D" w16cid:durableId="1E010EA1"/>
  <w16cid:commentId w16cid:paraId="2AB082B4" w16cid:durableId="1E010EA2"/>
  <w16cid:commentId w16cid:paraId="1D7D89F7" w16cid:durableId="1E010EA3"/>
  <w16cid:commentId w16cid:paraId="5E7F2C84" w16cid:durableId="1E010EA4"/>
  <w16cid:commentId w16cid:paraId="4AE4010E" w16cid:durableId="1E010EA5"/>
  <w16cid:commentId w16cid:paraId="6C2905F6" w16cid:durableId="1E010EA6"/>
  <w16cid:commentId w16cid:paraId="14012DB0" w16cid:durableId="1E010EA7"/>
  <w16cid:commentId w16cid:paraId="32C1A5D2" w16cid:durableId="1E010EA8"/>
  <w16cid:commentId w16cid:paraId="16DB64F6" w16cid:durableId="1E010EA9"/>
  <w16cid:commentId w16cid:paraId="663E9A02" w16cid:durableId="1E010EAA"/>
  <w16cid:commentId w16cid:paraId="27C822C4" w16cid:durableId="1E010EAB"/>
  <w16cid:commentId w16cid:paraId="20400CAF" w16cid:durableId="1E010EAC"/>
  <w16cid:commentId w16cid:paraId="1D845627" w16cid:durableId="1E010EAD"/>
  <w16cid:commentId w16cid:paraId="54D83AD1" w16cid:durableId="1E010EAE"/>
  <w16cid:commentId w16cid:paraId="5619FC5C" w16cid:durableId="1E010EAF"/>
  <w16cid:commentId w16cid:paraId="2C481C24" w16cid:durableId="1E010EB0"/>
  <w16cid:commentId w16cid:paraId="5B4016AC" w16cid:durableId="1E010EB1"/>
  <w16cid:commentId w16cid:paraId="21C3ED61" w16cid:durableId="1E010EB2"/>
  <w16cid:commentId w16cid:paraId="49A63384" w16cid:durableId="1E010EB3"/>
  <w16cid:commentId w16cid:paraId="30FBB907" w16cid:durableId="1E010EB4"/>
  <w16cid:commentId w16cid:paraId="10D673C4" w16cid:durableId="1E010EB5"/>
  <w16cid:commentId w16cid:paraId="75B150E3" w16cid:durableId="1E010EB6"/>
  <w16cid:commentId w16cid:paraId="48863ABF" w16cid:durableId="1E010EB7"/>
  <w16cid:commentId w16cid:paraId="701DE575" w16cid:durableId="1E010EB8"/>
  <w16cid:commentId w16cid:paraId="66A2E00E" w16cid:durableId="1E010EB9"/>
  <w16cid:commentId w16cid:paraId="2002942D" w16cid:durableId="1E010EBA"/>
  <w16cid:commentId w16cid:paraId="4654B97A" w16cid:durableId="1E010EBB"/>
  <w16cid:commentId w16cid:paraId="4168BD5A" w16cid:durableId="1E010EBC"/>
  <w16cid:commentId w16cid:paraId="03DE57E3" w16cid:durableId="1E010EBD"/>
  <w16cid:commentId w16cid:paraId="0B67141D" w16cid:durableId="1E010EBE"/>
  <w16cid:commentId w16cid:paraId="2C6E4A85" w16cid:durableId="1E010EBF"/>
  <w16cid:commentId w16cid:paraId="5B084995" w16cid:durableId="1E010EC0"/>
  <w16cid:commentId w16cid:paraId="035BCA4C" w16cid:durableId="1E010EC1"/>
  <w16cid:commentId w16cid:paraId="704E69DF" w16cid:durableId="1E010EC2"/>
  <w16cid:commentId w16cid:paraId="1EE8B71B" w16cid:durableId="1E010EC3"/>
  <w16cid:commentId w16cid:paraId="0A5987F1" w16cid:durableId="1E010EC4"/>
  <w16cid:commentId w16cid:paraId="34A240EB" w16cid:durableId="1E010EC5"/>
  <w16cid:commentId w16cid:paraId="5D431C05" w16cid:durableId="1E010EC6"/>
  <w16cid:commentId w16cid:paraId="73A77273" w16cid:durableId="1E010EC7"/>
  <w16cid:commentId w16cid:paraId="51BEEC41" w16cid:durableId="1E010EC8"/>
  <w16cid:commentId w16cid:paraId="501B914B" w16cid:durableId="1E010EC9"/>
  <w16cid:commentId w16cid:paraId="038B9AEE" w16cid:durableId="1E010ECA"/>
  <w16cid:commentId w16cid:paraId="3B054376" w16cid:durableId="1E010ECB"/>
  <w16cid:commentId w16cid:paraId="510E6A42" w16cid:durableId="1E010ECC"/>
  <w16cid:commentId w16cid:paraId="264C407C" w16cid:durableId="1E010ECD"/>
  <w16cid:commentId w16cid:paraId="1847CC69" w16cid:durableId="1E010ECE"/>
  <w16cid:commentId w16cid:paraId="6C965C1B" w16cid:durableId="1E010ECF"/>
  <w16cid:commentId w16cid:paraId="7A7ED356" w16cid:durableId="1E010ED0"/>
  <w16cid:commentId w16cid:paraId="45668E3C" w16cid:durableId="1E010ED1"/>
  <w16cid:commentId w16cid:paraId="0BFE99FF" w16cid:durableId="1E010ED2"/>
  <w16cid:commentId w16cid:paraId="3F2EDC07" w16cid:durableId="1E010ED3"/>
  <w16cid:commentId w16cid:paraId="25BA9286" w16cid:durableId="1E010ED4"/>
  <w16cid:commentId w16cid:paraId="0AC50044" w16cid:durableId="1E010ED5"/>
  <w16cid:commentId w16cid:paraId="2835E329" w16cid:durableId="1E010ED6"/>
  <w16cid:commentId w16cid:paraId="0251245F" w16cid:durableId="1E010ED7"/>
  <w16cid:commentId w16cid:paraId="2E463E90" w16cid:durableId="1E010ED8"/>
  <w16cid:commentId w16cid:paraId="18D90869" w16cid:durableId="1E010ED9"/>
  <w16cid:commentId w16cid:paraId="13391D69" w16cid:durableId="1E010EDA"/>
  <w16cid:commentId w16cid:paraId="41546EB2" w16cid:durableId="1E010EDB"/>
  <w16cid:commentId w16cid:paraId="63F07EB2" w16cid:durableId="1E010EDC"/>
  <w16cid:commentId w16cid:paraId="2FEBA32C" w16cid:durableId="1E010EDD"/>
  <w16cid:commentId w16cid:paraId="5CE87343" w16cid:durableId="1E010EDE"/>
  <w16cid:commentId w16cid:paraId="5FEEA7AA" w16cid:durableId="1E010EDF"/>
  <w16cid:commentId w16cid:paraId="06C2249A" w16cid:durableId="1E010E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078C04" w14:textId="77777777" w:rsidR="00A60DBC" w:rsidRDefault="00A60DBC">
      <w:r>
        <w:separator/>
      </w:r>
    </w:p>
  </w:endnote>
  <w:endnote w:type="continuationSeparator" w:id="0">
    <w:p w14:paraId="2330639A" w14:textId="77777777" w:rsidR="00A60DBC" w:rsidRDefault="00A60D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Apple Color Emoji">
    <w:altName w:val="Calibri"/>
    <w:charset w:val="00"/>
    <w:family w:val="auto"/>
    <w:pitch w:val="fixed"/>
    <w:sig w:usb0="00000003" w:usb1="18000000" w:usb2="14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5502"/>
      <w:gridCol w:w="3757"/>
    </w:tblGrid>
    <w:tr w:rsidR="00FD763E" w14:paraId="2F68BF2B" w14:textId="77777777" w:rsidTr="002113D4">
      <w:trPr>
        <w:trHeight w:hRule="exact" w:val="115"/>
        <w:jc w:val="center"/>
      </w:trPr>
      <w:tc>
        <w:tcPr>
          <w:tcW w:w="5502" w:type="dxa"/>
          <w:shd w:val="clear" w:color="auto" w:fill="4472C4" w:themeFill="accent1"/>
          <w:tcMar>
            <w:top w:w="0" w:type="dxa"/>
            <w:bottom w:w="0" w:type="dxa"/>
          </w:tcMar>
        </w:tcPr>
        <w:p w14:paraId="5F7B62FC" w14:textId="77777777" w:rsidR="00FD763E" w:rsidRDefault="00FD763E">
          <w:pPr>
            <w:pStyle w:val="Encabezado"/>
            <w:rPr>
              <w:caps/>
              <w:sz w:val="18"/>
            </w:rPr>
          </w:pPr>
        </w:p>
      </w:tc>
      <w:tc>
        <w:tcPr>
          <w:tcW w:w="3757" w:type="dxa"/>
          <w:shd w:val="clear" w:color="auto" w:fill="4472C4" w:themeFill="accent1"/>
          <w:tcMar>
            <w:top w:w="0" w:type="dxa"/>
            <w:bottom w:w="0" w:type="dxa"/>
          </w:tcMar>
        </w:tcPr>
        <w:p w14:paraId="1B91474B" w14:textId="77777777" w:rsidR="00FD763E" w:rsidRDefault="00FD763E">
          <w:pPr>
            <w:pStyle w:val="Encabezado"/>
            <w:jc w:val="right"/>
            <w:rPr>
              <w:caps/>
              <w:sz w:val="18"/>
            </w:rPr>
          </w:pPr>
        </w:p>
      </w:tc>
    </w:tr>
    <w:tr w:rsidR="00FD763E" w14:paraId="1312D78B" w14:textId="77777777" w:rsidTr="002113D4">
      <w:trPr>
        <w:jc w:val="center"/>
      </w:trPr>
      <w:sdt>
        <w:sdtPr>
          <w:alias w:val="Aut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5502" w:type="dxa"/>
              <w:shd w:val="clear" w:color="auto" w:fill="auto"/>
              <w:vAlign w:val="center"/>
            </w:tcPr>
            <w:p w14:paraId="607AB3EE" w14:textId="77777777" w:rsidR="00FD763E" w:rsidRDefault="00FD763E">
              <w:pPr>
                <w:pStyle w:val="Piedepgina"/>
                <w:rPr>
                  <w:caps/>
                  <w:color w:val="808080" w:themeColor="background1" w:themeShade="80"/>
                  <w:sz w:val="18"/>
                  <w:szCs w:val="18"/>
                </w:rPr>
              </w:pPr>
              <w:r>
                <w:t>Mansilla - Schlapp Tutor: Lic. Defossé Nahuel</w:t>
              </w:r>
            </w:p>
          </w:tc>
        </w:sdtContent>
      </w:sdt>
      <w:tc>
        <w:tcPr>
          <w:tcW w:w="3757" w:type="dxa"/>
          <w:shd w:val="clear" w:color="auto" w:fill="auto"/>
          <w:vAlign w:val="center"/>
        </w:tcPr>
        <w:p w14:paraId="5E558D19" w14:textId="1EBF9AE0" w:rsidR="00FD763E" w:rsidRDefault="00FD763E">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1D4DA9" w:rsidRPr="001D4DA9">
            <w:rPr>
              <w:caps/>
              <w:noProof/>
              <w:color w:val="808080" w:themeColor="background1" w:themeShade="80"/>
              <w:sz w:val="18"/>
              <w:szCs w:val="18"/>
              <w:lang w:val="es-ES"/>
            </w:rPr>
            <w:t>5</w:t>
          </w:r>
          <w:r>
            <w:rPr>
              <w:caps/>
              <w:color w:val="808080" w:themeColor="background1" w:themeShade="80"/>
              <w:sz w:val="18"/>
              <w:szCs w:val="18"/>
            </w:rPr>
            <w:fldChar w:fldCharType="end"/>
          </w:r>
        </w:p>
      </w:tc>
    </w:tr>
  </w:tbl>
  <w:p w14:paraId="54E3B2B5" w14:textId="77777777" w:rsidR="00FD763E" w:rsidRDefault="00FD763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233903" w14:textId="77777777" w:rsidR="00A60DBC" w:rsidRDefault="00A60DBC">
      <w:r>
        <w:separator/>
      </w:r>
    </w:p>
  </w:footnote>
  <w:footnote w:type="continuationSeparator" w:id="0">
    <w:p w14:paraId="74DC5DBB" w14:textId="77777777" w:rsidR="00A60DBC" w:rsidRDefault="00A60DBC">
      <w:r>
        <w:continuationSeparator/>
      </w:r>
    </w:p>
  </w:footnote>
  <w:footnote w:id="1">
    <w:p w14:paraId="01EF539F" w14:textId="77777777" w:rsidR="00FD763E" w:rsidRDefault="00FD763E">
      <w:r>
        <w:rPr>
          <w:vertAlign w:val="superscript"/>
        </w:rPr>
        <w:footnoteRef/>
      </w:r>
      <w:r>
        <w:rPr>
          <w:sz w:val="20"/>
          <w:szCs w:val="20"/>
        </w:rPr>
        <w:t xml:space="preserve"> Agente basado en objetivos: “Almacena información del estado del mundo, así como del conjunto de objetivos que intenta alcanzar, y que es capaz de seleccionar la acción que eventualmente lo guiará hacia la consecución de sus objetivos” [Inteligencia Artificial un enfoque moderno. Person. Stuart Russell, Peter Norving 2da Ed. Pág. 57]</w:t>
      </w:r>
    </w:p>
  </w:footnote>
  <w:footnote w:id="2">
    <w:p w14:paraId="42B16BE0" w14:textId="77777777" w:rsidR="00FD763E" w:rsidRPr="00646568" w:rsidRDefault="00FD763E" w:rsidP="00C71751">
      <w:pPr>
        <w:rPr>
          <w:ins w:id="287" w:author="Nahuel Defossé" w:date="2017-12-10T21:03:00Z"/>
          <w:rFonts w:ascii="Arial" w:hAnsi="Arial" w:cs="Arial"/>
          <w:sz w:val="24"/>
          <w:szCs w:val="24"/>
        </w:rPr>
      </w:pPr>
      <w:ins w:id="288" w:author="Nahuel Defossé" w:date="2017-12-10T21:03:00Z">
        <w:r>
          <w:rPr>
            <w:rStyle w:val="Refdenotaalpie"/>
          </w:rPr>
          <w:footnoteRef/>
        </w:r>
        <w:r>
          <w:t xml:space="preserve"> </w:t>
        </w:r>
        <w:r w:rsidRPr="00646568">
          <w:rPr>
            <w:rFonts w:ascii="Arial" w:hAnsi="Arial" w:cs="Arial"/>
            <w:sz w:val="24"/>
            <w:szCs w:val="24"/>
          </w:rPr>
          <w:t>El uso de estos módulos queda en forma tentativa, dado que existen también en la Raspberry y su uso puede ser complementario.</w:t>
        </w:r>
      </w:ins>
    </w:p>
    <w:p w14:paraId="78F29FD4" w14:textId="58334A2C" w:rsidR="00FD763E" w:rsidRPr="00C71751" w:rsidRDefault="00FD763E">
      <w:pPr>
        <w:pStyle w:val="Textonotapi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63DAF" w14:textId="77777777" w:rsidR="00FD763E" w:rsidRDefault="00FD763E">
    <w:pPr>
      <w:pStyle w:val="Encabezado"/>
    </w:pPr>
    <w:r>
      <w:rPr>
        <w:noProof/>
        <w:lang w:val="es-ES_tradnl" w:eastAsia="es-ES_tradnl"/>
      </w:rPr>
      <mc:AlternateContent>
        <mc:Choice Requires="wps">
          <w:drawing>
            <wp:anchor distT="0" distB="0" distL="118745" distR="118745" simplePos="0" relativeHeight="251658752" behindDoc="1" locked="0" layoutInCell="1" allowOverlap="0" wp14:anchorId="09C6BD0C" wp14:editId="284F36A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33415" cy="274955"/>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733415" cy="2749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3AF8139" w14:textId="77777777" w:rsidR="00FD763E" w:rsidRDefault="00FD763E">
                              <w:pPr>
                                <w:pStyle w:val="Encabezado"/>
                                <w:jc w:val="center"/>
                                <w:rPr>
                                  <w:caps/>
                                  <w:color w:val="FFFFFF" w:themeColor="background1"/>
                                </w:rPr>
                              </w:pPr>
                              <w:r>
                                <w:rPr>
                                  <w:caps/>
                                  <w:color w:val="FFFFFF" w:themeColor="background1"/>
                                </w:rPr>
                                <w:t>UNPSJB – Facultad de ingenieria - dit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C6BD0C" id="Rectángulo 197" o:spid="_x0000_s1072" style="position:absolute;left:0;text-align:left;margin-left:0;margin-top:0;width:451.45pt;height:21.65pt;z-index:-25165772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3AF8139" w14:textId="77777777" w:rsidR="00FD763E" w:rsidRDefault="00FD763E">
                        <w:pPr>
                          <w:pStyle w:val="Encabezado"/>
                          <w:jc w:val="center"/>
                          <w:rPr>
                            <w:caps/>
                            <w:color w:val="FFFFFF" w:themeColor="background1"/>
                          </w:rPr>
                        </w:pPr>
                        <w:r>
                          <w:rPr>
                            <w:caps/>
                            <w:color w:val="FFFFFF" w:themeColor="background1"/>
                          </w:rPr>
                          <w:t>UNPSJB – Facultad de ingenieria - dit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974DB"/>
    <w:multiLevelType w:val="hybridMultilevel"/>
    <w:tmpl w:val="7914985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61F0BAA"/>
    <w:multiLevelType w:val="hybridMultilevel"/>
    <w:tmpl w:val="367814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7EF1DAF"/>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E64D03"/>
    <w:multiLevelType w:val="multilevel"/>
    <w:tmpl w:val="7DE8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2161B7"/>
    <w:multiLevelType w:val="multilevel"/>
    <w:tmpl w:val="DD080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80252F"/>
    <w:multiLevelType w:val="multilevel"/>
    <w:tmpl w:val="512C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4D7F71"/>
    <w:multiLevelType w:val="hybridMultilevel"/>
    <w:tmpl w:val="DD00D8B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2B6652B"/>
    <w:multiLevelType w:val="multilevel"/>
    <w:tmpl w:val="C742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59244B"/>
    <w:multiLevelType w:val="hybridMultilevel"/>
    <w:tmpl w:val="4600D87A"/>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79B261B"/>
    <w:multiLevelType w:val="hybridMultilevel"/>
    <w:tmpl w:val="31C4A1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AFA65B5"/>
    <w:multiLevelType w:val="multilevel"/>
    <w:tmpl w:val="2CD2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0C106B"/>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726F8F"/>
    <w:multiLevelType w:val="multilevel"/>
    <w:tmpl w:val="2E9A34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46700756"/>
    <w:multiLevelType w:val="multilevel"/>
    <w:tmpl w:val="4F7813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50FF1396"/>
    <w:multiLevelType w:val="hybridMultilevel"/>
    <w:tmpl w:val="0528509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55F84EE4"/>
    <w:multiLevelType w:val="multilevel"/>
    <w:tmpl w:val="A154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372BAD"/>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0951B5"/>
    <w:multiLevelType w:val="hybridMultilevel"/>
    <w:tmpl w:val="BB149B4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63131658"/>
    <w:multiLevelType w:val="hybridMultilevel"/>
    <w:tmpl w:val="EC1476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6CA9519A"/>
    <w:multiLevelType w:val="hybridMultilevel"/>
    <w:tmpl w:val="93A6CDD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6DC911F1"/>
    <w:multiLevelType w:val="hybridMultilevel"/>
    <w:tmpl w:val="133E95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6E29697A"/>
    <w:multiLevelType w:val="multilevel"/>
    <w:tmpl w:val="9102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C23B3F"/>
    <w:multiLevelType w:val="hybridMultilevel"/>
    <w:tmpl w:val="1BE0B11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72BD1E72"/>
    <w:multiLevelType w:val="multilevel"/>
    <w:tmpl w:val="81A40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C851F1"/>
    <w:multiLevelType w:val="multilevel"/>
    <w:tmpl w:val="92E843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24"/>
  </w:num>
  <w:num w:numId="2">
    <w:abstractNumId w:val="12"/>
  </w:num>
  <w:num w:numId="3">
    <w:abstractNumId w:val="13"/>
  </w:num>
  <w:num w:numId="4">
    <w:abstractNumId w:val="10"/>
  </w:num>
  <w:num w:numId="5">
    <w:abstractNumId w:val="3"/>
  </w:num>
  <w:num w:numId="6">
    <w:abstractNumId w:val="21"/>
  </w:num>
  <w:num w:numId="7">
    <w:abstractNumId w:val="23"/>
  </w:num>
  <w:num w:numId="8">
    <w:abstractNumId w:val="14"/>
  </w:num>
  <w:num w:numId="9">
    <w:abstractNumId w:val="8"/>
  </w:num>
  <w:num w:numId="10">
    <w:abstractNumId w:val="2"/>
  </w:num>
  <w:num w:numId="11">
    <w:abstractNumId w:val="11"/>
  </w:num>
  <w:num w:numId="12">
    <w:abstractNumId w:val="16"/>
  </w:num>
  <w:num w:numId="13">
    <w:abstractNumId w:val="9"/>
  </w:num>
  <w:num w:numId="14">
    <w:abstractNumId w:val="20"/>
  </w:num>
  <w:num w:numId="15">
    <w:abstractNumId w:val="1"/>
  </w:num>
  <w:num w:numId="16">
    <w:abstractNumId w:val="19"/>
  </w:num>
  <w:num w:numId="17">
    <w:abstractNumId w:val="6"/>
  </w:num>
  <w:num w:numId="18">
    <w:abstractNumId w:val="0"/>
  </w:num>
  <w:num w:numId="19">
    <w:abstractNumId w:val="22"/>
  </w:num>
  <w:num w:numId="20">
    <w:abstractNumId w:val="17"/>
  </w:num>
  <w:num w:numId="21">
    <w:abstractNumId w:val="5"/>
  </w:num>
  <w:num w:numId="22">
    <w:abstractNumId w:val="15"/>
  </w:num>
  <w:num w:numId="23">
    <w:abstractNumId w:val="18"/>
  </w:num>
  <w:num w:numId="24">
    <w:abstractNumId w:val="4"/>
  </w:num>
  <w:num w:numId="2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ahuel Defossé">
    <w15:presenceInfo w15:providerId="Windows Live" w15:userId="e3fadbb066e0b3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30DFC"/>
    <w:rsid w:val="000364DC"/>
    <w:rsid w:val="00044476"/>
    <w:rsid w:val="00054584"/>
    <w:rsid w:val="00063133"/>
    <w:rsid w:val="000665A2"/>
    <w:rsid w:val="000817BF"/>
    <w:rsid w:val="000A73C4"/>
    <w:rsid w:val="000B0A49"/>
    <w:rsid w:val="000C1998"/>
    <w:rsid w:val="000C3B39"/>
    <w:rsid w:val="00126B93"/>
    <w:rsid w:val="00146FF9"/>
    <w:rsid w:val="00165E39"/>
    <w:rsid w:val="0017267E"/>
    <w:rsid w:val="00186A4B"/>
    <w:rsid w:val="001872BC"/>
    <w:rsid w:val="0019110A"/>
    <w:rsid w:val="001A4A76"/>
    <w:rsid w:val="001A78D3"/>
    <w:rsid w:val="001B49FA"/>
    <w:rsid w:val="001C11FE"/>
    <w:rsid w:val="001D4DA9"/>
    <w:rsid w:val="001E4EE3"/>
    <w:rsid w:val="001E5D7D"/>
    <w:rsid w:val="001F130F"/>
    <w:rsid w:val="001F53D0"/>
    <w:rsid w:val="002113D4"/>
    <w:rsid w:val="00214F13"/>
    <w:rsid w:val="00222B70"/>
    <w:rsid w:val="00224885"/>
    <w:rsid w:val="00225E89"/>
    <w:rsid w:val="002319DD"/>
    <w:rsid w:val="002333AE"/>
    <w:rsid w:val="00235114"/>
    <w:rsid w:val="00236A45"/>
    <w:rsid w:val="00246091"/>
    <w:rsid w:val="002470EC"/>
    <w:rsid w:val="00261589"/>
    <w:rsid w:val="00286527"/>
    <w:rsid w:val="00294A12"/>
    <w:rsid w:val="002B5362"/>
    <w:rsid w:val="002E56D9"/>
    <w:rsid w:val="00314F9F"/>
    <w:rsid w:val="00362D11"/>
    <w:rsid w:val="00380002"/>
    <w:rsid w:val="003B30F6"/>
    <w:rsid w:val="003D2B3E"/>
    <w:rsid w:val="00403746"/>
    <w:rsid w:val="00406496"/>
    <w:rsid w:val="00417906"/>
    <w:rsid w:val="0043221E"/>
    <w:rsid w:val="00445EEB"/>
    <w:rsid w:val="004506BD"/>
    <w:rsid w:val="004533E2"/>
    <w:rsid w:val="00464F9E"/>
    <w:rsid w:val="00495E81"/>
    <w:rsid w:val="004B61D1"/>
    <w:rsid w:val="00514185"/>
    <w:rsid w:val="00536607"/>
    <w:rsid w:val="005459D9"/>
    <w:rsid w:val="005747C8"/>
    <w:rsid w:val="005777BC"/>
    <w:rsid w:val="005801D0"/>
    <w:rsid w:val="005A641A"/>
    <w:rsid w:val="005A7426"/>
    <w:rsid w:val="005C0756"/>
    <w:rsid w:val="0060652A"/>
    <w:rsid w:val="006109F5"/>
    <w:rsid w:val="00624CF8"/>
    <w:rsid w:val="00642EE1"/>
    <w:rsid w:val="00646568"/>
    <w:rsid w:val="00673E7D"/>
    <w:rsid w:val="006936B7"/>
    <w:rsid w:val="006C2FA0"/>
    <w:rsid w:val="006C746C"/>
    <w:rsid w:val="006D5CC6"/>
    <w:rsid w:val="006D653B"/>
    <w:rsid w:val="006E13CC"/>
    <w:rsid w:val="006E391D"/>
    <w:rsid w:val="006F3399"/>
    <w:rsid w:val="007044FB"/>
    <w:rsid w:val="00707C35"/>
    <w:rsid w:val="007257E5"/>
    <w:rsid w:val="007364F2"/>
    <w:rsid w:val="00737C49"/>
    <w:rsid w:val="00744251"/>
    <w:rsid w:val="007640BC"/>
    <w:rsid w:val="00772363"/>
    <w:rsid w:val="00772445"/>
    <w:rsid w:val="00776AEA"/>
    <w:rsid w:val="00793828"/>
    <w:rsid w:val="007A4D3B"/>
    <w:rsid w:val="007C5379"/>
    <w:rsid w:val="0080122B"/>
    <w:rsid w:val="00801308"/>
    <w:rsid w:val="0080447E"/>
    <w:rsid w:val="00827588"/>
    <w:rsid w:val="00830DFC"/>
    <w:rsid w:val="0083348D"/>
    <w:rsid w:val="00833621"/>
    <w:rsid w:val="0084385F"/>
    <w:rsid w:val="00844330"/>
    <w:rsid w:val="00882DCD"/>
    <w:rsid w:val="008831B2"/>
    <w:rsid w:val="00887CEE"/>
    <w:rsid w:val="00891E96"/>
    <w:rsid w:val="00894C5C"/>
    <w:rsid w:val="00894D02"/>
    <w:rsid w:val="008B1949"/>
    <w:rsid w:val="008B36AF"/>
    <w:rsid w:val="008B6A96"/>
    <w:rsid w:val="008B6B28"/>
    <w:rsid w:val="008C61FF"/>
    <w:rsid w:val="008C6DE2"/>
    <w:rsid w:val="008D2800"/>
    <w:rsid w:val="008D3897"/>
    <w:rsid w:val="008F3D32"/>
    <w:rsid w:val="00912E70"/>
    <w:rsid w:val="009379B8"/>
    <w:rsid w:val="009415C0"/>
    <w:rsid w:val="00974DCC"/>
    <w:rsid w:val="00983065"/>
    <w:rsid w:val="009870EE"/>
    <w:rsid w:val="009A779E"/>
    <w:rsid w:val="009B5E50"/>
    <w:rsid w:val="009E0758"/>
    <w:rsid w:val="00A05517"/>
    <w:rsid w:val="00A069B5"/>
    <w:rsid w:val="00A40C50"/>
    <w:rsid w:val="00A457C5"/>
    <w:rsid w:val="00A52599"/>
    <w:rsid w:val="00A60DBC"/>
    <w:rsid w:val="00AD7C85"/>
    <w:rsid w:val="00B3166B"/>
    <w:rsid w:val="00B4390A"/>
    <w:rsid w:val="00B4487F"/>
    <w:rsid w:val="00B531F8"/>
    <w:rsid w:val="00B53720"/>
    <w:rsid w:val="00B55A9D"/>
    <w:rsid w:val="00B62F21"/>
    <w:rsid w:val="00B87FE2"/>
    <w:rsid w:val="00B92710"/>
    <w:rsid w:val="00B961B5"/>
    <w:rsid w:val="00BB1A95"/>
    <w:rsid w:val="00BB44CB"/>
    <w:rsid w:val="00BB493A"/>
    <w:rsid w:val="00BB4B7E"/>
    <w:rsid w:val="00BD0593"/>
    <w:rsid w:val="00BD20C9"/>
    <w:rsid w:val="00BD2854"/>
    <w:rsid w:val="00BF0F17"/>
    <w:rsid w:val="00BF1458"/>
    <w:rsid w:val="00C1105C"/>
    <w:rsid w:val="00C14534"/>
    <w:rsid w:val="00C2212A"/>
    <w:rsid w:val="00C244FC"/>
    <w:rsid w:val="00C452CC"/>
    <w:rsid w:val="00C64F1C"/>
    <w:rsid w:val="00C70041"/>
    <w:rsid w:val="00C71751"/>
    <w:rsid w:val="00C72914"/>
    <w:rsid w:val="00CC4B6C"/>
    <w:rsid w:val="00CC6716"/>
    <w:rsid w:val="00CD7C0F"/>
    <w:rsid w:val="00CE0CE6"/>
    <w:rsid w:val="00CE5C56"/>
    <w:rsid w:val="00CF57F7"/>
    <w:rsid w:val="00D0593B"/>
    <w:rsid w:val="00D12008"/>
    <w:rsid w:val="00D132EB"/>
    <w:rsid w:val="00D14530"/>
    <w:rsid w:val="00D15376"/>
    <w:rsid w:val="00D34D61"/>
    <w:rsid w:val="00D35F33"/>
    <w:rsid w:val="00D80C93"/>
    <w:rsid w:val="00D96C8B"/>
    <w:rsid w:val="00DA0A17"/>
    <w:rsid w:val="00DB4C76"/>
    <w:rsid w:val="00DB7543"/>
    <w:rsid w:val="00DC00CE"/>
    <w:rsid w:val="00DC783E"/>
    <w:rsid w:val="00DE4CCD"/>
    <w:rsid w:val="00DF2BA5"/>
    <w:rsid w:val="00E36D15"/>
    <w:rsid w:val="00E37D5E"/>
    <w:rsid w:val="00E517EE"/>
    <w:rsid w:val="00E51D87"/>
    <w:rsid w:val="00E9050F"/>
    <w:rsid w:val="00E945C6"/>
    <w:rsid w:val="00EA0B66"/>
    <w:rsid w:val="00EB19E6"/>
    <w:rsid w:val="00EB5EEA"/>
    <w:rsid w:val="00EC0AED"/>
    <w:rsid w:val="00ED0BD0"/>
    <w:rsid w:val="00EE2990"/>
    <w:rsid w:val="00EF2AEA"/>
    <w:rsid w:val="00F06CD3"/>
    <w:rsid w:val="00F11528"/>
    <w:rsid w:val="00F3750F"/>
    <w:rsid w:val="00F54EE7"/>
    <w:rsid w:val="00FC6F5E"/>
    <w:rsid w:val="00FC725A"/>
    <w:rsid w:val="00FD36BA"/>
    <w:rsid w:val="00FD5CB2"/>
    <w:rsid w:val="00FD763E"/>
    <w:rsid w:val="00FE053D"/>
    <w:rsid w:val="00FF1BDF"/>
    <w:rsid w:val="00FF46D8"/>
    <w:rsid w:val="00FF476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6A338"/>
  <w15:docId w15:val="{2816AE75-4559-406A-8162-FFB9E4A48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s-AR" w:eastAsia="es-AR"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Ttulo1">
    <w:name w:val="heading 1"/>
    <w:basedOn w:val="Normal"/>
    <w:next w:val="Normal"/>
    <w:link w:val="Ttulo1Car"/>
    <w:uiPriority w:val="9"/>
    <w:qFormat/>
    <w:pPr>
      <w:keepNext/>
      <w:keepLines/>
      <w:spacing w:before="200"/>
      <w:outlineLvl w:val="0"/>
    </w:pPr>
    <w:rPr>
      <w:b/>
      <w:color w:val="434343"/>
      <w:sz w:val="32"/>
      <w:szCs w:val="32"/>
    </w:rPr>
  </w:style>
  <w:style w:type="paragraph" w:styleId="Ttulo2">
    <w:name w:val="heading 2"/>
    <w:basedOn w:val="Normal"/>
    <w:next w:val="Normal"/>
    <w:pPr>
      <w:keepNext/>
      <w:keepLines/>
      <w:spacing w:before="200"/>
      <w:outlineLvl w:val="1"/>
    </w:pPr>
    <w:rPr>
      <w:color w:val="666666"/>
      <w:sz w:val="28"/>
      <w:szCs w:val="28"/>
    </w:rPr>
  </w:style>
  <w:style w:type="paragraph" w:styleId="Ttulo3">
    <w:name w:val="heading 3"/>
    <w:basedOn w:val="Normal"/>
    <w:next w:val="Normal"/>
    <w:pPr>
      <w:keepNext/>
      <w:keepLines/>
      <w:spacing w:before="160"/>
      <w:outlineLvl w:val="2"/>
    </w:pPr>
    <w:rPr>
      <w:rFonts w:ascii="Trebuchet MS" w:eastAsia="Trebuchet MS" w:hAnsi="Trebuchet MS" w:cs="Trebuchet MS"/>
      <w:b/>
      <w:color w:val="666666"/>
      <w:sz w:val="24"/>
      <w:szCs w:val="24"/>
    </w:rPr>
  </w:style>
  <w:style w:type="paragraph" w:styleId="Ttulo4">
    <w:name w:val="heading 4"/>
    <w:basedOn w:val="Normal"/>
    <w:next w:val="Normal"/>
    <w:link w:val="Ttulo4Car"/>
    <w:pPr>
      <w:keepNext/>
      <w:keepLines/>
      <w:spacing w:before="160"/>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outlineLvl w:val="5"/>
    </w:pPr>
    <w:rPr>
      <w:rFonts w:ascii="Trebuchet MS" w:eastAsia="Trebuchet MS" w:hAnsi="Trebuchet MS" w:cs="Trebuchet MS"/>
      <w:i/>
      <w:color w:val="666666"/>
    </w:rPr>
  </w:style>
  <w:style w:type="paragraph" w:styleId="Ttulo7">
    <w:name w:val="heading 7"/>
    <w:basedOn w:val="Normal"/>
    <w:next w:val="Normal"/>
    <w:link w:val="Ttulo7Car"/>
    <w:uiPriority w:val="9"/>
    <w:unhideWhenUsed/>
    <w:qFormat/>
    <w:rsid w:val="0043221E"/>
    <w:pPr>
      <w:keepNext/>
      <w:keepLines/>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3221E"/>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pPr>
    <w:rPr>
      <w:rFonts w:ascii="Trebuchet MS" w:eastAsia="Trebuchet MS" w:hAnsi="Trebuchet MS" w:cs="Trebuchet MS"/>
      <w:sz w:val="42"/>
      <w:szCs w:val="42"/>
    </w:rPr>
  </w:style>
  <w:style w:type="paragraph" w:styleId="Subttulo">
    <w:name w:val="Subtitle"/>
    <w:basedOn w:val="Normal"/>
    <w:next w:val="Normal"/>
    <w:pPr>
      <w:keepNext/>
      <w:keepLines/>
      <w:spacing w:after="200"/>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CellMar>
        <w:left w:w="115" w:type="dxa"/>
        <w:right w:w="115" w:type="dxa"/>
      </w:tblCellMar>
    </w:tblPr>
  </w:style>
  <w:style w:type="paragraph" w:styleId="TtuloTDC">
    <w:name w:val="TOC Heading"/>
    <w:basedOn w:val="Ttulo1"/>
    <w:next w:val="Normal"/>
    <w:uiPriority w:val="39"/>
    <w:unhideWhenUsed/>
    <w:qFormat/>
    <w:rsid w:val="00A457C5"/>
    <w:pPr>
      <w:spacing w:before="240" w:line="259" w:lineRule="auto"/>
      <w:jc w:val="left"/>
      <w:outlineLvl w:val="9"/>
    </w:pPr>
    <w:rPr>
      <w:rFonts w:asciiTheme="majorHAnsi" w:eastAsiaTheme="majorEastAsia" w:hAnsiTheme="majorHAnsi" w:cstheme="majorBidi"/>
      <w:b w:val="0"/>
      <w:color w:val="2F5496" w:themeColor="accent1" w:themeShade="BF"/>
    </w:rPr>
  </w:style>
  <w:style w:type="paragraph" w:styleId="TDC1">
    <w:name w:val="toc 1"/>
    <w:basedOn w:val="Normal"/>
    <w:next w:val="Normal"/>
    <w:autoRedefine/>
    <w:uiPriority w:val="39"/>
    <w:unhideWhenUsed/>
    <w:rsid w:val="00A457C5"/>
    <w:pPr>
      <w:spacing w:after="100"/>
    </w:pPr>
  </w:style>
  <w:style w:type="paragraph" w:styleId="TDC2">
    <w:name w:val="toc 2"/>
    <w:basedOn w:val="Normal"/>
    <w:next w:val="Normal"/>
    <w:autoRedefine/>
    <w:uiPriority w:val="39"/>
    <w:unhideWhenUsed/>
    <w:rsid w:val="00A457C5"/>
    <w:pPr>
      <w:spacing w:after="100"/>
      <w:ind w:left="220"/>
    </w:pPr>
  </w:style>
  <w:style w:type="character" w:styleId="Hipervnculo">
    <w:name w:val="Hyperlink"/>
    <w:basedOn w:val="Fuentedeprrafopredeter"/>
    <w:uiPriority w:val="99"/>
    <w:unhideWhenUsed/>
    <w:rsid w:val="00A457C5"/>
    <w:rPr>
      <w:color w:val="0563C1" w:themeColor="hyperlink"/>
      <w:u w:val="single"/>
    </w:rPr>
  </w:style>
  <w:style w:type="character" w:customStyle="1" w:styleId="Ttulo1Car">
    <w:name w:val="Título 1 Car"/>
    <w:basedOn w:val="Fuentedeprrafopredeter"/>
    <w:link w:val="Ttulo1"/>
    <w:uiPriority w:val="9"/>
    <w:rsid w:val="00A457C5"/>
    <w:rPr>
      <w:b/>
      <w:color w:val="434343"/>
      <w:sz w:val="32"/>
      <w:szCs w:val="32"/>
    </w:rPr>
  </w:style>
  <w:style w:type="paragraph" w:styleId="Textodeglobo">
    <w:name w:val="Balloon Text"/>
    <w:basedOn w:val="Normal"/>
    <w:link w:val="TextodegloboCar"/>
    <w:uiPriority w:val="99"/>
    <w:semiHidden/>
    <w:unhideWhenUsed/>
    <w:rsid w:val="001B49F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B49FA"/>
    <w:rPr>
      <w:rFonts w:ascii="Segoe UI" w:hAnsi="Segoe UI" w:cs="Segoe UI"/>
      <w:sz w:val="18"/>
      <w:szCs w:val="18"/>
    </w:rPr>
  </w:style>
  <w:style w:type="paragraph" w:styleId="Bibliografa">
    <w:name w:val="Bibliography"/>
    <w:basedOn w:val="Normal"/>
    <w:next w:val="Normal"/>
    <w:uiPriority w:val="37"/>
    <w:unhideWhenUsed/>
    <w:rsid w:val="00C72914"/>
  </w:style>
  <w:style w:type="paragraph" w:styleId="Encabezado">
    <w:name w:val="header"/>
    <w:basedOn w:val="Normal"/>
    <w:link w:val="EncabezadoCar"/>
    <w:uiPriority w:val="99"/>
    <w:unhideWhenUsed/>
    <w:rsid w:val="00A40C50"/>
    <w:pPr>
      <w:tabs>
        <w:tab w:val="center" w:pos="4252"/>
        <w:tab w:val="right" w:pos="8504"/>
      </w:tabs>
    </w:pPr>
  </w:style>
  <w:style w:type="character" w:customStyle="1" w:styleId="EncabezadoCar">
    <w:name w:val="Encabezado Car"/>
    <w:basedOn w:val="Fuentedeprrafopredeter"/>
    <w:link w:val="Encabezado"/>
    <w:uiPriority w:val="99"/>
    <w:rsid w:val="00A40C50"/>
  </w:style>
  <w:style w:type="paragraph" w:styleId="Piedepgina">
    <w:name w:val="footer"/>
    <w:basedOn w:val="Normal"/>
    <w:link w:val="PiedepginaCar"/>
    <w:uiPriority w:val="99"/>
    <w:unhideWhenUsed/>
    <w:rsid w:val="00A40C50"/>
    <w:pPr>
      <w:tabs>
        <w:tab w:val="center" w:pos="4252"/>
        <w:tab w:val="right" w:pos="8504"/>
      </w:tabs>
    </w:pPr>
  </w:style>
  <w:style w:type="character" w:customStyle="1" w:styleId="PiedepginaCar">
    <w:name w:val="Pie de página Car"/>
    <w:basedOn w:val="Fuentedeprrafopredeter"/>
    <w:link w:val="Piedepgina"/>
    <w:uiPriority w:val="99"/>
    <w:rsid w:val="00A40C50"/>
  </w:style>
  <w:style w:type="character" w:customStyle="1" w:styleId="Ttulo7Car">
    <w:name w:val="Título 7 Car"/>
    <w:basedOn w:val="Fuentedeprrafopredeter"/>
    <w:link w:val="Ttulo7"/>
    <w:uiPriority w:val="9"/>
    <w:rsid w:val="0043221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3221E"/>
    <w:rPr>
      <w:rFonts w:asciiTheme="majorHAnsi" w:eastAsiaTheme="majorEastAsia" w:hAnsiTheme="majorHAnsi" w:cstheme="majorBidi"/>
      <w:color w:val="272727" w:themeColor="text1" w:themeTint="D8"/>
      <w:sz w:val="21"/>
      <w:szCs w:val="21"/>
    </w:rPr>
  </w:style>
  <w:style w:type="paragraph" w:styleId="TDC3">
    <w:name w:val="toc 3"/>
    <w:basedOn w:val="Normal"/>
    <w:next w:val="Normal"/>
    <w:autoRedefine/>
    <w:uiPriority w:val="39"/>
    <w:unhideWhenUsed/>
    <w:rsid w:val="006D653B"/>
    <w:pPr>
      <w:spacing w:after="100"/>
      <w:ind w:left="440"/>
    </w:pPr>
  </w:style>
  <w:style w:type="paragraph" w:styleId="NormalWeb">
    <w:name w:val="Normal (Web)"/>
    <w:basedOn w:val="Normal"/>
    <w:uiPriority w:val="99"/>
    <w:unhideWhenUsed/>
    <w:rsid w:val="00EA0B66"/>
    <w:pPr>
      <w:spacing w:before="100" w:beforeAutospacing="1" w:after="100" w:afterAutospacing="1"/>
      <w:jc w:val="left"/>
    </w:pPr>
    <w:rPr>
      <w:rFonts w:ascii="Times New Roman" w:eastAsia="Times New Roman" w:hAnsi="Times New Roman" w:cs="Times New Roman"/>
      <w:color w:val="auto"/>
      <w:sz w:val="24"/>
      <w:szCs w:val="24"/>
    </w:rPr>
  </w:style>
  <w:style w:type="paragraph" w:styleId="Descripcin">
    <w:name w:val="caption"/>
    <w:basedOn w:val="Normal"/>
    <w:next w:val="Normal"/>
    <w:uiPriority w:val="35"/>
    <w:unhideWhenUsed/>
    <w:qFormat/>
    <w:rsid w:val="00EA0B66"/>
    <w:pPr>
      <w:spacing w:after="200"/>
      <w:jc w:val="left"/>
    </w:pPr>
    <w:rPr>
      <w:rFonts w:asciiTheme="minorHAnsi" w:eastAsiaTheme="minorHAnsi" w:hAnsiTheme="minorHAnsi" w:cstheme="minorBidi"/>
      <w:i/>
      <w:iCs/>
      <w:color w:val="44546A" w:themeColor="text2"/>
      <w:sz w:val="18"/>
      <w:szCs w:val="18"/>
      <w:lang w:eastAsia="en-US"/>
    </w:rPr>
  </w:style>
  <w:style w:type="character" w:customStyle="1" w:styleId="TtuloCar">
    <w:name w:val="Título Car"/>
    <w:basedOn w:val="Fuentedeprrafopredeter"/>
    <w:link w:val="Ttulo"/>
    <w:uiPriority w:val="10"/>
    <w:rsid w:val="009E0758"/>
    <w:rPr>
      <w:rFonts w:ascii="Trebuchet MS" w:eastAsia="Trebuchet MS" w:hAnsi="Trebuchet MS" w:cs="Trebuchet MS"/>
      <w:sz w:val="42"/>
      <w:szCs w:val="42"/>
    </w:rPr>
  </w:style>
  <w:style w:type="character" w:customStyle="1" w:styleId="apple-converted-space">
    <w:name w:val="apple-converted-space"/>
    <w:basedOn w:val="Fuentedeprrafopredeter"/>
    <w:rsid w:val="009E0758"/>
  </w:style>
  <w:style w:type="paragraph" w:styleId="Prrafodelista">
    <w:name w:val="List Paragraph"/>
    <w:basedOn w:val="Normal"/>
    <w:uiPriority w:val="34"/>
    <w:qFormat/>
    <w:rsid w:val="009E0758"/>
    <w:pPr>
      <w:spacing w:after="160" w:line="259" w:lineRule="auto"/>
      <w:ind w:left="720"/>
      <w:contextualSpacing/>
      <w:jc w:val="left"/>
    </w:pPr>
    <w:rPr>
      <w:rFonts w:asciiTheme="minorHAnsi" w:eastAsiaTheme="minorHAnsi" w:hAnsiTheme="minorHAnsi" w:cstheme="minorBidi"/>
      <w:color w:val="auto"/>
      <w:lang w:eastAsia="en-US"/>
    </w:rPr>
  </w:style>
  <w:style w:type="table" w:styleId="Tablaconcuadrcula">
    <w:name w:val="Table Grid"/>
    <w:basedOn w:val="Tablanormal"/>
    <w:uiPriority w:val="39"/>
    <w:rsid w:val="00646568"/>
    <w:pPr>
      <w:jc w:val="left"/>
    </w:pPr>
    <w:rPr>
      <w:rFonts w:asciiTheme="minorHAnsi" w:eastAsiaTheme="minorHAnsi" w:hAnsiTheme="minorHAnsi" w:cstheme="minorBidi"/>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FC6F5E"/>
  </w:style>
  <w:style w:type="character" w:customStyle="1" w:styleId="Ttulo4Car">
    <w:name w:val="Título 4 Car"/>
    <w:basedOn w:val="Fuentedeprrafopredeter"/>
    <w:link w:val="Ttulo4"/>
    <w:rsid w:val="00FC6F5E"/>
    <w:rPr>
      <w:rFonts w:ascii="Trebuchet MS" w:eastAsia="Trebuchet MS" w:hAnsi="Trebuchet MS" w:cs="Trebuchet MS"/>
      <w:color w:val="666666"/>
      <w:u w:val="single"/>
    </w:rPr>
  </w:style>
  <w:style w:type="character" w:styleId="Hipervnculovisitado">
    <w:name w:val="FollowedHyperlink"/>
    <w:basedOn w:val="Fuentedeprrafopredeter"/>
    <w:uiPriority w:val="99"/>
    <w:semiHidden/>
    <w:unhideWhenUsed/>
    <w:rsid w:val="00673E7D"/>
    <w:rPr>
      <w:color w:val="954F72" w:themeColor="followedHyperlink"/>
      <w:u w:val="single"/>
    </w:rPr>
  </w:style>
  <w:style w:type="character" w:styleId="Refdecomentario">
    <w:name w:val="annotation reference"/>
    <w:basedOn w:val="Fuentedeprrafopredeter"/>
    <w:uiPriority w:val="99"/>
    <w:semiHidden/>
    <w:unhideWhenUsed/>
    <w:rsid w:val="0084385F"/>
    <w:rPr>
      <w:sz w:val="16"/>
      <w:szCs w:val="16"/>
    </w:rPr>
  </w:style>
  <w:style w:type="paragraph" w:styleId="Textocomentario">
    <w:name w:val="annotation text"/>
    <w:basedOn w:val="Normal"/>
    <w:link w:val="TextocomentarioCar"/>
    <w:uiPriority w:val="99"/>
    <w:semiHidden/>
    <w:unhideWhenUsed/>
    <w:rsid w:val="0084385F"/>
    <w:rPr>
      <w:sz w:val="20"/>
      <w:szCs w:val="20"/>
    </w:rPr>
  </w:style>
  <w:style w:type="character" w:customStyle="1" w:styleId="TextocomentarioCar">
    <w:name w:val="Texto comentario Car"/>
    <w:basedOn w:val="Fuentedeprrafopredeter"/>
    <w:link w:val="Textocomentario"/>
    <w:uiPriority w:val="99"/>
    <w:semiHidden/>
    <w:rsid w:val="0084385F"/>
    <w:rPr>
      <w:sz w:val="20"/>
      <w:szCs w:val="20"/>
    </w:rPr>
  </w:style>
  <w:style w:type="paragraph" w:styleId="Asuntodelcomentario">
    <w:name w:val="annotation subject"/>
    <w:basedOn w:val="Textocomentario"/>
    <w:next w:val="Textocomentario"/>
    <w:link w:val="AsuntodelcomentarioCar"/>
    <w:uiPriority w:val="99"/>
    <w:semiHidden/>
    <w:unhideWhenUsed/>
    <w:rsid w:val="0084385F"/>
    <w:rPr>
      <w:b/>
      <w:bCs/>
    </w:rPr>
  </w:style>
  <w:style w:type="character" w:customStyle="1" w:styleId="AsuntodelcomentarioCar">
    <w:name w:val="Asunto del comentario Car"/>
    <w:basedOn w:val="TextocomentarioCar"/>
    <w:link w:val="Asuntodelcomentario"/>
    <w:uiPriority w:val="99"/>
    <w:semiHidden/>
    <w:rsid w:val="0084385F"/>
    <w:rPr>
      <w:b/>
      <w:bCs/>
      <w:sz w:val="20"/>
      <w:szCs w:val="20"/>
    </w:rPr>
  </w:style>
  <w:style w:type="paragraph" w:styleId="Revisin">
    <w:name w:val="Revision"/>
    <w:hidden/>
    <w:uiPriority w:val="99"/>
    <w:semiHidden/>
    <w:rsid w:val="00793828"/>
    <w:pPr>
      <w:jc w:val="left"/>
    </w:pPr>
  </w:style>
  <w:style w:type="paragraph" w:styleId="Textonotapie">
    <w:name w:val="footnote text"/>
    <w:basedOn w:val="Normal"/>
    <w:link w:val="TextonotapieCar"/>
    <w:uiPriority w:val="99"/>
    <w:unhideWhenUsed/>
    <w:rsid w:val="00C71751"/>
    <w:rPr>
      <w:sz w:val="24"/>
      <w:szCs w:val="24"/>
    </w:rPr>
  </w:style>
  <w:style w:type="character" w:customStyle="1" w:styleId="TextonotapieCar">
    <w:name w:val="Texto nota pie Car"/>
    <w:basedOn w:val="Fuentedeprrafopredeter"/>
    <w:link w:val="Textonotapie"/>
    <w:uiPriority w:val="99"/>
    <w:rsid w:val="00C71751"/>
    <w:rPr>
      <w:sz w:val="24"/>
      <w:szCs w:val="24"/>
    </w:rPr>
  </w:style>
  <w:style w:type="character" w:styleId="Refdenotaalpie">
    <w:name w:val="footnote reference"/>
    <w:basedOn w:val="Fuentedeprrafopredeter"/>
    <w:uiPriority w:val="99"/>
    <w:unhideWhenUsed/>
    <w:rsid w:val="00C7175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0938307">
      <w:bodyDiv w:val="1"/>
      <w:marLeft w:val="0"/>
      <w:marRight w:val="0"/>
      <w:marTop w:val="0"/>
      <w:marBottom w:val="0"/>
      <w:divBdr>
        <w:top w:val="none" w:sz="0" w:space="0" w:color="auto"/>
        <w:left w:val="none" w:sz="0" w:space="0" w:color="auto"/>
        <w:bottom w:val="none" w:sz="0" w:space="0" w:color="auto"/>
        <w:right w:val="none" w:sz="0" w:space="0" w:color="auto"/>
      </w:divBdr>
      <w:divsChild>
        <w:div w:id="491651838">
          <w:marLeft w:val="0"/>
          <w:marRight w:val="0"/>
          <w:marTop w:val="0"/>
          <w:marBottom w:val="0"/>
          <w:divBdr>
            <w:top w:val="none" w:sz="0" w:space="0" w:color="auto"/>
            <w:left w:val="none" w:sz="0" w:space="0" w:color="auto"/>
            <w:bottom w:val="none" w:sz="0" w:space="0" w:color="auto"/>
            <w:right w:val="none" w:sz="0" w:space="0" w:color="auto"/>
          </w:divBdr>
        </w:div>
        <w:div w:id="1539003445">
          <w:marLeft w:val="0"/>
          <w:marRight w:val="0"/>
          <w:marTop w:val="0"/>
          <w:marBottom w:val="0"/>
          <w:divBdr>
            <w:top w:val="none" w:sz="0" w:space="0" w:color="auto"/>
            <w:left w:val="none" w:sz="0" w:space="0" w:color="auto"/>
            <w:bottom w:val="none" w:sz="0" w:space="0" w:color="auto"/>
            <w:right w:val="none" w:sz="0" w:space="0" w:color="auto"/>
          </w:divBdr>
        </w:div>
        <w:div w:id="532689242">
          <w:marLeft w:val="0"/>
          <w:marRight w:val="0"/>
          <w:marTop w:val="0"/>
          <w:marBottom w:val="0"/>
          <w:divBdr>
            <w:top w:val="none" w:sz="0" w:space="0" w:color="auto"/>
            <w:left w:val="none" w:sz="0" w:space="0" w:color="auto"/>
            <w:bottom w:val="none" w:sz="0" w:space="0" w:color="auto"/>
            <w:right w:val="none" w:sz="0" w:space="0" w:color="auto"/>
          </w:divBdr>
        </w:div>
        <w:div w:id="1798137658">
          <w:marLeft w:val="0"/>
          <w:marRight w:val="0"/>
          <w:marTop w:val="0"/>
          <w:marBottom w:val="0"/>
          <w:divBdr>
            <w:top w:val="none" w:sz="0" w:space="0" w:color="auto"/>
            <w:left w:val="none" w:sz="0" w:space="0" w:color="auto"/>
            <w:bottom w:val="none" w:sz="0" w:space="0" w:color="auto"/>
            <w:right w:val="none" w:sz="0" w:space="0" w:color="auto"/>
          </w:divBdr>
        </w:div>
        <w:div w:id="936206536">
          <w:marLeft w:val="0"/>
          <w:marRight w:val="0"/>
          <w:marTop w:val="0"/>
          <w:marBottom w:val="0"/>
          <w:divBdr>
            <w:top w:val="none" w:sz="0" w:space="0" w:color="auto"/>
            <w:left w:val="none" w:sz="0" w:space="0" w:color="auto"/>
            <w:bottom w:val="none" w:sz="0" w:space="0" w:color="auto"/>
            <w:right w:val="none" w:sz="0" w:space="0" w:color="auto"/>
          </w:divBdr>
        </w:div>
        <w:div w:id="95097106">
          <w:marLeft w:val="0"/>
          <w:marRight w:val="0"/>
          <w:marTop w:val="0"/>
          <w:marBottom w:val="0"/>
          <w:divBdr>
            <w:top w:val="none" w:sz="0" w:space="0" w:color="auto"/>
            <w:left w:val="none" w:sz="0" w:space="0" w:color="auto"/>
            <w:bottom w:val="none" w:sz="0" w:space="0" w:color="auto"/>
            <w:right w:val="none" w:sz="0" w:space="0" w:color="auto"/>
          </w:divBdr>
        </w:div>
        <w:div w:id="2066950785">
          <w:marLeft w:val="0"/>
          <w:marRight w:val="0"/>
          <w:marTop w:val="0"/>
          <w:marBottom w:val="0"/>
          <w:divBdr>
            <w:top w:val="none" w:sz="0" w:space="0" w:color="auto"/>
            <w:left w:val="none" w:sz="0" w:space="0" w:color="auto"/>
            <w:bottom w:val="none" w:sz="0" w:space="0" w:color="auto"/>
            <w:right w:val="none" w:sz="0" w:space="0" w:color="auto"/>
          </w:divBdr>
        </w:div>
        <w:div w:id="941302759">
          <w:marLeft w:val="0"/>
          <w:marRight w:val="0"/>
          <w:marTop w:val="0"/>
          <w:marBottom w:val="0"/>
          <w:divBdr>
            <w:top w:val="none" w:sz="0" w:space="0" w:color="auto"/>
            <w:left w:val="none" w:sz="0" w:space="0" w:color="auto"/>
            <w:bottom w:val="none" w:sz="0" w:space="0" w:color="auto"/>
            <w:right w:val="none" w:sz="0" w:space="0" w:color="auto"/>
          </w:divBdr>
        </w:div>
        <w:div w:id="2035301195">
          <w:marLeft w:val="0"/>
          <w:marRight w:val="0"/>
          <w:marTop w:val="0"/>
          <w:marBottom w:val="0"/>
          <w:divBdr>
            <w:top w:val="none" w:sz="0" w:space="0" w:color="auto"/>
            <w:left w:val="none" w:sz="0" w:space="0" w:color="auto"/>
            <w:bottom w:val="none" w:sz="0" w:space="0" w:color="auto"/>
            <w:right w:val="none" w:sz="0" w:space="0" w:color="auto"/>
          </w:divBdr>
        </w:div>
        <w:div w:id="1005936391">
          <w:marLeft w:val="0"/>
          <w:marRight w:val="0"/>
          <w:marTop w:val="0"/>
          <w:marBottom w:val="0"/>
          <w:divBdr>
            <w:top w:val="none" w:sz="0" w:space="0" w:color="auto"/>
            <w:left w:val="none" w:sz="0" w:space="0" w:color="auto"/>
            <w:bottom w:val="none" w:sz="0" w:space="0" w:color="auto"/>
            <w:right w:val="none" w:sz="0" w:space="0" w:color="auto"/>
          </w:divBdr>
        </w:div>
        <w:div w:id="926185544">
          <w:marLeft w:val="0"/>
          <w:marRight w:val="0"/>
          <w:marTop w:val="0"/>
          <w:marBottom w:val="0"/>
          <w:divBdr>
            <w:top w:val="none" w:sz="0" w:space="0" w:color="auto"/>
            <w:left w:val="none" w:sz="0" w:space="0" w:color="auto"/>
            <w:bottom w:val="none" w:sz="0" w:space="0" w:color="auto"/>
            <w:right w:val="none" w:sz="0" w:space="0" w:color="auto"/>
          </w:divBdr>
        </w:div>
        <w:div w:id="146165467">
          <w:marLeft w:val="0"/>
          <w:marRight w:val="0"/>
          <w:marTop w:val="0"/>
          <w:marBottom w:val="0"/>
          <w:divBdr>
            <w:top w:val="none" w:sz="0" w:space="0" w:color="auto"/>
            <w:left w:val="none" w:sz="0" w:space="0" w:color="auto"/>
            <w:bottom w:val="none" w:sz="0" w:space="0" w:color="auto"/>
            <w:right w:val="none" w:sz="0" w:space="0" w:color="auto"/>
          </w:divBdr>
        </w:div>
        <w:div w:id="1311179893">
          <w:marLeft w:val="0"/>
          <w:marRight w:val="0"/>
          <w:marTop w:val="0"/>
          <w:marBottom w:val="0"/>
          <w:divBdr>
            <w:top w:val="none" w:sz="0" w:space="0" w:color="auto"/>
            <w:left w:val="none" w:sz="0" w:space="0" w:color="auto"/>
            <w:bottom w:val="none" w:sz="0" w:space="0" w:color="auto"/>
            <w:right w:val="none" w:sz="0" w:space="0" w:color="auto"/>
          </w:divBdr>
        </w:div>
        <w:div w:id="238486700">
          <w:marLeft w:val="0"/>
          <w:marRight w:val="0"/>
          <w:marTop w:val="0"/>
          <w:marBottom w:val="0"/>
          <w:divBdr>
            <w:top w:val="none" w:sz="0" w:space="0" w:color="auto"/>
            <w:left w:val="none" w:sz="0" w:space="0" w:color="auto"/>
            <w:bottom w:val="none" w:sz="0" w:space="0" w:color="auto"/>
            <w:right w:val="none" w:sz="0" w:space="0" w:color="auto"/>
          </w:divBdr>
        </w:div>
        <w:div w:id="1028987728">
          <w:marLeft w:val="0"/>
          <w:marRight w:val="0"/>
          <w:marTop w:val="0"/>
          <w:marBottom w:val="0"/>
          <w:divBdr>
            <w:top w:val="none" w:sz="0" w:space="0" w:color="auto"/>
            <w:left w:val="none" w:sz="0" w:space="0" w:color="auto"/>
            <w:bottom w:val="none" w:sz="0" w:space="0" w:color="auto"/>
            <w:right w:val="none" w:sz="0" w:space="0" w:color="auto"/>
          </w:divBdr>
        </w:div>
      </w:divsChild>
    </w:div>
    <w:div w:id="1732727182">
      <w:bodyDiv w:val="1"/>
      <w:marLeft w:val="0"/>
      <w:marRight w:val="0"/>
      <w:marTop w:val="0"/>
      <w:marBottom w:val="0"/>
      <w:divBdr>
        <w:top w:val="none" w:sz="0" w:space="0" w:color="auto"/>
        <w:left w:val="none" w:sz="0" w:space="0" w:color="auto"/>
        <w:bottom w:val="none" w:sz="0" w:space="0" w:color="auto"/>
        <w:right w:val="none" w:sz="0" w:space="0" w:color="auto"/>
      </w:divBdr>
      <w:divsChild>
        <w:div w:id="1641112238">
          <w:marLeft w:val="0"/>
          <w:marRight w:val="0"/>
          <w:marTop w:val="105"/>
          <w:marBottom w:val="105"/>
          <w:divBdr>
            <w:top w:val="none" w:sz="0" w:space="0" w:color="auto"/>
            <w:left w:val="none" w:sz="0" w:space="0" w:color="auto"/>
            <w:bottom w:val="none" w:sz="0" w:space="0" w:color="auto"/>
            <w:right w:val="none" w:sz="0" w:space="0" w:color="auto"/>
          </w:divBdr>
        </w:div>
        <w:div w:id="2103379028">
          <w:marLeft w:val="0"/>
          <w:marRight w:val="0"/>
          <w:marTop w:val="105"/>
          <w:marBottom w:val="105"/>
          <w:divBdr>
            <w:top w:val="none" w:sz="0" w:space="0" w:color="auto"/>
            <w:left w:val="none" w:sz="0" w:space="0" w:color="auto"/>
            <w:bottom w:val="none" w:sz="0" w:space="0" w:color="auto"/>
            <w:right w:val="none" w:sz="0" w:space="0" w:color="auto"/>
          </w:divBdr>
        </w:div>
        <w:div w:id="662851021">
          <w:marLeft w:val="0"/>
          <w:marRight w:val="0"/>
          <w:marTop w:val="105"/>
          <w:marBottom w:val="105"/>
          <w:divBdr>
            <w:top w:val="none" w:sz="0" w:space="0" w:color="auto"/>
            <w:left w:val="none" w:sz="0" w:space="0" w:color="auto"/>
            <w:bottom w:val="none" w:sz="0" w:space="0" w:color="auto"/>
            <w:right w:val="none" w:sz="0" w:space="0" w:color="auto"/>
          </w:divBdr>
        </w:div>
        <w:div w:id="355545137">
          <w:marLeft w:val="0"/>
          <w:marRight w:val="0"/>
          <w:marTop w:val="105"/>
          <w:marBottom w:val="105"/>
          <w:divBdr>
            <w:top w:val="none" w:sz="0" w:space="0" w:color="auto"/>
            <w:left w:val="none" w:sz="0" w:space="0" w:color="auto"/>
            <w:bottom w:val="none" w:sz="0" w:space="0" w:color="auto"/>
            <w:right w:val="none" w:sz="0" w:space="0" w:color="auto"/>
          </w:divBdr>
        </w:div>
        <w:div w:id="313067115">
          <w:marLeft w:val="0"/>
          <w:marRight w:val="0"/>
          <w:marTop w:val="105"/>
          <w:marBottom w:val="105"/>
          <w:divBdr>
            <w:top w:val="none" w:sz="0" w:space="0" w:color="auto"/>
            <w:left w:val="none" w:sz="0" w:space="0" w:color="auto"/>
            <w:bottom w:val="none" w:sz="0" w:space="0" w:color="auto"/>
            <w:right w:val="none" w:sz="0" w:space="0" w:color="auto"/>
          </w:divBdr>
        </w:div>
        <w:div w:id="622535483">
          <w:marLeft w:val="0"/>
          <w:marRight w:val="0"/>
          <w:marTop w:val="105"/>
          <w:marBottom w:val="105"/>
          <w:divBdr>
            <w:top w:val="none" w:sz="0" w:space="0" w:color="auto"/>
            <w:left w:val="none" w:sz="0" w:space="0" w:color="auto"/>
            <w:bottom w:val="none" w:sz="0" w:space="0" w:color="auto"/>
            <w:right w:val="none" w:sz="0" w:space="0" w:color="auto"/>
          </w:divBdr>
        </w:div>
        <w:div w:id="857696779">
          <w:marLeft w:val="0"/>
          <w:marRight w:val="0"/>
          <w:marTop w:val="105"/>
          <w:marBottom w:val="105"/>
          <w:divBdr>
            <w:top w:val="none" w:sz="0" w:space="0" w:color="auto"/>
            <w:left w:val="none" w:sz="0" w:space="0" w:color="auto"/>
            <w:bottom w:val="none" w:sz="0" w:space="0" w:color="auto"/>
            <w:right w:val="none" w:sz="0" w:space="0" w:color="auto"/>
          </w:divBdr>
        </w:div>
        <w:div w:id="169763289">
          <w:marLeft w:val="0"/>
          <w:marRight w:val="0"/>
          <w:marTop w:val="105"/>
          <w:marBottom w:val="105"/>
          <w:divBdr>
            <w:top w:val="none" w:sz="0" w:space="0" w:color="auto"/>
            <w:left w:val="none" w:sz="0" w:space="0" w:color="auto"/>
            <w:bottom w:val="none" w:sz="0" w:space="0" w:color="auto"/>
            <w:right w:val="none" w:sz="0" w:space="0" w:color="auto"/>
          </w:divBdr>
        </w:div>
        <w:div w:id="1176731132">
          <w:marLeft w:val="0"/>
          <w:marRight w:val="0"/>
          <w:marTop w:val="105"/>
          <w:marBottom w:val="105"/>
          <w:divBdr>
            <w:top w:val="none" w:sz="0" w:space="0" w:color="auto"/>
            <w:left w:val="none" w:sz="0" w:space="0" w:color="auto"/>
            <w:bottom w:val="none" w:sz="0" w:space="0" w:color="auto"/>
            <w:right w:val="none" w:sz="0" w:space="0" w:color="auto"/>
          </w:divBdr>
        </w:div>
        <w:div w:id="1588732591">
          <w:marLeft w:val="0"/>
          <w:marRight w:val="0"/>
          <w:marTop w:val="105"/>
          <w:marBottom w:val="105"/>
          <w:divBdr>
            <w:top w:val="none" w:sz="0" w:space="0" w:color="auto"/>
            <w:left w:val="none" w:sz="0" w:space="0" w:color="auto"/>
            <w:bottom w:val="none" w:sz="0" w:space="0" w:color="auto"/>
            <w:right w:val="none" w:sz="0" w:space="0" w:color="auto"/>
          </w:divBdr>
        </w:div>
        <w:div w:id="555973484">
          <w:marLeft w:val="0"/>
          <w:marRight w:val="0"/>
          <w:marTop w:val="105"/>
          <w:marBottom w:val="105"/>
          <w:divBdr>
            <w:top w:val="none" w:sz="0" w:space="0" w:color="auto"/>
            <w:left w:val="none" w:sz="0" w:space="0" w:color="auto"/>
            <w:bottom w:val="none" w:sz="0" w:space="0" w:color="auto"/>
            <w:right w:val="none" w:sz="0" w:space="0" w:color="auto"/>
          </w:divBdr>
        </w:div>
        <w:div w:id="1051541142">
          <w:marLeft w:val="0"/>
          <w:marRight w:val="0"/>
          <w:marTop w:val="105"/>
          <w:marBottom w:val="105"/>
          <w:divBdr>
            <w:top w:val="none" w:sz="0" w:space="0" w:color="auto"/>
            <w:left w:val="none" w:sz="0" w:space="0" w:color="auto"/>
            <w:bottom w:val="none" w:sz="0" w:space="0" w:color="auto"/>
            <w:right w:val="none" w:sz="0" w:space="0" w:color="auto"/>
          </w:divBdr>
        </w:div>
        <w:div w:id="574509801">
          <w:marLeft w:val="0"/>
          <w:marRight w:val="0"/>
          <w:marTop w:val="105"/>
          <w:marBottom w:val="105"/>
          <w:divBdr>
            <w:top w:val="none" w:sz="0" w:space="0" w:color="auto"/>
            <w:left w:val="none" w:sz="0" w:space="0" w:color="auto"/>
            <w:bottom w:val="none" w:sz="0" w:space="0" w:color="auto"/>
            <w:right w:val="none" w:sz="0" w:space="0" w:color="auto"/>
          </w:divBdr>
        </w:div>
        <w:div w:id="107623681">
          <w:marLeft w:val="0"/>
          <w:marRight w:val="0"/>
          <w:marTop w:val="105"/>
          <w:marBottom w:val="105"/>
          <w:divBdr>
            <w:top w:val="none" w:sz="0" w:space="0" w:color="auto"/>
            <w:left w:val="none" w:sz="0" w:space="0" w:color="auto"/>
            <w:bottom w:val="none" w:sz="0" w:space="0" w:color="auto"/>
            <w:right w:val="none" w:sz="0" w:space="0" w:color="auto"/>
          </w:divBdr>
        </w:div>
        <w:div w:id="213200730">
          <w:marLeft w:val="0"/>
          <w:marRight w:val="0"/>
          <w:marTop w:val="105"/>
          <w:marBottom w:val="105"/>
          <w:divBdr>
            <w:top w:val="none" w:sz="0" w:space="0" w:color="auto"/>
            <w:left w:val="none" w:sz="0" w:space="0" w:color="auto"/>
            <w:bottom w:val="none" w:sz="0" w:space="0" w:color="auto"/>
            <w:right w:val="none" w:sz="0" w:space="0" w:color="auto"/>
          </w:divBdr>
        </w:div>
        <w:div w:id="1552964508">
          <w:marLeft w:val="0"/>
          <w:marRight w:val="0"/>
          <w:marTop w:val="105"/>
          <w:marBottom w:val="105"/>
          <w:divBdr>
            <w:top w:val="none" w:sz="0" w:space="0" w:color="auto"/>
            <w:left w:val="none" w:sz="0" w:space="0" w:color="auto"/>
            <w:bottom w:val="none" w:sz="0" w:space="0" w:color="auto"/>
            <w:right w:val="none" w:sz="0" w:space="0" w:color="auto"/>
          </w:divBdr>
        </w:div>
        <w:div w:id="374501334">
          <w:marLeft w:val="0"/>
          <w:marRight w:val="0"/>
          <w:marTop w:val="105"/>
          <w:marBottom w:val="105"/>
          <w:divBdr>
            <w:top w:val="none" w:sz="0" w:space="0" w:color="auto"/>
            <w:left w:val="none" w:sz="0" w:space="0" w:color="auto"/>
            <w:bottom w:val="none" w:sz="0" w:space="0" w:color="auto"/>
            <w:right w:val="none" w:sz="0" w:space="0" w:color="auto"/>
          </w:divBdr>
        </w:div>
        <w:div w:id="2122409483">
          <w:marLeft w:val="0"/>
          <w:marRight w:val="0"/>
          <w:marTop w:val="105"/>
          <w:marBottom w:val="105"/>
          <w:divBdr>
            <w:top w:val="none" w:sz="0" w:space="0" w:color="auto"/>
            <w:left w:val="none" w:sz="0" w:space="0" w:color="auto"/>
            <w:bottom w:val="none" w:sz="0" w:space="0" w:color="auto"/>
            <w:right w:val="none" w:sz="0" w:space="0" w:color="auto"/>
          </w:divBdr>
        </w:div>
        <w:div w:id="532497006">
          <w:marLeft w:val="0"/>
          <w:marRight w:val="0"/>
          <w:marTop w:val="105"/>
          <w:marBottom w:val="105"/>
          <w:divBdr>
            <w:top w:val="none" w:sz="0" w:space="0" w:color="auto"/>
            <w:left w:val="none" w:sz="0" w:space="0" w:color="auto"/>
            <w:bottom w:val="none" w:sz="0" w:space="0" w:color="auto"/>
            <w:right w:val="none" w:sz="0" w:space="0" w:color="auto"/>
          </w:divBdr>
        </w:div>
        <w:div w:id="888957093">
          <w:marLeft w:val="0"/>
          <w:marRight w:val="0"/>
          <w:marTop w:val="105"/>
          <w:marBottom w:val="105"/>
          <w:divBdr>
            <w:top w:val="none" w:sz="0" w:space="0" w:color="auto"/>
            <w:left w:val="none" w:sz="0" w:space="0" w:color="auto"/>
            <w:bottom w:val="none" w:sz="0" w:space="0" w:color="auto"/>
            <w:right w:val="none" w:sz="0" w:space="0" w:color="auto"/>
          </w:divBdr>
        </w:div>
        <w:div w:id="1955748525">
          <w:marLeft w:val="0"/>
          <w:marRight w:val="0"/>
          <w:marTop w:val="105"/>
          <w:marBottom w:val="105"/>
          <w:divBdr>
            <w:top w:val="none" w:sz="0" w:space="0" w:color="auto"/>
            <w:left w:val="none" w:sz="0" w:space="0" w:color="auto"/>
            <w:bottom w:val="none" w:sz="0" w:space="0" w:color="auto"/>
            <w:right w:val="none" w:sz="0" w:space="0" w:color="auto"/>
          </w:divBdr>
        </w:div>
        <w:div w:id="812285916">
          <w:marLeft w:val="0"/>
          <w:marRight w:val="0"/>
          <w:marTop w:val="105"/>
          <w:marBottom w:val="105"/>
          <w:divBdr>
            <w:top w:val="none" w:sz="0" w:space="0" w:color="auto"/>
            <w:left w:val="none" w:sz="0" w:space="0" w:color="auto"/>
            <w:bottom w:val="none" w:sz="0" w:space="0" w:color="auto"/>
            <w:right w:val="none" w:sz="0" w:space="0" w:color="auto"/>
          </w:divBdr>
        </w:div>
        <w:div w:id="44374102">
          <w:marLeft w:val="0"/>
          <w:marRight w:val="0"/>
          <w:marTop w:val="105"/>
          <w:marBottom w:val="105"/>
          <w:divBdr>
            <w:top w:val="none" w:sz="0" w:space="0" w:color="auto"/>
            <w:left w:val="none" w:sz="0" w:space="0" w:color="auto"/>
            <w:bottom w:val="none" w:sz="0" w:space="0" w:color="auto"/>
            <w:right w:val="none" w:sz="0" w:space="0" w:color="auto"/>
          </w:divBdr>
        </w:div>
        <w:div w:id="1660843392">
          <w:marLeft w:val="0"/>
          <w:marRight w:val="0"/>
          <w:marTop w:val="105"/>
          <w:marBottom w:val="105"/>
          <w:divBdr>
            <w:top w:val="none" w:sz="0" w:space="0" w:color="auto"/>
            <w:left w:val="none" w:sz="0" w:space="0" w:color="auto"/>
            <w:bottom w:val="none" w:sz="0" w:space="0" w:color="auto"/>
            <w:right w:val="none" w:sz="0" w:space="0" w:color="auto"/>
          </w:divBdr>
        </w:div>
        <w:div w:id="717824921">
          <w:marLeft w:val="0"/>
          <w:marRight w:val="0"/>
          <w:marTop w:val="105"/>
          <w:marBottom w:val="105"/>
          <w:divBdr>
            <w:top w:val="none" w:sz="0" w:space="0" w:color="auto"/>
            <w:left w:val="none" w:sz="0" w:space="0" w:color="auto"/>
            <w:bottom w:val="none" w:sz="0" w:space="0" w:color="auto"/>
            <w:right w:val="none" w:sz="0" w:space="0" w:color="auto"/>
          </w:divBdr>
        </w:div>
        <w:div w:id="44329601">
          <w:marLeft w:val="0"/>
          <w:marRight w:val="0"/>
          <w:marTop w:val="105"/>
          <w:marBottom w:val="105"/>
          <w:divBdr>
            <w:top w:val="none" w:sz="0" w:space="0" w:color="auto"/>
            <w:left w:val="none" w:sz="0" w:space="0" w:color="auto"/>
            <w:bottom w:val="none" w:sz="0" w:space="0" w:color="auto"/>
            <w:right w:val="none" w:sz="0" w:space="0" w:color="auto"/>
          </w:divBdr>
        </w:div>
        <w:div w:id="1929071392">
          <w:marLeft w:val="0"/>
          <w:marRight w:val="0"/>
          <w:marTop w:val="105"/>
          <w:marBottom w:val="105"/>
          <w:divBdr>
            <w:top w:val="none" w:sz="0" w:space="0" w:color="auto"/>
            <w:left w:val="none" w:sz="0" w:space="0" w:color="auto"/>
            <w:bottom w:val="none" w:sz="0" w:space="0" w:color="auto"/>
            <w:right w:val="none" w:sz="0" w:space="0" w:color="auto"/>
          </w:divBdr>
        </w:div>
        <w:div w:id="2146894158">
          <w:marLeft w:val="0"/>
          <w:marRight w:val="0"/>
          <w:marTop w:val="105"/>
          <w:marBottom w:val="105"/>
          <w:divBdr>
            <w:top w:val="none" w:sz="0" w:space="0" w:color="auto"/>
            <w:left w:val="none" w:sz="0" w:space="0" w:color="auto"/>
            <w:bottom w:val="none" w:sz="0" w:space="0" w:color="auto"/>
            <w:right w:val="none" w:sz="0" w:space="0" w:color="auto"/>
          </w:divBdr>
        </w:div>
        <w:div w:id="1421869866">
          <w:marLeft w:val="0"/>
          <w:marRight w:val="0"/>
          <w:marTop w:val="105"/>
          <w:marBottom w:val="105"/>
          <w:divBdr>
            <w:top w:val="none" w:sz="0" w:space="0" w:color="auto"/>
            <w:left w:val="none" w:sz="0" w:space="0" w:color="auto"/>
            <w:bottom w:val="none" w:sz="0" w:space="0" w:color="auto"/>
            <w:right w:val="none" w:sz="0" w:space="0" w:color="auto"/>
          </w:divBdr>
        </w:div>
        <w:div w:id="1858764104">
          <w:marLeft w:val="0"/>
          <w:marRight w:val="0"/>
          <w:marTop w:val="105"/>
          <w:marBottom w:val="105"/>
          <w:divBdr>
            <w:top w:val="none" w:sz="0" w:space="0" w:color="auto"/>
            <w:left w:val="none" w:sz="0" w:space="0" w:color="auto"/>
            <w:bottom w:val="none" w:sz="0" w:space="0" w:color="auto"/>
            <w:right w:val="none" w:sz="0" w:space="0" w:color="auto"/>
          </w:divBdr>
        </w:div>
        <w:div w:id="566114427">
          <w:marLeft w:val="0"/>
          <w:marRight w:val="0"/>
          <w:marTop w:val="105"/>
          <w:marBottom w:val="105"/>
          <w:divBdr>
            <w:top w:val="none" w:sz="0" w:space="0" w:color="auto"/>
            <w:left w:val="none" w:sz="0" w:space="0" w:color="auto"/>
            <w:bottom w:val="none" w:sz="0" w:space="0" w:color="auto"/>
            <w:right w:val="none" w:sz="0" w:space="0" w:color="auto"/>
          </w:divBdr>
        </w:div>
        <w:div w:id="467749409">
          <w:marLeft w:val="0"/>
          <w:marRight w:val="0"/>
          <w:marTop w:val="105"/>
          <w:marBottom w:val="105"/>
          <w:divBdr>
            <w:top w:val="none" w:sz="0" w:space="0" w:color="auto"/>
            <w:left w:val="none" w:sz="0" w:space="0" w:color="auto"/>
            <w:bottom w:val="none" w:sz="0" w:space="0" w:color="auto"/>
            <w:right w:val="none" w:sz="0" w:space="0" w:color="auto"/>
          </w:divBdr>
        </w:div>
        <w:div w:id="357394974">
          <w:marLeft w:val="0"/>
          <w:marRight w:val="0"/>
          <w:marTop w:val="105"/>
          <w:marBottom w:val="105"/>
          <w:divBdr>
            <w:top w:val="none" w:sz="0" w:space="0" w:color="auto"/>
            <w:left w:val="none" w:sz="0" w:space="0" w:color="auto"/>
            <w:bottom w:val="none" w:sz="0" w:space="0" w:color="auto"/>
            <w:right w:val="none" w:sz="0" w:space="0" w:color="auto"/>
          </w:divBdr>
        </w:div>
        <w:div w:id="866912803">
          <w:marLeft w:val="0"/>
          <w:marRight w:val="0"/>
          <w:marTop w:val="105"/>
          <w:marBottom w:val="105"/>
          <w:divBdr>
            <w:top w:val="none" w:sz="0" w:space="0" w:color="auto"/>
            <w:left w:val="none" w:sz="0" w:space="0" w:color="auto"/>
            <w:bottom w:val="none" w:sz="0" w:space="0" w:color="auto"/>
            <w:right w:val="none" w:sz="0" w:space="0" w:color="auto"/>
          </w:divBdr>
        </w:div>
        <w:div w:id="794905784">
          <w:marLeft w:val="0"/>
          <w:marRight w:val="0"/>
          <w:marTop w:val="105"/>
          <w:marBottom w:val="105"/>
          <w:divBdr>
            <w:top w:val="none" w:sz="0" w:space="0" w:color="auto"/>
            <w:left w:val="none" w:sz="0" w:space="0" w:color="auto"/>
            <w:bottom w:val="none" w:sz="0" w:space="0" w:color="auto"/>
            <w:right w:val="none" w:sz="0" w:space="0" w:color="auto"/>
          </w:divBdr>
        </w:div>
        <w:div w:id="1512140977">
          <w:marLeft w:val="0"/>
          <w:marRight w:val="0"/>
          <w:marTop w:val="105"/>
          <w:marBottom w:val="105"/>
          <w:divBdr>
            <w:top w:val="none" w:sz="0" w:space="0" w:color="auto"/>
            <w:left w:val="none" w:sz="0" w:space="0" w:color="auto"/>
            <w:bottom w:val="none" w:sz="0" w:space="0" w:color="auto"/>
            <w:right w:val="none" w:sz="0" w:space="0" w:color="auto"/>
          </w:divBdr>
        </w:div>
        <w:div w:id="1689091904">
          <w:marLeft w:val="0"/>
          <w:marRight w:val="0"/>
          <w:marTop w:val="105"/>
          <w:marBottom w:val="105"/>
          <w:divBdr>
            <w:top w:val="none" w:sz="0" w:space="0" w:color="auto"/>
            <w:left w:val="none" w:sz="0" w:space="0" w:color="auto"/>
            <w:bottom w:val="none" w:sz="0" w:space="0" w:color="auto"/>
            <w:right w:val="none" w:sz="0" w:space="0" w:color="auto"/>
          </w:divBdr>
        </w:div>
        <w:div w:id="1110663779">
          <w:marLeft w:val="0"/>
          <w:marRight w:val="0"/>
          <w:marTop w:val="105"/>
          <w:marBottom w:val="105"/>
          <w:divBdr>
            <w:top w:val="none" w:sz="0" w:space="0" w:color="auto"/>
            <w:left w:val="none" w:sz="0" w:space="0" w:color="auto"/>
            <w:bottom w:val="none" w:sz="0" w:space="0" w:color="auto"/>
            <w:right w:val="none" w:sz="0" w:space="0" w:color="auto"/>
          </w:divBdr>
        </w:div>
        <w:div w:id="1827283955">
          <w:marLeft w:val="0"/>
          <w:marRight w:val="0"/>
          <w:marTop w:val="105"/>
          <w:marBottom w:val="105"/>
          <w:divBdr>
            <w:top w:val="none" w:sz="0" w:space="0" w:color="auto"/>
            <w:left w:val="none" w:sz="0" w:space="0" w:color="auto"/>
            <w:bottom w:val="none" w:sz="0" w:space="0" w:color="auto"/>
            <w:right w:val="none" w:sz="0" w:space="0" w:color="auto"/>
          </w:divBdr>
        </w:div>
        <w:div w:id="153649016">
          <w:marLeft w:val="0"/>
          <w:marRight w:val="0"/>
          <w:marTop w:val="105"/>
          <w:marBottom w:val="105"/>
          <w:divBdr>
            <w:top w:val="none" w:sz="0" w:space="0" w:color="auto"/>
            <w:left w:val="none" w:sz="0" w:space="0" w:color="auto"/>
            <w:bottom w:val="none" w:sz="0" w:space="0" w:color="auto"/>
            <w:right w:val="none" w:sz="0" w:space="0" w:color="auto"/>
          </w:divBdr>
        </w:div>
        <w:div w:id="757797726">
          <w:marLeft w:val="0"/>
          <w:marRight w:val="0"/>
          <w:marTop w:val="105"/>
          <w:marBottom w:val="105"/>
          <w:divBdr>
            <w:top w:val="none" w:sz="0" w:space="0" w:color="auto"/>
            <w:left w:val="none" w:sz="0" w:space="0" w:color="auto"/>
            <w:bottom w:val="none" w:sz="0" w:space="0" w:color="auto"/>
            <w:right w:val="none" w:sz="0" w:space="0" w:color="auto"/>
          </w:divBdr>
        </w:div>
        <w:div w:id="593437319">
          <w:marLeft w:val="0"/>
          <w:marRight w:val="0"/>
          <w:marTop w:val="105"/>
          <w:marBottom w:val="105"/>
          <w:divBdr>
            <w:top w:val="none" w:sz="0" w:space="0" w:color="auto"/>
            <w:left w:val="none" w:sz="0" w:space="0" w:color="auto"/>
            <w:bottom w:val="none" w:sz="0" w:space="0" w:color="auto"/>
            <w:right w:val="none" w:sz="0" w:space="0" w:color="auto"/>
          </w:divBdr>
        </w:div>
        <w:div w:id="761410940">
          <w:marLeft w:val="0"/>
          <w:marRight w:val="0"/>
          <w:marTop w:val="105"/>
          <w:marBottom w:val="105"/>
          <w:divBdr>
            <w:top w:val="none" w:sz="0" w:space="0" w:color="auto"/>
            <w:left w:val="none" w:sz="0" w:space="0" w:color="auto"/>
            <w:bottom w:val="none" w:sz="0" w:space="0" w:color="auto"/>
            <w:right w:val="none" w:sz="0" w:space="0" w:color="auto"/>
          </w:divBdr>
        </w:div>
        <w:div w:id="90397837">
          <w:marLeft w:val="0"/>
          <w:marRight w:val="0"/>
          <w:marTop w:val="105"/>
          <w:marBottom w:val="105"/>
          <w:divBdr>
            <w:top w:val="none" w:sz="0" w:space="0" w:color="auto"/>
            <w:left w:val="none" w:sz="0" w:space="0" w:color="auto"/>
            <w:bottom w:val="none" w:sz="0" w:space="0" w:color="auto"/>
            <w:right w:val="none" w:sz="0" w:space="0" w:color="auto"/>
          </w:divBdr>
        </w:div>
        <w:div w:id="1645237389">
          <w:marLeft w:val="0"/>
          <w:marRight w:val="0"/>
          <w:marTop w:val="105"/>
          <w:marBottom w:val="105"/>
          <w:divBdr>
            <w:top w:val="none" w:sz="0" w:space="0" w:color="auto"/>
            <w:left w:val="none" w:sz="0" w:space="0" w:color="auto"/>
            <w:bottom w:val="none" w:sz="0" w:space="0" w:color="auto"/>
            <w:right w:val="none" w:sz="0" w:space="0" w:color="auto"/>
          </w:divBdr>
        </w:div>
        <w:div w:id="449126450">
          <w:marLeft w:val="0"/>
          <w:marRight w:val="0"/>
          <w:marTop w:val="105"/>
          <w:marBottom w:val="105"/>
          <w:divBdr>
            <w:top w:val="none" w:sz="0" w:space="0" w:color="auto"/>
            <w:left w:val="none" w:sz="0" w:space="0" w:color="auto"/>
            <w:bottom w:val="none" w:sz="0" w:space="0" w:color="auto"/>
            <w:right w:val="none" w:sz="0" w:space="0" w:color="auto"/>
          </w:divBdr>
        </w:div>
        <w:div w:id="940726846">
          <w:marLeft w:val="0"/>
          <w:marRight w:val="0"/>
          <w:marTop w:val="105"/>
          <w:marBottom w:val="105"/>
          <w:divBdr>
            <w:top w:val="none" w:sz="0" w:space="0" w:color="auto"/>
            <w:left w:val="none" w:sz="0" w:space="0" w:color="auto"/>
            <w:bottom w:val="none" w:sz="0" w:space="0" w:color="auto"/>
            <w:right w:val="none" w:sz="0" w:space="0" w:color="auto"/>
          </w:divBdr>
        </w:div>
        <w:div w:id="1513061584">
          <w:marLeft w:val="0"/>
          <w:marRight w:val="0"/>
          <w:marTop w:val="105"/>
          <w:marBottom w:val="105"/>
          <w:divBdr>
            <w:top w:val="none" w:sz="0" w:space="0" w:color="auto"/>
            <w:left w:val="none" w:sz="0" w:space="0" w:color="auto"/>
            <w:bottom w:val="none" w:sz="0" w:space="0" w:color="auto"/>
            <w:right w:val="none" w:sz="0" w:space="0" w:color="auto"/>
          </w:divBdr>
        </w:div>
        <w:div w:id="1056128481">
          <w:marLeft w:val="0"/>
          <w:marRight w:val="0"/>
          <w:marTop w:val="105"/>
          <w:marBottom w:val="105"/>
          <w:divBdr>
            <w:top w:val="none" w:sz="0" w:space="0" w:color="auto"/>
            <w:left w:val="none" w:sz="0" w:space="0" w:color="auto"/>
            <w:bottom w:val="none" w:sz="0" w:space="0" w:color="auto"/>
            <w:right w:val="none" w:sz="0" w:space="0" w:color="auto"/>
          </w:divBdr>
        </w:div>
        <w:div w:id="1353920266">
          <w:marLeft w:val="0"/>
          <w:marRight w:val="0"/>
          <w:marTop w:val="105"/>
          <w:marBottom w:val="105"/>
          <w:divBdr>
            <w:top w:val="none" w:sz="0" w:space="0" w:color="auto"/>
            <w:left w:val="none" w:sz="0" w:space="0" w:color="auto"/>
            <w:bottom w:val="none" w:sz="0" w:space="0" w:color="auto"/>
            <w:right w:val="none" w:sz="0" w:space="0" w:color="auto"/>
          </w:divBdr>
        </w:div>
        <w:div w:id="957028803">
          <w:marLeft w:val="0"/>
          <w:marRight w:val="0"/>
          <w:marTop w:val="58"/>
          <w:marBottom w:val="468"/>
          <w:divBdr>
            <w:top w:val="none" w:sz="0" w:space="0" w:color="auto"/>
            <w:left w:val="none" w:sz="0" w:space="0" w:color="auto"/>
            <w:bottom w:val="none" w:sz="0" w:space="0" w:color="auto"/>
            <w:right w:val="none" w:sz="0" w:space="0" w:color="auto"/>
          </w:divBdr>
          <w:divsChild>
            <w:div w:id="419526319">
              <w:marLeft w:val="90"/>
              <w:marRight w:val="0"/>
              <w:marTop w:val="150"/>
              <w:marBottom w:val="0"/>
              <w:divBdr>
                <w:top w:val="none" w:sz="0" w:space="0" w:color="auto"/>
                <w:left w:val="none" w:sz="0" w:space="0" w:color="auto"/>
                <w:bottom w:val="none" w:sz="0" w:space="0" w:color="auto"/>
                <w:right w:val="none" w:sz="0" w:space="0" w:color="auto"/>
              </w:divBdr>
            </w:div>
            <w:div w:id="969676204">
              <w:marLeft w:val="90"/>
              <w:marRight w:val="0"/>
              <w:marTop w:val="150"/>
              <w:marBottom w:val="0"/>
              <w:divBdr>
                <w:top w:val="none" w:sz="0" w:space="0" w:color="auto"/>
                <w:left w:val="none" w:sz="0" w:space="0" w:color="auto"/>
                <w:bottom w:val="none" w:sz="0" w:space="0" w:color="auto"/>
                <w:right w:val="none" w:sz="0" w:space="0" w:color="auto"/>
              </w:divBdr>
            </w:div>
            <w:div w:id="1863981066">
              <w:marLeft w:val="90"/>
              <w:marRight w:val="0"/>
              <w:marTop w:val="150"/>
              <w:marBottom w:val="0"/>
              <w:divBdr>
                <w:top w:val="none" w:sz="0" w:space="0" w:color="auto"/>
                <w:left w:val="none" w:sz="0" w:space="0" w:color="auto"/>
                <w:bottom w:val="none" w:sz="0" w:space="0" w:color="auto"/>
                <w:right w:val="none" w:sz="0" w:space="0" w:color="auto"/>
              </w:divBdr>
            </w:div>
            <w:div w:id="1374771620">
              <w:marLeft w:val="90"/>
              <w:marRight w:val="0"/>
              <w:marTop w:val="150"/>
              <w:marBottom w:val="0"/>
              <w:divBdr>
                <w:top w:val="none" w:sz="0" w:space="0" w:color="auto"/>
                <w:left w:val="none" w:sz="0" w:space="0" w:color="auto"/>
                <w:bottom w:val="none" w:sz="0" w:space="0" w:color="auto"/>
                <w:right w:val="none" w:sz="0" w:space="0" w:color="auto"/>
              </w:divBdr>
            </w:div>
            <w:div w:id="357320033">
              <w:marLeft w:val="90"/>
              <w:marRight w:val="0"/>
              <w:marTop w:val="150"/>
              <w:marBottom w:val="0"/>
              <w:divBdr>
                <w:top w:val="none" w:sz="0" w:space="0" w:color="auto"/>
                <w:left w:val="none" w:sz="0" w:space="0" w:color="auto"/>
                <w:bottom w:val="none" w:sz="0" w:space="0" w:color="auto"/>
                <w:right w:val="none" w:sz="0" w:space="0" w:color="auto"/>
              </w:divBdr>
            </w:div>
            <w:div w:id="1047871777">
              <w:marLeft w:val="90"/>
              <w:marRight w:val="0"/>
              <w:marTop w:val="150"/>
              <w:marBottom w:val="0"/>
              <w:divBdr>
                <w:top w:val="none" w:sz="0" w:space="0" w:color="auto"/>
                <w:left w:val="none" w:sz="0" w:space="0" w:color="auto"/>
                <w:bottom w:val="none" w:sz="0" w:space="0" w:color="auto"/>
                <w:right w:val="none" w:sz="0" w:space="0" w:color="auto"/>
              </w:divBdr>
            </w:div>
          </w:divsChild>
        </w:div>
      </w:divsChild>
    </w:div>
    <w:div w:id="17985228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firmata/ConfigurableFirmata" TargetMode="External"/><Relationship Id="rId2" Type="http://schemas.openxmlformats.org/officeDocument/2006/relationships/hyperlink" Target="http://apps.ucab.edu.ve/ingenieria/informatica/giiar/jiucabchristian.pdf" TargetMode="External"/><Relationship Id="rId1" Type="http://schemas.openxmlformats.org/officeDocument/2006/relationships/hyperlink" Target="https://trends.google.com/trends/explore?q=arduino,atmel,microchip%20pic,stm32,cortex%20m"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raspberrypi.org/" TargetMode="External"/><Relationship Id="rId21" Type="http://schemas.openxmlformats.org/officeDocument/2006/relationships/image" Target="media/image9.png"/><Relationship Id="rId42" Type="http://schemas.openxmlformats.org/officeDocument/2006/relationships/image" Target="media/image25.png"/><Relationship Id="rId63" Type="http://schemas.openxmlformats.org/officeDocument/2006/relationships/image" Target="media/image39.png"/><Relationship Id="rId84" Type="http://schemas.openxmlformats.org/officeDocument/2006/relationships/image" Target="media/image60.jpeg"/><Relationship Id="rId138" Type="http://schemas.openxmlformats.org/officeDocument/2006/relationships/hyperlink" Target="https://developer.android.com/studio/index.html?hl=es-419" TargetMode="External"/><Relationship Id="rId107" Type="http://schemas.openxmlformats.org/officeDocument/2006/relationships/hyperlink" Target="http://www.eldiario.es/turing/BBC_micro-bit-utilizaran-escolares-Reino-Unido_0_411209780.html" TargetMode="External"/><Relationship Id="rId11" Type="http://schemas.openxmlformats.org/officeDocument/2006/relationships/image" Target="media/image2.png"/><Relationship Id="rId32" Type="http://schemas.openxmlformats.org/officeDocument/2006/relationships/hyperlink" Target="https://es.wikipedia.org/wiki/SDRAM" TargetMode="External"/><Relationship Id="rId53" Type="http://schemas.microsoft.com/office/2007/relationships/diagramDrawing" Target="diagrams/drawing1.xml"/><Relationship Id="rId74" Type="http://schemas.openxmlformats.org/officeDocument/2006/relationships/image" Target="media/image50.jpeg"/><Relationship Id="rId128" Type="http://schemas.openxmlformats.org/officeDocument/2006/relationships/hyperlink" Target="https://es.wikipedia.org/wiki/App_Inventor" TargetMode="External"/><Relationship Id="rId149" Type="http://schemas.openxmlformats.org/officeDocument/2006/relationships/hyperlink" Target="https://es.wikipedia.org/wiki/Python" TargetMode="External"/><Relationship Id="rId5" Type="http://schemas.openxmlformats.org/officeDocument/2006/relationships/webSettings" Target="webSettings.xml"/><Relationship Id="rId95" Type="http://schemas.openxmlformats.org/officeDocument/2006/relationships/hyperlink" Target="https://es.wikipedia.org/wiki/Arduino" TargetMode="External"/><Relationship Id="rId22" Type="http://schemas.openxmlformats.org/officeDocument/2006/relationships/image" Target="media/image10.png"/><Relationship Id="rId43" Type="http://schemas.openxmlformats.org/officeDocument/2006/relationships/image" Target="media/image26.png"/><Relationship Id="rId64" Type="http://schemas.openxmlformats.org/officeDocument/2006/relationships/image" Target="media/image40.png"/><Relationship Id="rId118" Type="http://schemas.openxmlformats.org/officeDocument/2006/relationships/hyperlink" Target="http://www.prometec.net/indice-raspberry-pi/" TargetMode="External"/><Relationship Id="rId139" Type="http://schemas.openxmlformats.org/officeDocument/2006/relationships/hyperlink" Target="https://guide.meteor.com/mobile.html" TargetMode="External"/><Relationship Id="rId80" Type="http://schemas.openxmlformats.org/officeDocument/2006/relationships/image" Target="media/image56.png"/><Relationship Id="rId85" Type="http://schemas.openxmlformats.org/officeDocument/2006/relationships/image" Target="media/image61.jpeg"/><Relationship Id="rId150" Type="http://schemas.openxmlformats.org/officeDocument/2006/relationships/hyperlink" Target="https://aprendiendoarduino.wordpress.com/2016/03/06/firmata/" TargetMode="External"/><Relationship Id="rId155"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comments" Target="comments.xml"/><Relationship Id="rId33" Type="http://schemas.openxmlformats.org/officeDocument/2006/relationships/hyperlink" Target="https://es.wikipedia.org/w/index.php?title=VideoCore&amp;action=edit&amp;redlink=1" TargetMode="External"/><Relationship Id="rId38" Type="http://schemas.openxmlformats.org/officeDocument/2006/relationships/image" Target="media/image21.jpeg"/><Relationship Id="rId59" Type="http://schemas.openxmlformats.org/officeDocument/2006/relationships/image" Target="media/image35.png"/><Relationship Id="rId103" Type="http://schemas.openxmlformats.org/officeDocument/2006/relationships/hyperlink" Target="http://www.maestrosdelweb.com/mejores-plataformas-de-hardware-para-proyectos-diy/" TargetMode="External"/><Relationship Id="rId108" Type="http://schemas.openxmlformats.org/officeDocument/2006/relationships/hyperlink" Target="https://www.linuxadictos.com/raspberry-pi-moodle-una-plataforma-barata-e-learning.html" TargetMode="External"/><Relationship Id="rId124" Type="http://schemas.openxmlformats.org/officeDocument/2006/relationships/hyperlink" Target="https://es.wikipedia.org/wiki/Sistema_operativo_m%C3%B3vil" TargetMode="External"/><Relationship Id="rId129" Type="http://schemas.openxmlformats.org/officeDocument/2006/relationships/hyperlink" Target="https://software.intel.com/es-es/intel-xdk" TargetMode="External"/><Relationship Id="rId54" Type="http://schemas.openxmlformats.org/officeDocument/2006/relationships/image" Target="media/image32.jpe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2.png"/><Relationship Id="rId96" Type="http://schemas.openxmlformats.org/officeDocument/2006/relationships/hyperlink" Target="https://es.wikipedia.org/wiki/Arduino" TargetMode="External"/><Relationship Id="rId140" Type="http://schemas.openxmlformats.org/officeDocument/2006/relationships/hyperlink" Target="https://es.wikipedia.org/wiki/MEAN" TargetMode="External"/><Relationship Id="rId145" Type="http://schemas.openxmlformats.org/officeDocument/2006/relationships/hyperlink" Target="http://johnny-five.i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diagramData" Target="diagrams/data1.xml"/><Relationship Id="rId114" Type="http://schemas.openxmlformats.org/officeDocument/2006/relationships/hyperlink" Target="https://es.wikipedia.org/wiki/Processing" TargetMode="External"/><Relationship Id="rId119" Type="http://schemas.openxmlformats.org/officeDocument/2006/relationships/hyperlink" Target="https://www.raspberryshop.es/accesorios-raspberry-pi.php" TargetMode="External"/><Relationship Id="rId44" Type="http://schemas.openxmlformats.org/officeDocument/2006/relationships/image" Target="media/image27.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jpeg"/><Relationship Id="rId86" Type="http://schemas.openxmlformats.org/officeDocument/2006/relationships/diagramData" Target="diagrams/data2.xml"/><Relationship Id="rId130" Type="http://schemas.openxmlformats.org/officeDocument/2006/relationships/hyperlink" Target="https://es.wikipedia.org/wiki/Intel_XDK" TargetMode="External"/><Relationship Id="rId135" Type="http://schemas.openxmlformats.org/officeDocument/2006/relationships/hyperlink" Target="http://es.discovermeteor.com/chapters/introduction/" TargetMode="External"/><Relationship Id="rId151" Type="http://schemas.openxmlformats.org/officeDocument/2006/relationships/hyperlink" Target="http://elinux.org/RPi_BCM2835_GPIOs" TargetMode="External"/><Relationship Id="rId156" Type="http://schemas.microsoft.com/office/2011/relationships/people" Target="people.xml"/><Relationship Id="rId13" Type="http://schemas.openxmlformats.org/officeDocument/2006/relationships/image" Target="media/image4.png"/><Relationship Id="rId18" Type="http://schemas.microsoft.com/office/2011/relationships/commentsExtended" Target="commentsExtended.xml"/><Relationship Id="rId39" Type="http://schemas.openxmlformats.org/officeDocument/2006/relationships/image" Target="media/image22.jpeg"/><Relationship Id="rId109" Type="http://schemas.openxmlformats.org/officeDocument/2006/relationships/hyperlink" Target="http://misionesonline.net/2017/11/10/llegaron-los-kit-didacticos-trabajar-la-ensenanza-robotica-las-escuelas-misioneras/" TargetMode="External"/><Relationship Id="rId34" Type="http://schemas.openxmlformats.org/officeDocument/2006/relationships/image" Target="media/image17.png"/><Relationship Id="rId50" Type="http://schemas.openxmlformats.org/officeDocument/2006/relationships/diagramLayout" Target="diagrams/layout1.xml"/><Relationship Id="rId55" Type="http://schemas.openxmlformats.org/officeDocument/2006/relationships/hyperlink" Target="https://es.wikipedia.org/wiki/TypeScript" TargetMode="External"/><Relationship Id="rId76" Type="http://schemas.openxmlformats.org/officeDocument/2006/relationships/image" Target="media/image52.jpeg"/><Relationship Id="rId97" Type="http://schemas.openxmlformats.org/officeDocument/2006/relationships/hyperlink" Target="https://es.wikipedia.org/wiki/Rob%C3%B3tica" TargetMode="External"/><Relationship Id="rId104" Type="http://schemas.openxmlformats.org/officeDocument/2006/relationships/hyperlink" Target="http://www.educacontic.es/blog/robotica-educativa-con-arduino-en-el-aula-de-eso-incubegg-kubo-e-izar-galaktik-mertxe-j-badiola" TargetMode="External"/><Relationship Id="rId120" Type="http://schemas.openxmlformats.org/officeDocument/2006/relationships/hyperlink" Target="https://raspberryparatorpes.net/" TargetMode="External"/><Relationship Id="rId125" Type="http://schemas.openxmlformats.org/officeDocument/2006/relationships/hyperlink" Target="https://www.lancetalent.com/blog/tipos-de-aplicaciones-moviles-ventajas-inconvenientes/" TargetMode="External"/><Relationship Id="rId141" Type="http://schemas.openxmlformats.org/officeDocument/2006/relationships/hyperlink" Target="https://www.campusmvp.es/recursos/post/Que-es-el-stack-MEAN-y-como-escoger-el-mejor-para-ti.aspx" TargetMode="External"/><Relationship Id="rId146" Type="http://schemas.openxmlformats.org/officeDocument/2006/relationships/hyperlink" Target="https://github.com/rwaldron/johnny-five"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hyperlink" Target="https://es.wikipedia.org/wiki/CPU" TargetMode="External"/><Relationship Id="rId24" Type="http://schemas.openxmlformats.org/officeDocument/2006/relationships/image" Target="media/image12.jpe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2.png"/><Relationship Id="rId87" Type="http://schemas.openxmlformats.org/officeDocument/2006/relationships/diagramLayout" Target="diagrams/layout2.xml"/><Relationship Id="rId110" Type="http://schemas.openxmlformats.org/officeDocument/2006/relationships/hyperlink" Target="https://www.digikey.com/es/articles/techzone/2013/sep/beaglebone-black-brings-arduino-style-connectivity-simplicity-to-embedded-linux" TargetMode="External"/><Relationship Id="rId115" Type="http://schemas.openxmlformats.org/officeDocument/2006/relationships/hyperlink" Target="https://es.wikipedia.org/w/index.php?title=Wiring&amp;oldid=98682099" TargetMode="External"/><Relationship Id="rId131" Type="http://schemas.openxmlformats.org/officeDocument/2006/relationships/hyperlink" Target="http://www.phonegapspain.com/que-es-y-como-empezar-con-ionic-framework/" TargetMode="External"/><Relationship Id="rId136" Type="http://schemas.openxmlformats.org/officeDocument/2006/relationships/hyperlink" Target="http://docs.meteor.com/?_ga=2.115577542.131333140.1496787062-695334936.1496349438" TargetMode="External"/><Relationship Id="rId157"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s://www.raspberrypi.org/documentation/usage/python/" TargetMode="External"/><Relationship Id="rId19" Type="http://schemas.microsoft.com/office/2016/09/relationships/commentsIds" Target="commentsIds.xml"/><Relationship Id="rId14" Type="http://schemas.openxmlformats.org/officeDocument/2006/relationships/image" Target="media/image5.png"/><Relationship Id="rId30" Type="http://schemas.openxmlformats.org/officeDocument/2006/relationships/hyperlink" Target="https://es.wikipedia.org/wiki/GPU" TargetMode="External"/><Relationship Id="rId35" Type="http://schemas.openxmlformats.org/officeDocument/2006/relationships/image" Target="media/image18.jpeg"/><Relationship Id="rId56" Type="http://schemas.openxmlformats.org/officeDocument/2006/relationships/image" Target="media/image33.png"/><Relationship Id="rId77" Type="http://schemas.openxmlformats.org/officeDocument/2006/relationships/image" Target="media/image53.jpeg"/><Relationship Id="rId100" Type="http://schemas.openxmlformats.org/officeDocument/2006/relationships/hyperlink" Target="https://es.wikipedia.org/wiki/Rob%C3%B3tica" TargetMode="External"/><Relationship Id="rId105" Type="http://schemas.openxmlformats.org/officeDocument/2006/relationships/hyperlink" Target="http://blogs.upm.es/observatoriogate/2017/02/01/arduino-en-la-programacion-y-robotica-educativa/" TargetMode="External"/><Relationship Id="rId126" Type="http://schemas.openxmlformats.org/officeDocument/2006/relationships/hyperlink" Target="https://www.yeeply.com/blog/apps-en-cualquier-dispositivo-desarrollo-de-aplicaciones-multiplataforma/" TargetMode="External"/><Relationship Id="rId147" Type="http://schemas.openxmlformats.org/officeDocument/2006/relationships/hyperlink" Target="https://aprendiendoarduino.wordpress.com/2016/03/06/firmata/" TargetMode="External"/><Relationship Id="rId8" Type="http://schemas.openxmlformats.org/officeDocument/2006/relationships/image" Target="media/image1.png"/><Relationship Id="rId51" Type="http://schemas.openxmlformats.org/officeDocument/2006/relationships/diagramQuickStyle" Target="diagrams/quickStyle1.xml"/><Relationship Id="rId72" Type="http://schemas.openxmlformats.org/officeDocument/2006/relationships/image" Target="media/image48.jpeg"/><Relationship Id="rId93" Type="http://schemas.openxmlformats.org/officeDocument/2006/relationships/image" Target="media/image64.png"/><Relationship Id="rId98" Type="http://schemas.openxmlformats.org/officeDocument/2006/relationships/hyperlink" Target="https://es.wikipedia.org/wiki/Aplicaci%C3%B3n_m%C3%B3vil" TargetMode="External"/><Relationship Id="rId121" Type="http://schemas.openxmlformats.org/officeDocument/2006/relationships/hyperlink" Target="https://raspberry-pi.xyz/" TargetMode="External"/><Relationship Id="rId142" Type="http://schemas.openxmlformats.org/officeDocument/2006/relationships/hyperlink" Target="https://es.wikipedia.org/wiki/JSON"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jpeg"/><Relationship Id="rId67" Type="http://schemas.openxmlformats.org/officeDocument/2006/relationships/image" Target="media/image43.png"/><Relationship Id="rId116" Type="http://schemas.openxmlformats.org/officeDocument/2006/relationships/hyperlink" Target="https://es.wikipedia.org/wiki/Raspberry_Pi" TargetMode="External"/><Relationship Id="rId137" Type="http://schemas.openxmlformats.org/officeDocument/2006/relationships/hyperlink" Target="https://guide.meteor.com/mobile.html" TargetMode="External"/><Relationship Id="rId20" Type="http://schemas.openxmlformats.org/officeDocument/2006/relationships/image" Target="media/image8.png"/><Relationship Id="rId41" Type="http://schemas.openxmlformats.org/officeDocument/2006/relationships/image" Target="media/image24.jpeg"/><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diagramQuickStyle" Target="diagrams/quickStyle2.xml"/><Relationship Id="rId111" Type="http://schemas.openxmlformats.org/officeDocument/2006/relationships/hyperlink" Target="https://www.xataka.com/especiales/guia-del-arduinomaniaco-todo-lo-que-necesitas-saber-sobre-arduino" TargetMode="External"/><Relationship Id="rId132" Type="http://schemas.openxmlformats.org/officeDocument/2006/relationships/hyperlink" Target="https://www.desarrolloweb.com/articulos/que-es-ionic2.html" TargetMode="External"/><Relationship Id="rId153" Type="http://schemas.openxmlformats.org/officeDocument/2006/relationships/hyperlink" Target="http://www.lavrsen.dk/foswiki/bin/view/Motion/WebHome" TargetMode="External"/><Relationship Id="rId15" Type="http://schemas.openxmlformats.org/officeDocument/2006/relationships/image" Target="media/image6.png"/><Relationship Id="rId36" Type="http://schemas.openxmlformats.org/officeDocument/2006/relationships/image" Target="media/image19.jpeg"/><Relationship Id="rId57" Type="http://schemas.openxmlformats.org/officeDocument/2006/relationships/hyperlink" Target="https://developers.google.com/v8/intro" TargetMode="External"/><Relationship Id="rId106" Type="http://schemas.openxmlformats.org/officeDocument/2006/relationships/hyperlink" Target="https://www.elconfidencial.com/tecnologia/2015-11-01/raspberry-pi-arduino-como-sacarle-partido-a-los-mini-ordenadores-low-cost_1076718/" TargetMode="External"/><Relationship Id="rId127" Type="http://schemas.openxmlformats.org/officeDocument/2006/relationships/hyperlink" Target="https://developer.android.com/studio/intro/index.html?hl=es-419" TargetMode="External"/><Relationship Id="rId10" Type="http://schemas.openxmlformats.org/officeDocument/2006/relationships/footer" Target="footer1.xml"/><Relationship Id="rId31" Type="http://schemas.openxmlformats.org/officeDocument/2006/relationships/hyperlink" Target="https://es.wikipedia.org/wiki/Procesamiento_digital_de_se%C3%B1ales" TargetMode="External"/><Relationship Id="rId52" Type="http://schemas.openxmlformats.org/officeDocument/2006/relationships/diagramColors" Target="diagrams/colors1.xml"/><Relationship Id="rId73" Type="http://schemas.openxmlformats.org/officeDocument/2006/relationships/image" Target="media/image49.jpeg"/><Relationship Id="rId78" Type="http://schemas.openxmlformats.org/officeDocument/2006/relationships/image" Target="media/image54.jpeg"/><Relationship Id="rId94" Type="http://schemas.openxmlformats.org/officeDocument/2006/relationships/hyperlink" Target="http://es.wikipedia.org/wiki/Georreferenciaci&#243;n" TargetMode="External"/><Relationship Id="rId99" Type="http://schemas.openxmlformats.org/officeDocument/2006/relationships/hyperlink" Target="https://aprendiendoarduino.wordpress.com" TargetMode="External"/><Relationship Id="rId101" Type="http://schemas.openxmlformats.org/officeDocument/2006/relationships/hyperlink" Target="https://es.wikipedia.org/wiki/Robot" TargetMode="External"/><Relationship Id="rId122" Type="http://schemas.openxmlformats.org/officeDocument/2006/relationships/hyperlink" Target="https://www.consumidor.ftc.gov/articulos/s0018-aplicaciones-moviles-que-son-y-como-funcionan" TargetMode="External"/><Relationship Id="rId143" Type="http://schemas.openxmlformats.org/officeDocument/2006/relationships/hyperlink" Target="https://es.wikipedia.org/wiki/Angular_(framework)" TargetMode="External"/><Relationship Id="rId148" Type="http://schemas.openxmlformats.org/officeDocument/2006/relationships/hyperlink" Target="http://untitled.es/arduino-nodejs-johnny-five/"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jpeg"/><Relationship Id="rId47" Type="http://schemas.openxmlformats.org/officeDocument/2006/relationships/image" Target="media/image30.png"/><Relationship Id="rId68" Type="http://schemas.openxmlformats.org/officeDocument/2006/relationships/image" Target="media/image44.png"/><Relationship Id="rId89" Type="http://schemas.openxmlformats.org/officeDocument/2006/relationships/diagramColors" Target="diagrams/colors2.xml"/><Relationship Id="rId112" Type="http://schemas.openxmlformats.org/officeDocument/2006/relationships/hyperlink" Target="https://aprendiendoarduino.wordpress.com/2015/03/22/que-es-el-hardware-libre/" TargetMode="External"/><Relationship Id="rId133" Type="http://schemas.openxmlformats.org/officeDocument/2006/relationships/hyperlink" Target="https://es.wikipedia.org/wiki/Apache_Cordova" TargetMode="External"/><Relationship Id="rId154" Type="http://schemas.openxmlformats.org/officeDocument/2006/relationships/hyperlink" Target="https://en.wikipedia.org/wiki/PM2_(software)" TargetMode="External"/><Relationship Id="rId16" Type="http://schemas.openxmlformats.org/officeDocument/2006/relationships/image" Target="media/image7.png"/><Relationship Id="rId37" Type="http://schemas.openxmlformats.org/officeDocument/2006/relationships/image" Target="media/image20.jpe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hyperlink" Target="http://www.robotgroup.com.ar/" TargetMode="External"/><Relationship Id="rId123" Type="http://schemas.openxmlformats.org/officeDocument/2006/relationships/hyperlink" Target="https://es.wikipedia.org/wiki/Aplicaci%C3%B3n_m%C3%B3vil" TargetMode="External"/><Relationship Id="rId144" Type="http://schemas.openxmlformats.org/officeDocument/2006/relationships/hyperlink" Target="https://www.cloudexperto.com/academia/angular2-framework/curso-de-angular-2/" TargetMode="External"/><Relationship Id="rId90" Type="http://schemas.microsoft.com/office/2007/relationships/diagramDrawing" Target="diagrams/drawing2.xml"/><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45.jpeg"/><Relationship Id="rId113" Type="http://schemas.openxmlformats.org/officeDocument/2006/relationships/hyperlink" Target="https://es.wikipedia.org/wiki/Arduino" TargetMode="External"/><Relationship Id="rId134" Type="http://schemas.openxmlformats.org/officeDocument/2006/relationships/hyperlink" Target="https://cordova.apache.org/docs/en/latest/guide/overview/index.html"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4A8D39-F1B7-41EF-9B03-6186E6FCCFE8}" type="doc">
      <dgm:prSet loTypeId="urn:microsoft.com/office/officeart/2005/8/layout/hierarchy4" loCatId="hierarchy" qsTypeId="urn:microsoft.com/office/officeart/2005/8/quickstyle/simple1" qsCatId="simple" csTypeId="urn:microsoft.com/office/officeart/2005/8/colors/colorful2" csCatId="colorful" phldr="1"/>
      <dgm:spPr/>
      <dgm:t>
        <a:bodyPr/>
        <a:lstStyle/>
        <a:p>
          <a:endParaRPr lang="es-ES"/>
        </a:p>
      </dgm:t>
    </dgm:pt>
    <dgm:pt modelId="{D46A7B91-2352-4C8E-8539-D1867045B345}">
      <dgm:prSet phldrT="[Texto]"/>
      <dgm:spPr/>
      <dgm:t>
        <a:bodyPr/>
        <a:lstStyle/>
        <a:p>
          <a:r>
            <a:rPr lang="es-ES"/>
            <a:t>Aplicaciones</a:t>
          </a:r>
        </a:p>
      </dgm:t>
    </dgm:pt>
    <dgm:pt modelId="{676F3319-EEA7-4786-BB6D-D3B608B4B8F4}" type="parTrans" cxnId="{6BFF2FD7-B592-4259-A36E-2A01E7D086C0}">
      <dgm:prSet/>
      <dgm:spPr/>
      <dgm:t>
        <a:bodyPr/>
        <a:lstStyle/>
        <a:p>
          <a:endParaRPr lang="es-ES"/>
        </a:p>
      </dgm:t>
    </dgm:pt>
    <dgm:pt modelId="{548D8021-37BE-4B70-8B6D-C8452F29D65B}" type="sibTrans" cxnId="{6BFF2FD7-B592-4259-A36E-2A01E7D086C0}">
      <dgm:prSet/>
      <dgm:spPr/>
      <dgm:t>
        <a:bodyPr/>
        <a:lstStyle/>
        <a:p>
          <a:endParaRPr lang="es-ES"/>
        </a:p>
      </dgm:t>
    </dgm:pt>
    <dgm:pt modelId="{85AA52B1-579F-48BE-9169-CE70185AB838}">
      <dgm:prSet phldrT="[Texto]"/>
      <dgm:spPr/>
      <dgm:t>
        <a:bodyPr/>
        <a:lstStyle/>
        <a:p>
          <a:r>
            <a:rPr lang="es-ES"/>
            <a:t>Nativas</a:t>
          </a:r>
        </a:p>
      </dgm:t>
    </dgm:pt>
    <dgm:pt modelId="{FB6E8851-301E-4A7D-8BB9-7536CD6868DB}" type="parTrans" cxnId="{473AF72E-4283-4462-BEE6-366CD2F021CB}">
      <dgm:prSet/>
      <dgm:spPr/>
      <dgm:t>
        <a:bodyPr/>
        <a:lstStyle/>
        <a:p>
          <a:endParaRPr lang="es-ES"/>
        </a:p>
      </dgm:t>
    </dgm:pt>
    <dgm:pt modelId="{E4752561-7B24-4A30-AEF2-E7039692068A}" type="sibTrans" cxnId="{473AF72E-4283-4462-BEE6-366CD2F021CB}">
      <dgm:prSet/>
      <dgm:spPr/>
      <dgm:t>
        <a:bodyPr/>
        <a:lstStyle/>
        <a:p>
          <a:endParaRPr lang="es-ES"/>
        </a:p>
      </dgm:t>
    </dgm:pt>
    <dgm:pt modelId="{38396EBB-6B75-47E9-BB94-7667036D7466}">
      <dgm:prSet phldrT="[Texto]"/>
      <dgm:spPr/>
      <dgm:t>
        <a:bodyPr/>
        <a:lstStyle/>
        <a:p>
          <a:r>
            <a:rPr lang="es-ES"/>
            <a:t>Híbridas</a:t>
          </a:r>
        </a:p>
      </dgm:t>
    </dgm:pt>
    <dgm:pt modelId="{9A8D91B8-C529-42A1-86B8-48C3D07FF583}" type="parTrans" cxnId="{BBA6B6CB-9D42-4C0F-B710-CF7A66A46624}">
      <dgm:prSet/>
      <dgm:spPr/>
      <dgm:t>
        <a:bodyPr/>
        <a:lstStyle/>
        <a:p>
          <a:endParaRPr lang="es-ES"/>
        </a:p>
      </dgm:t>
    </dgm:pt>
    <dgm:pt modelId="{865B97A8-C99A-4868-A426-7D3C786DE985}" type="sibTrans" cxnId="{BBA6B6CB-9D42-4C0F-B710-CF7A66A46624}">
      <dgm:prSet/>
      <dgm:spPr/>
      <dgm:t>
        <a:bodyPr/>
        <a:lstStyle/>
        <a:p>
          <a:endParaRPr lang="es-ES"/>
        </a:p>
      </dgm:t>
    </dgm:pt>
    <dgm:pt modelId="{D1F14595-F594-45E4-B67F-63B79BF46F30}">
      <dgm:prSet phldrT="[Texto]"/>
      <dgm:spPr/>
      <dgm:t>
        <a:bodyPr/>
        <a:lstStyle/>
        <a:p>
          <a:r>
            <a:rPr lang="es-ES"/>
            <a:t>Web</a:t>
          </a:r>
        </a:p>
      </dgm:t>
    </dgm:pt>
    <dgm:pt modelId="{2B233EB6-B4C5-4AC1-AD9A-5BDC5A8B09C4}" type="parTrans" cxnId="{E171C661-7B08-4998-8F94-6A6D738F2E3C}">
      <dgm:prSet/>
      <dgm:spPr/>
      <dgm:t>
        <a:bodyPr/>
        <a:lstStyle/>
        <a:p>
          <a:endParaRPr lang="es-ES"/>
        </a:p>
      </dgm:t>
    </dgm:pt>
    <dgm:pt modelId="{447B07E9-F7EE-49E8-B69B-E301D87C823C}" type="sibTrans" cxnId="{E171C661-7B08-4998-8F94-6A6D738F2E3C}">
      <dgm:prSet/>
      <dgm:spPr/>
      <dgm:t>
        <a:bodyPr/>
        <a:lstStyle/>
        <a:p>
          <a:endParaRPr lang="es-ES"/>
        </a:p>
      </dgm:t>
    </dgm:pt>
    <dgm:pt modelId="{DD2DA599-D7B8-46C1-B30A-4F99F0F7D2AF}">
      <dgm:prSet phldrT="[Texto]"/>
      <dgm:spPr/>
      <dgm:t>
        <a:bodyPr/>
        <a:lstStyle/>
        <a:p>
          <a:r>
            <a:rPr lang="es-ES"/>
            <a:t>Android Studio</a:t>
          </a:r>
        </a:p>
      </dgm:t>
    </dgm:pt>
    <dgm:pt modelId="{4766E1AF-9D14-430F-8C8A-C64723FEB9D8}" type="parTrans" cxnId="{7DB80051-7ADA-49E7-8A40-24EC05A37A0C}">
      <dgm:prSet/>
      <dgm:spPr/>
      <dgm:t>
        <a:bodyPr/>
        <a:lstStyle/>
        <a:p>
          <a:endParaRPr lang="es-ES"/>
        </a:p>
      </dgm:t>
    </dgm:pt>
    <dgm:pt modelId="{F07AB622-1BA9-46C8-8FDE-A18084060AE7}" type="sibTrans" cxnId="{7DB80051-7ADA-49E7-8A40-24EC05A37A0C}">
      <dgm:prSet/>
      <dgm:spPr/>
      <dgm:t>
        <a:bodyPr/>
        <a:lstStyle/>
        <a:p>
          <a:endParaRPr lang="es-ES"/>
        </a:p>
      </dgm:t>
    </dgm:pt>
    <dgm:pt modelId="{C596150E-25A6-4A74-897F-6E796D3E09AD}">
      <dgm:prSet phldrT="[Texto]"/>
      <dgm:spPr/>
      <dgm:t>
        <a:bodyPr/>
        <a:lstStyle/>
        <a:p>
          <a:r>
            <a:rPr lang="es-ES"/>
            <a:t>App Inventor</a:t>
          </a:r>
        </a:p>
      </dgm:t>
    </dgm:pt>
    <dgm:pt modelId="{F13F7E49-E8FD-42D4-B5E5-E405700A4E3F}" type="parTrans" cxnId="{1B46F2C6-D528-4763-BDB3-F1989F1AD3F4}">
      <dgm:prSet/>
      <dgm:spPr/>
      <dgm:t>
        <a:bodyPr/>
        <a:lstStyle/>
        <a:p>
          <a:endParaRPr lang="es-ES"/>
        </a:p>
      </dgm:t>
    </dgm:pt>
    <dgm:pt modelId="{F332A8D3-CF49-44E7-B9B5-A49FEA2D5699}" type="sibTrans" cxnId="{1B46F2C6-D528-4763-BDB3-F1989F1AD3F4}">
      <dgm:prSet/>
      <dgm:spPr/>
      <dgm:t>
        <a:bodyPr/>
        <a:lstStyle/>
        <a:p>
          <a:endParaRPr lang="es-ES"/>
        </a:p>
      </dgm:t>
    </dgm:pt>
    <dgm:pt modelId="{659944B2-3C8D-4255-8F0D-AC8D1DA60BEE}">
      <dgm:prSet phldrT="[Texto]"/>
      <dgm:spPr/>
      <dgm:t>
        <a:bodyPr/>
        <a:lstStyle/>
        <a:p>
          <a:r>
            <a:rPr lang="es-ES"/>
            <a:t>Intel XDK</a:t>
          </a:r>
        </a:p>
      </dgm:t>
    </dgm:pt>
    <dgm:pt modelId="{FF8FFC82-6BCE-4DA7-8BDA-77FD6359669F}" type="parTrans" cxnId="{6361273D-5324-4322-B1EF-DEC5FB587C8E}">
      <dgm:prSet/>
      <dgm:spPr/>
      <dgm:t>
        <a:bodyPr/>
        <a:lstStyle/>
        <a:p>
          <a:endParaRPr lang="es-ES"/>
        </a:p>
      </dgm:t>
    </dgm:pt>
    <dgm:pt modelId="{4E9B17E1-C451-4F64-93F0-6D1CC7F52C30}" type="sibTrans" cxnId="{6361273D-5324-4322-B1EF-DEC5FB587C8E}">
      <dgm:prSet/>
      <dgm:spPr/>
      <dgm:t>
        <a:bodyPr/>
        <a:lstStyle/>
        <a:p>
          <a:endParaRPr lang="es-ES"/>
        </a:p>
      </dgm:t>
    </dgm:pt>
    <dgm:pt modelId="{F452709D-80EC-41C8-A69C-814DF1781DA5}">
      <dgm:prSet phldrT="[Texto]"/>
      <dgm:spPr/>
      <dgm:t>
        <a:bodyPr/>
        <a:lstStyle/>
        <a:p>
          <a:r>
            <a:rPr lang="es-ES"/>
            <a:t>Ionic</a:t>
          </a:r>
        </a:p>
      </dgm:t>
    </dgm:pt>
    <dgm:pt modelId="{2BC33258-3A15-4308-A52C-7B762DC6D669}" type="parTrans" cxnId="{C6888056-978D-492E-9C11-45B4484C834A}">
      <dgm:prSet/>
      <dgm:spPr/>
      <dgm:t>
        <a:bodyPr/>
        <a:lstStyle/>
        <a:p>
          <a:endParaRPr lang="es-ES"/>
        </a:p>
      </dgm:t>
    </dgm:pt>
    <dgm:pt modelId="{2744010B-CE35-4B98-8C08-F6F6FFCC64CD}" type="sibTrans" cxnId="{C6888056-978D-492E-9C11-45B4484C834A}">
      <dgm:prSet/>
      <dgm:spPr/>
      <dgm:t>
        <a:bodyPr/>
        <a:lstStyle/>
        <a:p>
          <a:endParaRPr lang="es-ES"/>
        </a:p>
      </dgm:t>
    </dgm:pt>
    <dgm:pt modelId="{D6192EF1-5E01-41D7-93CC-A135AFF2E49B}">
      <dgm:prSet phldrT="[Texto]"/>
      <dgm:spPr/>
      <dgm:t>
        <a:bodyPr/>
        <a:lstStyle/>
        <a:p>
          <a:r>
            <a:rPr lang="es-ES"/>
            <a:t>Cordova</a:t>
          </a:r>
        </a:p>
      </dgm:t>
    </dgm:pt>
    <dgm:pt modelId="{4A479CF4-3962-447E-8BE4-ED85687A6253}" type="parTrans" cxnId="{8666C099-3927-49C7-8C02-E0FC9AE8EFD1}">
      <dgm:prSet/>
      <dgm:spPr/>
      <dgm:t>
        <a:bodyPr/>
        <a:lstStyle/>
        <a:p>
          <a:endParaRPr lang="es-ES"/>
        </a:p>
      </dgm:t>
    </dgm:pt>
    <dgm:pt modelId="{D7A10D9F-E74D-4F11-AB30-DC8BD89DBD87}" type="sibTrans" cxnId="{8666C099-3927-49C7-8C02-E0FC9AE8EFD1}">
      <dgm:prSet/>
      <dgm:spPr/>
      <dgm:t>
        <a:bodyPr/>
        <a:lstStyle/>
        <a:p>
          <a:endParaRPr lang="es-ES"/>
        </a:p>
      </dgm:t>
    </dgm:pt>
    <dgm:pt modelId="{5D4A7312-FFAC-401D-B462-E7AE09111D0A}">
      <dgm:prSet phldrT="[Texto]"/>
      <dgm:spPr/>
      <dgm:t>
        <a:bodyPr/>
        <a:lstStyle/>
        <a:p>
          <a:r>
            <a:rPr lang="es-ES"/>
            <a:t>Meteor</a:t>
          </a:r>
        </a:p>
      </dgm:t>
    </dgm:pt>
    <dgm:pt modelId="{70686429-D874-43FD-BF29-71D36266C318}" type="parTrans" cxnId="{126823E5-66A1-4298-A899-BDE32770CD43}">
      <dgm:prSet/>
      <dgm:spPr/>
      <dgm:t>
        <a:bodyPr/>
        <a:lstStyle/>
        <a:p>
          <a:endParaRPr lang="es-ES"/>
        </a:p>
      </dgm:t>
    </dgm:pt>
    <dgm:pt modelId="{6E279297-8BAC-4347-991E-C4F227CCD34C}" type="sibTrans" cxnId="{126823E5-66A1-4298-A899-BDE32770CD43}">
      <dgm:prSet/>
      <dgm:spPr/>
      <dgm:t>
        <a:bodyPr/>
        <a:lstStyle/>
        <a:p>
          <a:endParaRPr lang="es-ES"/>
        </a:p>
      </dgm:t>
    </dgm:pt>
    <dgm:pt modelId="{56BF4AD0-8B1A-4BF0-A464-813959CCB4B8}" type="pres">
      <dgm:prSet presAssocID="{C34A8D39-F1B7-41EF-9B03-6186E6FCCFE8}" presName="Name0" presStyleCnt="0">
        <dgm:presLayoutVars>
          <dgm:chPref val="1"/>
          <dgm:dir/>
          <dgm:animOne val="branch"/>
          <dgm:animLvl val="lvl"/>
          <dgm:resizeHandles/>
        </dgm:presLayoutVars>
      </dgm:prSet>
      <dgm:spPr/>
    </dgm:pt>
    <dgm:pt modelId="{2AE757B7-AD39-4EF8-871F-10D71121EA3B}" type="pres">
      <dgm:prSet presAssocID="{D46A7B91-2352-4C8E-8539-D1867045B345}" presName="vertOne" presStyleCnt="0"/>
      <dgm:spPr/>
    </dgm:pt>
    <dgm:pt modelId="{7E2196A2-44EA-4637-B7B0-359AB53FCC7D}" type="pres">
      <dgm:prSet presAssocID="{D46A7B91-2352-4C8E-8539-D1867045B345}" presName="txOne" presStyleLbl="node0" presStyleIdx="0" presStyleCnt="1">
        <dgm:presLayoutVars>
          <dgm:chPref val="3"/>
        </dgm:presLayoutVars>
      </dgm:prSet>
      <dgm:spPr/>
    </dgm:pt>
    <dgm:pt modelId="{EB63A104-3D9E-4BCB-B807-7A0967FD6F08}" type="pres">
      <dgm:prSet presAssocID="{D46A7B91-2352-4C8E-8539-D1867045B345}" presName="parTransOne" presStyleCnt="0"/>
      <dgm:spPr/>
    </dgm:pt>
    <dgm:pt modelId="{88939507-0E6D-4969-A51C-3F8E4C61C03C}" type="pres">
      <dgm:prSet presAssocID="{D46A7B91-2352-4C8E-8539-D1867045B345}" presName="horzOne" presStyleCnt="0"/>
      <dgm:spPr/>
    </dgm:pt>
    <dgm:pt modelId="{A19CFDBD-BC22-4CC7-AA68-E4627C6BE229}" type="pres">
      <dgm:prSet presAssocID="{85AA52B1-579F-48BE-9169-CE70185AB838}" presName="vertTwo" presStyleCnt="0"/>
      <dgm:spPr/>
    </dgm:pt>
    <dgm:pt modelId="{199024D3-6F1C-419A-9871-78D1361A8073}" type="pres">
      <dgm:prSet presAssocID="{85AA52B1-579F-48BE-9169-CE70185AB838}" presName="txTwo" presStyleLbl="node2" presStyleIdx="0" presStyleCnt="3">
        <dgm:presLayoutVars>
          <dgm:chPref val="3"/>
        </dgm:presLayoutVars>
      </dgm:prSet>
      <dgm:spPr/>
    </dgm:pt>
    <dgm:pt modelId="{958F9F30-3389-4692-A6BD-9C965593D933}" type="pres">
      <dgm:prSet presAssocID="{85AA52B1-579F-48BE-9169-CE70185AB838}" presName="parTransTwo" presStyleCnt="0"/>
      <dgm:spPr/>
    </dgm:pt>
    <dgm:pt modelId="{94069918-90F8-4899-8669-5BB75766BD21}" type="pres">
      <dgm:prSet presAssocID="{85AA52B1-579F-48BE-9169-CE70185AB838}" presName="horzTwo" presStyleCnt="0"/>
      <dgm:spPr/>
    </dgm:pt>
    <dgm:pt modelId="{81E41ADC-F893-4B50-90DC-7199F3CF1929}" type="pres">
      <dgm:prSet presAssocID="{DD2DA599-D7B8-46C1-B30A-4F99F0F7D2AF}" presName="vertThree" presStyleCnt="0"/>
      <dgm:spPr/>
    </dgm:pt>
    <dgm:pt modelId="{C28DB3A2-6A57-4AEF-B604-D412863C32B6}" type="pres">
      <dgm:prSet presAssocID="{DD2DA599-D7B8-46C1-B30A-4F99F0F7D2AF}" presName="txThree" presStyleLbl="node3" presStyleIdx="0" presStyleCnt="6">
        <dgm:presLayoutVars>
          <dgm:chPref val="3"/>
        </dgm:presLayoutVars>
      </dgm:prSet>
      <dgm:spPr/>
    </dgm:pt>
    <dgm:pt modelId="{16936824-0751-4600-B3D0-E7ED2B9834C9}" type="pres">
      <dgm:prSet presAssocID="{DD2DA599-D7B8-46C1-B30A-4F99F0F7D2AF}" presName="horzThree" presStyleCnt="0"/>
      <dgm:spPr/>
    </dgm:pt>
    <dgm:pt modelId="{F624983F-AAFC-452E-B5C0-0FCDE8473CCF}" type="pres">
      <dgm:prSet presAssocID="{F07AB622-1BA9-46C8-8FDE-A18084060AE7}" presName="sibSpaceThree" presStyleCnt="0"/>
      <dgm:spPr/>
    </dgm:pt>
    <dgm:pt modelId="{D7679B80-F05F-46E7-BBD5-EA50D29F784E}" type="pres">
      <dgm:prSet presAssocID="{C596150E-25A6-4A74-897F-6E796D3E09AD}" presName="vertThree" presStyleCnt="0"/>
      <dgm:spPr/>
    </dgm:pt>
    <dgm:pt modelId="{8EFDCFD1-440F-4AB2-9004-BB2958746612}" type="pres">
      <dgm:prSet presAssocID="{C596150E-25A6-4A74-897F-6E796D3E09AD}" presName="txThree" presStyleLbl="node3" presStyleIdx="1" presStyleCnt="6">
        <dgm:presLayoutVars>
          <dgm:chPref val="3"/>
        </dgm:presLayoutVars>
      </dgm:prSet>
      <dgm:spPr/>
    </dgm:pt>
    <dgm:pt modelId="{8FE088E5-D5D3-43E7-9153-C8E705887B98}" type="pres">
      <dgm:prSet presAssocID="{C596150E-25A6-4A74-897F-6E796D3E09AD}" presName="horzThree" presStyleCnt="0"/>
      <dgm:spPr/>
    </dgm:pt>
    <dgm:pt modelId="{1BD436B7-5BF3-4DF9-8F78-1DB58A720BB4}" type="pres">
      <dgm:prSet presAssocID="{E4752561-7B24-4A30-AEF2-E7039692068A}" presName="sibSpaceTwo" presStyleCnt="0"/>
      <dgm:spPr/>
    </dgm:pt>
    <dgm:pt modelId="{D35AF565-AA1A-4B02-84B6-1164403F0044}" type="pres">
      <dgm:prSet presAssocID="{38396EBB-6B75-47E9-BB94-7667036D7466}" presName="vertTwo" presStyleCnt="0"/>
      <dgm:spPr/>
    </dgm:pt>
    <dgm:pt modelId="{E500F195-B527-474E-80F6-F5902361C8E0}" type="pres">
      <dgm:prSet presAssocID="{38396EBB-6B75-47E9-BB94-7667036D7466}" presName="txTwo" presStyleLbl="node2" presStyleIdx="1" presStyleCnt="3">
        <dgm:presLayoutVars>
          <dgm:chPref val="3"/>
        </dgm:presLayoutVars>
      </dgm:prSet>
      <dgm:spPr/>
    </dgm:pt>
    <dgm:pt modelId="{A7057068-7D6F-4A39-9EB0-B3489466A5A9}" type="pres">
      <dgm:prSet presAssocID="{38396EBB-6B75-47E9-BB94-7667036D7466}" presName="parTransTwo" presStyleCnt="0"/>
      <dgm:spPr/>
    </dgm:pt>
    <dgm:pt modelId="{0F0C5D96-23B8-4896-B2D7-018DD433178C}" type="pres">
      <dgm:prSet presAssocID="{38396EBB-6B75-47E9-BB94-7667036D7466}" presName="horzTwo" presStyleCnt="0"/>
      <dgm:spPr/>
    </dgm:pt>
    <dgm:pt modelId="{A1403652-A3EA-496C-A866-7CF0026E9F85}" type="pres">
      <dgm:prSet presAssocID="{659944B2-3C8D-4255-8F0D-AC8D1DA60BEE}" presName="vertThree" presStyleCnt="0"/>
      <dgm:spPr/>
    </dgm:pt>
    <dgm:pt modelId="{CF1833DE-6328-403C-B561-6CFD650DF3FB}" type="pres">
      <dgm:prSet presAssocID="{659944B2-3C8D-4255-8F0D-AC8D1DA60BEE}" presName="txThree" presStyleLbl="node3" presStyleIdx="2" presStyleCnt="6">
        <dgm:presLayoutVars>
          <dgm:chPref val="3"/>
        </dgm:presLayoutVars>
      </dgm:prSet>
      <dgm:spPr/>
    </dgm:pt>
    <dgm:pt modelId="{6BA36709-C423-425B-BF42-B44A7924447F}" type="pres">
      <dgm:prSet presAssocID="{659944B2-3C8D-4255-8F0D-AC8D1DA60BEE}" presName="horzThree" presStyleCnt="0"/>
      <dgm:spPr/>
    </dgm:pt>
    <dgm:pt modelId="{51D62FEE-2495-4DE1-9594-CC22C0C10E6B}" type="pres">
      <dgm:prSet presAssocID="{4E9B17E1-C451-4F64-93F0-6D1CC7F52C30}" presName="sibSpaceThree" presStyleCnt="0"/>
      <dgm:spPr/>
    </dgm:pt>
    <dgm:pt modelId="{4C312BF6-CF20-4370-9104-59AC3E0BF11F}" type="pres">
      <dgm:prSet presAssocID="{F452709D-80EC-41C8-A69C-814DF1781DA5}" presName="vertThree" presStyleCnt="0"/>
      <dgm:spPr/>
    </dgm:pt>
    <dgm:pt modelId="{E9DE273A-8D1C-4F53-8172-1B622DCFD09E}" type="pres">
      <dgm:prSet presAssocID="{F452709D-80EC-41C8-A69C-814DF1781DA5}" presName="txThree" presStyleLbl="node3" presStyleIdx="3" presStyleCnt="6">
        <dgm:presLayoutVars>
          <dgm:chPref val="3"/>
        </dgm:presLayoutVars>
      </dgm:prSet>
      <dgm:spPr/>
    </dgm:pt>
    <dgm:pt modelId="{0D802DC5-FF10-4F5D-93F5-C70A57519F43}" type="pres">
      <dgm:prSet presAssocID="{F452709D-80EC-41C8-A69C-814DF1781DA5}" presName="horzThree" presStyleCnt="0"/>
      <dgm:spPr/>
    </dgm:pt>
    <dgm:pt modelId="{954105D9-14D7-4BA1-90CE-0DB08F73965E}" type="pres">
      <dgm:prSet presAssocID="{2744010B-CE35-4B98-8C08-F6F6FFCC64CD}" presName="sibSpaceThree" presStyleCnt="0"/>
      <dgm:spPr/>
    </dgm:pt>
    <dgm:pt modelId="{DBD80DAE-14A1-46F3-947A-2A13F51D8FF9}" type="pres">
      <dgm:prSet presAssocID="{D6192EF1-5E01-41D7-93CC-A135AFF2E49B}" presName="vertThree" presStyleCnt="0"/>
      <dgm:spPr/>
    </dgm:pt>
    <dgm:pt modelId="{DD65A683-152C-4777-A405-840E492390F2}" type="pres">
      <dgm:prSet presAssocID="{D6192EF1-5E01-41D7-93CC-A135AFF2E49B}" presName="txThree" presStyleLbl="node3" presStyleIdx="4" presStyleCnt="6">
        <dgm:presLayoutVars>
          <dgm:chPref val="3"/>
        </dgm:presLayoutVars>
      </dgm:prSet>
      <dgm:spPr/>
    </dgm:pt>
    <dgm:pt modelId="{EEAB1BC5-A2F7-4B27-B26D-34ED58BA4B25}" type="pres">
      <dgm:prSet presAssocID="{D6192EF1-5E01-41D7-93CC-A135AFF2E49B}" presName="horzThree" presStyleCnt="0"/>
      <dgm:spPr/>
    </dgm:pt>
    <dgm:pt modelId="{84DFBC9C-E8C8-407E-8CDC-DABCE4289565}" type="pres">
      <dgm:prSet presAssocID="{865B97A8-C99A-4868-A426-7D3C786DE985}" presName="sibSpaceTwo" presStyleCnt="0"/>
      <dgm:spPr/>
    </dgm:pt>
    <dgm:pt modelId="{8AEC0D6D-28EB-40F6-9145-70C7951CE114}" type="pres">
      <dgm:prSet presAssocID="{D1F14595-F594-45E4-B67F-63B79BF46F30}" presName="vertTwo" presStyleCnt="0"/>
      <dgm:spPr/>
    </dgm:pt>
    <dgm:pt modelId="{959975DB-1713-46CA-BF13-9FCA317502B3}" type="pres">
      <dgm:prSet presAssocID="{D1F14595-F594-45E4-B67F-63B79BF46F30}" presName="txTwo" presStyleLbl="node2" presStyleIdx="2" presStyleCnt="3">
        <dgm:presLayoutVars>
          <dgm:chPref val="3"/>
        </dgm:presLayoutVars>
      </dgm:prSet>
      <dgm:spPr/>
    </dgm:pt>
    <dgm:pt modelId="{173C22BF-D396-46EF-99E3-AA9E5C052E3B}" type="pres">
      <dgm:prSet presAssocID="{D1F14595-F594-45E4-B67F-63B79BF46F30}" presName="parTransTwo" presStyleCnt="0"/>
      <dgm:spPr/>
    </dgm:pt>
    <dgm:pt modelId="{2072C61E-1A47-4F8D-BC49-D56AEBF88C1B}" type="pres">
      <dgm:prSet presAssocID="{D1F14595-F594-45E4-B67F-63B79BF46F30}" presName="horzTwo" presStyleCnt="0"/>
      <dgm:spPr/>
    </dgm:pt>
    <dgm:pt modelId="{4441C1D3-B0ED-46E2-9A48-774C46D1C93D}" type="pres">
      <dgm:prSet presAssocID="{5D4A7312-FFAC-401D-B462-E7AE09111D0A}" presName="vertThree" presStyleCnt="0"/>
      <dgm:spPr/>
    </dgm:pt>
    <dgm:pt modelId="{C1B2B1CE-B06E-4836-9CBF-FC2DACEBC6F5}" type="pres">
      <dgm:prSet presAssocID="{5D4A7312-FFAC-401D-B462-E7AE09111D0A}" presName="txThree" presStyleLbl="node3" presStyleIdx="5" presStyleCnt="6">
        <dgm:presLayoutVars>
          <dgm:chPref val="3"/>
        </dgm:presLayoutVars>
      </dgm:prSet>
      <dgm:spPr/>
    </dgm:pt>
    <dgm:pt modelId="{5C54CCB3-67B2-4184-806C-F07E0D93D2EC}" type="pres">
      <dgm:prSet presAssocID="{5D4A7312-FFAC-401D-B462-E7AE09111D0A}" presName="horzThree" presStyleCnt="0"/>
      <dgm:spPr/>
    </dgm:pt>
  </dgm:ptLst>
  <dgm:cxnLst>
    <dgm:cxn modelId="{164DEE10-08CA-4F4E-9CBD-F291CC4DADB3}" type="presOf" srcId="{85AA52B1-579F-48BE-9169-CE70185AB838}" destId="{199024D3-6F1C-419A-9871-78D1361A8073}" srcOrd="0" destOrd="0" presId="urn:microsoft.com/office/officeart/2005/8/layout/hierarchy4"/>
    <dgm:cxn modelId="{473AF72E-4283-4462-BEE6-366CD2F021CB}" srcId="{D46A7B91-2352-4C8E-8539-D1867045B345}" destId="{85AA52B1-579F-48BE-9169-CE70185AB838}" srcOrd="0" destOrd="0" parTransId="{FB6E8851-301E-4A7D-8BB9-7536CD6868DB}" sibTransId="{E4752561-7B24-4A30-AEF2-E7039692068A}"/>
    <dgm:cxn modelId="{BCB04333-FCE3-D54B-8438-FAA65FCA67DE}" type="presOf" srcId="{D46A7B91-2352-4C8E-8539-D1867045B345}" destId="{7E2196A2-44EA-4637-B7B0-359AB53FCC7D}" srcOrd="0" destOrd="0" presId="urn:microsoft.com/office/officeart/2005/8/layout/hierarchy4"/>
    <dgm:cxn modelId="{6361273D-5324-4322-B1EF-DEC5FB587C8E}" srcId="{38396EBB-6B75-47E9-BB94-7667036D7466}" destId="{659944B2-3C8D-4255-8F0D-AC8D1DA60BEE}" srcOrd="0" destOrd="0" parTransId="{FF8FFC82-6BCE-4DA7-8BDA-77FD6359669F}" sibTransId="{4E9B17E1-C451-4F64-93F0-6D1CC7F52C30}"/>
    <dgm:cxn modelId="{E171C661-7B08-4998-8F94-6A6D738F2E3C}" srcId="{D46A7B91-2352-4C8E-8539-D1867045B345}" destId="{D1F14595-F594-45E4-B67F-63B79BF46F30}" srcOrd="2" destOrd="0" parTransId="{2B233EB6-B4C5-4AC1-AD9A-5BDC5A8B09C4}" sibTransId="{447B07E9-F7EE-49E8-B69B-E301D87C823C}"/>
    <dgm:cxn modelId="{A863F741-D5D1-9F42-9CC3-A0A2998FFA5B}" type="presOf" srcId="{38396EBB-6B75-47E9-BB94-7667036D7466}" destId="{E500F195-B527-474E-80F6-F5902361C8E0}" srcOrd="0" destOrd="0" presId="urn:microsoft.com/office/officeart/2005/8/layout/hierarchy4"/>
    <dgm:cxn modelId="{372EB062-2CEC-B840-8164-B503CFD5422D}" type="presOf" srcId="{5D4A7312-FFAC-401D-B462-E7AE09111D0A}" destId="{C1B2B1CE-B06E-4836-9CBF-FC2DACEBC6F5}" srcOrd="0" destOrd="0" presId="urn:microsoft.com/office/officeart/2005/8/layout/hierarchy4"/>
    <dgm:cxn modelId="{94792C66-68F4-A046-A2C7-4678A8A616C9}" type="presOf" srcId="{D1F14595-F594-45E4-B67F-63B79BF46F30}" destId="{959975DB-1713-46CA-BF13-9FCA317502B3}" srcOrd="0" destOrd="0" presId="urn:microsoft.com/office/officeart/2005/8/layout/hierarchy4"/>
    <dgm:cxn modelId="{7DB80051-7ADA-49E7-8A40-24EC05A37A0C}" srcId="{85AA52B1-579F-48BE-9169-CE70185AB838}" destId="{DD2DA599-D7B8-46C1-B30A-4F99F0F7D2AF}" srcOrd="0" destOrd="0" parTransId="{4766E1AF-9D14-430F-8C8A-C64723FEB9D8}" sibTransId="{F07AB622-1BA9-46C8-8FDE-A18084060AE7}"/>
    <dgm:cxn modelId="{19D33C71-9318-DB4A-A67B-48F1787CB3F4}" type="presOf" srcId="{DD2DA599-D7B8-46C1-B30A-4F99F0F7D2AF}" destId="{C28DB3A2-6A57-4AEF-B604-D412863C32B6}" srcOrd="0" destOrd="0" presId="urn:microsoft.com/office/officeart/2005/8/layout/hierarchy4"/>
    <dgm:cxn modelId="{C6888056-978D-492E-9C11-45B4484C834A}" srcId="{38396EBB-6B75-47E9-BB94-7667036D7466}" destId="{F452709D-80EC-41C8-A69C-814DF1781DA5}" srcOrd="1" destOrd="0" parTransId="{2BC33258-3A15-4308-A52C-7B762DC6D669}" sibTransId="{2744010B-CE35-4B98-8C08-F6F6FFCC64CD}"/>
    <dgm:cxn modelId="{8176F681-0D2B-274D-A1C7-BD5996F86AA8}" type="presOf" srcId="{F452709D-80EC-41C8-A69C-814DF1781DA5}" destId="{E9DE273A-8D1C-4F53-8172-1B622DCFD09E}" srcOrd="0" destOrd="0" presId="urn:microsoft.com/office/officeart/2005/8/layout/hierarchy4"/>
    <dgm:cxn modelId="{8666C099-3927-49C7-8C02-E0FC9AE8EFD1}" srcId="{38396EBB-6B75-47E9-BB94-7667036D7466}" destId="{D6192EF1-5E01-41D7-93CC-A135AFF2E49B}" srcOrd="2" destOrd="0" parTransId="{4A479CF4-3962-447E-8BE4-ED85687A6253}" sibTransId="{D7A10D9F-E74D-4F11-AB30-DC8BD89DBD87}"/>
    <dgm:cxn modelId="{9109A4B5-395B-D040-918F-75B000E5D183}" type="presOf" srcId="{659944B2-3C8D-4255-8F0D-AC8D1DA60BEE}" destId="{CF1833DE-6328-403C-B561-6CFD650DF3FB}" srcOrd="0" destOrd="0" presId="urn:microsoft.com/office/officeart/2005/8/layout/hierarchy4"/>
    <dgm:cxn modelId="{ECCEF6BF-58A1-E840-977C-A54D8C969BAB}" type="presOf" srcId="{C34A8D39-F1B7-41EF-9B03-6186E6FCCFE8}" destId="{56BF4AD0-8B1A-4BF0-A464-813959CCB4B8}" srcOrd="0" destOrd="0" presId="urn:microsoft.com/office/officeart/2005/8/layout/hierarchy4"/>
    <dgm:cxn modelId="{1B46F2C6-D528-4763-BDB3-F1989F1AD3F4}" srcId="{85AA52B1-579F-48BE-9169-CE70185AB838}" destId="{C596150E-25A6-4A74-897F-6E796D3E09AD}" srcOrd="1" destOrd="0" parTransId="{F13F7E49-E8FD-42D4-B5E5-E405700A4E3F}" sibTransId="{F332A8D3-CF49-44E7-B9B5-A49FEA2D5699}"/>
    <dgm:cxn modelId="{BBA6B6CB-9D42-4C0F-B710-CF7A66A46624}" srcId="{D46A7B91-2352-4C8E-8539-D1867045B345}" destId="{38396EBB-6B75-47E9-BB94-7667036D7466}" srcOrd="1" destOrd="0" parTransId="{9A8D91B8-C529-42A1-86B8-48C3D07FF583}" sibTransId="{865B97A8-C99A-4868-A426-7D3C786DE985}"/>
    <dgm:cxn modelId="{6BFF2FD7-B592-4259-A36E-2A01E7D086C0}" srcId="{C34A8D39-F1B7-41EF-9B03-6186E6FCCFE8}" destId="{D46A7B91-2352-4C8E-8539-D1867045B345}" srcOrd="0" destOrd="0" parTransId="{676F3319-EEA7-4786-BB6D-D3B608B4B8F4}" sibTransId="{548D8021-37BE-4B70-8B6D-C8452F29D65B}"/>
    <dgm:cxn modelId="{69C671DF-8E22-7140-B17F-049B11D86B3B}" type="presOf" srcId="{C596150E-25A6-4A74-897F-6E796D3E09AD}" destId="{8EFDCFD1-440F-4AB2-9004-BB2958746612}" srcOrd="0" destOrd="0" presId="urn:microsoft.com/office/officeart/2005/8/layout/hierarchy4"/>
    <dgm:cxn modelId="{126823E5-66A1-4298-A899-BDE32770CD43}" srcId="{D1F14595-F594-45E4-B67F-63B79BF46F30}" destId="{5D4A7312-FFAC-401D-B462-E7AE09111D0A}" srcOrd="0" destOrd="0" parTransId="{70686429-D874-43FD-BF29-71D36266C318}" sibTransId="{6E279297-8BAC-4347-991E-C4F227CCD34C}"/>
    <dgm:cxn modelId="{576303FF-5B62-2A4A-BB68-413FD0E688B2}" type="presOf" srcId="{D6192EF1-5E01-41D7-93CC-A135AFF2E49B}" destId="{DD65A683-152C-4777-A405-840E492390F2}" srcOrd="0" destOrd="0" presId="urn:microsoft.com/office/officeart/2005/8/layout/hierarchy4"/>
    <dgm:cxn modelId="{FE49C46E-F6BC-AC4A-8504-CA7331C71095}" type="presParOf" srcId="{56BF4AD0-8B1A-4BF0-A464-813959CCB4B8}" destId="{2AE757B7-AD39-4EF8-871F-10D71121EA3B}" srcOrd="0" destOrd="0" presId="urn:microsoft.com/office/officeart/2005/8/layout/hierarchy4"/>
    <dgm:cxn modelId="{0EB836CB-D131-8D45-A909-A8C172EB8C99}" type="presParOf" srcId="{2AE757B7-AD39-4EF8-871F-10D71121EA3B}" destId="{7E2196A2-44EA-4637-B7B0-359AB53FCC7D}" srcOrd="0" destOrd="0" presId="urn:microsoft.com/office/officeart/2005/8/layout/hierarchy4"/>
    <dgm:cxn modelId="{EBB88655-B570-9643-8084-737619493343}" type="presParOf" srcId="{2AE757B7-AD39-4EF8-871F-10D71121EA3B}" destId="{EB63A104-3D9E-4BCB-B807-7A0967FD6F08}" srcOrd="1" destOrd="0" presId="urn:microsoft.com/office/officeart/2005/8/layout/hierarchy4"/>
    <dgm:cxn modelId="{7719458C-9D74-4245-9A9C-FB1454CD198A}" type="presParOf" srcId="{2AE757B7-AD39-4EF8-871F-10D71121EA3B}" destId="{88939507-0E6D-4969-A51C-3F8E4C61C03C}" srcOrd="2" destOrd="0" presId="urn:microsoft.com/office/officeart/2005/8/layout/hierarchy4"/>
    <dgm:cxn modelId="{7DA3A49A-49C2-1A4F-8E5A-F93AAA287DD4}" type="presParOf" srcId="{88939507-0E6D-4969-A51C-3F8E4C61C03C}" destId="{A19CFDBD-BC22-4CC7-AA68-E4627C6BE229}" srcOrd="0" destOrd="0" presId="urn:microsoft.com/office/officeart/2005/8/layout/hierarchy4"/>
    <dgm:cxn modelId="{DF301669-466B-1E4B-8439-96EE68CA403B}" type="presParOf" srcId="{A19CFDBD-BC22-4CC7-AA68-E4627C6BE229}" destId="{199024D3-6F1C-419A-9871-78D1361A8073}" srcOrd="0" destOrd="0" presId="urn:microsoft.com/office/officeart/2005/8/layout/hierarchy4"/>
    <dgm:cxn modelId="{B1130BF2-ED04-424E-BE98-F37636146D04}" type="presParOf" srcId="{A19CFDBD-BC22-4CC7-AA68-E4627C6BE229}" destId="{958F9F30-3389-4692-A6BD-9C965593D933}" srcOrd="1" destOrd="0" presId="urn:microsoft.com/office/officeart/2005/8/layout/hierarchy4"/>
    <dgm:cxn modelId="{E301B831-4FCE-A64D-9F62-8B324B50D8D6}" type="presParOf" srcId="{A19CFDBD-BC22-4CC7-AA68-E4627C6BE229}" destId="{94069918-90F8-4899-8669-5BB75766BD21}" srcOrd="2" destOrd="0" presId="urn:microsoft.com/office/officeart/2005/8/layout/hierarchy4"/>
    <dgm:cxn modelId="{EA292282-97FC-774A-A7CF-7CE1DAFFFB9C}" type="presParOf" srcId="{94069918-90F8-4899-8669-5BB75766BD21}" destId="{81E41ADC-F893-4B50-90DC-7199F3CF1929}" srcOrd="0" destOrd="0" presId="urn:microsoft.com/office/officeart/2005/8/layout/hierarchy4"/>
    <dgm:cxn modelId="{560913A8-12D5-6340-AF66-526DA8A9EA1C}" type="presParOf" srcId="{81E41ADC-F893-4B50-90DC-7199F3CF1929}" destId="{C28DB3A2-6A57-4AEF-B604-D412863C32B6}" srcOrd="0" destOrd="0" presId="urn:microsoft.com/office/officeart/2005/8/layout/hierarchy4"/>
    <dgm:cxn modelId="{224114C3-699F-FA46-ACD3-A32F03E84647}" type="presParOf" srcId="{81E41ADC-F893-4B50-90DC-7199F3CF1929}" destId="{16936824-0751-4600-B3D0-E7ED2B9834C9}" srcOrd="1" destOrd="0" presId="urn:microsoft.com/office/officeart/2005/8/layout/hierarchy4"/>
    <dgm:cxn modelId="{9586721C-CE0D-A342-A9FB-0D8D3FC83E33}" type="presParOf" srcId="{94069918-90F8-4899-8669-5BB75766BD21}" destId="{F624983F-AAFC-452E-B5C0-0FCDE8473CCF}" srcOrd="1" destOrd="0" presId="urn:microsoft.com/office/officeart/2005/8/layout/hierarchy4"/>
    <dgm:cxn modelId="{85259FC6-B10E-1844-8A98-602FCEFD8366}" type="presParOf" srcId="{94069918-90F8-4899-8669-5BB75766BD21}" destId="{D7679B80-F05F-46E7-BBD5-EA50D29F784E}" srcOrd="2" destOrd="0" presId="urn:microsoft.com/office/officeart/2005/8/layout/hierarchy4"/>
    <dgm:cxn modelId="{9C42D6E3-F632-7E4D-BD2A-00CC9EA0AB90}" type="presParOf" srcId="{D7679B80-F05F-46E7-BBD5-EA50D29F784E}" destId="{8EFDCFD1-440F-4AB2-9004-BB2958746612}" srcOrd="0" destOrd="0" presId="urn:microsoft.com/office/officeart/2005/8/layout/hierarchy4"/>
    <dgm:cxn modelId="{F35AA359-4623-BA4F-AA3E-E8CB332BCF88}" type="presParOf" srcId="{D7679B80-F05F-46E7-BBD5-EA50D29F784E}" destId="{8FE088E5-D5D3-43E7-9153-C8E705887B98}" srcOrd="1" destOrd="0" presId="urn:microsoft.com/office/officeart/2005/8/layout/hierarchy4"/>
    <dgm:cxn modelId="{14653EA9-9262-5848-82C2-4977549F3D84}" type="presParOf" srcId="{88939507-0E6D-4969-A51C-3F8E4C61C03C}" destId="{1BD436B7-5BF3-4DF9-8F78-1DB58A720BB4}" srcOrd="1" destOrd="0" presId="urn:microsoft.com/office/officeart/2005/8/layout/hierarchy4"/>
    <dgm:cxn modelId="{31FA34A0-6A65-3F48-91B6-8051F51A86C7}" type="presParOf" srcId="{88939507-0E6D-4969-A51C-3F8E4C61C03C}" destId="{D35AF565-AA1A-4B02-84B6-1164403F0044}" srcOrd="2" destOrd="0" presId="urn:microsoft.com/office/officeart/2005/8/layout/hierarchy4"/>
    <dgm:cxn modelId="{A1920A38-D109-4D43-9CEA-5981B7C1D73B}" type="presParOf" srcId="{D35AF565-AA1A-4B02-84B6-1164403F0044}" destId="{E500F195-B527-474E-80F6-F5902361C8E0}" srcOrd="0" destOrd="0" presId="urn:microsoft.com/office/officeart/2005/8/layout/hierarchy4"/>
    <dgm:cxn modelId="{BE6F0403-2FC4-A840-B96F-66E4D8825664}" type="presParOf" srcId="{D35AF565-AA1A-4B02-84B6-1164403F0044}" destId="{A7057068-7D6F-4A39-9EB0-B3489466A5A9}" srcOrd="1" destOrd="0" presId="urn:microsoft.com/office/officeart/2005/8/layout/hierarchy4"/>
    <dgm:cxn modelId="{052F48C5-8148-9246-9DCF-E1F7FE2B5D91}" type="presParOf" srcId="{D35AF565-AA1A-4B02-84B6-1164403F0044}" destId="{0F0C5D96-23B8-4896-B2D7-018DD433178C}" srcOrd="2" destOrd="0" presId="urn:microsoft.com/office/officeart/2005/8/layout/hierarchy4"/>
    <dgm:cxn modelId="{1F3D04CB-A1B6-1743-A0D7-A162CFBF352E}" type="presParOf" srcId="{0F0C5D96-23B8-4896-B2D7-018DD433178C}" destId="{A1403652-A3EA-496C-A866-7CF0026E9F85}" srcOrd="0" destOrd="0" presId="urn:microsoft.com/office/officeart/2005/8/layout/hierarchy4"/>
    <dgm:cxn modelId="{D374D0A1-C160-DB4E-9CA3-C7EA7776D549}" type="presParOf" srcId="{A1403652-A3EA-496C-A866-7CF0026E9F85}" destId="{CF1833DE-6328-403C-B561-6CFD650DF3FB}" srcOrd="0" destOrd="0" presId="urn:microsoft.com/office/officeart/2005/8/layout/hierarchy4"/>
    <dgm:cxn modelId="{1382A60F-3817-0245-8BB0-C63BCA30C5BB}" type="presParOf" srcId="{A1403652-A3EA-496C-A866-7CF0026E9F85}" destId="{6BA36709-C423-425B-BF42-B44A7924447F}" srcOrd="1" destOrd="0" presId="urn:microsoft.com/office/officeart/2005/8/layout/hierarchy4"/>
    <dgm:cxn modelId="{FE54A63B-EBDC-6F42-B1E8-F86A1083E284}" type="presParOf" srcId="{0F0C5D96-23B8-4896-B2D7-018DD433178C}" destId="{51D62FEE-2495-4DE1-9594-CC22C0C10E6B}" srcOrd="1" destOrd="0" presId="urn:microsoft.com/office/officeart/2005/8/layout/hierarchy4"/>
    <dgm:cxn modelId="{703141D3-779F-8443-BC2C-F5F3DA82CBD3}" type="presParOf" srcId="{0F0C5D96-23B8-4896-B2D7-018DD433178C}" destId="{4C312BF6-CF20-4370-9104-59AC3E0BF11F}" srcOrd="2" destOrd="0" presId="urn:microsoft.com/office/officeart/2005/8/layout/hierarchy4"/>
    <dgm:cxn modelId="{B470A0F6-E45B-8F4F-AB57-FA8E19F4ACC3}" type="presParOf" srcId="{4C312BF6-CF20-4370-9104-59AC3E0BF11F}" destId="{E9DE273A-8D1C-4F53-8172-1B622DCFD09E}" srcOrd="0" destOrd="0" presId="urn:microsoft.com/office/officeart/2005/8/layout/hierarchy4"/>
    <dgm:cxn modelId="{D8FE870F-04B8-4E4A-B0BF-4E736739BD10}" type="presParOf" srcId="{4C312BF6-CF20-4370-9104-59AC3E0BF11F}" destId="{0D802DC5-FF10-4F5D-93F5-C70A57519F43}" srcOrd="1" destOrd="0" presId="urn:microsoft.com/office/officeart/2005/8/layout/hierarchy4"/>
    <dgm:cxn modelId="{E58340B1-4A09-FC4D-ABED-59D246F6C7F2}" type="presParOf" srcId="{0F0C5D96-23B8-4896-B2D7-018DD433178C}" destId="{954105D9-14D7-4BA1-90CE-0DB08F73965E}" srcOrd="3" destOrd="0" presId="urn:microsoft.com/office/officeart/2005/8/layout/hierarchy4"/>
    <dgm:cxn modelId="{9A8746CB-7236-F048-9A0C-53A9086AD1B1}" type="presParOf" srcId="{0F0C5D96-23B8-4896-B2D7-018DD433178C}" destId="{DBD80DAE-14A1-46F3-947A-2A13F51D8FF9}" srcOrd="4" destOrd="0" presId="urn:microsoft.com/office/officeart/2005/8/layout/hierarchy4"/>
    <dgm:cxn modelId="{89E55F16-581B-E047-880F-4CF9C2B3872D}" type="presParOf" srcId="{DBD80DAE-14A1-46F3-947A-2A13F51D8FF9}" destId="{DD65A683-152C-4777-A405-840E492390F2}" srcOrd="0" destOrd="0" presId="urn:microsoft.com/office/officeart/2005/8/layout/hierarchy4"/>
    <dgm:cxn modelId="{12CD3211-D416-3B45-ACBD-3F3A45AA7457}" type="presParOf" srcId="{DBD80DAE-14A1-46F3-947A-2A13F51D8FF9}" destId="{EEAB1BC5-A2F7-4B27-B26D-34ED58BA4B25}" srcOrd="1" destOrd="0" presId="urn:microsoft.com/office/officeart/2005/8/layout/hierarchy4"/>
    <dgm:cxn modelId="{09430F8F-B5DD-9A42-8F1E-1F3002C9D10F}" type="presParOf" srcId="{88939507-0E6D-4969-A51C-3F8E4C61C03C}" destId="{84DFBC9C-E8C8-407E-8CDC-DABCE4289565}" srcOrd="3" destOrd="0" presId="urn:microsoft.com/office/officeart/2005/8/layout/hierarchy4"/>
    <dgm:cxn modelId="{2632867E-2E4B-2248-AEA2-5F1ABB8DF3A6}" type="presParOf" srcId="{88939507-0E6D-4969-A51C-3F8E4C61C03C}" destId="{8AEC0D6D-28EB-40F6-9145-70C7951CE114}" srcOrd="4" destOrd="0" presId="urn:microsoft.com/office/officeart/2005/8/layout/hierarchy4"/>
    <dgm:cxn modelId="{82F2EA91-5577-0A49-98AD-3A653B34DB72}" type="presParOf" srcId="{8AEC0D6D-28EB-40F6-9145-70C7951CE114}" destId="{959975DB-1713-46CA-BF13-9FCA317502B3}" srcOrd="0" destOrd="0" presId="urn:microsoft.com/office/officeart/2005/8/layout/hierarchy4"/>
    <dgm:cxn modelId="{07B494C7-3936-3444-A2A2-D2002C54CB6B}" type="presParOf" srcId="{8AEC0D6D-28EB-40F6-9145-70C7951CE114}" destId="{173C22BF-D396-46EF-99E3-AA9E5C052E3B}" srcOrd="1" destOrd="0" presId="urn:microsoft.com/office/officeart/2005/8/layout/hierarchy4"/>
    <dgm:cxn modelId="{4DAC6CAE-86B3-1B42-A10B-BC75C0A5D4A9}" type="presParOf" srcId="{8AEC0D6D-28EB-40F6-9145-70C7951CE114}" destId="{2072C61E-1A47-4F8D-BC49-D56AEBF88C1B}" srcOrd="2" destOrd="0" presId="urn:microsoft.com/office/officeart/2005/8/layout/hierarchy4"/>
    <dgm:cxn modelId="{85A6C8DA-2531-9E42-AF57-79FAAA936D4A}" type="presParOf" srcId="{2072C61E-1A47-4F8D-BC49-D56AEBF88C1B}" destId="{4441C1D3-B0ED-46E2-9A48-774C46D1C93D}" srcOrd="0" destOrd="0" presId="urn:microsoft.com/office/officeart/2005/8/layout/hierarchy4"/>
    <dgm:cxn modelId="{F3A115D2-AB45-694A-8DF0-0588F743F5DC}" type="presParOf" srcId="{4441C1D3-B0ED-46E2-9A48-774C46D1C93D}" destId="{C1B2B1CE-B06E-4836-9CBF-FC2DACEBC6F5}" srcOrd="0" destOrd="0" presId="urn:microsoft.com/office/officeart/2005/8/layout/hierarchy4"/>
    <dgm:cxn modelId="{BAF9A883-EE03-5A47-895E-892728F2C7A0}" type="presParOf" srcId="{4441C1D3-B0ED-46E2-9A48-774C46D1C93D}" destId="{5C54CCB3-67B2-4184-806C-F07E0D93D2EC}" srcOrd="1" destOrd="0" presId="urn:microsoft.com/office/officeart/2005/8/layout/hierarchy4"/>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CE59B93-A56F-43FD-8880-F3C4C460BCBD}" type="doc">
      <dgm:prSet loTypeId="urn:microsoft.com/office/officeart/2005/8/layout/hierarchy6" loCatId="hierarchy" qsTypeId="urn:microsoft.com/office/officeart/2005/8/quickstyle/simple1" qsCatId="simple" csTypeId="urn:microsoft.com/office/officeart/2005/8/colors/colorful1" csCatId="colorful" phldr="1"/>
      <dgm:spPr/>
      <dgm:t>
        <a:bodyPr/>
        <a:lstStyle/>
        <a:p>
          <a:endParaRPr lang="es-ES"/>
        </a:p>
      </dgm:t>
    </dgm:pt>
    <dgm:pt modelId="{F80E5932-9427-47D8-B33B-73F8C3776EDD}">
      <dgm:prSet phldrT="[Texto]"/>
      <dgm:spPr/>
      <dgm:t>
        <a:bodyPr/>
        <a:lstStyle/>
        <a:p>
          <a:r>
            <a:rPr lang="es-ES"/>
            <a:t>SAR</a:t>
          </a:r>
        </a:p>
      </dgm:t>
    </dgm:pt>
    <dgm:pt modelId="{D5A01724-5460-49A6-BCB4-4E15DCEF4CA0}" type="parTrans" cxnId="{0885B7CA-C922-4082-ADCC-A676ADB708AF}">
      <dgm:prSet/>
      <dgm:spPr/>
      <dgm:t>
        <a:bodyPr/>
        <a:lstStyle/>
        <a:p>
          <a:endParaRPr lang="es-ES"/>
        </a:p>
      </dgm:t>
    </dgm:pt>
    <dgm:pt modelId="{B9E517A1-AFA0-4E81-85E5-4F884BBB54CA}" type="sibTrans" cxnId="{0885B7CA-C922-4082-ADCC-A676ADB708AF}">
      <dgm:prSet/>
      <dgm:spPr/>
      <dgm:t>
        <a:bodyPr/>
        <a:lstStyle/>
        <a:p>
          <a:endParaRPr lang="es-ES"/>
        </a:p>
      </dgm:t>
    </dgm:pt>
    <dgm:pt modelId="{3B44D526-0CED-4639-B091-640532A6D8F8}">
      <dgm:prSet phldrT="[Texto]"/>
      <dgm:spPr/>
      <dgm:t>
        <a:bodyPr/>
        <a:lstStyle/>
        <a:p>
          <a:r>
            <a:rPr lang="es-ES"/>
            <a:t>Lógico</a:t>
          </a:r>
        </a:p>
      </dgm:t>
    </dgm:pt>
    <dgm:pt modelId="{C054D606-FB81-41B2-8E59-EDB600E21547}" type="parTrans" cxnId="{56DA50C7-0B17-441A-855A-3CB49AC08C50}">
      <dgm:prSet/>
      <dgm:spPr/>
      <dgm:t>
        <a:bodyPr/>
        <a:lstStyle/>
        <a:p>
          <a:endParaRPr lang="es-ES"/>
        </a:p>
      </dgm:t>
    </dgm:pt>
    <dgm:pt modelId="{7E741349-D055-45C0-BDDC-864ED4C56B67}" type="sibTrans" cxnId="{56DA50C7-0B17-441A-855A-3CB49AC08C50}">
      <dgm:prSet/>
      <dgm:spPr/>
      <dgm:t>
        <a:bodyPr/>
        <a:lstStyle/>
        <a:p>
          <a:endParaRPr lang="es-ES"/>
        </a:p>
      </dgm:t>
    </dgm:pt>
    <dgm:pt modelId="{41800345-DAC5-45BB-92C0-BEE08A76DC11}">
      <dgm:prSet phldrT="[Texto]"/>
      <dgm:spPr/>
      <dgm:t>
        <a:bodyPr/>
        <a:lstStyle/>
        <a:p>
          <a:r>
            <a:rPr lang="es-ES"/>
            <a:t>Físico</a:t>
          </a:r>
        </a:p>
      </dgm:t>
    </dgm:pt>
    <dgm:pt modelId="{216774BC-C023-45C0-939D-980A49119584}" type="parTrans" cxnId="{A8094EF6-EC4F-4FA4-AB5E-7E0137B3D972}">
      <dgm:prSet/>
      <dgm:spPr/>
      <dgm:t>
        <a:bodyPr/>
        <a:lstStyle/>
        <a:p>
          <a:endParaRPr lang="es-ES"/>
        </a:p>
      </dgm:t>
    </dgm:pt>
    <dgm:pt modelId="{68DFF7D4-C03A-415A-8591-7C37FF7067DA}" type="sibTrans" cxnId="{A8094EF6-EC4F-4FA4-AB5E-7E0137B3D972}">
      <dgm:prSet/>
      <dgm:spPr/>
      <dgm:t>
        <a:bodyPr/>
        <a:lstStyle/>
        <a:p>
          <a:endParaRPr lang="es-ES"/>
        </a:p>
      </dgm:t>
    </dgm:pt>
    <dgm:pt modelId="{F28BF8BF-8D1F-4179-A700-FE1896E75F2B}">
      <dgm:prSet phldrT="[Texto]"/>
      <dgm:spPr/>
      <dgm:t>
        <a:bodyPr/>
        <a:lstStyle/>
        <a:p>
          <a:r>
            <a:rPr lang="es-ES"/>
            <a:t>Microcomputadora</a:t>
          </a:r>
        </a:p>
      </dgm:t>
    </dgm:pt>
    <dgm:pt modelId="{59100914-678A-4E36-BF17-CB0F6B3C3DE2}" type="parTrans" cxnId="{AF436D1F-EC32-4DFC-ACFE-1CAC4448B208}">
      <dgm:prSet/>
      <dgm:spPr/>
      <dgm:t>
        <a:bodyPr/>
        <a:lstStyle/>
        <a:p>
          <a:endParaRPr lang="es-ES"/>
        </a:p>
      </dgm:t>
    </dgm:pt>
    <dgm:pt modelId="{B2F586FE-FEDA-47CA-BDBA-766D1DBFE7CA}" type="sibTrans" cxnId="{AF436D1F-EC32-4DFC-ACFE-1CAC4448B208}">
      <dgm:prSet/>
      <dgm:spPr/>
      <dgm:t>
        <a:bodyPr/>
        <a:lstStyle/>
        <a:p>
          <a:endParaRPr lang="es-ES"/>
        </a:p>
      </dgm:t>
    </dgm:pt>
    <dgm:pt modelId="{A7F151C1-40F9-4AEB-ADEB-BF8CBEF4386A}">
      <dgm:prSet phldrT="[Texto]"/>
      <dgm:spPr/>
      <dgm:t>
        <a:bodyPr/>
        <a:lstStyle/>
        <a:p>
          <a:r>
            <a:rPr lang="es-ES"/>
            <a:t>Microcontroladores</a:t>
          </a:r>
        </a:p>
      </dgm:t>
    </dgm:pt>
    <dgm:pt modelId="{7862E5A5-C2BB-451B-A3EA-70B8B51D3242}" type="parTrans" cxnId="{D496D593-1578-4E41-9266-F8B28A99B1D3}">
      <dgm:prSet/>
      <dgm:spPr/>
      <dgm:t>
        <a:bodyPr/>
        <a:lstStyle/>
        <a:p>
          <a:endParaRPr lang="es-ES"/>
        </a:p>
      </dgm:t>
    </dgm:pt>
    <dgm:pt modelId="{4FF2BEA6-9EBF-4FE6-A68E-26A4E3763AB9}" type="sibTrans" cxnId="{D496D593-1578-4E41-9266-F8B28A99B1D3}">
      <dgm:prSet/>
      <dgm:spPr/>
      <dgm:t>
        <a:bodyPr/>
        <a:lstStyle/>
        <a:p>
          <a:endParaRPr lang="es-ES"/>
        </a:p>
      </dgm:t>
    </dgm:pt>
    <dgm:pt modelId="{5FC9AEBC-C7AD-45FE-A3A9-AC43BF7920C8}">
      <dgm:prSet phldrT="[Texto]"/>
      <dgm:spPr/>
      <dgm:t>
        <a:bodyPr/>
        <a:lstStyle/>
        <a:p>
          <a:r>
            <a:rPr lang="es-ES"/>
            <a:t>Nano</a:t>
          </a:r>
        </a:p>
      </dgm:t>
    </dgm:pt>
    <dgm:pt modelId="{F01C91A4-68BB-4F03-AB4A-2A4ABB04F3CB}" type="parTrans" cxnId="{0370A45E-431A-4C39-AEDC-3B78D1AAE687}">
      <dgm:prSet/>
      <dgm:spPr/>
      <dgm:t>
        <a:bodyPr/>
        <a:lstStyle/>
        <a:p>
          <a:endParaRPr lang="es-ES"/>
        </a:p>
      </dgm:t>
    </dgm:pt>
    <dgm:pt modelId="{C01AFE4F-CF24-48E4-9918-B5FCD4ADA8A1}" type="sibTrans" cxnId="{0370A45E-431A-4C39-AEDC-3B78D1AAE687}">
      <dgm:prSet/>
      <dgm:spPr/>
      <dgm:t>
        <a:bodyPr/>
        <a:lstStyle/>
        <a:p>
          <a:endParaRPr lang="es-ES"/>
        </a:p>
      </dgm:t>
    </dgm:pt>
    <dgm:pt modelId="{27553B14-FE0D-48C9-BD87-F21D6789ACB8}">
      <dgm:prSet phldrT="[Texto]"/>
      <dgm:spPr/>
      <dgm:t>
        <a:bodyPr/>
        <a:lstStyle/>
        <a:p>
          <a:r>
            <a:rPr lang="es-ES"/>
            <a:t>Mega</a:t>
          </a:r>
        </a:p>
      </dgm:t>
    </dgm:pt>
    <dgm:pt modelId="{5447102C-28EB-4BEE-B036-5D641FF91A39}" type="parTrans" cxnId="{A940AB35-329D-4B46-9D4D-9F05BF8E78B4}">
      <dgm:prSet/>
      <dgm:spPr/>
      <dgm:t>
        <a:bodyPr/>
        <a:lstStyle/>
        <a:p>
          <a:endParaRPr lang="es-ES"/>
        </a:p>
      </dgm:t>
    </dgm:pt>
    <dgm:pt modelId="{03C716E1-A977-4FD9-AAB3-166F0BDD1634}" type="sibTrans" cxnId="{A940AB35-329D-4B46-9D4D-9F05BF8E78B4}">
      <dgm:prSet/>
      <dgm:spPr/>
      <dgm:t>
        <a:bodyPr/>
        <a:lstStyle/>
        <a:p>
          <a:endParaRPr lang="es-ES"/>
        </a:p>
      </dgm:t>
    </dgm:pt>
    <dgm:pt modelId="{E304F27F-F78F-40A3-98BE-98A6171E7A3E}">
      <dgm:prSet phldrT="[Texto]"/>
      <dgm:spPr/>
      <dgm:t>
        <a:bodyPr/>
        <a:lstStyle/>
        <a:p>
          <a:r>
            <a:rPr lang="es-ES"/>
            <a:t>Raspberry</a:t>
          </a:r>
        </a:p>
      </dgm:t>
    </dgm:pt>
    <dgm:pt modelId="{EF6FD839-B8BA-4DE8-BD7C-E51F4C1D3DC5}" type="parTrans" cxnId="{42114CA1-D511-4075-AC21-BC47B2FBD066}">
      <dgm:prSet/>
      <dgm:spPr/>
      <dgm:t>
        <a:bodyPr/>
        <a:lstStyle/>
        <a:p>
          <a:endParaRPr lang="es-ES"/>
        </a:p>
      </dgm:t>
    </dgm:pt>
    <dgm:pt modelId="{98DEA690-0FFC-4967-BAFC-51A0B925F26D}" type="sibTrans" cxnId="{42114CA1-D511-4075-AC21-BC47B2FBD066}">
      <dgm:prSet/>
      <dgm:spPr/>
      <dgm:t>
        <a:bodyPr/>
        <a:lstStyle/>
        <a:p>
          <a:endParaRPr lang="es-ES"/>
        </a:p>
      </dgm:t>
    </dgm:pt>
    <dgm:pt modelId="{5B21B32E-051C-4F60-ABD1-41BAE3C54820}">
      <dgm:prSet phldrT="[Texto]"/>
      <dgm:spPr/>
      <dgm:t>
        <a:bodyPr/>
        <a:lstStyle/>
        <a:p>
          <a:r>
            <a:rPr lang="es-ES"/>
            <a:t>Raspbian</a:t>
          </a:r>
        </a:p>
      </dgm:t>
    </dgm:pt>
    <dgm:pt modelId="{68F5F409-3BD5-4664-B19E-F2EB694E9249}" type="parTrans" cxnId="{EB3D8408-41F2-4018-B519-25D644E87932}">
      <dgm:prSet/>
      <dgm:spPr/>
      <dgm:t>
        <a:bodyPr/>
        <a:lstStyle/>
        <a:p>
          <a:endParaRPr lang="es-ES"/>
        </a:p>
      </dgm:t>
    </dgm:pt>
    <dgm:pt modelId="{32829C9A-EE05-4411-9D93-A7F416C231CF}" type="sibTrans" cxnId="{EB3D8408-41F2-4018-B519-25D644E87932}">
      <dgm:prSet/>
      <dgm:spPr/>
      <dgm:t>
        <a:bodyPr/>
        <a:lstStyle/>
        <a:p>
          <a:endParaRPr lang="es-ES"/>
        </a:p>
      </dgm:t>
    </dgm:pt>
    <dgm:pt modelId="{4F3AA406-A585-4214-A2C0-26D6CAD89BA9}">
      <dgm:prSet phldrT="[Texto]"/>
      <dgm:spPr/>
      <dgm:t>
        <a:bodyPr/>
        <a:lstStyle/>
        <a:p>
          <a:r>
            <a:rPr lang="es-ES"/>
            <a:t>MEAN</a:t>
          </a:r>
        </a:p>
      </dgm:t>
    </dgm:pt>
    <dgm:pt modelId="{5490BFA2-1073-4FA2-9C6C-9C87E3AFB461}" type="parTrans" cxnId="{0AEC3D7E-4DCF-4B18-A919-54D1276EB4EE}">
      <dgm:prSet/>
      <dgm:spPr/>
      <dgm:t>
        <a:bodyPr/>
        <a:lstStyle/>
        <a:p>
          <a:endParaRPr lang="es-ES"/>
        </a:p>
      </dgm:t>
    </dgm:pt>
    <dgm:pt modelId="{2E44B531-2910-4443-8E72-A01AAE74DCFB}" type="sibTrans" cxnId="{0AEC3D7E-4DCF-4B18-A919-54D1276EB4EE}">
      <dgm:prSet/>
      <dgm:spPr/>
      <dgm:t>
        <a:bodyPr/>
        <a:lstStyle/>
        <a:p>
          <a:endParaRPr lang="es-ES"/>
        </a:p>
      </dgm:t>
    </dgm:pt>
    <dgm:pt modelId="{D1B8A72B-4588-4804-877E-143897B4B136}">
      <dgm:prSet phldrT="[Texto]"/>
      <dgm:spPr/>
      <dgm:t>
        <a:bodyPr/>
        <a:lstStyle/>
        <a:p>
          <a:r>
            <a:rPr lang="es-ES"/>
            <a:t>Mongo</a:t>
          </a:r>
        </a:p>
      </dgm:t>
    </dgm:pt>
    <dgm:pt modelId="{3AADD106-3CAF-405D-8D79-05494BF41E79}" type="parTrans" cxnId="{133B99A7-0E34-46C1-B82C-DA131714B429}">
      <dgm:prSet/>
      <dgm:spPr/>
      <dgm:t>
        <a:bodyPr/>
        <a:lstStyle/>
        <a:p>
          <a:endParaRPr lang="es-ES"/>
        </a:p>
      </dgm:t>
    </dgm:pt>
    <dgm:pt modelId="{BCF86F69-F52B-4FA1-A387-E26E16430AB4}" type="sibTrans" cxnId="{133B99A7-0E34-46C1-B82C-DA131714B429}">
      <dgm:prSet/>
      <dgm:spPr/>
      <dgm:t>
        <a:bodyPr/>
        <a:lstStyle/>
        <a:p>
          <a:endParaRPr lang="es-ES"/>
        </a:p>
      </dgm:t>
    </dgm:pt>
    <dgm:pt modelId="{EF96B169-0D45-432B-8A73-C9EA7EB2BD9C}">
      <dgm:prSet phldrT="[Texto]"/>
      <dgm:spPr/>
      <dgm:t>
        <a:bodyPr/>
        <a:lstStyle/>
        <a:p>
          <a:r>
            <a:rPr lang="es-ES"/>
            <a:t>Express</a:t>
          </a:r>
        </a:p>
      </dgm:t>
    </dgm:pt>
    <dgm:pt modelId="{5617944B-FAB4-4107-9B6C-02D2FDE05010}" type="parTrans" cxnId="{27B0230A-147A-4ADE-9FC7-69CC56155686}">
      <dgm:prSet/>
      <dgm:spPr/>
      <dgm:t>
        <a:bodyPr/>
        <a:lstStyle/>
        <a:p>
          <a:endParaRPr lang="es-ES"/>
        </a:p>
      </dgm:t>
    </dgm:pt>
    <dgm:pt modelId="{7448EF5B-98F8-47EE-BFB6-65DFAF98C5DC}" type="sibTrans" cxnId="{27B0230A-147A-4ADE-9FC7-69CC56155686}">
      <dgm:prSet/>
      <dgm:spPr/>
      <dgm:t>
        <a:bodyPr/>
        <a:lstStyle/>
        <a:p>
          <a:endParaRPr lang="es-ES"/>
        </a:p>
      </dgm:t>
    </dgm:pt>
    <dgm:pt modelId="{17446E0B-ABC5-45A9-B935-AEB88AC086C0}">
      <dgm:prSet phldrT="[Texto]"/>
      <dgm:spPr/>
      <dgm:t>
        <a:bodyPr/>
        <a:lstStyle/>
        <a:p>
          <a:r>
            <a:rPr lang="es-ES"/>
            <a:t>Angular</a:t>
          </a:r>
        </a:p>
      </dgm:t>
    </dgm:pt>
    <dgm:pt modelId="{D12B69C4-DAE8-44DD-8278-8E90AEB9EC40}" type="parTrans" cxnId="{9F3C255B-3353-4EA8-BD21-21DA41A24A81}">
      <dgm:prSet/>
      <dgm:spPr/>
      <dgm:t>
        <a:bodyPr/>
        <a:lstStyle/>
        <a:p>
          <a:endParaRPr lang="es-ES"/>
        </a:p>
      </dgm:t>
    </dgm:pt>
    <dgm:pt modelId="{42D0AD73-9EFE-4960-99D7-1496749A7F63}" type="sibTrans" cxnId="{9F3C255B-3353-4EA8-BD21-21DA41A24A81}">
      <dgm:prSet/>
      <dgm:spPr/>
      <dgm:t>
        <a:bodyPr/>
        <a:lstStyle/>
        <a:p>
          <a:endParaRPr lang="es-ES"/>
        </a:p>
      </dgm:t>
    </dgm:pt>
    <dgm:pt modelId="{D148909A-6A33-43E6-9A88-C8AC85F1F574}">
      <dgm:prSet phldrT="[Texto]"/>
      <dgm:spPr/>
      <dgm:t>
        <a:bodyPr/>
        <a:lstStyle/>
        <a:p>
          <a:r>
            <a:rPr lang="es-ES"/>
            <a:t>Node</a:t>
          </a:r>
        </a:p>
      </dgm:t>
    </dgm:pt>
    <dgm:pt modelId="{8ECCBD2D-33A2-4731-918A-83392735BD96}" type="parTrans" cxnId="{7D701EB6-F23A-46CB-8819-680C723CE94E}">
      <dgm:prSet/>
      <dgm:spPr/>
      <dgm:t>
        <a:bodyPr/>
        <a:lstStyle/>
        <a:p>
          <a:endParaRPr lang="es-ES"/>
        </a:p>
      </dgm:t>
    </dgm:pt>
    <dgm:pt modelId="{F067E539-5F7E-4B6C-8720-43404F2D8334}" type="sibTrans" cxnId="{7D701EB6-F23A-46CB-8819-680C723CE94E}">
      <dgm:prSet/>
      <dgm:spPr/>
      <dgm:t>
        <a:bodyPr/>
        <a:lstStyle/>
        <a:p>
          <a:endParaRPr lang="es-ES"/>
        </a:p>
      </dgm:t>
    </dgm:pt>
    <dgm:pt modelId="{805D8F81-2A7F-49A3-BF75-99B9D82450FE}">
      <dgm:prSet phldrT="[Texto]"/>
      <dgm:spPr/>
      <dgm:t>
        <a:bodyPr/>
        <a:lstStyle/>
        <a:p>
          <a:r>
            <a:rPr lang="es-ES"/>
            <a:t>PM2</a:t>
          </a:r>
        </a:p>
      </dgm:t>
    </dgm:pt>
    <dgm:pt modelId="{0CCABDB1-C410-4699-AC6D-5B1461A57B10}" type="parTrans" cxnId="{7EB3AC88-B446-4823-95BE-566771D18277}">
      <dgm:prSet/>
      <dgm:spPr/>
      <dgm:t>
        <a:bodyPr/>
        <a:lstStyle/>
        <a:p>
          <a:endParaRPr lang="es-ES"/>
        </a:p>
      </dgm:t>
    </dgm:pt>
    <dgm:pt modelId="{59A02AAF-EE42-47DE-8A1E-B8EE28A45D8B}" type="sibTrans" cxnId="{7EB3AC88-B446-4823-95BE-566771D18277}">
      <dgm:prSet/>
      <dgm:spPr/>
      <dgm:t>
        <a:bodyPr/>
        <a:lstStyle/>
        <a:p>
          <a:endParaRPr lang="es-ES"/>
        </a:p>
      </dgm:t>
    </dgm:pt>
    <dgm:pt modelId="{3E82906C-C3A7-4393-8B7A-C49435029FF8}">
      <dgm:prSet phldrT="[Texto]"/>
      <dgm:spPr/>
      <dgm:t>
        <a:bodyPr/>
        <a:lstStyle/>
        <a:p>
          <a:r>
            <a:rPr lang="es-ES"/>
            <a:t>Motion</a:t>
          </a:r>
        </a:p>
      </dgm:t>
    </dgm:pt>
    <dgm:pt modelId="{8C84BC4A-433F-4C10-A813-882B35B9A694}" type="parTrans" cxnId="{45DF1D03-EBA9-4AA5-9964-477BD0F43A2B}">
      <dgm:prSet/>
      <dgm:spPr/>
      <dgm:t>
        <a:bodyPr/>
        <a:lstStyle/>
        <a:p>
          <a:endParaRPr lang="es-ES"/>
        </a:p>
      </dgm:t>
    </dgm:pt>
    <dgm:pt modelId="{DF25D73B-DB16-4E24-BA65-4D316DD46654}" type="sibTrans" cxnId="{45DF1D03-EBA9-4AA5-9964-477BD0F43A2B}">
      <dgm:prSet/>
      <dgm:spPr/>
      <dgm:t>
        <a:bodyPr/>
        <a:lstStyle/>
        <a:p>
          <a:endParaRPr lang="es-ES"/>
        </a:p>
      </dgm:t>
    </dgm:pt>
    <dgm:pt modelId="{124E09C6-61C7-4F20-AEB8-1A13E319856C}" type="pres">
      <dgm:prSet presAssocID="{ECE59B93-A56F-43FD-8880-F3C4C460BCBD}" presName="mainComposite" presStyleCnt="0">
        <dgm:presLayoutVars>
          <dgm:chPref val="1"/>
          <dgm:dir/>
          <dgm:animOne val="branch"/>
          <dgm:animLvl val="lvl"/>
          <dgm:resizeHandles val="exact"/>
        </dgm:presLayoutVars>
      </dgm:prSet>
      <dgm:spPr/>
    </dgm:pt>
    <dgm:pt modelId="{2A40740C-F75E-456F-8090-35A359EC1E01}" type="pres">
      <dgm:prSet presAssocID="{ECE59B93-A56F-43FD-8880-F3C4C460BCBD}" presName="hierFlow" presStyleCnt="0"/>
      <dgm:spPr/>
    </dgm:pt>
    <dgm:pt modelId="{F2A4E424-26ED-4FF9-AB8A-8AE84A303288}" type="pres">
      <dgm:prSet presAssocID="{ECE59B93-A56F-43FD-8880-F3C4C460BCBD}" presName="hierChild1" presStyleCnt="0">
        <dgm:presLayoutVars>
          <dgm:chPref val="1"/>
          <dgm:animOne val="branch"/>
          <dgm:animLvl val="lvl"/>
        </dgm:presLayoutVars>
      </dgm:prSet>
      <dgm:spPr/>
    </dgm:pt>
    <dgm:pt modelId="{3D284C3D-D041-43C2-B2A1-85C6CA48CE60}" type="pres">
      <dgm:prSet presAssocID="{F80E5932-9427-47D8-B33B-73F8C3776EDD}" presName="Name14" presStyleCnt="0"/>
      <dgm:spPr/>
    </dgm:pt>
    <dgm:pt modelId="{2F73316F-D2A9-4C3F-9A3C-B28E8740738F}" type="pres">
      <dgm:prSet presAssocID="{F80E5932-9427-47D8-B33B-73F8C3776EDD}" presName="level1Shape" presStyleLbl="node0" presStyleIdx="0" presStyleCnt="1">
        <dgm:presLayoutVars>
          <dgm:chPref val="3"/>
        </dgm:presLayoutVars>
      </dgm:prSet>
      <dgm:spPr/>
    </dgm:pt>
    <dgm:pt modelId="{5170C73E-81C1-47A5-989D-63632E5894C8}" type="pres">
      <dgm:prSet presAssocID="{F80E5932-9427-47D8-B33B-73F8C3776EDD}" presName="hierChild2" presStyleCnt="0"/>
      <dgm:spPr/>
    </dgm:pt>
    <dgm:pt modelId="{2AD3F849-E85A-4BCA-883C-88E4F61C03B3}" type="pres">
      <dgm:prSet presAssocID="{C054D606-FB81-41B2-8E59-EDB600E21547}" presName="Name19" presStyleLbl="parChTrans1D2" presStyleIdx="0" presStyleCnt="2"/>
      <dgm:spPr/>
    </dgm:pt>
    <dgm:pt modelId="{56304174-9AD3-410C-B75D-870856A285A4}" type="pres">
      <dgm:prSet presAssocID="{3B44D526-0CED-4639-B091-640532A6D8F8}" presName="Name21" presStyleCnt="0"/>
      <dgm:spPr/>
    </dgm:pt>
    <dgm:pt modelId="{BD2FB3EF-7DFE-46C3-9B07-94F512572D2A}" type="pres">
      <dgm:prSet presAssocID="{3B44D526-0CED-4639-B091-640532A6D8F8}" presName="level2Shape" presStyleLbl="node2" presStyleIdx="0" presStyleCnt="2"/>
      <dgm:spPr/>
    </dgm:pt>
    <dgm:pt modelId="{635376DA-772D-4DCB-AAB5-34B1FB5BA0BB}" type="pres">
      <dgm:prSet presAssocID="{3B44D526-0CED-4639-B091-640532A6D8F8}" presName="hierChild3" presStyleCnt="0"/>
      <dgm:spPr/>
    </dgm:pt>
    <dgm:pt modelId="{EE80FCCF-E1A3-4EB5-8194-CFF6B50249BA}" type="pres">
      <dgm:prSet presAssocID="{68F5F409-3BD5-4664-B19E-F2EB694E9249}" presName="Name19" presStyleLbl="parChTrans1D3" presStyleIdx="0" presStyleCnt="4"/>
      <dgm:spPr/>
    </dgm:pt>
    <dgm:pt modelId="{AD18B222-ED21-48C3-A63B-9B2552E8CE3F}" type="pres">
      <dgm:prSet presAssocID="{5B21B32E-051C-4F60-ABD1-41BAE3C54820}" presName="Name21" presStyleCnt="0"/>
      <dgm:spPr/>
    </dgm:pt>
    <dgm:pt modelId="{4EAE5F5C-F26B-47E1-B43C-9B4A1E1D5A48}" type="pres">
      <dgm:prSet presAssocID="{5B21B32E-051C-4F60-ABD1-41BAE3C54820}" presName="level2Shape" presStyleLbl="node3" presStyleIdx="0" presStyleCnt="4"/>
      <dgm:spPr/>
    </dgm:pt>
    <dgm:pt modelId="{42D3F0A3-50FB-421B-829B-9F6F6AF727E6}" type="pres">
      <dgm:prSet presAssocID="{5B21B32E-051C-4F60-ABD1-41BAE3C54820}" presName="hierChild3" presStyleCnt="0"/>
      <dgm:spPr/>
    </dgm:pt>
    <dgm:pt modelId="{E3C81AE3-4E02-46C6-99DA-965BE14A7647}" type="pres">
      <dgm:prSet presAssocID="{0CCABDB1-C410-4699-AC6D-5B1461A57B10}" presName="Name19" presStyleLbl="parChTrans1D4" presStyleIdx="0" presStyleCnt="9"/>
      <dgm:spPr/>
    </dgm:pt>
    <dgm:pt modelId="{4EF23E7C-1585-4BCB-A29F-799292D510B9}" type="pres">
      <dgm:prSet presAssocID="{805D8F81-2A7F-49A3-BF75-99B9D82450FE}" presName="Name21" presStyleCnt="0"/>
      <dgm:spPr/>
    </dgm:pt>
    <dgm:pt modelId="{5C5EB3AE-E224-4CE6-AF75-727E0AADC8D4}" type="pres">
      <dgm:prSet presAssocID="{805D8F81-2A7F-49A3-BF75-99B9D82450FE}" presName="level2Shape" presStyleLbl="node4" presStyleIdx="0" presStyleCnt="9"/>
      <dgm:spPr/>
    </dgm:pt>
    <dgm:pt modelId="{3253EBBA-722F-47B2-8096-B6BEFBCDE745}" type="pres">
      <dgm:prSet presAssocID="{805D8F81-2A7F-49A3-BF75-99B9D82450FE}" presName="hierChild3" presStyleCnt="0"/>
      <dgm:spPr/>
    </dgm:pt>
    <dgm:pt modelId="{59339405-FEE0-4177-8E1E-EFD49E3382A8}" type="pres">
      <dgm:prSet presAssocID="{8C84BC4A-433F-4C10-A813-882B35B9A694}" presName="Name19" presStyleLbl="parChTrans1D4" presStyleIdx="1" presStyleCnt="9"/>
      <dgm:spPr/>
    </dgm:pt>
    <dgm:pt modelId="{0FAC1AAF-BD72-41FF-A448-B5C7E3CF9E90}" type="pres">
      <dgm:prSet presAssocID="{3E82906C-C3A7-4393-8B7A-C49435029FF8}" presName="Name21" presStyleCnt="0"/>
      <dgm:spPr/>
    </dgm:pt>
    <dgm:pt modelId="{6C488A67-1951-4BC5-A7C8-DDD7FD7EE062}" type="pres">
      <dgm:prSet presAssocID="{3E82906C-C3A7-4393-8B7A-C49435029FF8}" presName="level2Shape" presStyleLbl="node4" presStyleIdx="1" presStyleCnt="9"/>
      <dgm:spPr/>
    </dgm:pt>
    <dgm:pt modelId="{A06414F0-9B6D-4307-A895-4CF363F06F3C}" type="pres">
      <dgm:prSet presAssocID="{3E82906C-C3A7-4393-8B7A-C49435029FF8}" presName="hierChild3" presStyleCnt="0"/>
      <dgm:spPr/>
    </dgm:pt>
    <dgm:pt modelId="{24E905B3-4273-4E02-B234-3F89C5D94607}" type="pres">
      <dgm:prSet presAssocID="{5490BFA2-1073-4FA2-9C6C-9C87E3AFB461}" presName="Name19" presStyleLbl="parChTrans1D3" presStyleIdx="1" presStyleCnt="4"/>
      <dgm:spPr/>
    </dgm:pt>
    <dgm:pt modelId="{975E1E75-D642-4AD8-9C52-40B676647EE6}" type="pres">
      <dgm:prSet presAssocID="{4F3AA406-A585-4214-A2C0-26D6CAD89BA9}" presName="Name21" presStyleCnt="0"/>
      <dgm:spPr/>
    </dgm:pt>
    <dgm:pt modelId="{B4BDF7F5-C29A-4AAF-9A3E-61F49FF5ADC6}" type="pres">
      <dgm:prSet presAssocID="{4F3AA406-A585-4214-A2C0-26D6CAD89BA9}" presName="level2Shape" presStyleLbl="node3" presStyleIdx="1" presStyleCnt="4"/>
      <dgm:spPr/>
    </dgm:pt>
    <dgm:pt modelId="{29B6FA4D-5A22-4414-B230-7DFE564C26D6}" type="pres">
      <dgm:prSet presAssocID="{4F3AA406-A585-4214-A2C0-26D6CAD89BA9}" presName="hierChild3" presStyleCnt="0"/>
      <dgm:spPr/>
    </dgm:pt>
    <dgm:pt modelId="{714E2285-4BF1-4EDA-9B38-DF14412B846F}" type="pres">
      <dgm:prSet presAssocID="{3AADD106-3CAF-405D-8D79-05494BF41E79}" presName="Name19" presStyleLbl="parChTrans1D4" presStyleIdx="2" presStyleCnt="9"/>
      <dgm:spPr/>
    </dgm:pt>
    <dgm:pt modelId="{4C411F1A-C0EE-48CF-90A3-2DC008C56290}" type="pres">
      <dgm:prSet presAssocID="{D1B8A72B-4588-4804-877E-143897B4B136}" presName="Name21" presStyleCnt="0"/>
      <dgm:spPr/>
    </dgm:pt>
    <dgm:pt modelId="{3CD5EF88-497D-480A-8386-F9C57BFB387E}" type="pres">
      <dgm:prSet presAssocID="{D1B8A72B-4588-4804-877E-143897B4B136}" presName="level2Shape" presStyleLbl="node4" presStyleIdx="2" presStyleCnt="9"/>
      <dgm:spPr/>
    </dgm:pt>
    <dgm:pt modelId="{4933784E-B0A1-4266-9044-E5D73F315E9C}" type="pres">
      <dgm:prSet presAssocID="{D1B8A72B-4588-4804-877E-143897B4B136}" presName="hierChild3" presStyleCnt="0"/>
      <dgm:spPr/>
    </dgm:pt>
    <dgm:pt modelId="{0ADCCCCB-8BF5-4B4F-9D72-74152C220B93}" type="pres">
      <dgm:prSet presAssocID="{5617944B-FAB4-4107-9B6C-02D2FDE05010}" presName="Name19" presStyleLbl="parChTrans1D4" presStyleIdx="3" presStyleCnt="9"/>
      <dgm:spPr/>
    </dgm:pt>
    <dgm:pt modelId="{0A839A87-1C1D-4989-AA36-1D04C8BFB474}" type="pres">
      <dgm:prSet presAssocID="{EF96B169-0D45-432B-8A73-C9EA7EB2BD9C}" presName="Name21" presStyleCnt="0"/>
      <dgm:spPr/>
    </dgm:pt>
    <dgm:pt modelId="{B1D3C451-1112-4F00-8A81-10F7F2446AE2}" type="pres">
      <dgm:prSet presAssocID="{EF96B169-0D45-432B-8A73-C9EA7EB2BD9C}" presName="level2Shape" presStyleLbl="node4" presStyleIdx="3" presStyleCnt="9"/>
      <dgm:spPr/>
    </dgm:pt>
    <dgm:pt modelId="{D677FADE-4D3D-450C-A291-AF2515DA1AB5}" type="pres">
      <dgm:prSet presAssocID="{EF96B169-0D45-432B-8A73-C9EA7EB2BD9C}" presName="hierChild3" presStyleCnt="0"/>
      <dgm:spPr/>
    </dgm:pt>
    <dgm:pt modelId="{1268E670-8ADF-42B0-BD24-D84A6AC8FC75}" type="pres">
      <dgm:prSet presAssocID="{D12B69C4-DAE8-44DD-8278-8E90AEB9EC40}" presName="Name19" presStyleLbl="parChTrans1D4" presStyleIdx="4" presStyleCnt="9"/>
      <dgm:spPr/>
    </dgm:pt>
    <dgm:pt modelId="{D3205792-D66D-4CB5-932A-829F6F5CA1CB}" type="pres">
      <dgm:prSet presAssocID="{17446E0B-ABC5-45A9-B935-AEB88AC086C0}" presName="Name21" presStyleCnt="0"/>
      <dgm:spPr/>
    </dgm:pt>
    <dgm:pt modelId="{58619D40-599D-44E9-8F80-62CC3A35C618}" type="pres">
      <dgm:prSet presAssocID="{17446E0B-ABC5-45A9-B935-AEB88AC086C0}" presName="level2Shape" presStyleLbl="node4" presStyleIdx="4" presStyleCnt="9"/>
      <dgm:spPr/>
    </dgm:pt>
    <dgm:pt modelId="{D5E6434E-C3B6-437E-8E6E-FFFB2C7DD5D6}" type="pres">
      <dgm:prSet presAssocID="{17446E0B-ABC5-45A9-B935-AEB88AC086C0}" presName="hierChild3" presStyleCnt="0"/>
      <dgm:spPr/>
    </dgm:pt>
    <dgm:pt modelId="{084F995E-15B0-42A1-B7DF-67BA4983250A}" type="pres">
      <dgm:prSet presAssocID="{8ECCBD2D-33A2-4731-918A-83392735BD96}" presName="Name19" presStyleLbl="parChTrans1D4" presStyleIdx="5" presStyleCnt="9"/>
      <dgm:spPr/>
    </dgm:pt>
    <dgm:pt modelId="{86046D33-8A62-4CDF-87C0-6D5621D39D58}" type="pres">
      <dgm:prSet presAssocID="{D148909A-6A33-43E6-9A88-C8AC85F1F574}" presName="Name21" presStyleCnt="0"/>
      <dgm:spPr/>
    </dgm:pt>
    <dgm:pt modelId="{5D288F7A-C74B-4414-9BD8-4095B58BF1CE}" type="pres">
      <dgm:prSet presAssocID="{D148909A-6A33-43E6-9A88-C8AC85F1F574}" presName="level2Shape" presStyleLbl="node4" presStyleIdx="5" presStyleCnt="9"/>
      <dgm:spPr/>
    </dgm:pt>
    <dgm:pt modelId="{91923F2F-6D28-4D35-8AAA-8B1F28BDD7A0}" type="pres">
      <dgm:prSet presAssocID="{D148909A-6A33-43E6-9A88-C8AC85F1F574}" presName="hierChild3" presStyleCnt="0"/>
      <dgm:spPr/>
    </dgm:pt>
    <dgm:pt modelId="{9543261B-12DF-47A9-98B3-0272886E0AE4}" type="pres">
      <dgm:prSet presAssocID="{216774BC-C023-45C0-939D-980A49119584}" presName="Name19" presStyleLbl="parChTrans1D2" presStyleIdx="1" presStyleCnt="2"/>
      <dgm:spPr/>
    </dgm:pt>
    <dgm:pt modelId="{4EA25F65-97E2-46B6-964D-3F47EB50B0C3}" type="pres">
      <dgm:prSet presAssocID="{41800345-DAC5-45BB-92C0-BEE08A76DC11}" presName="Name21" presStyleCnt="0"/>
      <dgm:spPr/>
    </dgm:pt>
    <dgm:pt modelId="{1BAA974B-3E74-4A95-B31F-2F78FA3F0037}" type="pres">
      <dgm:prSet presAssocID="{41800345-DAC5-45BB-92C0-BEE08A76DC11}" presName="level2Shape" presStyleLbl="node2" presStyleIdx="1" presStyleCnt="2"/>
      <dgm:spPr/>
    </dgm:pt>
    <dgm:pt modelId="{D990630B-9E44-4857-9FF7-B6D37C55295D}" type="pres">
      <dgm:prSet presAssocID="{41800345-DAC5-45BB-92C0-BEE08A76DC11}" presName="hierChild3" presStyleCnt="0"/>
      <dgm:spPr/>
    </dgm:pt>
    <dgm:pt modelId="{789B4EC4-AF93-4C35-90CE-4CF3A67A2388}" type="pres">
      <dgm:prSet presAssocID="{7862E5A5-C2BB-451B-A3EA-70B8B51D3242}" presName="Name19" presStyleLbl="parChTrans1D3" presStyleIdx="2" presStyleCnt="4"/>
      <dgm:spPr/>
    </dgm:pt>
    <dgm:pt modelId="{2D50099C-EF30-4D48-8E9B-9CCF988D28BF}" type="pres">
      <dgm:prSet presAssocID="{A7F151C1-40F9-4AEB-ADEB-BF8CBEF4386A}" presName="Name21" presStyleCnt="0"/>
      <dgm:spPr/>
    </dgm:pt>
    <dgm:pt modelId="{DA3F1F50-53CC-45F0-B97B-F396CB880164}" type="pres">
      <dgm:prSet presAssocID="{A7F151C1-40F9-4AEB-ADEB-BF8CBEF4386A}" presName="level2Shape" presStyleLbl="node3" presStyleIdx="2" presStyleCnt="4"/>
      <dgm:spPr/>
    </dgm:pt>
    <dgm:pt modelId="{65149775-33AC-4629-B73C-036401C37F19}" type="pres">
      <dgm:prSet presAssocID="{A7F151C1-40F9-4AEB-ADEB-BF8CBEF4386A}" presName="hierChild3" presStyleCnt="0"/>
      <dgm:spPr/>
    </dgm:pt>
    <dgm:pt modelId="{74F97833-5D73-4E4F-A80F-FC9734744822}" type="pres">
      <dgm:prSet presAssocID="{F01C91A4-68BB-4F03-AB4A-2A4ABB04F3CB}" presName="Name19" presStyleLbl="parChTrans1D4" presStyleIdx="6" presStyleCnt="9"/>
      <dgm:spPr/>
    </dgm:pt>
    <dgm:pt modelId="{1700D289-D813-4140-AA27-5E3BE2E2E714}" type="pres">
      <dgm:prSet presAssocID="{5FC9AEBC-C7AD-45FE-A3A9-AC43BF7920C8}" presName="Name21" presStyleCnt="0"/>
      <dgm:spPr/>
    </dgm:pt>
    <dgm:pt modelId="{068E79D4-0150-4F21-B792-73243A2B92AD}" type="pres">
      <dgm:prSet presAssocID="{5FC9AEBC-C7AD-45FE-A3A9-AC43BF7920C8}" presName="level2Shape" presStyleLbl="node4" presStyleIdx="6" presStyleCnt="9"/>
      <dgm:spPr/>
    </dgm:pt>
    <dgm:pt modelId="{86F745A8-94FC-48A5-8B63-EB369CD13053}" type="pres">
      <dgm:prSet presAssocID="{5FC9AEBC-C7AD-45FE-A3A9-AC43BF7920C8}" presName="hierChild3" presStyleCnt="0"/>
      <dgm:spPr/>
    </dgm:pt>
    <dgm:pt modelId="{C215BDB3-0BF2-4799-8A3B-8FC62D019B71}" type="pres">
      <dgm:prSet presAssocID="{5447102C-28EB-4BEE-B036-5D641FF91A39}" presName="Name19" presStyleLbl="parChTrans1D4" presStyleIdx="7" presStyleCnt="9"/>
      <dgm:spPr/>
    </dgm:pt>
    <dgm:pt modelId="{59F20173-D4D5-4A8D-88C2-42A88617D233}" type="pres">
      <dgm:prSet presAssocID="{27553B14-FE0D-48C9-BD87-F21D6789ACB8}" presName="Name21" presStyleCnt="0"/>
      <dgm:spPr/>
    </dgm:pt>
    <dgm:pt modelId="{EA1E6A2B-77F5-4835-A71E-ADBFB661A43B}" type="pres">
      <dgm:prSet presAssocID="{27553B14-FE0D-48C9-BD87-F21D6789ACB8}" presName="level2Shape" presStyleLbl="node4" presStyleIdx="7" presStyleCnt="9"/>
      <dgm:spPr/>
    </dgm:pt>
    <dgm:pt modelId="{C45E7451-A6C2-4B18-AC4B-428A00B2FA6C}" type="pres">
      <dgm:prSet presAssocID="{27553B14-FE0D-48C9-BD87-F21D6789ACB8}" presName="hierChild3" presStyleCnt="0"/>
      <dgm:spPr/>
    </dgm:pt>
    <dgm:pt modelId="{0CF60BD0-FC9A-439D-91BB-CB022353A1D7}" type="pres">
      <dgm:prSet presAssocID="{59100914-678A-4E36-BF17-CB0F6B3C3DE2}" presName="Name19" presStyleLbl="parChTrans1D3" presStyleIdx="3" presStyleCnt="4"/>
      <dgm:spPr/>
    </dgm:pt>
    <dgm:pt modelId="{E651144F-495B-4F7F-9D51-222C4380C1AB}" type="pres">
      <dgm:prSet presAssocID="{F28BF8BF-8D1F-4179-A700-FE1896E75F2B}" presName="Name21" presStyleCnt="0"/>
      <dgm:spPr/>
    </dgm:pt>
    <dgm:pt modelId="{21DF0819-5134-496A-AB03-B038EBF77C35}" type="pres">
      <dgm:prSet presAssocID="{F28BF8BF-8D1F-4179-A700-FE1896E75F2B}" presName="level2Shape" presStyleLbl="node3" presStyleIdx="3" presStyleCnt="4"/>
      <dgm:spPr/>
    </dgm:pt>
    <dgm:pt modelId="{00E6AC4B-81B8-48EE-9B64-5DE50A3688FD}" type="pres">
      <dgm:prSet presAssocID="{F28BF8BF-8D1F-4179-A700-FE1896E75F2B}" presName="hierChild3" presStyleCnt="0"/>
      <dgm:spPr/>
    </dgm:pt>
    <dgm:pt modelId="{AE8B8585-76BB-4F20-A39A-21F89166A5E8}" type="pres">
      <dgm:prSet presAssocID="{EF6FD839-B8BA-4DE8-BD7C-E51F4C1D3DC5}" presName="Name19" presStyleLbl="parChTrans1D4" presStyleIdx="8" presStyleCnt="9"/>
      <dgm:spPr/>
    </dgm:pt>
    <dgm:pt modelId="{F0073F6D-0D59-4835-A009-0EB544698B85}" type="pres">
      <dgm:prSet presAssocID="{E304F27F-F78F-40A3-98BE-98A6171E7A3E}" presName="Name21" presStyleCnt="0"/>
      <dgm:spPr/>
    </dgm:pt>
    <dgm:pt modelId="{FEC4F245-3EA5-4722-82E3-609BDEC02EBC}" type="pres">
      <dgm:prSet presAssocID="{E304F27F-F78F-40A3-98BE-98A6171E7A3E}" presName="level2Shape" presStyleLbl="node4" presStyleIdx="8" presStyleCnt="9"/>
      <dgm:spPr/>
    </dgm:pt>
    <dgm:pt modelId="{72227002-80DE-47DC-9E60-1D40AE7FA88D}" type="pres">
      <dgm:prSet presAssocID="{E304F27F-F78F-40A3-98BE-98A6171E7A3E}" presName="hierChild3" presStyleCnt="0"/>
      <dgm:spPr/>
    </dgm:pt>
    <dgm:pt modelId="{5A334DE9-802D-407C-8A0E-AC7574B60A73}" type="pres">
      <dgm:prSet presAssocID="{ECE59B93-A56F-43FD-8880-F3C4C460BCBD}" presName="bgShapesFlow" presStyleCnt="0"/>
      <dgm:spPr/>
    </dgm:pt>
  </dgm:ptLst>
  <dgm:cxnLst>
    <dgm:cxn modelId="{45DF1D03-EBA9-4AA5-9964-477BD0F43A2B}" srcId="{5B21B32E-051C-4F60-ABD1-41BAE3C54820}" destId="{3E82906C-C3A7-4393-8B7A-C49435029FF8}" srcOrd="1" destOrd="0" parTransId="{8C84BC4A-433F-4C10-A813-882B35B9A694}" sibTransId="{DF25D73B-DB16-4E24-BA65-4D316DD46654}"/>
    <dgm:cxn modelId="{EB3D8408-41F2-4018-B519-25D644E87932}" srcId="{3B44D526-0CED-4639-B091-640532A6D8F8}" destId="{5B21B32E-051C-4F60-ABD1-41BAE3C54820}" srcOrd="0" destOrd="0" parTransId="{68F5F409-3BD5-4664-B19E-F2EB694E9249}" sibTransId="{32829C9A-EE05-4411-9D93-A7F416C231CF}"/>
    <dgm:cxn modelId="{27B0230A-147A-4ADE-9FC7-69CC56155686}" srcId="{4F3AA406-A585-4214-A2C0-26D6CAD89BA9}" destId="{EF96B169-0D45-432B-8A73-C9EA7EB2BD9C}" srcOrd="1" destOrd="0" parTransId="{5617944B-FAB4-4107-9B6C-02D2FDE05010}" sibTransId="{7448EF5B-98F8-47EE-BFB6-65DFAF98C5DC}"/>
    <dgm:cxn modelId="{FB142A0A-FF0D-2A46-B070-08F7A26E6CAB}" type="presOf" srcId="{7862E5A5-C2BB-451B-A3EA-70B8B51D3242}" destId="{789B4EC4-AF93-4C35-90CE-4CF3A67A2388}" srcOrd="0" destOrd="0" presId="urn:microsoft.com/office/officeart/2005/8/layout/hierarchy6"/>
    <dgm:cxn modelId="{DB7C040F-C9B0-9E4B-97FB-3A0406638F62}" type="presOf" srcId="{EF6FD839-B8BA-4DE8-BD7C-E51F4C1D3DC5}" destId="{AE8B8585-76BB-4F20-A39A-21F89166A5E8}" srcOrd="0" destOrd="0" presId="urn:microsoft.com/office/officeart/2005/8/layout/hierarchy6"/>
    <dgm:cxn modelId="{0F090A19-E9B6-2249-B6AF-0BF7E229EFA5}" type="presOf" srcId="{C054D606-FB81-41B2-8E59-EDB600E21547}" destId="{2AD3F849-E85A-4BCA-883C-88E4F61C03B3}" srcOrd="0" destOrd="0" presId="urn:microsoft.com/office/officeart/2005/8/layout/hierarchy6"/>
    <dgm:cxn modelId="{AF436D1F-EC32-4DFC-ACFE-1CAC4448B208}" srcId="{41800345-DAC5-45BB-92C0-BEE08A76DC11}" destId="{F28BF8BF-8D1F-4179-A700-FE1896E75F2B}" srcOrd="1" destOrd="0" parTransId="{59100914-678A-4E36-BF17-CB0F6B3C3DE2}" sibTransId="{B2F586FE-FEDA-47CA-BDBA-766D1DBFE7CA}"/>
    <dgm:cxn modelId="{FF17E820-DB3D-4D4F-849F-05088CAB6C3F}" type="presOf" srcId="{5447102C-28EB-4BEE-B036-5D641FF91A39}" destId="{C215BDB3-0BF2-4799-8A3B-8FC62D019B71}" srcOrd="0" destOrd="0" presId="urn:microsoft.com/office/officeart/2005/8/layout/hierarchy6"/>
    <dgm:cxn modelId="{F7FE8F22-1740-D441-AEC6-00CCA79E8499}" type="presOf" srcId="{41800345-DAC5-45BB-92C0-BEE08A76DC11}" destId="{1BAA974B-3E74-4A95-B31F-2F78FA3F0037}" srcOrd="0" destOrd="0" presId="urn:microsoft.com/office/officeart/2005/8/layout/hierarchy6"/>
    <dgm:cxn modelId="{6D638B23-9241-074D-8EAA-8A8399788EE0}" type="presOf" srcId="{5FC9AEBC-C7AD-45FE-A3A9-AC43BF7920C8}" destId="{068E79D4-0150-4F21-B792-73243A2B92AD}" srcOrd="0" destOrd="0" presId="urn:microsoft.com/office/officeart/2005/8/layout/hierarchy6"/>
    <dgm:cxn modelId="{13F71C28-5A91-114F-8A8A-FA23D92CA4AE}" type="presOf" srcId="{F80E5932-9427-47D8-B33B-73F8C3776EDD}" destId="{2F73316F-D2A9-4C3F-9A3C-B28E8740738F}" srcOrd="0" destOrd="0" presId="urn:microsoft.com/office/officeart/2005/8/layout/hierarchy6"/>
    <dgm:cxn modelId="{A940AB35-329D-4B46-9D4D-9F05BF8E78B4}" srcId="{A7F151C1-40F9-4AEB-ADEB-BF8CBEF4386A}" destId="{27553B14-FE0D-48C9-BD87-F21D6789ACB8}" srcOrd="1" destOrd="0" parTransId="{5447102C-28EB-4BEE-B036-5D641FF91A39}" sibTransId="{03C716E1-A977-4FD9-AAB3-166F0BDD1634}"/>
    <dgm:cxn modelId="{09B9D137-0C9A-BA46-8605-A985ABF5127F}" type="presOf" srcId="{EF96B169-0D45-432B-8A73-C9EA7EB2BD9C}" destId="{B1D3C451-1112-4F00-8A81-10F7F2446AE2}" srcOrd="0" destOrd="0" presId="urn:microsoft.com/office/officeart/2005/8/layout/hierarchy6"/>
    <dgm:cxn modelId="{9F3C255B-3353-4EA8-BD21-21DA41A24A81}" srcId="{4F3AA406-A585-4214-A2C0-26D6CAD89BA9}" destId="{17446E0B-ABC5-45A9-B935-AEB88AC086C0}" srcOrd="2" destOrd="0" parTransId="{D12B69C4-DAE8-44DD-8278-8E90AEB9EC40}" sibTransId="{42D0AD73-9EFE-4960-99D7-1496749A7F63}"/>
    <dgm:cxn modelId="{2FA7865E-1572-B547-80D1-D83B13BE9FED}" type="presOf" srcId="{E304F27F-F78F-40A3-98BE-98A6171E7A3E}" destId="{FEC4F245-3EA5-4722-82E3-609BDEC02EBC}" srcOrd="0" destOrd="0" presId="urn:microsoft.com/office/officeart/2005/8/layout/hierarchy6"/>
    <dgm:cxn modelId="{0370A45E-431A-4C39-AEDC-3B78D1AAE687}" srcId="{A7F151C1-40F9-4AEB-ADEB-BF8CBEF4386A}" destId="{5FC9AEBC-C7AD-45FE-A3A9-AC43BF7920C8}" srcOrd="0" destOrd="0" parTransId="{F01C91A4-68BB-4F03-AB4A-2A4ABB04F3CB}" sibTransId="{C01AFE4F-CF24-48E4-9918-B5FCD4ADA8A1}"/>
    <dgm:cxn modelId="{CFB9145F-77CF-B343-BF3F-D7F671F5CD43}" type="presOf" srcId="{8C84BC4A-433F-4C10-A813-882B35B9A694}" destId="{59339405-FEE0-4177-8E1E-EFD49E3382A8}" srcOrd="0" destOrd="0" presId="urn:microsoft.com/office/officeart/2005/8/layout/hierarchy6"/>
    <dgm:cxn modelId="{1314F263-52AB-5841-AB7A-6B1F677FDF58}" type="presOf" srcId="{F28BF8BF-8D1F-4179-A700-FE1896E75F2B}" destId="{21DF0819-5134-496A-AB03-B038EBF77C35}" srcOrd="0" destOrd="0" presId="urn:microsoft.com/office/officeart/2005/8/layout/hierarchy6"/>
    <dgm:cxn modelId="{9D5EF947-BBB8-D541-A55A-DC4E2F763D12}" type="presOf" srcId="{D1B8A72B-4588-4804-877E-143897B4B136}" destId="{3CD5EF88-497D-480A-8386-F9C57BFB387E}" srcOrd="0" destOrd="0" presId="urn:microsoft.com/office/officeart/2005/8/layout/hierarchy6"/>
    <dgm:cxn modelId="{FA173649-C86C-104A-A4C2-E16A2A635951}" type="presOf" srcId="{A7F151C1-40F9-4AEB-ADEB-BF8CBEF4386A}" destId="{DA3F1F50-53CC-45F0-B97B-F396CB880164}" srcOrd="0" destOrd="0" presId="urn:microsoft.com/office/officeart/2005/8/layout/hierarchy6"/>
    <dgm:cxn modelId="{24D2716D-E47D-CF4B-AA0B-52A717499390}" type="presOf" srcId="{D12B69C4-DAE8-44DD-8278-8E90AEB9EC40}" destId="{1268E670-8ADF-42B0-BD24-D84A6AC8FC75}" srcOrd="0" destOrd="0" presId="urn:microsoft.com/office/officeart/2005/8/layout/hierarchy6"/>
    <dgm:cxn modelId="{F1C0A870-AE68-AC4A-AF53-83270581EB5F}" type="presOf" srcId="{17446E0B-ABC5-45A9-B935-AEB88AC086C0}" destId="{58619D40-599D-44E9-8F80-62CC3A35C618}" srcOrd="0" destOrd="0" presId="urn:microsoft.com/office/officeart/2005/8/layout/hierarchy6"/>
    <dgm:cxn modelId="{6F2EC770-1B19-6345-A0B6-05EBAE6CAE8B}" type="presOf" srcId="{5617944B-FAB4-4107-9B6C-02D2FDE05010}" destId="{0ADCCCCB-8BF5-4B4F-9D72-74152C220B93}" srcOrd="0" destOrd="0" presId="urn:microsoft.com/office/officeart/2005/8/layout/hierarchy6"/>
    <dgm:cxn modelId="{2B473453-8771-B246-A8D3-6D08414FA9E2}" type="presOf" srcId="{F01C91A4-68BB-4F03-AB4A-2A4ABB04F3CB}" destId="{74F97833-5D73-4E4F-A80F-FC9734744822}" srcOrd="0" destOrd="0" presId="urn:microsoft.com/office/officeart/2005/8/layout/hierarchy6"/>
    <dgm:cxn modelId="{851A5E73-DADC-5B47-9CF8-8E8C90F06F6C}" type="presOf" srcId="{0CCABDB1-C410-4699-AC6D-5B1461A57B10}" destId="{E3C81AE3-4E02-46C6-99DA-965BE14A7647}" srcOrd="0" destOrd="0" presId="urn:microsoft.com/office/officeart/2005/8/layout/hierarchy6"/>
    <dgm:cxn modelId="{CDC75578-6736-5D4F-8FB2-5E59BCACC025}" type="presOf" srcId="{27553B14-FE0D-48C9-BD87-F21D6789ACB8}" destId="{EA1E6A2B-77F5-4835-A71E-ADBFB661A43B}" srcOrd="0" destOrd="0" presId="urn:microsoft.com/office/officeart/2005/8/layout/hierarchy6"/>
    <dgm:cxn modelId="{B2753F59-3AC3-F94A-8DDF-865F570D00F0}" type="presOf" srcId="{ECE59B93-A56F-43FD-8880-F3C4C460BCBD}" destId="{124E09C6-61C7-4F20-AEB8-1A13E319856C}" srcOrd="0" destOrd="0" presId="urn:microsoft.com/office/officeart/2005/8/layout/hierarchy6"/>
    <dgm:cxn modelId="{0AEC3D7E-4DCF-4B18-A919-54D1276EB4EE}" srcId="{3B44D526-0CED-4639-B091-640532A6D8F8}" destId="{4F3AA406-A585-4214-A2C0-26D6CAD89BA9}" srcOrd="1" destOrd="0" parTransId="{5490BFA2-1073-4FA2-9C6C-9C87E3AFB461}" sibTransId="{2E44B531-2910-4443-8E72-A01AAE74DCFB}"/>
    <dgm:cxn modelId="{C5D43B7F-AD37-E54E-9445-8A30451052E9}" type="presOf" srcId="{216774BC-C023-45C0-939D-980A49119584}" destId="{9543261B-12DF-47A9-98B3-0272886E0AE4}" srcOrd="0" destOrd="0" presId="urn:microsoft.com/office/officeart/2005/8/layout/hierarchy6"/>
    <dgm:cxn modelId="{7EB3AC88-B446-4823-95BE-566771D18277}" srcId="{5B21B32E-051C-4F60-ABD1-41BAE3C54820}" destId="{805D8F81-2A7F-49A3-BF75-99B9D82450FE}" srcOrd="0" destOrd="0" parTransId="{0CCABDB1-C410-4699-AC6D-5B1461A57B10}" sibTransId="{59A02AAF-EE42-47DE-8A1E-B8EE28A45D8B}"/>
    <dgm:cxn modelId="{D496D593-1578-4E41-9266-F8B28A99B1D3}" srcId="{41800345-DAC5-45BB-92C0-BEE08A76DC11}" destId="{A7F151C1-40F9-4AEB-ADEB-BF8CBEF4386A}" srcOrd="0" destOrd="0" parTransId="{7862E5A5-C2BB-451B-A3EA-70B8B51D3242}" sibTransId="{4FF2BEA6-9EBF-4FE6-A68E-26A4E3763AB9}"/>
    <dgm:cxn modelId="{9D3D959B-5E79-F94F-81A7-BD5A83B7DA01}" type="presOf" srcId="{59100914-678A-4E36-BF17-CB0F6B3C3DE2}" destId="{0CF60BD0-FC9A-439D-91BB-CB022353A1D7}" srcOrd="0" destOrd="0" presId="urn:microsoft.com/office/officeart/2005/8/layout/hierarchy6"/>
    <dgm:cxn modelId="{06B57C9E-F822-DF48-9EE4-73DE947E1C75}" type="presOf" srcId="{68F5F409-3BD5-4664-B19E-F2EB694E9249}" destId="{EE80FCCF-E1A3-4EB5-8194-CFF6B50249BA}" srcOrd="0" destOrd="0" presId="urn:microsoft.com/office/officeart/2005/8/layout/hierarchy6"/>
    <dgm:cxn modelId="{8AA9FC9E-77D0-A142-A143-EE67E4A93B50}" type="presOf" srcId="{805D8F81-2A7F-49A3-BF75-99B9D82450FE}" destId="{5C5EB3AE-E224-4CE6-AF75-727E0AADC8D4}" srcOrd="0" destOrd="0" presId="urn:microsoft.com/office/officeart/2005/8/layout/hierarchy6"/>
    <dgm:cxn modelId="{42114CA1-D511-4075-AC21-BC47B2FBD066}" srcId="{F28BF8BF-8D1F-4179-A700-FE1896E75F2B}" destId="{E304F27F-F78F-40A3-98BE-98A6171E7A3E}" srcOrd="0" destOrd="0" parTransId="{EF6FD839-B8BA-4DE8-BD7C-E51F4C1D3DC5}" sibTransId="{98DEA690-0FFC-4967-BAFC-51A0B925F26D}"/>
    <dgm:cxn modelId="{060B47A5-384A-AD47-AA79-32EF847F95B5}" type="presOf" srcId="{3B44D526-0CED-4639-B091-640532A6D8F8}" destId="{BD2FB3EF-7DFE-46C3-9B07-94F512572D2A}" srcOrd="0" destOrd="0" presId="urn:microsoft.com/office/officeart/2005/8/layout/hierarchy6"/>
    <dgm:cxn modelId="{2A285AA6-7360-414B-9D43-A08FB8A0FF0A}" type="presOf" srcId="{3AADD106-3CAF-405D-8D79-05494BF41E79}" destId="{714E2285-4BF1-4EDA-9B38-DF14412B846F}" srcOrd="0" destOrd="0" presId="urn:microsoft.com/office/officeart/2005/8/layout/hierarchy6"/>
    <dgm:cxn modelId="{133B99A7-0E34-46C1-B82C-DA131714B429}" srcId="{4F3AA406-A585-4214-A2C0-26D6CAD89BA9}" destId="{D1B8A72B-4588-4804-877E-143897B4B136}" srcOrd="0" destOrd="0" parTransId="{3AADD106-3CAF-405D-8D79-05494BF41E79}" sibTransId="{BCF86F69-F52B-4FA1-A387-E26E16430AB4}"/>
    <dgm:cxn modelId="{60D944AD-45E5-0441-A753-056487F75F4D}" type="presOf" srcId="{8ECCBD2D-33A2-4731-918A-83392735BD96}" destId="{084F995E-15B0-42A1-B7DF-67BA4983250A}" srcOrd="0" destOrd="0" presId="urn:microsoft.com/office/officeart/2005/8/layout/hierarchy6"/>
    <dgm:cxn modelId="{7D701EB6-F23A-46CB-8819-680C723CE94E}" srcId="{4F3AA406-A585-4214-A2C0-26D6CAD89BA9}" destId="{D148909A-6A33-43E6-9A88-C8AC85F1F574}" srcOrd="3" destOrd="0" parTransId="{8ECCBD2D-33A2-4731-918A-83392735BD96}" sibTransId="{F067E539-5F7E-4B6C-8720-43404F2D8334}"/>
    <dgm:cxn modelId="{CBFC54C1-D46E-2743-B0FB-738B91F88E9B}" type="presOf" srcId="{D148909A-6A33-43E6-9A88-C8AC85F1F574}" destId="{5D288F7A-C74B-4414-9BD8-4095B58BF1CE}" srcOrd="0" destOrd="0" presId="urn:microsoft.com/office/officeart/2005/8/layout/hierarchy6"/>
    <dgm:cxn modelId="{A4E22DC4-B946-154F-8811-15E0F3233D1A}" type="presOf" srcId="{5490BFA2-1073-4FA2-9C6C-9C87E3AFB461}" destId="{24E905B3-4273-4E02-B234-3F89C5D94607}" srcOrd="0" destOrd="0" presId="urn:microsoft.com/office/officeart/2005/8/layout/hierarchy6"/>
    <dgm:cxn modelId="{56DA50C7-0B17-441A-855A-3CB49AC08C50}" srcId="{F80E5932-9427-47D8-B33B-73F8C3776EDD}" destId="{3B44D526-0CED-4639-B091-640532A6D8F8}" srcOrd="0" destOrd="0" parTransId="{C054D606-FB81-41B2-8E59-EDB600E21547}" sibTransId="{7E741349-D055-45C0-BDDC-864ED4C56B67}"/>
    <dgm:cxn modelId="{0885B7CA-C922-4082-ADCC-A676ADB708AF}" srcId="{ECE59B93-A56F-43FD-8880-F3C4C460BCBD}" destId="{F80E5932-9427-47D8-B33B-73F8C3776EDD}" srcOrd="0" destOrd="0" parTransId="{D5A01724-5460-49A6-BCB4-4E15DCEF4CA0}" sibTransId="{B9E517A1-AFA0-4E81-85E5-4F884BBB54CA}"/>
    <dgm:cxn modelId="{768DBDD2-2099-5540-BD61-1DE948958250}" type="presOf" srcId="{4F3AA406-A585-4214-A2C0-26D6CAD89BA9}" destId="{B4BDF7F5-C29A-4AAF-9A3E-61F49FF5ADC6}" srcOrd="0" destOrd="0" presId="urn:microsoft.com/office/officeart/2005/8/layout/hierarchy6"/>
    <dgm:cxn modelId="{E02101F2-A538-BC4F-995C-DD792B1F6B55}" type="presOf" srcId="{3E82906C-C3A7-4393-8B7A-C49435029FF8}" destId="{6C488A67-1951-4BC5-A7C8-DDD7FD7EE062}" srcOrd="0" destOrd="0" presId="urn:microsoft.com/office/officeart/2005/8/layout/hierarchy6"/>
    <dgm:cxn modelId="{9EB1FCF3-1C1F-8A4B-8A13-491920CD936E}" type="presOf" srcId="{5B21B32E-051C-4F60-ABD1-41BAE3C54820}" destId="{4EAE5F5C-F26B-47E1-B43C-9B4A1E1D5A48}" srcOrd="0" destOrd="0" presId="urn:microsoft.com/office/officeart/2005/8/layout/hierarchy6"/>
    <dgm:cxn modelId="{A8094EF6-EC4F-4FA4-AB5E-7E0137B3D972}" srcId="{F80E5932-9427-47D8-B33B-73F8C3776EDD}" destId="{41800345-DAC5-45BB-92C0-BEE08A76DC11}" srcOrd="1" destOrd="0" parTransId="{216774BC-C023-45C0-939D-980A49119584}" sibTransId="{68DFF7D4-C03A-415A-8591-7C37FF7067DA}"/>
    <dgm:cxn modelId="{02814533-AAC2-5F4C-B41E-57033825E598}" type="presParOf" srcId="{124E09C6-61C7-4F20-AEB8-1A13E319856C}" destId="{2A40740C-F75E-456F-8090-35A359EC1E01}" srcOrd="0" destOrd="0" presId="urn:microsoft.com/office/officeart/2005/8/layout/hierarchy6"/>
    <dgm:cxn modelId="{827DFAC8-D4F5-3D4A-A9B6-0A19880235F6}" type="presParOf" srcId="{2A40740C-F75E-456F-8090-35A359EC1E01}" destId="{F2A4E424-26ED-4FF9-AB8A-8AE84A303288}" srcOrd="0" destOrd="0" presId="urn:microsoft.com/office/officeart/2005/8/layout/hierarchy6"/>
    <dgm:cxn modelId="{C7E30A8B-B81C-834E-83A6-3744C7924E55}" type="presParOf" srcId="{F2A4E424-26ED-4FF9-AB8A-8AE84A303288}" destId="{3D284C3D-D041-43C2-B2A1-85C6CA48CE60}" srcOrd="0" destOrd="0" presId="urn:microsoft.com/office/officeart/2005/8/layout/hierarchy6"/>
    <dgm:cxn modelId="{B92BEA0A-E38F-C042-9353-6AFBE8797BF7}" type="presParOf" srcId="{3D284C3D-D041-43C2-B2A1-85C6CA48CE60}" destId="{2F73316F-D2A9-4C3F-9A3C-B28E8740738F}" srcOrd="0" destOrd="0" presId="urn:microsoft.com/office/officeart/2005/8/layout/hierarchy6"/>
    <dgm:cxn modelId="{45F6ECC4-8C03-BC42-8E59-9B844D214CBB}" type="presParOf" srcId="{3D284C3D-D041-43C2-B2A1-85C6CA48CE60}" destId="{5170C73E-81C1-47A5-989D-63632E5894C8}" srcOrd="1" destOrd="0" presId="urn:microsoft.com/office/officeart/2005/8/layout/hierarchy6"/>
    <dgm:cxn modelId="{EB182FA0-7405-5A4F-9ECB-D7E5F5CF675F}" type="presParOf" srcId="{5170C73E-81C1-47A5-989D-63632E5894C8}" destId="{2AD3F849-E85A-4BCA-883C-88E4F61C03B3}" srcOrd="0" destOrd="0" presId="urn:microsoft.com/office/officeart/2005/8/layout/hierarchy6"/>
    <dgm:cxn modelId="{E45A00E8-A986-0B4D-8104-CE5811F77C0C}" type="presParOf" srcId="{5170C73E-81C1-47A5-989D-63632E5894C8}" destId="{56304174-9AD3-410C-B75D-870856A285A4}" srcOrd="1" destOrd="0" presId="urn:microsoft.com/office/officeart/2005/8/layout/hierarchy6"/>
    <dgm:cxn modelId="{688C465B-AE6A-4544-A974-9C2EBE136941}" type="presParOf" srcId="{56304174-9AD3-410C-B75D-870856A285A4}" destId="{BD2FB3EF-7DFE-46C3-9B07-94F512572D2A}" srcOrd="0" destOrd="0" presId="urn:microsoft.com/office/officeart/2005/8/layout/hierarchy6"/>
    <dgm:cxn modelId="{05112983-10B5-E846-9685-0A57BD79B23A}" type="presParOf" srcId="{56304174-9AD3-410C-B75D-870856A285A4}" destId="{635376DA-772D-4DCB-AAB5-34B1FB5BA0BB}" srcOrd="1" destOrd="0" presId="urn:microsoft.com/office/officeart/2005/8/layout/hierarchy6"/>
    <dgm:cxn modelId="{A386908F-C195-0343-800B-B20D4D88CA1B}" type="presParOf" srcId="{635376DA-772D-4DCB-AAB5-34B1FB5BA0BB}" destId="{EE80FCCF-E1A3-4EB5-8194-CFF6B50249BA}" srcOrd="0" destOrd="0" presId="urn:microsoft.com/office/officeart/2005/8/layout/hierarchy6"/>
    <dgm:cxn modelId="{4DD0DD0E-B822-0B4F-A4B0-DC27689DCB36}" type="presParOf" srcId="{635376DA-772D-4DCB-AAB5-34B1FB5BA0BB}" destId="{AD18B222-ED21-48C3-A63B-9B2552E8CE3F}" srcOrd="1" destOrd="0" presId="urn:microsoft.com/office/officeart/2005/8/layout/hierarchy6"/>
    <dgm:cxn modelId="{61E49BEA-7E8E-334F-9A0C-0DDD90D6B1B2}" type="presParOf" srcId="{AD18B222-ED21-48C3-A63B-9B2552E8CE3F}" destId="{4EAE5F5C-F26B-47E1-B43C-9B4A1E1D5A48}" srcOrd="0" destOrd="0" presId="urn:microsoft.com/office/officeart/2005/8/layout/hierarchy6"/>
    <dgm:cxn modelId="{D83C951D-291E-4A41-8C95-F1F8ED3A4407}" type="presParOf" srcId="{AD18B222-ED21-48C3-A63B-9B2552E8CE3F}" destId="{42D3F0A3-50FB-421B-829B-9F6F6AF727E6}" srcOrd="1" destOrd="0" presId="urn:microsoft.com/office/officeart/2005/8/layout/hierarchy6"/>
    <dgm:cxn modelId="{B315536C-14A3-2442-90AB-4DEE549B81F2}" type="presParOf" srcId="{42D3F0A3-50FB-421B-829B-9F6F6AF727E6}" destId="{E3C81AE3-4E02-46C6-99DA-965BE14A7647}" srcOrd="0" destOrd="0" presId="urn:microsoft.com/office/officeart/2005/8/layout/hierarchy6"/>
    <dgm:cxn modelId="{FF7DD05E-CD4F-5D45-BC65-F18E3482C516}" type="presParOf" srcId="{42D3F0A3-50FB-421B-829B-9F6F6AF727E6}" destId="{4EF23E7C-1585-4BCB-A29F-799292D510B9}" srcOrd="1" destOrd="0" presId="urn:microsoft.com/office/officeart/2005/8/layout/hierarchy6"/>
    <dgm:cxn modelId="{46523D0D-CE1E-FD4D-95C5-B02C8C3F5480}" type="presParOf" srcId="{4EF23E7C-1585-4BCB-A29F-799292D510B9}" destId="{5C5EB3AE-E224-4CE6-AF75-727E0AADC8D4}" srcOrd="0" destOrd="0" presId="urn:microsoft.com/office/officeart/2005/8/layout/hierarchy6"/>
    <dgm:cxn modelId="{305B9AC4-3ADB-E24D-8AD0-5BCB34844861}" type="presParOf" srcId="{4EF23E7C-1585-4BCB-A29F-799292D510B9}" destId="{3253EBBA-722F-47B2-8096-B6BEFBCDE745}" srcOrd="1" destOrd="0" presId="urn:microsoft.com/office/officeart/2005/8/layout/hierarchy6"/>
    <dgm:cxn modelId="{229F025D-27CA-6942-AE85-243323123CB4}" type="presParOf" srcId="{42D3F0A3-50FB-421B-829B-9F6F6AF727E6}" destId="{59339405-FEE0-4177-8E1E-EFD49E3382A8}" srcOrd="2" destOrd="0" presId="urn:microsoft.com/office/officeart/2005/8/layout/hierarchy6"/>
    <dgm:cxn modelId="{1F143686-7063-6447-8093-8AE8977B983B}" type="presParOf" srcId="{42D3F0A3-50FB-421B-829B-9F6F6AF727E6}" destId="{0FAC1AAF-BD72-41FF-A448-B5C7E3CF9E90}" srcOrd="3" destOrd="0" presId="urn:microsoft.com/office/officeart/2005/8/layout/hierarchy6"/>
    <dgm:cxn modelId="{EC057EE2-13A8-BC43-80FD-D67611FECD81}" type="presParOf" srcId="{0FAC1AAF-BD72-41FF-A448-B5C7E3CF9E90}" destId="{6C488A67-1951-4BC5-A7C8-DDD7FD7EE062}" srcOrd="0" destOrd="0" presId="urn:microsoft.com/office/officeart/2005/8/layout/hierarchy6"/>
    <dgm:cxn modelId="{CA0FE660-A7C8-6942-9A36-2C11ACAD10E5}" type="presParOf" srcId="{0FAC1AAF-BD72-41FF-A448-B5C7E3CF9E90}" destId="{A06414F0-9B6D-4307-A895-4CF363F06F3C}" srcOrd="1" destOrd="0" presId="urn:microsoft.com/office/officeart/2005/8/layout/hierarchy6"/>
    <dgm:cxn modelId="{BA7D9341-492F-FB47-853C-4B90C5F18C42}" type="presParOf" srcId="{635376DA-772D-4DCB-AAB5-34B1FB5BA0BB}" destId="{24E905B3-4273-4E02-B234-3F89C5D94607}" srcOrd="2" destOrd="0" presId="urn:microsoft.com/office/officeart/2005/8/layout/hierarchy6"/>
    <dgm:cxn modelId="{1B79A2AF-FA85-164E-BCE3-3DB3B47815E4}" type="presParOf" srcId="{635376DA-772D-4DCB-AAB5-34B1FB5BA0BB}" destId="{975E1E75-D642-4AD8-9C52-40B676647EE6}" srcOrd="3" destOrd="0" presId="urn:microsoft.com/office/officeart/2005/8/layout/hierarchy6"/>
    <dgm:cxn modelId="{F7C77473-0DA9-A445-9AC9-B119987A4C8A}" type="presParOf" srcId="{975E1E75-D642-4AD8-9C52-40B676647EE6}" destId="{B4BDF7F5-C29A-4AAF-9A3E-61F49FF5ADC6}" srcOrd="0" destOrd="0" presId="urn:microsoft.com/office/officeart/2005/8/layout/hierarchy6"/>
    <dgm:cxn modelId="{47AA1707-331A-3D49-92A6-C864B7C81E3A}" type="presParOf" srcId="{975E1E75-D642-4AD8-9C52-40B676647EE6}" destId="{29B6FA4D-5A22-4414-B230-7DFE564C26D6}" srcOrd="1" destOrd="0" presId="urn:microsoft.com/office/officeart/2005/8/layout/hierarchy6"/>
    <dgm:cxn modelId="{1B85C212-85F1-6F47-A037-F3CC68D67335}" type="presParOf" srcId="{29B6FA4D-5A22-4414-B230-7DFE564C26D6}" destId="{714E2285-4BF1-4EDA-9B38-DF14412B846F}" srcOrd="0" destOrd="0" presId="urn:microsoft.com/office/officeart/2005/8/layout/hierarchy6"/>
    <dgm:cxn modelId="{A8D658DB-696E-B44B-9AAE-B44E1BB057B4}" type="presParOf" srcId="{29B6FA4D-5A22-4414-B230-7DFE564C26D6}" destId="{4C411F1A-C0EE-48CF-90A3-2DC008C56290}" srcOrd="1" destOrd="0" presId="urn:microsoft.com/office/officeart/2005/8/layout/hierarchy6"/>
    <dgm:cxn modelId="{870EA467-2D94-9F4B-AAC6-64FD77A6B507}" type="presParOf" srcId="{4C411F1A-C0EE-48CF-90A3-2DC008C56290}" destId="{3CD5EF88-497D-480A-8386-F9C57BFB387E}" srcOrd="0" destOrd="0" presId="urn:microsoft.com/office/officeart/2005/8/layout/hierarchy6"/>
    <dgm:cxn modelId="{39A89C92-3AC4-EF48-964D-2CB1A632D1B9}" type="presParOf" srcId="{4C411F1A-C0EE-48CF-90A3-2DC008C56290}" destId="{4933784E-B0A1-4266-9044-E5D73F315E9C}" srcOrd="1" destOrd="0" presId="urn:microsoft.com/office/officeart/2005/8/layout/hierarchy6"/>
    <dgm:cxn modelId="{83A199CA-66F5-1E4C-BE6C-32F5904C6226}" type="presParOf" srcId="{29B6FA4D-5A22-4414-B230-7DFE564C26D6}" destId="{0ADCCCCB-8BF5-4B4F-9D72-74152C220B93}" srcOrd="2" destOrd="0" presId="urn:microsoft.com/office/officeart/2005/8/layout/hierarchy6"/>
    <dgm:cxn modelId="{5666E297-FE2F-B64A-B86A-259251C156A4}" type="presParOf" srcId="{29B6FA4D-5A22-4414-B230-7DFE564C26D6}" destId="{0A839A87-1C1D-4989-AA36-1D04C8BFB474}" srcOrd="3" destOrd="0" presId="urn:microsoft.com/office/officeart/2005/8/layout/hierarchy6"/>
    <dgm:cxn modelId="{CF0986C2-E3B9-064E-9BDF-11D1F7C016E5}" type="presParOf" srcId="{0A839A87-1C1D-4989-AA36-1D04C8BFB474}" destId="{B1D3C451-1112-4F00-8A81-10F7F2446AE2}" srcOrd="0" destOrd="0" presId="urn:microsoft.com/office/officeart/2005/8/layout/hierarchy6"/>
    <dgm:cxn modelId="{E70D9597-81F7-DD4F-81F5-1049669B981E}" type="presParOf" srcId="{0A839A87-1C1D-4989-AA36-1D04C8BFB474}" destId="{D677FADE-4D3D-450C-A291-AF2515DA1AB5}" srcOrd="1" destOrd="0" presId="urn:microsoft.com/office/officeart/2005/8/layout/hierarchy6"/>
    <dgm:cxn modelId="{FDA75B34-734D-AF42-964A-5BDC29C349FF}" type="presParOf" srcId="{29B6FA4D-5A22-4414-B230-7DFE564C26D6}" destId="{1268E670-8ADF-42B0-BD24-D84A6AC8FC75}" srcOrd="4" destOrd="0" presId="urn:microsoft.com/office/officeart/2005/8/layout/hierarchy6"/>
    <dgm:cxn modelId="{487EB179-8E0D-C54D-B0ED-D631305F4D5C}" type="presParOf" srcId="{29B6FA4D-5A22-4414-B230-7DFE564C26D6}" destId="{D3205792-D66D-4CB5-932A-829F6F5CA1CB}" srcOrd="5" destOrd="0" presId="urn:microsoft.com/office/officeart/2005/8/layout/hierarchy6"/>
    <dgm:cxn modelId="{C6374133-7C37-584B-870E-E6F8AC8D2B41}" type="presParOf" srcId="{D3205792-D66D-4CB5-932A-829F6F5CA1CB}" destId="{58619D40-599D-44E9-8F80-62CC3A35C618}" srcOrd="0" destOrd="0" presId="urn:microsoft.com/office/officeart/2005/8/layout/hierarchy6"/>
    <dgm:cxn modelId="{7CB179D3-040B-CA47-B8EE-0F458ADFF1B9}" type="presParOf" srcId="{D3205792-D66D-4CB5-932A-829F6F5CA1CB}" destId="{D5E6434E-C3B6-437E-8E6E-FFFB2C7DD5D6}" srcOrd="1" destOrd="0" presId="urn:microsoft.com/office/officeart/2005/8/layout/hierarchy6"/>
    <dgm:cxn modelId="{67CB319E-D8CF-984D-8503-33B121507573}" type="presParOf" srcId="{29B6FA4D-5A22-4414-B230-7DFE564C26D6}" destId="{084F995E-15B0-42A1-B7DF-67BA4983250A}" srcOrd="6" destOrd="0" presId="urn:microsoft.com/office/officeart/2005/8/layout/hierarchy6"/>
    <dgm:cxn modelId="{E7C147FD-670D-9F46-A255-2E8E945F480E}" type="presParOf" srcId="{29B6FA4D-5A22-4414-B230-7DFE564C26D6}" destId="{86046D33-8A62-4CDF-87C0-6D5621D39D58}" srcOrd="7" destOrd="0" presId="urn:microsoft.com/office/officeart/2005/8/layout/hierarchy6"/>
    <dgm:cxn modelId="{A5A1371E-1055-FC4E-9DA1-5AD5B4474232}" type="presParOf" srcId="{86046D33-8A62-4CDF-87C0-6D5621D39D58}" destId="{5D288F7A-C74B-4414-9BD8-4095B58BF1CE}" srcOrd="0" destOrd="0" presId="urn:microsoft.com/office/officeart/2005/8/layout/hierarchy6"/>
    <dgm:cxn modelId="{01A8156D-A1D1-7144-86D6-0BFC9B7393F1}" type="presParOf" srcId="{86046D33-8A62-4CDF-87C0-6D5621D39D58}" destId="{91923F2F-6D28-4D35-8AAA-8B1F28BDD7A0}" srcOrd="1" destOrd="0" presId="urn:microsoft.com/office/officeart/2005/8/layout/hierarchy6"/>
    <dgm:cxn modelId="{FD85CB05-7790-BB40-8715-4B828410785D}" type="presParOf" srcId="{5170C73E-81C1-47A5-989D-63632E5894C8}" destId="{9543261B-12DF-47A9-98B3-0272886E0AE4}" srcOrd="2" destOrd="0" presId="urn:microsoft.com/office/officeart/2005/8/layout/hierarchy6"/>
    <dgm:cxn modelId="{E2B363AD-D16B-6D4A-9042-77C96067A45B}" type="presParOf" srcId="{5170C73E-81C1-47A5-989D-63632E5894C8}" destId="{4EA25F65-97E2-46B6-964D-3F47EB50B0C3}" srcOrd="3" destOrd="0" presId="urn:microsoft.com/office/officeart/2005/8/layout/hierarchy6"/>
    <dgm:cxn modelId="{F111F973-BD8F-2B48-9E58-1CD99582E0DB}" type="presParOf" srcId="{4EA25F65-97E2-46B6-964D-3F47EB50B0C3}" destId="{1BAA974B-3E74-4A95-B31F-2F78FA3F0037}" srcOrd="0" destOrd="0" presId="urn:microsoft.com/office/officeart/2005/8/layout/hierarchy6"/>
    <dgm:cxn modelId="{81154708-A125-2F4A-B268-15CD1E3ADA41}" type="presParOf" srcId="{4EA25F65-97E2-46B6-964D-3F47EB50B0C3}" destId="{D990630B-9E44-4857-9FF7-B6D37C55295D}" srcOrd="1" destOrd="0" presId="urn:microsoft.com/office/officeart/2005/8/layout/hierarchy6"/>
    <dgm:cxn modelId="{AD764F84-CDEB-9445-8762-F3FBDC4B6DF3}" type="presParOf" srcId="{D990630B-9E44-4857-9FF7-B6D37C55295D}" destId="{789B4EC4-AF93-4C35-90CE-4CF3A67A2388}" srcOrd="0" destOrd="0" presId="urn:microsoft.com/office/officeart/2005/8/layout/hierarchy6"/>
    <dgm:cxn modelId="{AC5DD096-67AA-4D45-A774-A47018BC28FB}" type="presParOf" srcId="{D990630B-9E44-4857-9FF7-B6D37C55295D}" destId="{2D50099C-EF30-4D48-8E9B-9CCF988D28BF}" srcOrd="1" destOrd="0" presId="urn:microsoft.com/office/officeart/2005/8/layout/hierarchy6"/>
    <dgm:cxn modelId="{6147E474-1193-CA45-A499-F4B76E849937}" type="presParOf" srcId="{2D50099C-EF30-4D48-8E9B-9CCF988D28BF}" destId="{DA3F1F50-53CC-45F0-B97B-F396CB880164}" srcOrd="0" destOrd="0" presId="urn:microsoft.com/office/officeart/2005/8/layout/hierarchy6"/>
    <dgm:cxn modelId="{C074B1E1-FF0C-D54A-8133-986BA7FE1622}" type="presParOf" srcId="{2D50099C-EF30-4D48-8E9B-9CCF988D28BF}" destId="{65149775-33AC-4629-B73C-036401C37F19}" srcOrd="1" destOrd="0" presId="urn:microsoft.com/office/officeart/2005/8/layout/hierarchy6"/>
    <dgm:cxn modelId="{B2B2C613-1D51-4448-A0F6-A30A6F129FD6}" type="presParOf" srcId="{65149775-33AC-4629-B73C-036401C37F19}" destId="{74F97833-5D73-4E4F-A80F-FC9734744822}" srcOrd="0" destOrd="0" presId="urn:microsoft.com/office/officeart/2005/8/layout/hierarchy6"/>
    <dgm:cxn modelId="{B80929ED-6FB1-0F4E-9E2E-B8D2D9EAC5E5}" type="presParOf" srcId="{65149775-33AC-4629-B73C-036401C37F19}" destId="{1700D289-D813-4140-AA27-5E3BE2E2E714}" srcOrd="1" destOrd="0" presId="urn:microsoft.com/office/officeart/2005/8/layout/hierarchy6"/>
    <dgm:cxn modelId="{4E1E7888-F9EC-FB44-9360-7CE0AD6F611E}" type="presParOf" srcId="{1700D289-D813-4140-AA27-5E3BE2E2E714}" destId="{068E79D4-0150-4F21-B792-73243A2B92AD}" srcOrd="0" destOrd="0" presId="urn:microsoft.com/office/officeart/2005/8/layout/hierarchy6"/>
    <dgm:cxn modelId="{70D38D86-91AB-D64B-B2E3-CA57B0E19BB0}" type="presParOf" srcId="{1700D289-D813-4140-AA27-5E3BE2E2E714}" destId="{86F745A8-94FC-48A5-8B63-EB369CD13053}" srcOrd="1" destOrd="0" presId="urn:microsoft.com/office/officeart/2005/8/layout/hierarchy6"/>
    <dgm:cxn modelId="{5D02AC6E-EFDF-A44B-AE1A-65C1B0CE46A6}" type="presParOf" srcId="{65149775-33AC-4629-B73C-036401C37F19}" destId="{C215BDB3-0BF2-4799-8A3B-8FC62D019B71}" srcOrd="2" destOrd="0" presId="urn:microsoft.com/office/officeart/2005/8/layout/hierarchy6"/>
    <dgm:cxn modelId="{AC83C868-A67F-ED4E-878B-C8C7F1AD5350}" type="presParOf" srcId="{65149775-33AC-4629-B73C-036401C37F19}" destId="{59F20173-D4D5-4A8D-88C2-42A88617D233}" srcOrd="3" destOrd="0" presId="urn:microsoft.com/office/officeart/2005/8/layout/hierarchy6"/>
    <dgm:cxn modelId="{0786E78A-298B-C04C-9961-B174D29497E1}" type="presParOf" srcId="{59F20173-D4D5-4A8D-88C2-42A88617D233}" destId="{EA1E6A2B-77F5-4835-A71E-ADBFB661A43B}" srcOrd="0" destOrd="0" presId="urn:microsoft.com/office/officeart/2005/8/layout/hierarchy6"/>
    <dgm:cxn modelId="{587B338D-D732-0041-922B-416ABF964ABC}" type="presParOf" srcId="{59F20173-D4D5-4A8D-88C2-42A88617D233}" destId="{C45E7451-A6C2-4B18-AC4B-428A00B2FA6C}" srcOrd="1" destOrd="0" presId="urn:microsoft.com/office/officeart/2005/8/layout/hierarchy6"/>
    <dgm:cxn modelId="{70C51195-01BC-1945-ABD1-FFD3533BB2F0}" type="presParOf" srcId="{D990630B-9E44-4857-9FF7-B6D37C55295D}" destId="{0CF60BD0-FC9A-439D-91BB-CB022353A1D7}" srcOrd="2" destOrd="0" presId="urn:microsoft.com/office/officeart/2005/8/layout/hierarchy6"/>
    <dgm:cxn modelId="{6504653D-3070-8D41-BF11-85879FBEA634}" type="presParOf" srcId="{D990630B-9E44-4857-9FF7-B6D37C55295D}" destId="{E651144F-495B-4F7F-9D51-222C4380C1AB}" srcOrd="3" destOrd="0" presId="urn:microsoft.com/office/officeart/2005/8/layout/hierarchy6"/>
    <dgm:cxn modelId="{FE8BAACE-3D14-3A40-9F41-2CD6267BEEF1}" type="presParOf" srcId="{E651144F-495B-4F7F-9D51-222C4380C1AB}" destId="{21DF0819-5134-496A-AB03-B038EBF77C35}" srcOrd="0" destOrd="0" presId="urn:microsoft.com/office/officeart/2005/8/layout/hierarchy6"/>
    <dgm:cxn modelId="{4A699F6F-FC29-C04C-9D9B-2BEB8BA94C4A}" type="presParOf" srcId="{E651144F-495B-4F7F-9D51-222C4380C1AB}" destId="{00E6AC4B-81B8-48EE-9B64-5DE50A3688FD}" srcOrd="1" destOrd="0" presId="urn:microsoft.com/office/officeart/2005/8/layout/hierarchy6"/>
    <dgm:cxn modelId="{65724B72-32A8-E04A-90D6-22D7D257539B}" type="presParOf" srcId="{00E6AC4B-81B8-48EE-9B64-5DE50A3688FD}" destId="{AE8B8585-76BB-4F20-A39A-21F89166A5E8}" srcOrd="0" destOrd="0" presId="urn:microsoft.com/office/officeart/2005/8/layout/hierarchy6"/>
    <dgm:cxn modelId="{B6FE8A7D-8C2E-004F-BF58-33EDF611E5A2}" type="presParOf" srcId="{00E6AC4B-81B8-48EE-9B64-5DE50A3688FD}" destId="{F0073F6D-0D59-4835-A009-0EB544698B85}" srcOrd="1" destOrd="0" presId="urn:microsoft.com/office/officeart/2005/8/layout/hierarchy6"/>
    <dgm:cxn modelId="{6DE6E9D0-5089-584A-9A08-130DD191DF91}" type="presParOf" srcId="{F0073F6D-0D59-4835-A009-0EB544698B85}" destId="{FEC4F245-3EA5-4722-82E3-609BDEC02EBC}" srcOrd="0" destOrd="0" presId="urn:microsoft.com/office/officeart/2005/8/layout/hierarchy6"/>
    <dgm:cxn modelId="{4D9939CC-5857-9A4C-B29B-0F00D7B99F5B}" type="presParOf" srcId="{F0073F6D-0D59-4835-A009-0EB544698B85}" destId="{72227002-80DE-47DC-9E60-1D40AE7FA88D}" srcOrd="1" destOrd="0" presId="urn:microsoft.com/office/officeart/2005/8/layout/hierarchy6"/>
    <dgm:cxn modelId="{7730E713-6BB4-5945-B59A-B944AE2EA45F}" type="presParOf" srcId="{124E09C6-61C7-4F20-AEB8-1A13E319856C}" destId="{5A334DE9-802D-407C-8A0E-AC7574B60A73}" srcOrd="1" destOrd="0" presId="urn:microsoft.com/office/officeart/2005/8/layout/hierarchy6"/>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2196A2-44EA-4637-B7B0-359AB53FCC7D}">
      <dsp:nvSpPr>
        <dsp:cNvPr id="0" name=""/>
        <dsp:cNvSpPr/>
      </dsp:nvSpPr>
      <dsp:spPr>
        <a:xfrm>
          <a:off x="3230" y="1489"/>
          <a:ext cx="5393579" cy="98598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3830" tIns="163830" rIns="163830" bIns="163830" numCol="1" spcCol="1270" anchor="ctr" anchorCtr="0">
          <a:noAutofit/>
        </a:bodyPr>
        <a:lstStyle/>
        <a:p>
          <a:pPr marL="0" lvl="0" indent="0" algn="ctr" defTabSz="1911350">
            <a:lnSpc>
              <a:spcPct val="90000"/>
            </a:lnSpc>
            <a:spcBef>
              <a:spcPct val="0"/>
            </a:spcBef>
            <a:spcAft>
              <a:spcPct val="35000"/>
            </a:spcAft>
            <a:buNone/>
          </a:pPr>
          <a:r>
            <a:rPr lang="es-ES" sz="4300" kern="1200"/>
            <a:t>Aplicaciones</a:t>
          </a:r>
        </a:p>
      </dsp:txBody>
      <dsp:txXfrm>
        <a:off x="32109" y="30368"/>
        <a:ext cx="5335821" cy="928228"/>
      </dsp:txXfrm>
    </dsp:sp>
    <dsp:sp modelId="{199024D3-6F1C-419A-9871-78D1361A8073}">
      <dsp:nvSpPr>
        <dsp:cNvPr id="0" name=""/>
        <dsp:cNvSpPr/>
      </dsp:nvSpPr>
      <dsp:spPr>
        <a:xfrm>
          <a:off x="3230" y="1082124"/>
          <a:ext cx="1749871"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s-ES" sz="2500" kern="1200"/>
            <a:t>Nativas</a:t>
          </a:r>
        </a:p>
      </dsp:txBody>
      <dsp:txXfrm>
        <a:off x="32109" y="1111003"/>
        <a:ext cx="1692113" cy="928228"/>
      </dsp:txXfrm>
    </dsp:sp>
    <dsp:sp modelId="{C28DB3A2-6A57-4AEF-B604-D412863C32B6}">
      <dsp:nvSpPr>
        <dsp:cNvPr id="0" name=""/>
        <dsp:cNvSpPr/>
      </dsp:nvSpPr>
      <dsp:spPr>
        <a:xfrm>
          <a:off x="3230"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Android Studio</a:t>
          </a:r>
        </a:p>
      </dsp:txBody>
      <dsp:txXfrm>
        <a:off x="28329" y="2187858"/>
        <a:ext cx="806741" cy="935788"/>
      </dsp:txXfrm>
    </dsp:sp>
    <dsp:sp modelId="{8EFDCFD1-440F-4AB2-9004-BB2958746612}">
      <dsp:nvSpPr>
        <dsp:cNvPr id="0" name=""/>
        <dsp:cNvSpPr/>
      </dsp:nvSpPr>
      <dsp:spPr>
        <a:xfrm>
          <a:off x="896161"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App Inventor</a:t>
          </a:r>
        </a:p>
      </dsp:txBody>
      <dsp:txXfrm>
        <a:off x="921260" y="2187858"/>
        <a:ext cx="806741" cy="935788"/>
      </dsp:txXfrm>
    </dsp:sp>
    <dsp:sp modelId="{E500F195-B527-474E-80F6-F5902361C8E0}">
      <dsp:nvSpPr>
        <dsp:cNvPr id="0" name=""/>
        <dsp:cNvSpPr/>
      </dsp:nvSpPr>
      <dsp:spPr>
        <a:xfrm>
          <a:off x="1825084" y="1082124"/>
          <a:ext cx="2642802"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s-ES" sz="2500" kern="1200"/>
            <a:t>Híbridas</a:t>
          </a:r>
        </a:p>
      </dsp:txBody>
      <dsp:txXfrm>
        <a:off x="1853963" y="1111003"/>
        <a:ext cx="2585044" cy="928228"/>
      </dsp:txXfrm>
    </dsp:sp>
    <dsp:sp modelId="{CF1833DE-6328-403C-B561-6CFD650DF3FB}">
      <dsp:nvSpPr>
        <dsp:cNvPr id="0" name=""/>
        <dsp:cNvSpPr/>
      </dsp:nvSpPr>
      <dsp:spPr>
        <a:xfrm>
          <a:off x="1825084"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Intel XDK</a:t>
          </a:r>
        </a:p>
      </dsp:txBody>
      <dsp:txXfrm>
        <a:off x="1850183" y="2187858"/>
        <a:ext cx="806741" cy="935788"/>
      </dsp:txXfrm>
    </dsp:sp>
    <dsp:sp modelId="{E9DE273A-8D1C-4F53-8172-1B622DCFD09E}">
      <dsp:nvSpPr>
        <dsp:cNvPr id="0" name=""/>
        <dsp:cNvSpPr/>
      </dsp:nvSpPr>
      <dsp:spPr>
        <a:xfrm>
          <a:off x="2718015"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Ionic</a:t>
          </a:r>
        </a:p>
      </dsp:txBody>
      <dsp:txXfrm>
        <a:off x="2743114" y="2187858"/>
        <a:ext cx="806741" cy="935788"/>
      </dsp:txXfrm>
    </dsp:sp>
    <dsp:sp modelId="{DD65A683-152C-4777-A405-840E492390F2}">
      <dsp:nvSpPr>
        <dsp:cNvPr id="0" name=""/>
        <dsp:cNvSpPr/>
      </dsp:nvSpPr>
      <dsp:spPr>
        <a:xfrm>
          <a:off x="3610947"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Cordova</a:t>
          </a:r>
        </a:p>
      </dsp:txBody>
      <dsp:txXfrm>
        <a:off x="3636046" y="2187858"/>
        <a:ext cx="806741" cy="935788"/>
      </dsp:txXfrm>
    </dsp:sp>
    <dsp:sp modelId="{959975DB-1713-46CA-BF13-9FCA317502B3}">
      <dsp:nvSpPr>
        <dsp:cNvPr id="0" name=""/>
        <dsp:cNvSpPr/>
      </dsp:nvSpPr>
      <dsp:spPr>
        <a:xfrm>
          <a:off x="4539870" y="1082124"/>
          <a:ext cx="856939"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s-ES" sz="2500" kern="1200"/>
            <a:t>Web</a:t>
          </a:r>
        </a:p>
      </dsp:txBody>
      <dsp:txXfrm>
        <a:off x="4564969" y="1107223"/>
        <a:ext cx="806741" cy="935788"/>
      </dsp:txXfrm>
    </dsp:sp>
    <dsp:sp modelId="{C1B2B1CE-B06E-4836-9CBF-FC2DACEBC6F5}">
      <dsp:nvSpPr>
        <dsp:cNvPr id="0" name=""/>
        <dsp:cNvSpPr/>
      </dsp:nvSpPr>
      <dsp:spPr>
        <a:xfrm>
          <a:off x="4539870"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Meteor</a:t>
          </a:r>
        </a:p>
      </dsp:txBody>
      <dsp:txXfrm>
        <a:off x="4564969" y="2187858"/>
        <a:ext cx="806741" cy="93578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73316F-D2A9-4C3F-9A3C-B28E8740738F}">
      <dsp:nvSpPr>
        <dsp:cNvPr id="0" name=""/>
        <dsp:cNvSpPr/>
      </dsp:nvSpPr>
      <dsp:spPr>
        <a:xfrm>
          <a:off x="2847924" y="0"/>
          <a:ext cx="473294" cy="31552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SAR</a:t>
          </a:r>
        </a:p>
      </dsp:txBody>
      <dsp:txXfrm>
        <a:off x="2857166" y="9242"/>
        <a:ext cx="454810" cy="297045"/>
      </dsp:txXfrm>
    </dsp:sp>
    <dsp:sp modelId="{2AD3F849-E85A-4BCA-883C-88E4F61C03B3}">
      <dsp:nvSpPr>
        <dsp:cNvPr id="0" name=""/>
        <dsp:cNvSpPr/>
      </dsp:nvSpPr>
      <dsp:spPr>
        <a:xfrm>
          <a:off x="1469454" y="315529"/>
          <a:ext cx="1615117" cy="126211"/>
        </a:xfrm>
        <a:custGeom>
          <a:avLst/>
          <a:gdLst/>
          <a:ahLst/>
          <a:cxnLst/>
          <a:rect l="0" t="0" r="0" b="0"/>
          <a:pathLst>
            <a:path>
              <a:moveTo>
                <a:pt x="1615117" y="0"/>
              </a:moveTo>
              <a:lnTo>
                <a:pt x="1615117" y="63105"/>
              </a:lnTo>
              <a:lnTo>
                <a:pt x="0" y="63105"/>
              </a:lnTo>
              <a:lnTo>
                <a:pt x="0"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2FB3EF-7DFE-46C3-9B07-94F512572D2A}">
      <dsp:nvSpPr>
        <dsp:cNvPr id="0" name=""/>
        <dsp:cNvSpPr/>
      </dsp:nvSpPr>
      <dsp:spPr>
        <a:xfrm>
          <a:off x="1232806"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Lógico</a:t>
          </a:r>
        </a:p>
      </dsp:txBody>
      <dsp:txXfrm>
        <a:off x="1242048" y="450983"/>
        <a:ext cx="454810" cy="297045"/>
      </dsp:txXfrm>
    </dsp:sp>
    <dsp:sp modelId="{EE80FCCF-E1A3-4EB5-8194-CFF6B50249BA}">
      <dsp:nvSpPr>
        <dsp:cNvPr id="0" name=""/>
        <dsp:cNvSpPr/>
      </dsp:nvSpPr>
      <dsp:spPr>
        <a:xfrm>
          <a:off x="546529" y="757271"/>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AE5F5C-F26B-47E1-B43C-9B4A1E1D5A48}">
      <dsp:nvSpPr>
        <dsp:cNvPr id="0" name=""/>
        <dsp:cNvSpPr/>
      </dsp:nvSpPr>
      <dsp:spPr>
        <a:xfrm>
          <a:off x="309882"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Raspbian</a:t>
          </a:r>
        </a:p>
      </dsp:txBody>
      <dsp:txXfrm>
        <a:off x="319124" y="892725"/>
        <a:ext cx="454810" cy="297045"/>
      </dsp:txXfrm>
    </dsp:sp>
    <dsp:sp modelId="{E3C81AE3-4E02-46C6-99DA-965BE14A7647}">
      <dsp:nvSpPr>
        <dsp:cNvPr id="0" name=""/>
        <dsp:cNvSpPr/>
      </dsp:nvSpPr>
      <dsp:spPr>
        <a:xfrm>
          <a:off x="238888"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5EB3AE-E224-4CE6-AF75-727E0AADC8D4}">
      <dsp:nvSpPr>
        <dsp:cNvPr id="0" name=""/>
        <dsp:cNvSpPr/>
      </dsp:nvSpPr>
      <dsp:spPr>
        <a:xfrm>
          <a:off x="224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PM2</a:t>
          </a:r>
        </a:p>
      </dsp:txBody>
      <dsp:txXfrm>
        <a:off x="11483" y="1334466"/>
        <a:ext cx="454810" cy="297045"/>
      </dsp:txXfrm>
    </dsp:sp>
    <dsp:sp modelId="{59339405-FEE0-4177-8E1E-EFD49E3382A8}">
      <dsp:nvSpPr>
        <dsp:cNvPr id="0" name=""/>
        <dsp:cNvSpPr/>
      </dsp:nvSpPr>
      <dsp:spPr>
        <a:xfrm>
          <a:off x="546529"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488A67-1951-4BC5-A7C8-DDD7FD7EE062}">
      <dsp:nvSpPr>
        <dsp:cNvPr id="0" name=""/>
        <dsp:cNvSpPr/>
      </dsp:nvSpPr>
      <dsp:spPr>
        <a:xfrm>
          <a:off x="61752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Motion</a:t>
          </a:r>
        </a:p>
      </dsp:txBody>
      <dsp:txXfrm>
        <a:off x="626766" y="1334466"/>
        <a:ext cx="454810" cy="297045"/>
      </dsp:txXfrm>
    </dsp:sp>
    <dsp:sp modelId="{24E905B3-4273-4E02-B234-3F89C5D94607}">
      <dsp:nvSpPr>
        <dsp:cNvPr id="0" name=""/>
        <dsp:cNvSpPr/>
      </dsp:nvSpPr>
      <dsp:spPr>
        <a:xfrm>
          <a:off x="1469454" y="757271"/>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BDF7F5-C29A-4AAF-9A3E-61F49FF5ADC6}">
      <dsp:nvSpPr>
        <dsp:cNvPr id="0" name=""/>
        <dsp:cNvSpPr/>
      </dsp:nvSpPr>
      <dsp:spPr>
        <a:xfrm>
          <a:off x="2155731"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MEAN</a:t>
          </a:r>
        </a:p>
      </dsp:txBody>
      <dsp:txXfrm>
        <a:off x="2164973" y="892725"/>
        <a:ext cx="454810" cy="297045"/>
      </dsp:txXfrm>
    </dsp:sp>
    <dsp:sp modelId="{714E2285-4BF1-4EDA-9B38-DF14412B846F}">
      <dsp:nvSpPr>
        <dsp:cNvPr id="0" name=""/>
        <dsp:cNvSpPr/>
      </dsp:nvSpPr>
      <dsp:spPr>
        <a:xfrm>
          <a:off x="1469454" y="1199012"/>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D5EF88-497D-480A-8386-F9C57BFB387E}">
      <dsp:nvSpPr>
        <dsp:cNvPr id="0" name=""/>
        <dsp:cNvSpPr/>
      </dsp:nvSpPr>
      <dsp:spPr>
        <a:xfrm>
          <a:off x="1232806"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Mongo</a:t>
          </a:r>
        </a:p>
      </dsp:txBody>
      <dsp:txXfrm>
        <a:off x="1242048" y="1334466"/>
        <a:ext cx="454810" cy="297045"/>
      </dsp:txXfrm>
    </dsp:sp>
    <dsp:sp modelId="{0ADCCCCB-8BF5-4B4F-9D72-74152C220B93}">
      <dsp:nvSpPr>
        <dsp:cNvPr id="0" name=""/>
        <dsp:cNvSpPr/>
      </dsp:nvSpPr>
      <dsp:spPr>
        <a:xfrm>
          <a:off x="2084737"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D3C451-1112-4F00-8A81-10F7F2446AE2}">
      <dsp:nvSpPr>
        <dsp:cNvPr id="0" name=""/>
        <dsp:cNvSpPr/>
      </dsp:nvSpPr>
      <dsp:spPr>
        <a:xfrm>
          <a:off x="1848089"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Express</a:t>
          </a:r>
        </a:p>
      </dsp:txBody>
      <dsp:txXfrm>
        <a:off x="1857331" y="1334466"/>
        <a:ext cx="454810" cy="297045"/>
      </dsp:txXfrm>
    </dsp:sp>
    <dsp:sp modelId="{1268E670-8ADF-42B0-BD24-D84A6AC8FC75}">
      <dsp:nvSpPr>
        <dsp:cNvPr id="0" name=""/>
        <dsp:cNvSpPr/>
      </dsp:nvSpPr>
      <dsp:spPr>
        <a:xfrm>
          <a:off x="2392378"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619D40-599D-44E9-8F80-62CC3A35C618}">
      <dsp:nvSpPr>
        <dsp:cNvPr id="0" name=""/>
        <dsp:cNvSpPr/>
      </dsp:nvSpPr>
      <dsp:spPr>
        <a:xfrm>
          <a:off x="2463372"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Angular</a:t>
          </a:r>
        </a:p>
      </dsp:txBody>
      <dsp:txXfrm>
        <a:off x="2472614" y="1334466"/>
        <a:ext cx="454810" cy="297045"/>
      </dsp:txXfrm>
    </dsp:sp>
    <dsp:sp modelId="{084F995E-15B0-42A1-B7DF-67BA4983250A}">
      <dsp:nvSpPr>
        <dsp:cNvPr id="0" name=""/>
        <dsp:cNvSpPr/>
      </dsp:nvSpPr>
      <dsp:spPr>
        <a:xfrm>
          <a:off x="2392378" y="1199012"/>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288F7A-C74B-4414-9BD8-4095B58BF1CE}">
      <dsp:nvSpPr>
        <dsp:cNvPr id="0" name=""/>
        <dsp:cNvSpPr/>
      </dsp:nvSpPr>
      <dsp:spPr>
        <a:xfrm>
          <a:off x="3078655"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Node</a:t>
          </a:r>
        </a:p>
      </dsp:txBody>
      <dsp:txXfrm>
        <a:off x="3087897" y="1334466"/>
        <a:ext cx="454810" cy="297045"/>
      </dsp:txXfrm>
    </dsp:sp>
    <dsp:sp modelId="{9543261B-12DF-47A9-98B3-0272886E0AE4}">
      <dsp:nvSpPr>
        <dsp:cNvPr id="0" name=""/>
        <dsp:cNvSpPr/>
      </dsp:nvSpPr>
      <dsp:spPr>
        <a:xfrm>
          <a:off x="3084571" y="315529"/>
          <a:ext cx="1615117" cy="126211"/>
        </a:xfrm>
        <a:custGeom>
          <a:avLst/>
          <a:gdLst/>
          <a:ahLst/>
          <a:cxnLst/>
          <a:rect l="0" t="0" r="0" b="0"/>
          <a:pathLst>
            <a:path>
              <a:moveTo>
                <a:pt x="0" y="0"/>
              </a:moveTo>
              <a:lnTo>
                <a:pt x="0" y="63105"/>
              </a:lnTo>
              <a:lnTo>
                <a:pt x="1615117" y="63105"/>
              </a:lnTo>
              <a:lnTo>
                <a:pt x="1615117"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AA974B-3E74-4A95-B31F-2F78FA3F0037}">
      <dsp:nvSpPr>
        <dsp:cNvPr id="0" name=""/>
        <dsp:cNvSpPr/>
      </dsp:nvSpPr>
      <dsp:spPr>
        <a:xfrm>
          <a:off x="4463042"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Físico</a:t>
          </a:r>
        </a:p>
      </dsp:txBody>
      <dsp:txXfrm>
        <a:off x="4472284" y="450983"/>
        <a:ext cx="454810" cy="297045"/>
      </dsp:txXfrm>
    </dsp:sp>
    <dsp:sp modelId="{789B4EC4-AF93-4C35-90CE-4CF3A67A2388}">
      <dsp:nvSpPr>
        <dsp:cNvPr id="0" name=""/>
        <dsp:cNvSpPr/>
      </dsp:nvSpPr>
      <dsp:spPr>
        <a:xfrm>
          <a:off x="4238227" y="757271"/>
          <a:ext cx="461462" cy="126211"/>
        </a:xfrm>
        <a:custGeom>
          <a:avLst/>
          <a:gdLst/>
          <a:ahLst/>
          <a:cxnLst/>
          <a:rect l="0" t="0" r="0" b="0"/>
          <a:pathLst>
            <a:path>
              <a:moveTo>
                <a:pt x="461462" y="0"/>
              </a:moveTo>
              <a:lnTo>
                <a:pt x="461462"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3F1F50-53CC-45F0-B97B-F396CB880164}">
      <dsp:nvSpPr>
        <dsp:cNvPr id="0" name=""/>
        <dsp:cNvSpPr/>
      </dsp:nvSpPr>
      <dsp:spPr>
        <a:xfrm>
          <a:off x="4001579"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Microcontroladores</a:t>
          </a:r>
        </a:p>
      </dsp:txBody>
      <dsp:txXfrm>
        <a:off x="4010821" y="892725"/>
        <a:ext cx="454810" cy="297045"/>
      </dsp:txXfrm>
    </dsp:sp>
    <dsp:sp modelId="{74F97833-5D73-4E4F-A80F-FC9734744822}">
      <dsp:nvSpPr>
        <dsp:cNvPr id="0" name=""/>
        <dsp:cNvSpPr/>
      </dsp:nvSpPr>
      <dsp:spPr>
        <a:xfrm>
          <a:off x="3930585"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8E79D4-0150-4F21-B792-73243A2B92AD}">
      <dsp:nvSpPr>
        <dsp:cNvPr id="0" name=""/>
        <dsp:cNvSpPr/>
      </dsp:nvSpPr>
      <dsp:spPr>
        <a:xfrm>
          <a:off x="3693938"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Nano</a:t>
          </a:r>
        </a:p>
      </dsp:txBody>
      <dsp:txXfrm>
        <a:off x="3703180" y="1334466"/>
        <a:ext cx="454810" cy="297045"/>
      </dsp:txXfrm>
    </dsp:sp>
    <dsp:sp modelId="{C215BDB3-0BF2-4799-8A3B-8FC62D019B71}">
      <dsp:nvSpPr>
        <dsp:cNvPr id="0" name=""/>
        <dsp:cNvSpPr/>
      </dsp:nvSpPr>
      <dsp:spPr>
        <a:xfrm>
          <a:off x="4238227"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1E6A2B-77F5-4835-A71E-ADBFB661A43B}">
      <dsp:nvSpPr>
        <dsp:cNvPr id="0" name=""/>
        <dsp:cNvSpPr/>
      </dsp:nvSpPr>
      <dsp:spPr>
        <a:xfrm>
          <a:off x="430922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Mega</a:t>
          </a:r>
        </a:p>
      </dsp:txBody>
      <dsp:txXfrm>
        <a:off x="4318463" y="1334466"/>
        <a:ext cx="454810" cy="297045"/>
      </dsp:txXfrm>
    </dsp:sp>
    <dsp:sp modelId="{0CF60BD0-FC9A-439D-91BB-CB022353A1D7}">
      <dsp:nvSpPr>
        <dsp:cNvPr id="0" name=""/>
        <dsp:cNvSpPr/>
      </dsp:nvSpPr>
      <dsp:spPr>
        <a:xfrm>
          <a:off x="4699689" y="757271"/>
          <a:ext cx="461462" cy="126211"/>
        </a:xfrm>
        <a:custGeom>
          <a:avLst/>
          <a:gdLst/>
          <a:ahLst/>
          <a:cxnLst/>
          <a:rect l="0" t="0" r="0" b="0"/>
          <a:pathLst>
            <a:path>
              <a:moveTo>
                <a:pt x="0" y="0"/>
              </a:moveTo>
              <a:lnTo>
                <a:pt x="0" y="63105"/>
              </a:lnTo>
              <a:lnTo>
                <a:pt x="461462" y="63105"/>
              </a:lnTo>
              <a:lnTo>
                <a:pt x="461462"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DF0819-5134-496A-AB03-B038EBF77C35}">
      <dsp:nvSpPr>
        <dsp:cNvPr id="0" name=""/>
        <dsp:cNvSpPr/>
      </dsp:nvSpPr>
      <dsp:spPr>
        <a:xfrm>
          <a:off x="4924504"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Microcomputadora</a:t>
          </a:r>
        </a:p>
      </dsp:txBody>
      <dsp:txXfrm>
        <a:off x="4933746" y="892725"/>
        <a:ext cx="454810" cy="297045"/>
      </dsp:txXfrm>
    </dsp:sp>
    <dsp:sp modelId="{AE8B8585-76BB-4F20-A39A-21F89166A5E8}">
      <dsp:nvSpPr>
        <dsp:cNvPr id="0" name=""/>
        <dsp:cNvSpPr/>
      </dsp:nvSpPr>
      <dsp:spPr>
        <a:xfrm>
          <a:off x="5115431" y="1199012"/>
          <a:ext cx="91440" cy="126211"/>
        </a:xfrm>
        <a:custGeom>
          <a:avLst/>
          <a:gdLst/>
          <a:ahLst/>
          <a:cxnLst/>
          <a:rect l="0" t="0" r="0" b="0"/>
          <a:pathLst>
            <a:path>
              <a:moveTo>
                <a:pt x="45720" y="0"/>
              </a:moveTo>
              <a:lnTo>
                <a:pt x="4572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C4F245-3EA5-4722-82E3-609BDEC02EBC}">
      <dsp:nvSpPr>
        <dsp:cNvPr id="0" name=""/>
        <dsp:cNvSpPr/>
      </dsp:nvSpPr>
      <dsp:spPr>
        <a:xfrm>
          <a:off x="492450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Raspberry</a:t>
          </a:r>
        </a:p>
      </dsp:txBody>
      <dsp:txXfrm>
        <a:off x="4933746" y="1334466"/>
        <a:ext cx="454810" cy="29704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Cre16</b:Tag>
    <b:SourceType>InternetSite</b:SourceType>
    <b:Guid>{467DDFAB-6BA5-4F6E-8BD8-1F0E3390395B}</b:Guid>
    <b:Author>
      <b:Author>
        <b:NameList>
          <b:Person>
            <b:Last>Enrique</b:Last>
            <b:First>Crespo</b:First>
          </b:Person>
        </b:NameList>
      </b:Author>
    </b:Author>
    <b:Title>Aprendiendo Arduino</b:Title>
    <b:Year>2016</b:Year>
    <b:URL>https://aprendiendoarduino.wordpress.com/</b:URL>
    <b:RefOrder>1</b:RefOrder>
  </b:Source>
  <b:Source>
    <b:Tag>esw</b:Tag>
    <b:SourceType>InternetSite</b:SourceType>
    <b:Guid>{8B0ED048-24E4-4784-8EF8-35BA7E48D780}</b:Guid>
    <b:Title>es.wikipedia.org</b:Title>
    <b:URL>https://es.wikipedia.org/wiki/Raspberry_Pi</b:URL>
    <b:RefOrder>1</b:RefOrder>
  </b:Source>
</b:Sources>
</file>

<file path=customXml/itemProps1.xml><?xml version="1.0" encoding="utf-8"?>
<ds:datastoreItem xmlns:ds="http://schemas.openxmlformats.org/officeDocument/2006/customXml" ds:itemID="{447C1D57-4675-4E84-ABA4-9BC886772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874</TotalTime>
  <Pages>64</Pages>
  <Words>15725</Words>
  <Characters>86488</Characters>
  <Application>Microsoft Office Word</Application>
  <DocSecurity>0</DocSecurity>
  <Lines>720</Lines>
  <Paragraphs>204</Paragraphs>
  <ScaleCrop>false</ScaleCrop>
  <HeadingPairs>
    <vt:vector size="2" baseType="variant">
      <vt:variant>
        <vt:lpstr>Título</vt:lpstr>
      </vt:variant>
      <vt:variant>
        <vt:i4>1</vt:i4>
      </vt:variant>
    </vt:vector>
  </HeadingPairs>
  <TitlesOfParts>
    <vt:vector size="1" baseType="lpstr">
      <vt:lpstr>UNPSJB – Facultad de ingenieria - dit</vt:lpstr>
    </vt:vector>
  </TitlesOfParts>
  <Company/>
  <LinksUpToDate>false</LinksUpToDate>
  <CharactersWithSpaces>102009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UNPSJB – Facultad de ingenieria - dit</dc:title>
  <dc:creator>Mansilla - Schlapp Tutor: Lic. Defossé Nahuel</dc:creator>
  <cp:lastModifiedBy>Agustin Schlapp</cp:lastModifiedBy>
  <cp:revision>80</cp:revision>
  <cp:lastPrinted>2017-03-04T17:04:00Z</cp:lastPrinted>
  <dcterms:created xsi:type="dcterms:W3CDTF">2017-03-04T15:40:00Z</dcterms:created>
  <dcterms:modified xsi:type="dcterms:W3CDTF">2018-01-11T02:22:00Z</dcterms:modified>
</cp:coreProperties>
</file>